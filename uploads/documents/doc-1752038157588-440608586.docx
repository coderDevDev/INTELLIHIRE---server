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2DEA5A" w14:textId="1A211612" w:rsidR="00DC213A" w:rsidRPr="00BE2C17" w:rsidDel="002F785A" w:rsidRDefault="00746F39" w:rsidP="00077DA2">
      <w:pPr>
        <w:pStyle w:val="BodyText"/>
        <w:ind w:right="116"/>
        <w:jc w:val="center"/>
        <w:rPr>
          <w:del w:id="0" w:author="admin" w:date="2025-05-21T01:40:00Z"/>
          <w:rFonts w:eastAsiaTheme="majorEastAsia"/>
          <w:b/>
          <w:bCs/>
        </w:rPr>
      </w:pPr>
      <w:bookmarkStart w:id="1" w:name="_Hlk197468994"/>
      <w:bookmarkStart w:id="2" w:name="_Hlk198555077"/>
      <w:del w:id="3" w:author="admin" w:date="2025-05-21T01:40:00Z">
        <w:r w:rsidRPr="00BE2C17" w:rsidDel="002F785A">
          <w:rPr>
            <w:b/>
          </w:rPr>
          <w:br/>
        </w:r>
        <w:r w:rsidR="00077DA2" w:rsidRPr="00BE2C17" w:rsidDel="002F785A">
          <w:rPr>
            <w:rFonts w:eastAsiaTheme="majorEastAsia"/>
            <w:b/>
            <w:bCs/>
          </w:rPr>
          <w:delText>FLEXIDESK: A SMART WEB APPLICATION FOR TRACKING AND BOOKING CO-WORKSPACE ENVIRONMENT</w:delText>
        </w:r>
      </w:del>
    </w:p>
    <w:p w14:paraId="0F218EE9" w14:textId="3BA16899" w:rsidR="00564A38" w:rsidRPr="00BE2C17" w:rsidDel="002F785A" w:rsidRDefault="00FE5D10" w:rsidP="00BA15C6">
      <w:pPr>
        <w:spacing w:after="0" w:line="240" w:lineRule="auto"/>
        <w:jc w:val="center"/>
        <w:rPr>
          <w:del w:id="4" w:author="admin" w:date="2025-05-21T01:40:00Z"/>
          <w:rFonts w:ascii="Times New Roman" w:hAnsi="Times New Roman"/>
          <w:b/>
          <w:bCs/>
          <w:sz w:val="26"/>
          <w:szCs w:val="26"/>
        </w:rPr>
      </w:pPr>
      <w:del w:id="5" w:author="admin" w:date="2025-05-21T01:40:00Z">
        <w:r w:rsidRPr="00BE2C17" w:rsidDel="002F785A">
          <w:rPr>
            <w:rFonts w:ascii="Times New Roman" w:hAnsi="Times New Roman"/>
            <w:b/>
            <w:bCs/>
            <w:sz w:val="26"/>
            <w:szCs w:val="26"/>
          </w:rPr>
          <w:delText xml:space="preserve"> </w:delText>
        </w:r>
        <w:r w:rsidR="00564A38" w:rsidRPr="00BE2C17" w:rsidDel="002F785A">
          <w:rPr>
            <w:rFonts w:ascii="Times New Roman" w:hAnsi="Times New Roman"/>
            <w:b/>
            <w:bCs/>
            <w:sz w:val="26"/>
            <w:szCs w:val="26"/>
          </w:rPr>
          <w:br/>
        </w:r>
      </w:del>
    </w:p>
    <w:p w14:paraId="0A2A7EBA" w14:textId="3A367951" w:rsidR="00993F55" w:rsidRPr="00BE2C17" w:rsidDel="002F785A" w:rsidRDefault="00993F55" w:rsidP="00F2068D">
      <w:pPr>
        <w:tabs>
          <w:tab w:val="left" w:pos="5580"/>
        </w:tabs>
        <w:spacing w:after="240" w:line="240" w:lineRule="auto"/>
        <w:rPr>
          <w:del w:id="6" w:author="admin" w:date="2025-05-21T01:40:00Z"/>
          <w:rFonts w:ascii="Times New Roman" w:eastAsia="Times New Roman" w:hAnsi="Times New Roman"/>
          <w:sz w:val="26"/>
          <w:szCs w:val="26"/>
        </w:rPr>
      </w:pPr>
    </w:p>
    <w:p w14:paraId="51EAAEE8" w14:textId="5CFDDEEC" w:rsidR="00F2068D" w:rsidRPr="00BE2C17" w:rsidDel="002F785A" w:rsidRDefault="00F2068D" w:rsidP="00F2068D">
      <w:pPr>
        <w:spacing w:after="0" w:line="240" w:lineRule="auto"/>
        <w:jc w:val="center"/>
        <w:rPr>
          <w:del w:id="7" w:author="admin" w:date="2025-05-21T01:40:00Z"/>
          <w:rFonts w:ascii="Times New Roman" w:eastAsia="Times New Roman" w:hAnsi="Times New Roman"/>
          <w:sz w:val="26"/>
          <w:szCs w:val="26"/>
        </w:rPr>
      </w:pPr>
      <w:del w:id="8" w:author="admin" w:date="2025-05-21T01:40:00Z">
        <w:r w:rsidRPr="00BE2C17" w:rsidDel="002F785A">
          <w:rPr>
            <w:rFonts w:ascii="Times New Roman" w:eastAsia="Times New Roman" w:hAnsi="Times New Roman"/>
            <w:color w:val="000000"/>
            <w:sz w:val="26"/>
            <w:szCs w:val="26"/>
          </w:rPr>
          <w:delText>A Capstone Project Presented to the Faculty of the</w:delText>
        </w:r>
      </w:del>
    </w:p>
    <w:p w14:paraId="3344EC53" w14:textId="4CC2F297" w:rsidR="00F2068D" w:rsidRPr="00BE2C17" w:rsidDel="002F785A" w:rsidRDefault="00F2068D" w:rsidP="00F2068D">
      <w:pPr>
        <w:spacing w:after="0" w:line="240" w:lineRule="auto"/>
        <w:jc w:val="center"/>
        <w:rPr>
          <w:del w:id="9" w:author="admin" w:date="2025-05-21T01:40:00Z"/>
          <w:rFonts w:ascii="Times New Roman" w:eastAsia="Times New Roman" w:hAnsi="Times New Roman"/>
          <w:sz w:val="26"/>
          <w:szCs w:val="26"/>
        </w:rPr>
      </w:pPr>
      <w:del w:id="10" w:author="admin" w:date="2025-05-21T01:40:00Z">
        <w:r w:rsidRPr="00BE2C17" w:rsidDel="002F785A">
          <w:rPr>
            <w:rFonts w:ascii="Times New Roman" w:eastAsia="Times New Roman" w:hAnsi="Times New Roman"/>
            <w:color w:val="000000"/>
            <w:sz w:val="26"/>
            <w:szCs w:val="26"/>
          </w:rPr>
          <w:delText>College of Informatics and Computing Sciences</w:delText>
        </w:r>
      </w:del>
    </w:p>
    <w:p w14:paraId="18CB5BAB" w14:textId="799C00F2" w:rsidR="00A15E01" w:rsidRPr="00BE2C17" w:rsidDel="002F785A" w:rsidRDefault="00F2068D" w:rsidP="00F2068D">
      <w:pPr>
        <w:spacing w:after="0" w:line="240" w:lineRule="auto"/>
        <w:jc w:val="center"/>
        <w:rPr>
          <w:del w:id="11" w:author="admin" w:date="2025-05-21T01:40:00Z"/>
          <w:rFonts w:ascii="Times New Roman" w:eastAsia="Times New Roman" w:hAnsi="Times New Roman"/>
          <w:b/>
          <w:color w:val="000000"/>
          <w:sz w:val="26"/>
          <w:szCs w:val="26"/>
        </w:rPr>
      </w:pPr>
      <w:del w:id="12" w:author="admin" w:date="2025-05-21T01:40:00Z">
        <w:r w:rsidRPr="00BE2C17" w:rsidDel="002F785A">
          <w:rPr>
            <w:rFonts w:ascii="Times New Roman" w:eastAsia="Times New Roman" w:hAnsi="Times New Roman"/>
            <w:b/>
            <w:color w:val="000000"/>
            <w:sz w:val="26"/>
            <w:szCs w:val="26"/>
          </w:rPr>
          <w:delText>Batangas State University</w:delText>
        </w:r>
      </w:del>
    </w:p>
    <w:p w14:paraId="762AF129" w14:textId="7448BC1B" w:rsidR="00F2068D" w:rsidRPr="00BE2C17" w:rsidDel="002F785A" w:rsidRDefault="00F2068D" w:rsidP="00F2068D">
      <w:pPr>
        <w:spacing w:after="0" w:line="240" w:lineRule="auto"/>
        <w:jc w:val="center"/>
        <w:rPr>
          <w:del w:id="13" w:author="admin" w:date="2025-05-21T01:40:00Z"/>
          <w:rFonts w:ascii="Times New Roman" w:eastAsia="Times New Roman" w:hAnsi="Times New Roman"/>
          <w:sz w:val="26"/>
          <w:szCs w:val="26"/>
        </w:rPr>
      </w:pPr>
      <w:del w:id="14" w:author="admin" w:date="2025-05-21T01:40:00Z">
        <w:r w:rsidRPr="00BE2C17" w:rsidDel="002F785A">
          <w:rPr>
            <w:rFonts w:ascii="Times New Roman" w:eastAsia="Times New Roman" w:hAnsi="Times New Roman"/>
            <w:b/>
            <w:color w:val="000000"/>
            <w:sz w:val="26"/>
            <w:szCs w:val="26"/>
          </w:rPr>
          <w:delText>The National Engineering University</w:delText>
        </w:r>
      </w:del>
    </w:p>
    <w:p w14:paraId="687296E5" w14:textId="3C66F768" w:rsidR="00F2068D" w:rsidRPr="00BE2C17" w:rsidDel="002F785A" w:rsidRDefault="00F2068D" w:rsidP="00F2068D">
      <w:pPr>
        <w:spacing w:after="0" w:line="240" w:lineRule="auto"/>
        <w:jc w:val="center"/>
        <w:rPr>
          <w:del w:id="15" w:author="admin" w:date="2025-05-21T01:40:00Z"/>
          <w:rFonts w:ascii="Times New Roman" w:eastAsia="Times New Roman" w:hAnsi="Times New Roman"/>
          <w:sz w:val="26"/>
          <w:szCs w:val="26"/>
        </w:rPr>
      </w:pPr>
      <w:del w:id="16" w:author="admin" w:date="2025-05-21T01:40:00Z">
        <w:r w:rsidRPr="00BE2C17" w:rsidDel="002F785A">
          <w:rPr>
            <w:rFonts w:ascii="Times New Roman" w:eastAsia="Times New Roman" w:hAnsi="Times New Roman"/>
            <w:b/>
            <w:color w:val="000000"/>
            <w:sz w:val="26"/>
            <w:szCs w:val="26"/>
          </w:rPr>
          <w:delText> JPLPC – Malvar Campus</w:delText>
        </w:r>
      </w:del>
    </w:p>
    <w:p w14:paraId="0F13C9B4" w14:textId="652EDE10" w:rsidR="00F2068D" w:rsidRPr="00BE2C17" w:rsidDel="002F785A" w:rsidRDefault="00F2068D" w:rsidP="00F2068D">
      <w:pPr>
        <w:spacing w:after="0" w:line="240" w:lineRule="auto"/>
        <w:jc w:val="center"/>
        <w:rPr>
          <w:del w:id="17" w:author="admin" w:date="2025-05-21T01:40:00Z"/>
          <w:rFonts w:ascii="Times New Roman" w:eastAsia="Times New Roman" w:hAnsi="Times New Roman"/>
          <w:sz w:val="26"/>
          <w:szCs w:val="26"/>
        </w:rPr>
      </w:pPr>
      <w:del w:id="18" w:author="admin" w:date="2025-05-21T01:40:00Z">
        <w:r w:rsidRPr="00BE2C17" w:rsidDel="002F785A">
          <w:rPr>
            <w:rFonts w:ascii="Times New Roman" w:eastAsia="Times New Roman" w:hAnsi="Times New Roman"/>
            <w:color w:val="000000"/>
            <w:sz w:val="26"/>
            <w:szCs w:val="26"/>
          </w:rPr>
          <w:delText>Malvar, Batangas</w:delText>
        </w:r>
      </w:del>
    </w:p>
    <w:p w14:paraId="1E9F6623" w14:textId="65427538" w:rsidR="00564A38" w:rsidRPr="00BE2C17" w:rsidDel="002F785A" w:rsidRDefault="00564A38" w:rsidP="00564A38">
      <w:pPr>
        <w:spacing w:after="240" w:line="240" w:lineRule="auto"/>
        <w:rPr>
          <w:del w:id="19" w:author="admin" w:date="2025-05-21T01:40:00Z"/>
          <w:rFonts w:ascii="Times New Roman" w:eastAsia="Times New Roman" w:hAnsi="Times New Roman"/>
          <w:sz w:val="26"/>
          <w:szCs w:val="26"/>
        </w:rPr>
      </w:pPr>
      <w:del w:id="20" w:author="admin" w:date="2025-05-21T01:40:00Z">
        <w:r w:rsidRPr="00BE2C17" w:rsidDel="002F785A">
          <w:rPr>
            <w:rFonts w:ascii="Times New Roman" w:eastAsia="Times New Roman" w:hAnsi="Times New Roman"/>
            <w:sz w:val="26"/>
            <w:szCs w:val="26"/>
          </w:rPr>
          <w:br/>
        </w:r>
        <w:r w:rsidRPr="00BE2C17" w:rsidDel="002F785A">
          <w:rPr>
            <w:rFonts w:ascii="Times New Roman" w:eastAsia="Times New Roman" w:hAnsi="Times New Roman"/>
            <w:sz w:val="26"/>
            <w:szCs w:val="26"/>
          </w:rPr>
          <w:br/>
        </w:r>
      </w:del>
    </w:p>
    <w:p w14:paraId="641DFD91" w14:textId="79907193" w:rsidR="00564A38" w:rsidRPr="00BE2C17" w:rsidDel="002F785A" w:rsidRDefault="00564A38" w:rsidP="00564A38">
      <w:pPr>
        <w:spacing w:after="0" w:line="240" w:lineRule="auto"/>
        <w:jc w:val="center"/>
        <w:rPr>
          <w:del w:id="21" w:author="admin" w:date="2025-05-21T01:40:00Z"/>
          <w:rFonts w:ascii="Times New Roman" w:eastAsia="Times New Roman" w:hAnsi="Times New Roman"/>
          <w:sz w:val="26"/>
          <w:szCs w:val="26"/>
        </w:rPr>
      </w:pPr>
      <w:del w:id="22" w:author="admin" w:date="2025-05-21T01:40:00Z">
        <w:r w:rsidRPr="00BE2C17" w:rsidDel="002F785A">
          <w:rPr>
            <w:rFonts w:ascii="Times New Roman" w:eastAsia="Times New Roman" w:hAnsi="Times New Roman"/>
            <w:color w:val="000000"/>
            <w:sz w:val="26"/>
            <w:szCs w:val="26"/>
          </w:rPr>
          <w:delText>In Partial Fulfillment of the Requirements for the Degree</w:delText>
        </w:r>
      </w:del>
    </w:p>
    <w:p w14:paraId="6D958DFF" w14:textId="0CA9880F" w:rsidR="00564A38" w:rsidRPr="00BE2C17" w:rsidDel="002F785A" w:rsidRDefault="00564A38" w:rsidP="00564A38">
      <w:pPr>
        <w:spacing w:after="0" w:line="240" w:lineRule="auto"/>
        <w:jc w:val="center"/>
        <w:rPr>
          <w:del w:id="23" w:author="admin" w:date="2025-05-21T01:40:00Z"/>
          <w:rFonts w:ascii="Times New Roman" w:eastAsia="Times New Roman" w:hAnsi="Times New Roman"/>
          <w:sz w:val="26"/>
          <w:szCs w:val="26"/>
        </w:rPr>
      </w:pPr>
      <w:del w:id="24" w:author="admin" w:date="2025-05-21T01:40:00Z">
        <w:r w:rsidRPr="00BE2C17" w:rsidDel="002F785A">
          <w:rPr>
            <w:rFonts w:ascii="Times New Roman" w:eastAsia="Times New Roman" w:hAnsi="Times New Roman"/>
            <w:b/>
            <w:color w:val="000000"/>
            <w:sz w:val="26"/>
            <w:szCs w:val="26"/>
          </w:rPr>
          <w:delText>Bachelor of Science in Information Technology</w:delText>
        </w:r>
      </w:del>
    </w:p>
    <w:p w14:paraId="1D75662D" w14:textId="50EE7B62" w:rsidR="00564A38" w:rsidRPr="00BE2C17" w:rsidDel="002F785A" w:rsidRDefault="00564A38" w:rsidP="00564A38">
      <w:pPr>
        <w:spacing w:after="0" w:line="240" w:lineRule="auto"/>
        <w:jc w:val="center"/>
        <w:rPr>
          <w:del w:id="25" w:author="admin" w:date="2025-05-21T01:40:00Z"/>
          <w:rFonts w:ascii="Times New Roman" w:eastAsia="Times New Roman" w:hAnsi="Times New Roman"/>
          <w:sz w:val="26"/>
          <w:szCs w:val="26"/>
        </w:rPr>
      </w:pPr>
      <w:del w:id="26" w:author="admin" w:date="2025-05-21T01:40:00Z">
        <w:r w:rsidRPr="00BE2C17" w:rsidDel="002F785A">
          <w:rPr>
            <w:rFonts w:ascii="Times New Roman" w:eastAsia="Times New Roman" w:hAnsi="Times New Roman"/>
            <w:b/>
            <w:color w:val="000000"/>
            <w:sz w:val="26"/>
            <w:szCs w:val="26"/>
          </w:rPr>
          <w:delText xml:space="preserve">Major in </w:delText>
        </w:r>
        <w:r w:rsidR="00077DA2" w:rsidRPr="00BE2C17" w:rsidDel="002F785A">
          <w:rPr>
            <w:rFonts w:ascii="Times New Roman" w:eastAsia="Times New Roman" w:hAnsi="Times New Roman"/>
            <w:b/>
            <w:color w:val="000000"/>
            <w:sz w:val="26"/>
            <w:szCs w:val="26"/>
          </w:rPr>
          <w:delText>BUSINESS ANALYTICS</w:delText>
        </w:r>
      </w:del>
    </w:p>
    <w:p w14:paraId="3BDD8D9C" w14:textId="6A79A49E" w:rsidR="00564A38" w:rsidRPr="00BE2C17" w:rsidDel="002F785A" w:rsidRDefault="00564A38" w:rsidP="00564A38">
      <w:pPr>
        <w:spacing w:after="240" w:line="240" w:lineRule="auto"/>
        <w:rPr>
          <w:del w:id="27" w:author="admin" w:date="2025-05-21T01:40:00Z"/>
          <w:rFonts w:ascii="Times New Roman" w:eastAsia="Times New Roman" w:hAnsi="Times New Roman"/>
          <w:sz w:val="26"/>
          <w:szCs w:val="26"/>
        </w:rPr>
      </w:pPr>
      <w:del w:id="28" w:author="admin" w:date="2025-05-21T01:40:00Z">
        <w:r w:rsidRPr="00BE2C17" w:rsidDel="002F785A">
          <w:rPr>
            <w:rFonts w:ascii="Times New Roman" w:eastAsia="Times New Roman" w:hAnsi="Times New Roman"/>
            <w:sz w:val="26"/>
            <w:szCs w:val="26"/>
          </w:rPr>
          <w:br/>
        </w:r>
      </w:del>
    </w:p>
    <w:p w14:paraId="3DECDED0" w14:textId="57AD3CA8" w:rsidR="00077DA2" w:rsidRPr="00BE2C17" w:rsidDel="002F785A" w:rsidRDefault="00077DA2" w:rsidP="00564A38">
      <w:pPr>
        <w:spacing w:after="240" w:line="240" w:lineRule="auto"/>
        <w:rPr>
          <w:del w:id="29" w:author="admin" w:date="2025-05-21T01:40:00Z"/>
          <w:rFonts w:ascii="Times New Roman" w:eastAsia="Times New Roman" w:hAnsi="Times New Roman"/>
          <w:sz w:val="26"/>
          <w:szCs w:val="26"/>
        </w:rPr>
      </w:pPr>
    </w:p>
    <w:p w14:paraId="586428CE" w14:textId="1C0A7402" w:rsidR="00077DA2" w:rsidRPr="00BE2C17" w:rsidDel="002F785A" w:rsidRDefault="00077DA2" w:rsidP="00077DA2">
      <w:pPr>
        <w:pStyle w:val="BodyText"/>
        <w:ind w:right="116"/>
        <w:jc w:val="center"/>
        <w:rPr>
          <w:del w:id="30" w:author="admin" w:date="2025-05-21T01:40:00Z"/>
          <w:b/>
        </w:rPr>
      </w:pPr>
      <w:del w:id="31" w:author="admin" w:date="2025-05-21T01:40:00Z">
        <w:r w:rsidRPr="00BE2C17" w:rsidDel="002F785A">
          <w:rPr>
            <w:b/>
          </w:rPr>
          <w:delText>MACAISA, JOHN MICHAEL L.</w:delText>
        </w:r>
      </w:del>
    </w:p>
    <w:p w14:paraId="157E5DE6" w14:textId="24F44D13" w:rsidR="00077DA2" w:rsidRPr="00BE2C17" w:rsidDel="002F785A" w:rsidRDefault="00077DA2" w:rsidP="00077DA2">
      <w:pPr>
        <w:pStyle w:val="BodyText"/>
        <w:ind w:right="116"/>
        <w:jc w:val="center"/>
        <w:rPr>
          <w:del w:id="32" w:author="admin" w:date="2025-05-21T01:40:00Z"/>
          <w:b/>
        </w:rPr>
      </w:pPr>
      <w:del w:id="33" w:author="admin" w:date="2025-05-21T01:40:00Z">
        <w:r w:rsidRPr="00BE2C17" w:rsidDel="002F785A">
          <w:rPr>
            <w:b/>
          </w:rPr>
          <w:delText>MONDALO, AXEL GERARD M.</w:delText>
        </w:r>
      </w:del>
    </w:p>
    <w:p w14:paraId="2BE50C15" w14:textId="6DF1B79E" w:rsidR="00077DA2" w:rsidRPr="00BE2C17" w:rsidDel="002F785A" w:rsidRDefault="00077DA2" w:rsidP="00077DA2">
      <w:pPr>
        <w:pStyle w:val="BodyText"/>
        <w:ind w:right="116"/>
        <w:jc w:val="center"/>
        <w:rPr>
          <w:del w:id="34" w:author="admin" w:date="2025-05-21T01:40:00Z"/>
          <w:b/>
        </w:rPr>
      </w:pPr>
      <w:del w:id="35" w:author="admin" w:date="2025-05-21T01:40:00Z">
        <w:r w:rsidRPr="00BE2C17" w:rsidDel="002F785A">
          <w:rPr>
            <w:b/>
          </w:rPr>
          <w:delText xml:space="preserve">UMALI, JONALYN </w:delText>
        </w:r>
      </w:del>
      <w:del w:id="36" w:author="admin" w:date="2025-05-20T22:29:00Z">
        <w:r w:rsidRPr="00BE2C17" w:rsidDel="003C44D2">
          <w:rPr>
            <w:b/>
          </w:rPr>
          <w:delText>S</w:delText>
        </w:r>
      </w:del>
      <w:del w:id="37" w:author="admin" w:date="2025-05-21T01:40:00Z">
        <w:r w:rsidRPr="00BE2C17" w:rsidDel="002F785A">
          <w:rPr>
            <w:b/>
          </w:rPr>
          <w:delText>.</w:delText>
        </w:r>
      </w:del>
    </w:p>
    <w:p w14:paraId="71345620" w14:textId="362B6E99" w:rsidR="00564A38" w:rsidRPr="00BE2C17" w:rsidDel="002F785A" w:rsidRDefault="00564A38" w:rsidP="00564A38">
      <w:pPr>
        <w:spacing w:after="240" w:line="240" w:lineRule="auto"/>
        <w:rPr>
          <w:del w:id="38" w:author="admin" w:date="2025-05-21T01:40:00Z"/>
          <w:rFonts w:ascii="Times New Roman" w:eastAsia="Times New Roman" w:hAnsi="Times New Roman"/>
          <w:sz w:val="26"/>
          <w:szCs w:val="26"/>
        </w:rPr>
      </w:pPr>
      <w:del w:id="39" w:author="admin" w:date="2025-05-21T01:40:00Z">
        <w:r w:rsidRPr="00BE2C17" w:rsidDel="002F785A">
          <w:rPr>
            <w:rFonts w:ascii="Times New Roman" w:eastAsia="Times New Roman" w:hAnsi="Times New Roman"/>
            <w:sz w:val="26"/>
            <w:szCs w:val="26"/>
          </w:rPr>
          <w:br/>
        </w:r>
      </w:del>
    </w:p>
    <w:p w14:paraId="1B4C6EDA" w14:textId="3B3EA5BF" w:rsidR="00993F55" w:rsidRPr="00BE2C17" w:rsidDel="002F785A" w:rsidRDefault="00993F55" w:rsidP="00564A38">
      <w:pPr>
        <w:spacing w:after="240" w:line="240" w:lineRule="auto"/>
        <w:rPr>
          <w:del w:id="40" w:author="admin" w:date="2025-05-21T01:40:00Z"/>
          <w:rFonts w:ascii="Times New Roman" w:eastAsia="Times New Roman" w:hAnsi="Times New Roman"/>
          <w:sz w:val="26"/>
          <w:szCs w:val="26"/>
        </w:rPr>
      </w:pPr>
    </w:p>
    <w:p w14:paraId="28182F66" w14:textId="05035552" w:rsidR="00993F55" w:rsidRPr="00BE2C17" w:rsidDel="002F785A" w:rsidRDefault="00965654" w:rsidP="00993F55">
      <w:pPr>
        <w:spacing w:after="0" w:line="240" w:lineRule="auto"/>
        <w:jc w:val="center"/>
        <w:rPr>
          <w:del w:id="41" w:author="admin" w:date="2025-05-21T01:40:00Z"/>
          <w:rFonts w:ascii="Times New Roman" w:hAnsi="Times New Roman"/>
          <w:b/>
          <w:sz w:val="26"/>
          <w:szCs w:val="26"/>
        </w:rPr>
      </w:pPr>
      <w:ins w:id="42" w:author="Antoneth Macaisa" w:date="2025-05-19T13:55:00Z">
        <w:del w:id="43" w:author="admin" w:date="2025-05-20T22:29:00Z">
          <w:r w:rsidDel="003C44D2">
            <w:rPr>
              <w:rFonts w:ascii="Times New Roman" w:hAnsi="Times New Roman"/>
              <w:b/>
              <w:sz w:val="26"/>
              <w:szCs w:val="26"/>
            </w:rPr>
            <w:delText>MR</w:delText>
          </w:r>
        </w:del>
      </w:ins>
      <w:del w:id="44" w:author="admin" w:date="2025-05-21T01:40:00Z">
        <w:r w:rsidR="00077DA2" w:rsidRPr="00BE2C17" w:rsidDel="002F785A">
          <w:rPr>
            <w:rFonts w:ascii="Times New Roman" w:hAnsi="Times New Roman"/>
            <w:b/>
            <w:sz w:val="26"/>
            <w:szCs w:val="26"/>
          </w:rPr>
          <w:delText>SIR. ME</w:delText>
        </w:r>
      </w:del>
      <w:del w:id="45" w:author="admin" w:date="2025-05-20T22:29:00Z">
        <w:r w:rsidR="00077DA2" w:rsidRPr="00BE2C17" w:rsidDel="003C44D2">
          <w:rPr>
            <w:rFonts w:ascii="Times New Roman" w:hAnsi="Times New Roman"/>
            <w:b/>
            <w:sz w:val="26"/>
            <w:szCs w:val="26"/>
          </w:rPr>
          <w:delText>Y</w:delText>
        </w:r>
      </w:del>
      <w:del w:id="46" w:author="admin" w:date="2025-05-21T01:40:00Z">
        <w:r w:rsidR="00077DA2" w:rsidRPr="00BE2C17" w:rsidDel="002F785A">
          <w:rPr>
            <w:rFonts w:ascii="Times New Roman" w:hAnsi="Times New Roman"/>
            <w:b/>
            <w:sz w:val="26"/>
            <w:szCs w:val="26"/>
          </w:rPr>
          <w:delText>NARD M. CANOY</w:delText>
        </w:r>
      </w:del>
    </w:p>
    <w:p w14:paraId="42DF14DA" w14:textId="771DBF22" w:rsidR="00993F55" w:rsidRPr="00BE2C17" w:rsidDel="002F785A" w:rsidRDefault="00993F55" w:rsidP="00993F55">
      <w:pPr>
        <w:spacing w:after="0" w:line="240" w:lineRule="auto"/>
        <w:jc w:val="center"/>
        <w:rPr>
          <w:del w:id="47" w:author="admin" w:date="2025-05-21T01:40:00Z"/>
          <w:rFonts w:ascii="Times New Roman" w:hAnsi="Times New Roman"/>
          <w:b/>
          <w:sz w:val="26"/>
          <w:szCs w:val="26"/>
        </w:rPr>
      </w:pPr>
      <w:del w:id="48" w:author="admin" w:date="2025-05-21T01:40:00Z">
        <w:r w:rsidRPr="00BE2C17" w:rsidDel="002F785A">
          <w:rPr>
            <w:rFonts w:ascii="Times New Roman" w:hAnsi="Times New Roman"/>
            <w:b/>
            <w:sz w:val="26"/>
            <w:szCs w:val="26"/>
          </w:rPr>
          <w:delText>Adviser</w:delText>
        </w:r>
      </w:del>
    </w:p>
    <w:p w14:paraId="3BF65942" w14:textId="1D0D4F0F" w:rsidR="00620A8D" w:rsidRPr="00BE2C17" w:rsidDel="002F785A" w:rsidRDefault="00564A38" w:rsidP="00564A38">
      <w:pPr>
        <w:spacing w:after="240" w:line="240" w:lineRule="auto"/>
        <w:rPr>
          <w:del w:id="49" w:author="admin" w:date="2025-05-21T01:40:00Z"/>
          <w:rFonts w:ascii="Times New Roman" w:eastAsia="Times New Roman" w:hAnsi="Times New Roman"/>
          <w:sz w:val="26"/>
          <w:szCs w:val="26"/>
        </w:rPr>
      </w:pPr>
      <w:del w:id="50" w:author="admin" w:date="2025-05-21T01:40:00Z">
        <w:r w:rsidRPr="00BE2C17" w:rsidDel="002F785A">
          <w:rPr>
            <w:rFonts w:ascii="Times New Roman" w:eastAsia="Times New Roman" w:hAnsi="Times New Roman"/>
            <w:sz w:val="26"/>
            <w:szCs w:val="26"/>
          </w:rPr>
          <w:br/>
        </w:r>
      </w:del>
    </w:p>
    <w:p w14:paraId="675B516C" w14:textId="3FA8B4B9" w:rsidR="00077DA2" w:rsidRPr="00BE2C17" w:rsidDel="002F785A" w:rsidRDefault="00077DA2" w:rsidP="009C5DE2">
      <w:pPr>
        <w:spacing w:after="0" w:line="240" w:lineRule="auto"/>
        <w:jc w:val="center"/>
        <w:rPr>
          <w:del w:id="51" w:author="admin" w:date="2025-05-21T01:40:00Z"/>
          <w:rFonts w:ascii="Times New Roman" w:eastAsia="Times New Roman" w:hAnsi="Times New Roman"/>
          <w:b/>
          <w:color w:val="000000"/>
          <w:sz w:val="26"/>
          <w:szCs w:val="26"/>
        </w:rPr>
      </w:pPr>
      <w:bookmarkStart w:id="52" w:name="_Toc134427712"/>
      <w:bookmarkStart w:id="53" w:name="_Toc134431881"/>
    </w:p>
    <w:p w14:paraId="21541BA3" w14:textId="35A41BE4" w:rsidR="00077DA2" w:rsidRPr="00BE2C17" w:rsidDel="009D023E" w:rsidRDefault="00965654" w:rsidP="00077DA2">
      <w:pPr>
        <w:spacing w:after="0" w:line="240" w:lineRule="auto"/>
        <w:jc w:val="center"/>
        <w:rPr>
          <w:del w:id="54" w:author="admin" w:date="2025-05-21T03:08:00Z"/>
          <w:rFonts w:ascii="Times New Roman" w:eastAsia="Times New Roman" w:hAnsi="Times New Roman"/>
          <w:b/>
          <w:color w:val="000000"/>
          <w:sz w:val="26"/>
          <w:szCs w:val="26"/>
        </w:rPr>
      </w:pPr>
      <w:ins w:id="55" w:author="Antoneth Macaisa" w:date="2025-05-19T13:44:00Z">
        <w:del w:id="56" w:author="admin" w:date="2025-05-21T01:40:00Z">
          <w:r w:rsidDel="002F785A">
            <w:rPr>
              <w:rFonts w:ascii="Times New Roman" w:eastAsia="Times New Roman" w:hAnsi="Times New Roman"/>
              <w:b/>
              <w:color w:val="000000"/>
              <w:sz w:val="26"/>
              <w:szCs w:val="26"/>
            </w:rPr>
            <w:delText>MAY</w:delText>
          </w:r>
        </w:del>
      </w:ins>
      <w:del w:id="57" w:author="admin" w:date="2025-05-21T01:40:00Z">
        <w:r w:rsidR="00DC213A" w:rsidRPr="00BE2C17" w:rsidDel="002F785A">
          <w:rPr>
            <w:rFonts w:ascii="Times New Roman" w:eastAsia="Times New Roman" w:hAnsi="Times New Roman"/>
            <w:b/>
            <w:color w:val="000000"/>
            <w:sz w:val="26"/>
            <w:szCs w:val="26"/>
          </w:rPr>
          <w:delText>DATE (</w:delText>
        </w:r>
        <w:r w:rsidR="00077DA2" w:rsidRPr="00BE2C17" w:rsidDel="002F785A">
          <w:rPr>
            <w:rFonts w:ascii="Times New Roman" w:eastAsia="Times New Roman" w:hAnsi="Times New Roman"/>
            <w:b/>
            <w:color w:val="000000"/>
            <w:sz w:val="26"/>
            <w:szCs w:val="26"/>
          </w:rPr>
          <w:delText>APRIL 2025</w:delText>
        </w:r>
      </w:del>
      <w:del w:id="58" w:author="Antoneth Macaisa" w:date="2025-05-19T13:44:00Z">
        <w:r w:rsidR="00DC213A" w:rsidRPr="00BE2C17" w:rsidDel="00965654">
          <w:rPr>
            <w:rFonts w:ascii="Times New Roman" w:eastAsia="Times New Roman" w:hAnsi="Times New Roman"/>
            <w:b/>
            <w:color w:val="000000"/>
            <w:sz w:val="26"/>
            <w:szCs w:val="26"/>
          </w:rPr>
          <w:delText>)</w:delText>
        </w:r>
      </w:del>
    </w:p>
    <w:p w14:paraId="5B661E47" w14:textId="7181F319" w:rsidR="00DC213A" w:rsidRPr="00BE2C17" w:rsidDel="00D8482B" w:rsidRDefault="00DC213A" w:rsidP="003E6BA0">
      <w:pPr>
        <w:spacing w:after="0" w:line="240" w:lineRule="auto"/>
        <w:jc w:val="center"/>
        <w:rPr>
          <w:del w:id="59" w:author="Antoneth Macaisa" w:date="2025-05-07T19:03:00Z"/>
          <w:rFonts w:ascii="Times New Roman" w:eastAsia="Times New Roman" w:hAnsi="Times New Roman"/>
          <w:b/>
          <w:color w:val="000000"/>
          <w:sz w:val="26"/>
          <w:szCs w:val="26"/>
        </w:rPr>
      </w:pPr>
      <w:del w:id="60" w:author="Antoneth Macaisa" w:date="2025-05-07T19:03:00Z">
        <w:r w:rsidRPr="0097512A" w:rsidDel="00D8482B">
          <w:rPr>
            <w:rFonts w:ascii="Times New Roman" w:eastAsia="Times New Roman" w:hAnsi="Times New Roman"/>
            <w:b/>
            <w:color w:val="000000"/>
            <w:sz w:val="26"/>
            <w:szCs w:val="26"/>
          </w:rPr>
          <w:lastRenderedPageBreak/>
          <w:delText>APPROVAL SHEET</w:delText>
        </w:r>
      </w:del>
    </w:p>
    <w:p w14:paraId="77A47FBA" w14:textId="215803E4" w:rsidR="00DC213A" w:rsidRPr="00BE2C17" w:rsidDel="00D8482B" w:rsidRDefault="00DC213A" w:rsidP="00DC213A">
      <w:pPr>
        <w:spacing w:after="0" w:line="240" w:lineRule="auto"/>
        <w:jc w:val="center"/>
        <w:rPr>
          <w:del w:id="61" w:author="Antoneth Macaisa" w:date="2025-05-07T19:03:00Z"/>
          <w:rFonts w:ascii="Times New Roman" w:eastAsia="Times New Roman" w:hAnsi="Times New Roman"/>
          <w:b/>
          <w:color w:val="000000"/>
          <w:sz w:val="26"/>
          <w:szCs w:val="26"/>
        </w:rPr>
      </w:pPr>
    </w:p>
    <w:p w14:paraId="7CC4FF06" w14:textId="598CA5A0" w:rsidR="00DC213A" w:rsidRPr="00BE2C17" w:rsidDel="00D8482B" w:rsidRDefault="00DC213A" w:rsidP="00DC213A">
      <w:pPr>
        <w:spacing w:after="0" w:line="240" w:lineRule="auto"/>
        <w:jc w:val="both"/>
        <w:rPr>
          <w:del w:id="62" w:author="Antoneth Macaisa" w:date="2025-05-07T19:03:00Z"/>
          <w:rFonts w:ascii="Times New Roman" w:eastAsia="Times New Roman" w:hAnsi="Times New Roman"/>
          <w:bCs/>
          <w:color w:val="000000"/>
          <w:sz w:val="26"/>
          <w:szCs w:val="26"/>
        </w:rPr>
      </w:pPr>
      <w:del w:id="63" w:author="Antoneth Macaisa" w:date="2025-05-07T19:03:00Z">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Cs/>
            <w:color w:val="000000"/>
            <w:sz w:val="26"/>
            <w:szCs w:val="26"/>
          </w:rPr>
          <w:delText xml:space="preserve">This Capstone Project entitled </w:delText>
        </w:r>
        <w:r w:rsidRPr="00BE2C17" w:rsidDel="00D8482B">
          <w:rPr>
            <w:rFonts w:ascii="Times New Roman" w:eastAsia="Times New Roman" w:hAnsi="Times New Roman"/>
            <w:b/>
            <w:color w:val="000000"/>
            <w:sz w:val="26"/>
            <w:szCs w:val="26"/>
          </w:rPr>
          <w:delText>“TITLE”</w:delText>
        </w:r>
        <w:r w:rsidRPr="00BE2C17" w:rsidDel="00D8482B">
          <w:rPr>
            <w:rFonts w:ascii="Times New Roman" w:eastAsia="Times New Roman" w:hAnsi="Times New Roman"/>
            <w:bCs/>
            <w:color w:val="000000"/>
            <w:sz w:val="26"/>
            <w:szCs w:val="26"/>
          </w:rPr>
          <w:delText xml:space="preserve"> prepared and submitted by </w:delText>
        </w:r>
        <w:r w:rsidRPr="00BE2C17" w:rsidDel="00D8482B">
          <w:rPr>
            <w:rFonts w:ascii="Times New Roman" w:eastAsia="Times New Roman" w:hAnsi="Times New Roman"/>
            <w:b/>
            <w:color w:val="000000"/>
            <w:sz w:val="26"/>
            <w:szCs w:val="26"/>
          </w:rPr>
          <w:delText xml:space="preserve">NAME, NAME, </w:delText>
        </w:r>
        <w:r w:rsidRPr="00BE2C17" w:rsidDel="00D8482B">
          <w:rPr>
            <w:rFonts w:ascii="Times New Roman" w:eastAsia="Times New Roman" w:hAnsi="Times New Roman"/>
            <w:bCs/>
            <w:color w:val="000000"/>
            <w:sz w:val="26"/>
            <w:szCs w:val="26"/>
          </w:rPr>
          <w:delText xml:space="preserve">and </w:delText>
        </w:r>
        <w:r w:rsidRPr="00BE2C17" w:rsidDel="00D8482B">
          <w:rPr>
            <w:rFonts w:ascii="Times New Roman" w:eastAsia="Times New Roman" w:hAnsi="Times New Roman"/>
            <w:b/>
            <w:color w:val="000000"/>
            <w:sz w:val="26"/>
            <w:szCs w:val="26"/>
          </w:rPr>
          <w:delText xml:space="preserve">NAME, </w:delText>
        </w:r>
        <w:r w:rsidRPr="00BE2C17" w:rsidDel="00D8482B">
          <w:rPr>
            <w:rFonts w:ascii="Times New Roman" w:eastAsia="Times New Roman" w:hAnsi="Times New Roman"/>
            <w:bCs/>
            <w:color w:val="000000"/>
            <w:sz w:val="26"/>
            <w:szCs w:val="26"/>
          </w:rPr>
          <w:delText xml:space="preserve">in partial fulfillment of the requirements for the Degree, </w:delText>
        </w:r>
        <w:r w:rsidRPr="00BE2C17" w:rsidDel="00D8482B">
          <w:rPr>
            <w:rFonts w:ascii="Times New Roman" w:eastAsia="Times New Roman" w:hAnsi="Times New Roman"/>
            <w:b/>
            <w:color w:val="000000"/>
            <w:sz w:val="26"/>
            <w:szCs w:val="26"/>
          </w:rPr>
          <w:delText xml:space="preserve">Bachelor of Science in Information Technology Major in major, </w:delText>
        </w:r>
        <w:r w:rsidRPr="00BE2C17" w:rsidDel="00D8482B">
          <w:rPr>
            <w:rFonts w:ascii="Times New Roman" w:eastAsia="Times New Roman" w:hAnsi="Times New Roman"/>
            <w:bCs/>
            <w:color w:val="000000"/>
            <w:sz w:val="26"/>
            <w:szCs w:val="26"/>
          </w:rPr>
          <w:delText>has been examined and is recommended for Oral Examination.</w:delText>
        </w:r>
      </w:del>
    </w:p>
    <w:p w14:paraId="2C787E25" w14:textId="03BACBB6" w:rsidR="00DC213A" w:rsidRPr="00BE2C17" w:rsidDel="00D8482B" w:rsidRDefault="00DC213A" w:rsidP="00DC213A">
      <w:pPr>
        <w:spacing w:after="0" w:line="240" w:lineRule="auto"/>
        <w:jc w:val="both"/>
        <w:rPr>
          <w:del w:id="64" w:author="Antoneth Macaisa" w:date="2025-05-07T19:03:00Z"/>
          <w:rFonts w:ascii="Times New Roman" w:eastAsia="Times New Roman" w:hAnsi="Times New Roman"/>
          <w:bCs/>
          <w:color w:val="000000"/>
          <w:sz w:val="26"/>
          <w:szCs w:val="26"/>
        </w:rPr>
      </w:pPr>
    </w:p>
    <w:p w14:paraId="258C19C0" w14:textId="3025BDC4" w:rsidR="00DC213A" w:rsidRPr="00BE2C17" w:rsidDel="00D8482B" w:rsidRDefault="00DC213A" w:rsidP="00DC213A">
      <w:pPr>
        <w:spacing w:after="0" w:line="240" w:lineRule="auto"/>
        <w:jc w:val="both"/>
        <w:rPr>
          <w:del w:id="65" w:author="Antoneth Macaisa" w:date="2025-05-07T19:03:00Z"/>
          <w:rFonts w:ascii="Times New Roman" w:eastAsia="Times New Roman" w:hAnsi="Times New Roman"/>
          <w:bCs/>
          <w:color w:val="000000"/>
          <w:sz w:val="26"/>
          <w:szCs w:val="26"/>
        </w:rPr>
      </w:pPr>
    </w:p>
    <w:p w14:paraId="0AC49918" w14:textId="671D3EAC" w:rsidR="00DC213A" w:rsidRPr="00BE2C17" w:rsidDel="00D8482B" w:rsidRDefault="00DC213A" w:rsidP="00DC213A">
      <w:pPr>
        <w:spacing w:after="0" w:line="240" w:lineRule="auto"/>
        <w:jc w:val="right"/>
        <w:rPr>
          <w:del w:id="66" w:author="Antoneth Macaisa" w:date="2025-05-07T19:03:00Z"/>
          <w:rFonts w:ascii="Times New Roman" w:eastAsia="Times New Roman" w:hAnsi="Times New Roman"/>
          <w:b/>
          <w:color w:val="000000"/>
          <w:sz w:val="26"/>
          <w:szCs w:val="26"/>
        </w:rPr>
      </w:pPr>
      <w:del w:id="67" w:author="Antoneth Macaisa" w:date="2025-05-07T19:03:00Z">
        <w:r w:rsidRPr="00BE2C17" w:rsidDel="00D8482B">
          <w:rPr>
            <w:rFonts w:ascii="Times New Roman" w:eastAsia="Times New Roman" w:hAnsi="Times New Roman"/>
            <w:b/>
            <w:color w:val="000000"/>
            <w:sz w:val="26"/>
            <w:szCs w:val="26"/>
          </w:rPr>
          <w:delText>NAME OF ADVISER</w:delText>
        </w:r>
      </w:del>
    </w:p>
    <w:p w14:paraId="3331E5FE" w14:textId="36B78245" w:rsidR="00DC213A" w:rsidRPr="00BE2C17" w:rsidDel="00D8482B" w:rsidRDefault="00DC213A" w:rsidP="00DC213A">
      <w:pPr>
        <w:spacing w:after="0" w:line="240" w:lineRule="auto"/>
        <w:jc w:val="both"/>
        <w:rPr>
          <w:del w:id="68" w:author="Antoneth Macaisa" w:date="2025-05-07T19:03:00Z"/>
          <w:rFonts w:ascii="Times New Roman" w:eastAsia="Times New Roman" w:hAnsi="Times New Roman"/>
          <w:bCs/>
          <w:color w:val="000000"/>
          <w:sz w:val="26"/>
          <w:szCs w:val="26"/>
        </w:rPr>
      </w:pPr>
      <w:del w:id="69" w:author="Antoneth Macaisa" w:date="2025-05-07T19:03:00Z">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Cs/>
            <w:color w:val="000000"/>
            <w:sz w:val="26"/>
            <w:szCs w:val="26"/>
          </w:rPr>
          <w:delText>Adviser</w:delText>
        </w:r>
      </w:del>
    </w:p>
    <w:p w14:paraId="1C510490" w14:textId="390D59BF" w:rsidR="00DC213A" w:rsidRPr="00BE2C17" w:rsidDel="00D8482B" w:rsidRDefault="00DC213A" w:rsidP="00DC213A">
      <w:pPr>
        <w:spacing w:after="0" w:line="240" w:lineRule="auto"/>
        <w:jc w:val="both"/>
        <w:rPr>
          <w:del w:id="70" w:author="Antoneth Macaisa" w:date="2025-05-07T19:03:00Z"/>
          <w:rFonts w:ascii="Times New Roman" w:eastAsia="Times New Roman" w:hAnsi="Times New Roman"/>
          <w:bCs/>
          <w:color w:val="000000"/>
          <w:sz w:val="26"/>
          <w:szCs w:val="26"/>
        </w:rPr>
      </w:pPr>
    </w:p>
    <w:p w14:paraId="6B28C022" w14:textId="2F660C12" w:rsidR="00DC213A" w:rsidRPr="00BE2C17" w:rsidDel="00D8482B" w:rsidRDefault="00DC213A" w:rsidP="00DC213A">
      <w:pPr>
        <w:spacing w:after="0" w:line="240" w:lineRule="auto"/>
        <w:jc w:val="both"/>
        <w:rPr>
          <w:del w:id="71" w:author="Antoneth Macaisa" w:date="2025-05-07T19:03:00Z"/>
          <w:rFonts w:ascii="Times New Roman" w:eastAsia="Times New Roman" w:hAnsi="Times New Roman"/>
          <w:bCs/>
          <w:color w:val="000000"/>
          <w:sz w:val="26"/>
          <w:szCs w:val="26"/>
        </w:rPr>
      </w:pPr>
      <w:del w:id="72" w:author="Antoneth Macaisa" w:date="2025-05-07T19:03:00Z">
        <w:r w:rsidRPr="00BE2C17" w:rsidDel="00D8482B">
          <w:rPr>
            <w:rFonts w:ascii="Times New Roman" w:eastAsia="Times New Roman" w:hAnsi="Times New Roman"/>
            <w:bCs/>
            <w:color w:val="000000"/>
            <w:sz w:val="26"/>
            <w:szCs w:val="26"/>
          </w:rPr>
          <w:tab/>
          <w:delText>Approved by the Committee on Oral Examination with a grade of ______.</w:delText>
        </w:r>
      </w:del>
    </w:p>
    <w:p w14:paraId="155FBE8F" w14:textId="78E9D3B2" w:rsidR="00DC213A" w:rsidRPr="00BE2C17" w:rsidDel="00D8482B" w:rsidRDefault="00DC213A" w:rsidP="00DC213A">
      <w:pPr>
        <w:spacing w:after="0" w:line="240" w:lineRule="auto"/>
        <w:jc w:val="both"/>
        <w:rPr>
          <w:del w:id="73" w:author="Antoneth Macaisa" w:date="2025-05-07T19:03:00Z"/>
          <w:rFonts w:ascii="Times New Roman" w:eastAsia="Times New Roman" w:hAnsi="Times New Roman"/>
          <w:bCs/>
          <w:color w:val="000000"/>
          <w:sz w:val="26"/>
          <w:szCs w:val="26"/>
        </w:rPr>
      </w:pPr>
    </w:p>
    <w:p w14:paraId="151E1E23" w14:textId="5780745C" w:rsidR="00DC213A" w:rsidRPr="00BE2C17" w:rsidDel="00D8482B" w:rsidRDefault="00DC213A" w:rsidP="00DC213A">
      <w:pPr>
        <w:spacing w:after="0" w:line="240" w:lineRule="auto"/>
        <w:jc w:val="center"/>
        <w:rPr>
          <w:del w:id="74" w:author="Antoneth Macaisa" w:date="2025-05-07T19:03:00Z"/>
          <w:rFonts w:ascii="Times New Roman" w:eastAsia="Times New Roman" w:hAnsi="Times New Roman"/>
          <w:b/>
          <w:color w:val="000000"/>
          <w:sz w:val="26"/>
          <w:szCs w:val="26"/>
        </w:rPr>
      </w:pPr>
      <w:del w:id="75" w:author="Antoneth Macaisa" w:date="2025-05-07T19:03:00Z">
        <w:r w:rsidRPr="00BE2C17" w:rsidDel="00D8482B">
          <w:rPr>
            <w:rFonts w:ascii="Times New Roman" w:eastAsia="Times New Roman" w:hAnsi="Times New Roman"/>
            <w:b/>
            <w:color w:val="000000"/>
            <w:sz w:val="26"/>
            <w:szCs w:val="26"/>
          </w:rPr>
          <w:delText>PANEL OF EXAMINERS</w:delText>
        </w:r>
      </w:del>
    </w:p>
    <w:p w14:paraId="3F76E24E" w14:textId="75FCD545" w:rsidR="00DC213A" w:rsidRPr="00BE2C17" w:rsidDel="00D8482B" w:rsidRDefault="00DC213A" w:rsidP="00DC213A">
      <w:pPr>
        <w:spacing w:after="0" w:line="240" w:lineRule="auto"/>
        <w:jc w:val="center"/>
        <w:rPr>
          <w:del w:id="76" w:author="Antoneth Macaisa" w:date="2025-05-07T19:03:00Z"/>
          <w:rFonts w:ascii="Times New Roman" w:eastAsia="Times New Roman" w:hAnsi="Times New Roman"/>
          <w:b/>
          <w:color w:val="000000"/>
          <w:sz w:val="26"/>
          <w:szCs w:val="26"/>
        </w:rPr>
      </w:pPr>
    </w:p>
    <w:p w14:paraId="4ED4B003" w14:textId="7F8EAED3" w:rsidR="00DC213A" w:rsidRPr="00BE2C17" w:rsidDel="00D8482B" w:rsidRDefault="00DC213A" w:rsidP="00DC213A">
      <w:pPr>
        <w:spacing w:after="0" w:line="240" w:lineRule="auto"/>
        <w:jc w:val="center"/>
        <w:rPr>
          <w:del w:id="77" w:author="Antoneth Macaisa" w:date="2025-05-07T19:03:00Z"/>
          <w:rFonts w:ascii="Times New Roman" w:eastAsia="Times New Roman" w:hAnsi="Times New Roman"/>
          <w:b/>
          <w:color w:val="000000"/>
          <w:sz w:val="26"/>
          <w:szCs w:val="26"/>
        </w:rPr>
      </w:pPr>
    </w:p>
    <w:p w14:paraId="50714F96" w14:textId="1FD5D11C" w:rsidR="00DC213A" w:rsidRPr="00BE2C17" w:rsidDel="00D8482B" w:rsidRDefault="00DC213A" w:rsidP="00DC213A">
      <w:pPr>
        <w:spacing w:after="0" w:line="240" w:lineRule="auto"/>
        <w:jc w:val="center"/>
        <w:rPr>
          <w:del w:id="78" w:author="Antoneth Macaisa" w:date="2025-05-07T19:03:00Z"/>
          <w:rFonts w:ascii="Times New Roman" w:eastAsia="Times New Roman" w:hAnsi="Times New Roman"/>
          <w:b/>
          <w:color w:val="000000"/>
          <w:sz w:val="26"/>
          <w:szCs w:val="26"/>
        </w:rPr>
      </w:pPr>
    </w:p>
    <w:p w14:paraId="260707EF" w14:textId="3F858D29" w:rsidR="00DC213A" w:rsidRPr="00BE2C17" w:rsidDel="00D8482B" w:rsidRDefault="00DC213A" w:rsidP="00DC213A">
      <w:pPr>
        <w:spacing w:after="0" w:line="240" w:lineRule="auto"/>
        <w:jc w:val="center"/>
        <w:rPr>
          <w:del w:id="79" w:author="Antoneth Macaisa" w:date="2025-05-07T19:03:00Z"/>
          <w:rFonts w:ascii="Times New Roman" w:eastAsia="Times New Roman" w:hAnsi="Times New Roman"/>
          <w:b/>
          <w:color w:val="000000"/>
          <w:sz w:val="26"/>
          <w:szCs w:val="26"/>
        </w:rPr>
      </w:pPr>
      <w:del w:id="80" w:author="Antoneth Macaisa" w:date="2025-05-07T19:03:00Z">
        <w:r w:rsidRPr="00BE2C17" w:rsidDel="00D8482B">
          <w:rPr>
            <w:rFonts w:ascii="Times New Roman" w:eastAsia="Times New Roman" w:hAnsi="Times New Roman"/>
            <w:b/>
            <w:color w:val="000000"/>
            <w:sz w:val="26"/>
            <w:szCs w:val="26"/>
          </w:rPr>
          <w:delText>NAME OF CHAIRPERSON</w:delText>
        </w:r>
      </w:del>
    </w:p>
    <w:p w14:paraId="76C81883" w14:textId="6F4D723E" w:rsidR="00DC213A" w:rsidRPr="00BE2C17" w:rsidDel="00D8482B" w:rsidRDefault="00DC213A" w:rsidP="00DC213A">
      <w:pPr>
        <w:spacing w:after="0" w:line="240" w:lineRule="auto"/>
        <w:jc w:val="center"/>
        <w:rPr>
          <w:del w:id="81" w:author="Antoneth Macaisa" w:date="2025-05-07T19:03:00Z"/>
          <w:rFonts w:ascii="Times New Roman" w:eastAsia="Times New Roman" w:hAnsi="Times New Roman"/>
          <w:bCs/>
          <w:color w:val="000000"/>
          <w:sz w:val="26"/>
          <w:szCs w:val="26"/>
        </w:rPr>
      </w:pPr>
      <w:del w:id="82" w:author="Antoneth Macaisa" w:date="2025-05-07T19:03:00Z">
        <w:r w:rsidRPr="00BE2C17" w:rsidDel="00D8482B">
          <w:rPr>
            <w:rFonts w:ascii="Times New Roman" w:eastAsia="Times New Roman" w:hAnsi="Times New Roman"/>
            <w:bCs/>
            <w:color w:val="000000"/>
            <w:sz w:val="26"/>
            <w:szCs w:val="26"/>
          </w:rPr>
          <w:delText>Chairperson</w:delText>
        </w:r>
      </w:del>
    </w:p>
    <w:p w14:paraId="75615EBC" w14:textId="09249DCD" w:rsidR="00DC213A" w:rsidRPr="00BE2C17" w:rsidDel="00D8482B" w:rsidRDefault="00DC213A" w:rsidP="00DC213A">
      <w:pPr>
        <w:spacing w:after="0" w:line="240" w:lineRule="auto"/>
        <w:jc w:val="center"/>
        <w:rPr>
          <w:del w:id="83" w:author="Antoneth Macaisa" w:date="2025-05-07T19:03:00Z"/>
          <w:rFonts w:ascii="Times New Roman" w:eastAsia="Times New Roman" w:hAnsi="Times New Roman"/>
          <w:bCs/>
          <w:color w:val="000000"/>
          <w:sz w:val="26"/>
          <w:szCs w:val="26"/>
        </w:rPr>
      </w:pPr>
    </w:p>
    <w:p w14:paraId="337C49F5" w14:textId="5CC6886E" w:rsidR="00DC213A" w:rsidRPr="00BE2C17" w:rsidDel="00D8482B" w:rsidRDefault="00DC213A" w:rsidP="00DC213A">
      <w:pPr>
        <w:spacing w:after="0" w:line="240" w:lineRule="auto"/>
        <w:jc w:val="center"/>
        <w:rPr>
          <w:del w:id="84" w:author="Antoneth Macaisa" w:date="2025-05-07T19:03:00Z"/>
          <w:rFonts w:ascii="Times New Roman" w:eastAsia="Times New Roman" w:hAnsi="Times New Roman"/>
          <w:bCs/>
          <w:color w:val="000000"/>
          <w:sz w:val="26"/>
          <w:szCs w:val="26"/>
        </w:rPr>
      </w:pPr>
    </w:p>
    <w:p w14:paraId="422E18FD" w14:textId="476CBE53" w:rsidR="00DC213A" w:rsidRPr="00BE2C17" w:rsidDel="00D8482B" w:rsidRDefault="00DC213A" w:rsidP="00DC213A">
      <w:pPr>
        <w:spacing w:after="0" w:line="240" w:lineRule="auto"/>
        <w:jc w:val="center"/>
        <w:rPr>
          <w:del w:id="85" w:author="Antoneth Macaisa" w:date="2025-05-07T19:03:00Z"/>
          <w:rFonts w:ascii="Times New Roman" w:eastAsia="Times New Roman" w:hAnsi="Times New Roman"/>
          <w:bCs/>
          <w:color w:val="000000"/>
          <w:sz w:val="26"/>
          <w:szCs w:val="26"/>
        </w:rPr>
      </w:pPr>
    </w:p>
    <w:p w14:paraId="7D818BB5" w14:textId="5335D111" w:rsidR="00DC213A" w:rsidRPr="00BE2C17" w:rsidDel="00D8482B" w:rsidRDefault="00DC213A" w:rsidP="00DC213A">
      <w:pPr>
        <w:spacing w:after="0" w:line="240" w:lineRule="auto"/>
        <w:jc w:val="center"/>
        <w:rPr>
          <w:del w:id="86" w:author="Antoneth Macaisa" w:date="2025-05-07T19:03:00Z"/>
          <w:rFonts w:ascii="Times New Roman" w:eastAsia="Times New Roman" w:hAnsi="Times New Roman"/>
          <w:b/>
          <w:color w:val="000000"/>
          <w:sz w:val="26"/>
          <w:szCs w:val="26"/>
        </w:rPr>
      </w:pPr>
      <w:del w:id="87" w:author="Antoneth Macaisa" w:date="2025-05-07T19:03:00Z">
        <w:r w:rsidRPr="00BE2C17" w:rsidDel="00D8482B">
          <w:rPr>
            <w:rFonts w:ascii="Times New Roman" w:eastAsia="Times New Roman" w:hAnsi="Times New Roman"/>
            <w:b/>
            <w:color w:val="000000"/>
            <w:sz w:val="26"/>
            <w:szCs w:val="26"/>
          </w:rPr>
          <w:delText>NAME</w:delText>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delText xml:space="preserve">    NAME</w:delText>
        </w:r>
      </w:del>
    </w:p>
    <w:p w14:paraId="6DD98ADF" w14:textId="36FEA1A5" w:rsidR="00DC213A" w:rsidRPr="00BE2C17" w:rsidDel="00D8482B" w:rsidRDefault="00DC213A" w:rsidP="00DC213A">
      <w:pPr>
        <w:spacing w:after="0" w:line="240" w:lineRule="auto"/>
        <w:jc w:val="center"/>
        <w:rPr>
          <w:del w:id="88" w:author="Antoneth Macaisa" w:date="2025-05-07T19:03:00Z"/>
          <w:rFonts w:ascii="Times New Roman" w:eastAsia="Times New Roman" w:hAnsi="Times New Roman"/>
          <w:bCs/>
          <w:color w:val="000000"/>
          <w:sz w:val="26"/>
          <w:szCs w:val="26"/>
        </w:rPr>
      </w:pPr>
      <w:del w:id="89" w:author="Antoneth Macaisa" w:date="2025-05-07T19:03:00Z">
        <w:r w:rsidRPr="00BE2C17" w:rsidDel="00D8482B">
          <w:rPr>
            <w:rFonts w:ascii="Times New Roman" w:eastAsia="Times New Roman" w:hAnsi="Times New Roman"/>
            <w:bCs/>
            <w:color w:val="000000"/>
            <w:sz w:val="26"/>
            <w:szCs w:val="26"/>
          </w:rPr>
          <w:delText>Member</w:delText>
        </w:r>
        <w:r w:rsidRPr="00BE2C17" w:rsidDel="00D8482B">
          <w:rPr>
            <w:rFonts w:ascii="Times New Roman" w:eastAsia="Times New Roman" w:hAnsi="Times New Roman"/>
            <w:bCs/>
            <w:color w:val="000000"/>
            <w:sz w:val="26"/>
            <w:szCs w:val="26"/>
          </w:rPr>
          <w:tab/>
        </w:r>
        <w:r w:rsidRPr="00BE2C17" w:rsidDel="00D8482B">
          <w:rPr>
            <w:rFonts w:ascii="Times New Roman" w:eastAsia="Times New Roman" w:hAnsi="Times New Roman"/>
            <w:bCs/>
            <w:color w:val="000000"/>
            <w:sz w:val="26"/>
            <w:szCs w:val="26"/>
          </w:rPr>
          <w:tab/>
        </w:r>
        <w:r w:rsidRPr="00BE2C17" w:rsidDel="00D8482B">
          <w:rPr>
            <w:rFonts w:ascii="Times New Roman" w:eastAsia="Times New Roman" w:hAnsi="Times New Roman"/>
            <w:bCs/>
            <w:color w:val="000000"/>
            <w:sz w:val="26"/>
            <w:szCs w:val="26"/>
          </w:rPr>
          <w:tab/>
        </w:r>
        <w:r w:rsidRPr="00BE2C17" w:rsidDel="00D8482B">
          <w:rPr>
            <w:rFonts w:ascii="Times New Roman" w:eastAsia="Times New Roman" w:hAnsi="Times New Roman"/>
            <w:bCs/>
            <w:color w:val="000000"/>
            <w:sz w:val="26"/>
            <w:szCs w:val="26"/>
          </w:rPr>
          <w:tab/>
        </w:r>
        <w:r w:rsidRPr="00BE2C17" w:rsidDel="00D8482B">
          <w:rPr>
            <w:rFonts w:ascii="Times New Roman" w:eastAsia="Times New Roman" w:hAnsi="Times New Roman"/>
            <w:bCs/>
            <w:color w:val="000000"/>
            <w:sz w:val="26"/>
            <w:szCs w:val="26"/>
          </w:rPr>
          <w:tab/>
          <w:delText>Member</w:delText>
        </w:r>
      </w:del>
    </w:p>
    <w:p w14:paraId="4DB19169" w14:textId="618C0C22" w:rsidR="00DC213A" w:rsidRPr="00BE2C17" w:rsidDel="00D8482B" w:rsidRDefault="00DC213A" w:rsidP="00DC213A">
      <w:pPr>
        <w:spacing w:after="0" w:line="240" w:lineRule="auto"/>
        <w:jc w:val="center"/>
        <w:rPr>
          <w:del w:id="90" w:author="Antoneth Macaisa" w:date="2025-05-07T19:03:00Z"/>
          <w:rFonts w:ascii="Times New Roman" w:eastAsia="Times New Roman" w:hAnsi="Times New Roman"/>
          <w:bCs/>
          <w:color w:val="000000"/>
          <w:sz w:val="26"/>
          <w:szCs w:val="26"/>
        </w:rPr>
      </w:pPr>
    </w:p>
    <w:p w14:paraId="3024417C" w14:textId="136262F0" w:rsidR="00DC213A" w:rsidRPr="00BE2C17" w:rsidDel="00D8482B" w:rsidRDefault="00DC213A" w:rsidP="00DC213A">
      <w:pPr>
        <w:spacing w:after="0" w:line="240" w:lineRule="auto"/>
        <w:jc w:val="both"/>
        <w:rPr>
          <w:del w:id="91" w:author="Antoneth Macaisa" w:date="2025-05-07T19:03:00Z"/>
          <w:rFonts w:ascii="Times New Roman" w:eastAsia="Times New Roman" w:hAnsi="Times New Roman"/>
          <w:b/>
          <w:color w:val="000000"/>
          <w:sz w:val="26"/>
          <w:szCs w:val="26"/>
        </w:rPr>
      </w:pPr>
      <w:del w:id="92" w:author="Antoneth Macaisa" w:date="2025-05-07T19:03:00Z">
        <w:r w:rsidRPr="00BE2C17" w:rsidDel="00D8482B">
          <w:rPr>
            <w:rFonts w:ascii="Times New Roman" w:eastAsia="Times New Roman" w:hAnsi="Times New Roman"/>
            <w:bCs/>
            <w:color w:val="000000"/>
            <w:sz w:val="26"/>
            <w:szCs w:val="26"/>
          </w:rPr>
          <w:tab/>
          <w:delText xml:space="preserve">Accepted and approved in partial fulfillment of the requirements for the Degree, </w:delText>
        </w:r>
        <w:r w:rsidRPr="00BE2C17" w:rsidDel="00D8482B">
          <w:rPr>
            <w:rFonts w:ascii="Times New Roman" w:eastAsia="Times New Roman" w:hAnsi="Times New Roman"/>
            <w:b/>
            <w:color w:val="000000"/>
            <w:sz w:val="26"/>
            <w:szCs w:val="26"/>
          </w:rPr>
          <w:delText>Bachelor of Science in Information Technology Major in major.</w:delText>
        </w:r>
      </w:del>
    </w:p>
    <w:p w14:paraId="79F111CD" w14:textId="407A511A" w:rsidR="00DC213A" w:rsidRPr="00BE2C17" w:rsidDel="00D8482B" w:rsidRDefault="00DC213A" w:rsidP="00DC213A">
      <w:pPr>
        <w:spacing w:after="0" w:line="240" w:lineRule="auto"/>
        <w:jc w:val="both"/>
        <w:rPr>
          <w:del w:id="93" w:author="Antoneth Macaisa" w:date="2025-05-07T19:03:00Z"/>
          <w:rFonts w:ascii="Times New Roman" w:eastAsia="Times New Roman" w:hAnsi="Times New Roman"/>
          <w:b/>
          <w:color w:val="000000"/>
          <w:sz w:val="26"/>
          <w:szCs w:val="26"/>
        </w:rPr>
      </w:pPr>
    </w:p>
    <w:p w14:paraId="3044EAEC" w14:textId="2F8629F6" w:rsidR="00DC213A" w:rsidRPr="00BE2C17" w:rsidDel="00D8482B" w:rsidRDefault="00DC213A" w:rsidP="00DC213A">
      <w:pPr>
        <w:spacing w:after="0" w:line="240" w:lineRule="auto"/>
        <w:jc w:val="both"/>
        <w:rPr>
          <w:del w:id="94" w:author="Antoneth Macaisa" w:date="2025-05-07T19:03:00Z"/>
          <w:rFonts w:ascii="Times New Roman" w:eastAsia="Times New Roman" w:hAnsi="Times New Roman"/>
          <w:b/>
          <w:color w:val="000000"/>
          <w:sz w:val="26"/>
          <w:szCs w:val="26"/>
        </w:rPr>
      </w:pPr>
    </w:p>
    <w:p w14:paraId="5EF5268A" w14:textId="4904A233" w:rsidR="00DC213A" w:rsidRPr="00BE2C17" w:rsidDel="00D8482B" w:rsidRDefault="00DC213A" w:rsidP="00DC213A">
      <w:pPr>
        <w:spacing w:after="0" w:line="240" w:lineRule="auto"/>
        <w:jc w:val="both"/>
        <w:rPr>
          <w:del w:id="95" w:author="Antoneth Macaisa" w:date="2025-05-07T19:03:00Z"/>
          <w:rFonts w:ascii="Times New Roman" w:eastAsia="Times New Roman" w:hAnsi="Times New Roman"/>
          <w:b/>
          <w:color w:val="000000"/>
          <w:sz w:val="26"/>
          <w:szCs w:val="26"/>
        </w:rPr>
      </w:pPr>
    </w:p>
    <w:p w14:paraId="7DD46EEB" w14:textId="1C526ABE" w:rsidR="00DC213A" w:rsidRPr="00BE2C17" w:rsidDel="00D8482B" w:rsidRDefault="00DC213A" w:rsidP="00DC213A">
      <w:pPr>
        <w:spacing w:after="0" w:line="240" w:lineRule="auto"/>
        <w:jc w:val="both"/>
        <w:rPr>
          <w:del w:id="96" w:author="Antoneth Macaisa" w:date="2025-05-07T19:03:00Z"/>
          <w:rFonts w:ascii="Times New Roman" w:eastAsia="Times New Roman" w:hAnsi="Times New Roman"/>
          <w:b/>
          <w:color w:val="000000"/>
          <w:sz w:val="26"/>
          <w:szCs w:val="26"/>
        </w:rPr>
      </w:pPr>
      <w:del w:id="97" w:author="Antoneth Macaisa" w:date="2025-05-07T19:03:00Z">
        <w:r w:rsidRPr="00BE2C17" w:rsidDel="00D8482B">
          <w:rPr>
            <w:rFonts w:ascii="Times New Roman" w:eastAsia="Times New Roman" w:hAnsi="Times New Roman"/>
            <w:b/>
            <w:color w:val="000000"/>
            <w:sz w:val="26"/>
            <w:szCs w:val="26"/>
          </w:rPr>
          <w:tab/>
          <w:delText>_________________</w:delText>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delText>SHIELA MARIE G. GARCIA, MSCS</w:delText>
        </w:r>
      </w:del>
    </w:p>
    <w:p w14:paraId="59B03810" w14:textId="1A526697" w:rsidR="00DC213A" w:rsidRPr="00BE2C17" w:rsidDel="00D8482B" w:rsidRDefault="00DC213A" w:rsidP="00DC213A">
      <w:pPr>
        <w:spacing w:after="0" w:line="240" w:lineRule="auto"/>
        <w:jc w:val="both"/>
        <w:rPr>
          <w:del w:id="98" w:author="Antoneth Macaisa" w:date="2025-05-07T19:03:00Z"/>
          <w:rFonts w:ascii="Times New Roman" w:eastAsia="Times New Roman" w:hAnsi="Times New Roman"/>
          <w:bCs/>
          <w:color w:val="000000"/>
          <w:sz w:val="26"/>
          <w:szCs w:val="26"/>
        </w:rPr>
      </w:pPr>
      <w:del w:id="99" w:author="Antoneth Macaisa" w:date="2025-05-07T19:03:00Z">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delText>Date</w:delText>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
            <w:color w:val="000000"/>
            <w:sz w:val="26"/>
            <w:szCs w:val="26"/>
          </w:rPr>
          <w:tab/>
        </w:r>
        <w:r w:rsidRPr="00BE2C17" w:rsidDel="00D8482B">
          <w:rPr>
            <w:rFonts w:ascii="Times New Roman" w:eastAsia="Times New Roman" w:hAnsi="Times New Roman"/>
            <w:bCs/>
            <w:color w:val="000000"/>
            <w:sz w:val="26"/>
            <w:szCs w:val="26"/>
          </w:rPr>
          <w:delText>College Dean</w:delText>
        </w:r>
      </w:del>
    </w:p>
    <w:p w14:paraId="33D8BDA9" w14:textId="663665C7" w:rsidR="00115899" w:rsidRPr="00BE2C17" w:rsidDel="00D8482B" w:rsidRDefault="00115899" w:rsidP="00EF44C0">
      <w:pPr>
        <w:spacing w:after="0" w:line="240" w:lineRule="auto"/>
        <w:jc w:val="both"/>
        <w:rPr>
          <w:del w:id="100" w:author="Antoneth Macaisa" w:date="2025-05-07T19:03:00Z"/>
          <w:rFonts w:ascii="Times New Roman" w:eastAsia="Times New Roman" w:hAnsi="Times New Roman"/>
          <w:bCs/>
          <w:color w:val="000000"/>
          <w:sz w:val="26"/>
          <w:szCs w:val="26"/>
        </w:rPr>
      </w:pPr>
    </w:p>
    <w:p w14:paraId="3F481FF9" w14:textId="4FEB629A" w:rsidR="000D22DC" w:rsidRPr="00BE2C17" w:rsidDel="00D8482B" w:rsidRDefault="000D22DC" w:rsidP="00EF44C0">
      <w:pPr>
        <w:spacing w:after="0" w:line="240" w:lineRule="auto"/>
        <w:jc w:val="both"/>
        <w:rPr>
          <w:del w:id="101" w:author="Antoneth Macaisa" w:date="2025-05-07T19:03:00Z"/>
          <w:rFonts w:ascii="Times New Roman" w:eastAsia="Times New Roman" w:hAnsi="Times New Roman"/>
          <w:bCs/>
          <w:color w:val="000000"/>
          <w:sz w:val="26"/>
          <w:szCs w:val="26"/>
        </w:rPr>
      </w:pPr>
    </w:p>
    <w:p w14:paraId="1FCC584C" w14:textId="14328996" w:rsidR="00DC213A" w:rsidRPr="00BE2C17" w:rsidDel="00D8482B" w:rsidRDefault="00DC213A" w:rsidP="00EF44C0">
      <w:pPr>
        <w:spacing w:after="0" w:line="240" w:lineRule="auto"/>
        <w:jc w:val="both"/>
        <w:rPr>
          <w:del w:id="102" w:author="Antoneth Macaisa" w:date="2025-05-07T19:03:00Z"/>
          <w:rFonts w:ascii="Times New Roman" w:eastAsia="Times New Roman" w:hAnsi="Times New Roman"/>
          <w:bCs/>
          <w:color w:val="000000"/>
          <w:sz w:val="26"/>
          <w:szCs w:val="26"/>
        </w:rPr>
      </w:pPr>
    </w:p>
    <w:p w14:paraId="077D58CD" w14:textId="71D4F896" w:rsidR="00DC213A" w:rsidRPr="00BE2C17" w:rsidDel="00D8482B" w:rsidRDefault="00DC213A" w:rsidP="00EF44C0">
      <w:pPr>
        <w:spacing w:after="0" w:line="240" w:lineRule="auto"/>
        <w:jc w:val="both"/>
        <w:rPr>
          <w:del w:id="103" w:author="Antoneth Macaisa" w:date="2025-05-07T19:03:00Z"/>
          <w:rFonts w:ascii="Times New Roman" w:eastAsia="Times New Roman" w:hAnsi="Times New Roman"/>
          <w:bCs/>
          <w:color w:val="000000"/>
          <w:sz w:val="26"/>
          <w:szCs w:val="26"/>
        </w:rPr>
      </w:pPr>
    </w:p>
    <w:p w14:paraId="7CD9CE5D" w14:textId="12517C12" w:rsidR="00DC213A" w:rsidRPr="00BE2C17" w:rsidDel="00D8482B" w:rsidRDefault="00DC213A" w:rsidP="00EF44C0">
      <w:pPr>
        <w:spacing w:after="0" w:line="240" w:lineRule="auto"/>
        <w:jc w:val="both"/>
        <w:rPr>
          <w:del w:id="104" w:author="Antoneth Macaisa" w:date="2025-05-07T19:03:00Z"/>
          <w:rFonts w:ascii="Times New Roman" w:eastAsia="Times New Roman" w:hAnsi="Times New Roman"/>
          <w:bCs/>
          <w:color w:val="000000"/>
          <w:sz w:val="26"/>
          <w:szCs w:val="26"/>
        </w:rPr>
      </w:pPr>
    </w:p>
    <w:p w14:paraId="78355C2C" w14:textId="5B116F77" w:rsidR="00DC213A" w:rsidRPr="00BE2C17" w:rsidDel="00D8482B" w:rsidRDefault="00DC213A" w:rsidP="00EF44C0">
      <w:pPr>
        <w:spacing w:after="0" w:line="240" w:lineRule="auto"/>
        <w:jc w:val="both"/>
        <w:rPr>
          <w:del w:id="105" w:author="Antoneth Macaisa" w:date="2025-05-07T19:03:00Z"/>
          <w:rFonts w:ascii="Times New Roman" w:eastAsia="Times New Roman" w:hAnsi="Times New Roman"/>
          <w:bCs/>
          <w:color w:val="000000"/>
          <w:sz w:val="26"/>
          <w:szCs w:val="26"/>
        </w:rPr>
      </w:pPr>
    </w:p>
    <w:p w14:paraId="44EC9340" w14:textId="46EE1986" w:rsidR="00DC213A" w:rsidRPr="00BE2C17" w:rsidDel="00D8482B" w:rsidRDefault="00DC213A" w:rsidP="00EF44C0">
      <w:pPr>
        <w:spacing w:after="0" w:line="240" w:lineRule="auto"/>
        <w:jc w:val="both"/>
        <w:rPr>
          <w:del w:id="106" w:author="Antoneth Macaisa" w:date="2025-05-07T19:03:00Z"/>
          <w:rFonts w:ascii="Times New Roman" w:eastAsia="Times New Roman" w:hAnsi="Times New Roman"/>
          <w:bCs/>
          <w:color w:val="000000"/>
          <w:sz w:val="26"/>
          <w:szCs w:val="26"/>
        </w:rPr>
      </w:pPr>
    </w:p>
    <w:p w14:paraId="5DBF3452" w14:textId="77C0EEC8" w:rsidR="00115899" w:rsidRPr="00BE2C17" w:rsidDel="00D8482B" w:rsidRDefault="00115899" w:rsidP="00115899">
      <w:pPr>
        <w:spacing w:after="0" w:line="480" w:lineRule="auto"/>
        <w:jc w:val="center"/>
        <w:rPr>
          <w:del w:id="107" w:author="Antoneth Macaisa" w:date="2025-05-07T19:03:00Z"/>
          <w:rFonts w:ascii="Times New Roman" w:eastAsia="Times New Roman" w:hAnsi="Times New Roman"/>
          <w:b/>
          <w:color w:val="000000"/>
          <w:sz w:val="26"/>
          <w:szCs w:val="26"/>
        </w:rPr>
      </w:pPr>
      <w:del w:id="108" w:author="Antoneth Macaisa" w:date="2025-05-07T19:03:00Z">
        <w:r w:rsidRPr="00BE2C17" w:rsidDel="00D8482B">
          <w:rPr>
            <w:rFonts w:ascii="Times New Roman" w:eastAsia="Times New Roman" w:hAnsi="Times New Roman"/>
            <w:b/>
            <w:color w:val="000000"/>
            <w:sz w:val="26"/>
            <w:szCs w:val="26"/>
          </w:rPr>
          <w:lastRenderedPageBreak/>
          <w:delText>ACKNOWLEDGEMENT</w:delText>
        </w:r>
      </w:del>
    </w:p>
    <w:p w14:paraId="3EC5F347" w14:textId="507FC541" w:rsidR="008B1503" w:rsidRPr="00BE2C17" w:rsidDel="00D8482B" w:rsidRDefault="00DC213A" w:rsidP="00115899">
      <w:pPr>
        <w:spacing w:after="0" w:line="480" w:lineRule="auto"/>
        <w:ind w:firstLine="720"/>
        <w:jc w:val="both"/>
        <w:rPr>
          <w:del w:id="109" w:author="Antoneth Macaisa" w:date="2025-05-07T19:03:00Z"/>
          <w:rFonts w:ascii="Times New Roman" w:eastAsia="Times New Roman" w:hAnsi="Times New Roman"/>
          <w:bCs/>
          <w:color w:val="000000"/>
          <w:sz w:val="26"/>
          <w:szCs w:val="26"/>
        </w:rPr>
      </w:pPr>
      <w:del w:id="110" w:author="Antoneth Macaisa" w:date="2025-05-07T19:03:00Z">
        <w:r w:rsidRPr="00BE2C17" w:rsidDel="00D8482B">
          <w:rPr>
            <w:rFonts w:ascii="Times New Roman" w:eastAsia="Times New Roman" w:hAnsi="Times New Roman"/>
            <w:bCs/>
            <w:color w:val="000000"/>
            <w:sz w:val="26"/>
            <w:szCs w:val="26"/>
          </w:rPr>
          <w:delText>This section recognizes persons and organizations who/which assisted the proponents in the completion of the capstone project. Acknowledgements should be expressed simply and tactfully.</w:delText>
        </w:r>
      </w:del>
    </w:p>
    <w:p w14:paraId="279BA8B8" w14:textId="5290A404" w:rsidR="008B1503" w:rsidRPr="00BE2C17" w:rsidDel="00D8482B" w:rsidRDefault="008B1503" w:rsidP="008B1503">
      <w:pPr>
        <w:spacing w:after="0" w:line="480" w:lineRule="auto"/>
        <w:jc w:val="right"/>
        <w:rPr>
          <w:del w:id="111" w:author="Antoneth Macaisa" w:date="2025-05-07T19:03:00Z"/>
          <w:rFonts w:ascii="Times New Roman" w:eastAsia="Times New Roman" w:hAnsi="Times New Roman"/>
          <w:b/>
          <w:color w:val="000000"/>
          <w:sz w:val="26"/>
          <w:szCs w:val="26"/>
        </w:rPr>
      </w:pPr>
      <w:del w:id="112" w:author="Antoneth Macaisa" w:date="2025-05-07T19:03:00Z">
        <w:r w:rsidRPr="00BE2C17" w:rsidDel="00D8482B">
          <w:rPr>
            <w:rFonts w:ascii="Times New Roman" w:eastAsia="Times New Roman" w:hAnsi="Times New Roman"/>
            <w:b/>
            <w:color w:val="000000"/>
            <w:sz w:val="26"/>
            <w:szCs w:val="26"/>
          </w:rPr>
          <w:delText>The Developers</w:delText>
        </w:r>
      </w:del>
    </w:p>
    <w:p w14:paraId="699225D7" w14:textId="11F10FD6" w:rsidR="008B1503" w:rsidRPr="00BE2C17" w:rsidDel="00D8482B" w:rsidRDefault="008B1503" w:rsidP="008B1503">
      <w:pPr>
        <w:spacing w:after="0" w:line="480" w:lineRule="auto"/>
        <w:jc w:val="right"/>
        <w:rPr>
          <w:del w:id="113" w:author="Antoneth Macaisa" w:date="2025-05-07T19:03:00Z"/>
          <w:rFonts w:ascii="Times New Roman" w:eastAsia="Times New Roman" w:hAnsi="Times New Roman"/>
          <w:b/>
          <w:color w:val="000000"/>
          <w:sz w:val="26"/>
          <w:szCs w:val="26"/>
        </w:rPr>
      </w:pPr>
    </w:p>
    <w:p w14:paraId="14399522" w14:textId="67F94B2C" w:rsidR="008B1503" w:rsidRPr="00BE2C17" w:rsidDel="00D8482B" w:rsidRDefault="008B1503" w:rsidP="008B1503">
      <w:pPr>
        <w:spacing w:after="0" w:line="480" w:lineRule="auto"/>
        <w:jc w:val="right"/>
        <w:rPr>
          <w:del w:id="114" w:author="Antoneth Macaisa" w:date="2025-05-07T19:03:00Z"/>
          <w:rFonts w:ascii="Times New Roman" w:eastAsia="Times New Roman" w:hAnsi="Times New Roman"/>
          <w:b/>
          <w:color w:val="000000"/>
          <w:sz w:val="26"/>
          <w:szCs w:val="26"/>
        </w:rPr>
      </w:pPr>
    </w:p>
    <w:p w14:paraId="267A75FB" w14:textId="61C5CD4B" w:rsidR="008B1503" w:rsidRPr="00BE2C17" w:rsidDel="00D8482B" w:rsidRDefault="008B1503" w:rsidP="008B1503">
      <w:pPr>
        <w:spacing w:after="0" w:line="480" w:lineRule="auto"/>
        <w:jc w:val="right"/>
        <w:rPr>
          <w:del w:id="115" w:author="Antoneth Macaisa" w:date="2025-05-07T19:03:00Z"/>
          <w:rFonts w:ascii="Times New Roman" w:eastAsia="Times New Roman" w:hAnsi="Times New Roman"/>
          <w:b/>
          <w:color w:val="000000"/>
          <w:sz w:val="26"/>
          <w:szCs w:val="26"/>
        </w:rPr>
      </w:pPr>
    </w:p>
    <w:p w14:paraId="5EA31724" w14:textId="7C61AF2D" w:rsidR="008B1503" w:rsidRPr="00BE2C17" w:rsidDel="00D8482B" w:rsidRDefault="008B1503" w:rsidP="008B1503">
      <w:pPr>
        <w:spacing w:after="0" w:line="480" w:lineRule="auto"/>
        <w:jc w:val="right"/>
        <w:rPr>
          <w:del w:id="116" w:author="Antoneth Macaisa" w:date="2025-05-07T19:03:00Z"/>
          <w:rFonts w:ascii="Times New Roman" w:eastAsia="Times New Roman" w:hAnsi="Times New Roman"/>
          <w:b/>
          <w:color w:val="000000"/>
          <w:sz w:val="26"/>
          <w:szCs w:val="26"/>
        </w:rPr>
      </w:pPr>
    </w:p>
    <w:p w14:paraId="05CA5583" w14:textId="4A8A57FE" w:rsidR="008B1503" w:rsidRPr="00BE2C17" w:rsidDel="00D8482B" w:rsidRDefault="008B1503" w:rsidP="008B1503">
      <w:pPr>
        <w:spacing w:after="0" w:line="480" w:lineRule="auto"/>
        <w:jc w:val="right"/>
        <w:rPr>
          <w:del w:id="117" w:author="Antoneth Macaisa" w:date="2025-05-07T19:03:00Z"/>
          <w:rFonts w:ascii="Times New Roman" w:eastAsia="Times New Roman" w:hAnsi="Times New Roman"/>
          <w:b/>
          <w:color w:val="000000"/>
          <w:sz w:val="26"/>
          <w:szCs w:val="26"/>
        </w:rPr>
      </w:pPr>
    </w:p>
    <w:p w14:paraId="19748293" w14:textId="385E94D9" w:rsidR="008B1503" w:rsidRPr="00BE2C17" w:rsidDel="00D8482B" w:rsidRDefault="008B1503" w:rsidP="008B1503">
      <w:pPr>
        <w:spacing w:after="0" w:line="480" w:lineRule="auto"/>
        <w:jc w:val="right"/>
        <w:rPr>
          <w:del w:id="118" w:author="Antoneth Macaisa" w:date="2025-05-07T19:03:00Z"/>
          <w:rFonts w:ascii="Times New Roman" w:eastAsia="Times New Roman" w:hAnsi="Times New Roman"/>
          <w:b/>
          <w:color w:val="000000"/>
          <w:sz w:val="26"/>
          <w:szCs w:val="26"/>
        </w:rPr>
      </w:pPr>
    </w:p>
    <w:p w14:paraId="20294764" w14:textId="1F81200D" w:rsidR="008B1503" w:rsidRPr="00BE2C17" w:rsidDel="00D8482B" w:rsidRDefault="008B1503" w:rsidP="008B1503">
      <w:pPr>
        <w:spacing w:after="0" w:line="480" w:lineRule="auto"/>
        <w:jc w:val="right"/>
        <w:rPr>
          <w:del w:id="119" w:author="Antoneth Macaisa" w:date="2025-05-07T19:03:00Z"/>
          <w:rFonts w:ascii="Times New Roman" w:eastAsia="Times New Roman" w:hAnsi="Times New Roman"/>
          <w:b/>
          <w:color w:val="000000"/>
          <w:sz w:val="26"/>
          <w:szCs w:val="26"/>
        </w:rPr>
      </w:pPr>
    </w:p>
    <w:p w14:paraId="455DE79C" w14:textId="37B756AF" w:rsidR="008B1503" w:rsidRPr="00BE2C17" w:rsidDel="00D8482B" w:rsidRDefault="008B1503" w:rsidP="008B1503">
      <w:pPr>
        <w:spacing w:after="0" w:line="480" w:lineRule="auto"/>
        <w:jc w:val="right"/>
        <w:rPr>
          <w:del w:id="120" w:author="Antoneth Macaisa" w:date="2025-05-07T19:03:00Z"/>
          <w:rFonts w:ascii="Times New Roman" w:eastAsia="Times New Roman" w:hAnsi="Times New Roman"/>
          <w:b/>
          <w:color w:val="000000"/>
          <w:sz w:val="26"/>
          <w:szCs w:val="26"/>
        </w:rPr>
      </w:pPr>
    </w:p>
    <w:p w14:paraId="791FBBCC" w14:textId="0F8547C0" w:rsidR="008B1503" w:rsidRPr="00BE2C17" w:rsidDel="00D8482B" w:rsidRDefault="008B1503" w:rsidP="008B1503">
      <w:pPr>
        <w:spacing w:after="0" w:line="480" w:lineRule="auto"/>
        <w:jc w:val="right"/>
        <w:rPr>
          <w:del w:id="121" w:author="Antoneth Macaisa" w:date="2025-05-07T19:03:00Z"/>
          <w:rFonts w:ascii="Times New Roman" w:eastAsia="Times New Roman" w:hAnsi="Times New Roman"/>
          <w:b/>
          <w:color w:val="000000"/>
          <w:sz w:val="26"/>
          <w:szCs w:val="26"/>
        </w:rPr>
      </w:pPr>
    </w:p>
    <w:p w14:paraId="7AEB4A54" w14:textId="071E51DE" w:rsidR="008B1503" w:rsidRPr="00BE2C17" w:rsidDel="00D8482B" w:rsidRDefault="008B1503" w:rsidP="008B1503">
      <w:pPr>
        <w:spacing w:after="0" w:line="480" w:lineRule="auto"/>
        <w:jc w:val="right"/>
        <w:rPr>
          <w:del w:id="122" w:author="Antoneth Macaisa" w:date="2025-05-07T19:03:00Z"/>
          <w:rFonts w:ascii="Times New Roman" w:eastAsia="Times New Roman" w:hAnsi="Times New Roman"/>
          <w:b/>
          <w:color w:val="000000"/>
          <w:sz w:val="26"/>
          <w:szCs w:val="26"/>
        </w:rPr>
      </w:pPr>
    </w:p>
    <w:p w14:paraId="2B56BC5A" w14:textId="31375F35" w:rsidR="008B1503" w:rsidRPr="00BE2C17" w:rsidDel="00D8482B" w:rsidRDefault="008B1503" w:rsidP="008B1503">
      <w:pPr>
        <w:spacing w:after="0" w:line="480" w:lineRule="auto"/>
        <w:jc w:val="right"/>
        <w:rPr>
          <w:del w:id="123" w:author="Antoneth Macaisa" w:date="2025-05-07T19:03:00Z"/>
          <w:rFonts w:ascii="Times New Roman" w:eastAsia="Times New Roman" w:hAnsi="Times New Roman"/>
          <w:b/>
          <w:color w:val="000000"/>
          <w:sz w:val="26"/>
          <w:szCs w:val="26"/>
        </w:rPr>
      </w:pPr>
    </w:p>
    <w:p w14:paraId="2E76694D" w14:textId="344C3884" w:rsidR="008B1503" w:rsidRPr="00BE2C17" w:rsidDel="00D8482B" w:rsidRDefault="008B1503" w:rsidP="008B1503">
      <w:pPr>
        <w:spacing w:after="0" w:line="480" w:lineRule="auto"/>
        <w:jc w:val="right"/>
        <w:rPr>
          <w:del w:id="124" w:author="Antoneth Macaisa" w:date="2025-05-07T19:03:00Z"/>
          <w:rFonts w:ascii="Times New Roman" w:eastAsia="Times New Roman" w:hAnsi="Times New Roman"/>
          <w:b/>
          <w:color w:val="000000"/>
          <w:sz w:val="26"/>
          <w:szCs w:val="26"/>
        </w:rPr>
      </w:pPr>
    </w:p>
    <w:p w14:paraId="05975ED0" w14:textId="6B20E5A2" w:rsidR="00DC213A" w:rsidRPr="00BE2C17" w:rsidDel="00D8482B" w:rsidRDefault="00DC213A" w:rsidP="008B1503">
      <w:pPr>
        <w:spacing w:after="0" w:line="480" w:lineRule="auto"/>
        <w:jc w:val="right"/>
        <w:rPr>
          <w:del w:id="125" w:author="Antoneth Macaisa" w:date="2025-05-07T19:03:00Z"/>
          <w:rFonts w:ascii="Times New Roman" w:eastAsia="Times New Roman" w:hAnsi="Times New Roman"/>
          <w:b/>
          <w:color w:val="000000"/>
          <w:sz w:val="26"/>
          <w:szCs w:val="26"/>
        </w:rPr>
      </w:pPr>
    </w:p>
    <w:p w14:paraId="448D9456" w14:textId="68167534" w:rsidR="00DC213A" w:rsidRPr="00BE2C17" w:rsidDel="00D8482B" w:rsidRDefault="00DC213A" w:rsidP="008B1503">
      <w:pPr>
        <w:spacing w:after="0" w:line="480" w:lineRule="auto"/>
        <w:jc w:val="right"/>
        <w:rPr>
          <w:del w:id="126" w:author="Antoneth Macaisa" w:date="2025-05-07T19:03:00Z"/>
          <w:rFonts w:ascii="Times New Roman" w:eastAsia="Times New Roman" w:hAnsi="Times New Roman"/>
          <w:b/>
          <w:color w:val="000000"/>
          <w:sz w:val="26"/>
          <w:szCs w:val="26"/>
        </w:rPr>
      </w:pPr>
    </w:p>
    <w:p w14:paraId="0D1DFAB3" w14:textId="409B47BF" w:rsidR="00DC213A" w:rsidRPr="00BE2C17" w:rsidDel="00D8482B" w:rsidRDefault="00DC213A" w:rsidP="008B1503">
      <w:pPr>
        <w:spacing w:after="0" w:line="480" w:lineRule="auto"/>
        <w:jc w:val="right"/>
        <w:rPr>
          <w:del w:id="127" w:author="Antoneth Macaisa" w:date="2025-05-07T19:03:00Z"/>
          <w:rFonts w:ascii="Times New Roman" w:eastAsia="Times New Roman" w:hAnsi="Times New Roman"/>
          <w:b/>
          <w:color w:val="000000"/>
          <w:sz w:val="26"/>
          <w:szCs w:val="26"/>
        </w:rPr>
      </w:pPr>
    </w:p>
    <w:p w14:paraId="4A497E02" w14:textId="78E5060E" w:rsidR="008B1503" w:rsidRPr="00BE2C17" w:rsidDel="00D8482B" w:rsidRDefault="008B1503" w:rsidP="008B1503">
      <w:pPr>
        <w:spacing w:after="0" w:line="480" w:lineRule="auto"/>
        <w:jc w:val="center"/>
        <w:rPr>
          <w:del w:id="128" w:author="Antoneth Macaisa" w:date="2025-05-07T19:03:00Z"/>
          <w:rFonts w:ascii="Times New Roman" w:eastAsia="Times New Roman" w:hAnsi="Times New Roman"/>
          <w:b/>
          <w:color w:val="000000"/>
          <w:sz w:val="26"/>
          <w:szCs w:val="26"/>
        </w:rPr>
      </w:pPr>
      <w:del w:id="129" w:author="Antoneth Macaisa" w:date="2025-05-07T19:03:00Z">
        <w:r w:rsidRPr="00BE2C17" w:rsidDel="00D8482B">
          <w:rPr>
            <w:rFonts w:ascii="Times New Roman" w:eastAsia="Times New Roman" w:hAnsi="Times New Roman"/>
            <w:b/>
            <w:color w:val="000000"/>
            <w:sz w:val="26"/>
            <w:szCs w:val="26"/>
          </w:rPr>
          <w:lastRenderedPageBreak/>
          <w:delText>DEDICATION</w:delText>
        </w:r>
      </w:del>
    </w:p>
    <w:p w14:paraId="6445D895" w14:textId="294A4B0B" w:rsidR="00DC213A" w:rsidRPr="00BE2C17" w:rsidDel="00D8482B" w:rsidRDefault="00DC213A" w:rsidP="00DC213A">
      <w:pPr>
        <w:spacing w:after="0" w:line="480" w:lineRule="auto"/>
        <w:jc w:val="center"/>
        <w:rPr>
          <w:del w:id="130" w:author="Antoneth Macaisa" w:date="2025-05-07T19:03:00Z"/>
          <w:rFonts w:ascii="Times New Roman" w:eastAsia="Times New Roman" w:hAnsi="Times New Roman"/>
          <w:bCs/>
          <w:i/>
          <w:iCs/>
          <w:color w:val="000000"/>
          <w:sz w:val="26"/>
          <w:szCs w:val="26"/>
        </w:rPr>
      </w:pPr>
      <w:del w:id="131" w:author="Antoneth Macaisa" w:date="2025-05-07T19:03:00Z">
        <w:r w:rsidRPr="00BE2C17" w:rsidDel="00D8482B">
          <w:rPr>
            <w:rFonts w:ascii="Times New Roman" w:eastAsia="Times New Roman" w:hAnsi="Times New Roman"/>
            <w:bCs/>
            <w:i/>
            <w:iCs/>
            <w:color w:val="000000"/>
            <w:sz w:val="26"/>
            <w:szCs w:val="26"/>
          </w:rPr>
          <w:delText>Make it brief and centered in one</w:delText>
        </w:r>
      </w:del>
    </w:p>
    <w:p w14:paraId="6692B0C1" w14:textId="4B224169" w:rsidR="00DC213A" w:rsidRPr="00BE2C17" w:rsidDel="00D8482B" w:rsidRDefault="00DC213A" w:rsidP="00DC213A">
      <w:pPr>
        <w:spacing w:after="0" w:line="480" w:lineRule="auto"/>
        <w:jc w:val="center"/>
        <w:rPr>
          <w:del w:id="132" w:author="Antoneth Macaisa" w:date="2025-05-07T19:03:00Z"/>
          <w:rFonts w:ascii="Times New Roman" w:eastAsia="Times New Roman" w:hAnsi="Times New Roman"/>
          <w:bCs/>
          <w:i/>
          <w:iCs/>
          <w:color w:val="000000"/>
          <w:sz w:val="26"/>
          <w:szCs w:val="26"/>
        </w:rPr>
      </w:pPr>
      <w:del w:id="133" w:author="Antoneth Macaisa" w:date="2025-05-07T19:03:00Z">
        <w:r w:rsidRPr="00BE2C17" w:rsidDel="00D8482B">
          <w:rPr>
            <w:rFonts w:ascii="Times New Roman" w:eastAsia="Times New Roman" w:hAnsi="Times New Roman"/>
            <w:bCs/>
            <w:i/>
            <w:iCs/>
            <w:color w:val="000000"/>
            <w:sz w:val="26"/>
            <w:szCs w:val="26"/>
          </w:rPr>
          <w:delText xml:space="preserve">page. </w:delText>
        </w:r>
      </w:del>
    </w:p>
    <w:p w14:paraId="09A4C019" w14:textId="7C34463D" w:rsidR="008B1503" w:rsidRPr="00BE2C17" w:rsidDel="00D8482B" w:rsidRDefault="008B1503" w:rsidP="008E6433">
      <w:pPr>
        <w:spacing w:after="0" w:line="480" w:lineRule="auto"/>
        <w:jc w:val="center"/>
        <w:rPr>
          <w:del w:id="134" w:author="Antoneth Macaisa" w:date="2025-05-07T19:03:00Z"/>
          <w:rFonts w:ascii="Times New Roman" w:eastAsia="Times New Roman" w:hAnsi="Times New Roman"/>
          <w:bCs/>
          <w:i/>
          <w:iCs/>
          <w:color w:val="000000"/>
          <w:sz w:val="26"/>
          <w:szCs w:val="26"/>
        </w:rPr>
      </w:pPr>
    </w:p>
    <w:p w14:paraId="3868CC31" w14:textId="0F28EEB6" w:rsidR="008B1503" w:rsidRPr="00BE2C17" w:rsidDel="00D8482B" w:rsidRDefault="00AC7B1B" w:rsidP="008E6433">
      <w:pPr>
        <w:spacing w:after="0" w:line="480" w:lineRule="auto"/>
        <w:jc w:val="right"/>
        <w:rPr>
          <w:del w:id="135" w:author="Antoneth Macaisa" w:date="2025-05-07T19:03:00Z"/>
          <w:rFonts w:ascii="Times New Roman" w:eastAsia="Times New Roman" w:hAnsi="Times New Roman"/>
          <w:b/>
          <w:color w:val="000000"/>
          <w:sz w:val="26"/>
          <w:szCs w:val="26"/>
        </w:rPr>
      </w:pPr>
      <w:del w:id="136" w:author="Antoneth Macaisa" w:date="2025-05-07T19:03:00Z">
        <w:r w:rsidRPr="00BE2C17" w:rsidDel="00D8482B">
          <w:rPr>
            <w:rFonts w:ascii="Times New Roman" w:eastAsia="Times New Roman" w:hAnsi="Times New Roman"/>
            <w:b/>
            <w:color w:val="000000"/>
            <w:sz w:val="26"/>
            <w:szCs w:val="26"/>
          </w:rPr>
          <w:delText>INITIALS</w:delText>
        </w:r>
      </w:del>
    </w:p>
    <w:p w14:paraId="2AA9094C" w14:textId="1AB6D207" w:rsidR="00AC7B1B" w:rsidRPr="00BE2C17" w:rsidDel="00D8482B" w:rsidRDefault="00AC7B1B" w:rsidP="008E6433">
      <w:pPr>
        <w:spacing w:after="0" w:line="480" w:lineRule="auto"/>
        <w:jc w:val="right"/>
        <w:rPr>
          <w:del w:id="137" w:author="Antoneth Macaisa" w:date="2025-05-07T19:03:00Z"/>
          <w:rFonts w:ascii="Times New Roman" w:eastAsia="Times New Roman" w:hAnsi="Times New Roman"/>
          <w:b/>
          <w:color w:val="000000"/>
          <w:sz w:val="26"/>
          <w:szCs w:val="26"/>
        </w:rPr>
      </w:pPr>
      <w:del w:id="138" w:author="Antoneth Macaisa" w:date="2025-05-07T19:03:00Z">
        <w:r w:rsidRPr="00BE2C17" w:rsidDel="00D8482B">
          <w:rPr>
            <w:rFonts w:ascii="Times New Roman" w:eastAsia="Times New Roman" w:hAnsi="Times New Roman"/>
            <w:b/>
            <w:color w:val="000000"/>
            <w:sz w:val="26"/>
            <w:szCs w:val="26"/>
          </w:rPr>
          <w:delText>OF THE</w:delText>
        </w:r>
      </w:del>
    </w:p>
    <w:p w14:paraId="2C837B60" w14:textId="1D06D220" w:rsidR="00AC7B1B" w:rsidRPr="00BE2C17" w:rsidDel="00D8482B" w:rsidRDefault="00AC7B1B" w:rsidP="008E6433">
      <w:pPr>
        <w:spacing w:after="0" w:line="480" w:lineRule="auto"/>
        <w:jc w:val="right"/>
        <w:rPr>
          <w:del w:id="139" w:author="Antoneth Macaisa" w:date="2025-05-07T19:03:00Z"/>
          <w:rFonts w:ascii="Times New Roman" w:eastAsia="Times New Roman" w:hAnsi="Times New Roman"/>
          <w:b/>
          <w:color w:val="000000"/>
          <w:sz w:val="26"/>
          <w:szCs w:val="26"/>
        </w:rPr>
      </w:pPr>
      <w:del w:id="140" w:author="Antoneth Macaisa" w:date="2025-05-07T19:03:00Z">
        <w:r w:rsidRPr="00BE2C17" w:rsidDel="00D8482B">
          <w:rPr>
            <w:rFonts w:ascii="Times New Roman" w:eastAsia="Times New Roman" w:hAnsi="Times New Roman"/>
            <w:b/>
            <w:color w:val="000000"/>
            <w:sz w:val="26"/>
            <w:szCs w:val="26"/>
          </w:rPr>
          <w:delText>AUTHORS</w:delText>
        </w:r>
      </w:del>
    </w:p>
    <w:p w14:paraId="2359AEBB" w14:textId="29B7D398" w:rsidR="00DC213A" w:rsidRPr="00BE2C17" w:rsidDel="00D8482B" w:rsidRDefault="00DC213A" w:rsidP="008E6433">
      <w:pPr>
        <w:spacing w:after="0" w:line="480" w:lineRule="auto"/>
        <w:jc w:val="right"/>
        <w:rPr>
          <w:del w:id="141" w:author="Antoneth Macaisa" w:date="2025-05-07T19:03:00Z"/>
          <w:rFonts w:ascii="Times New Roman" w:eastAsia="Times New Roman" w:hAnsi="Times New Roman"/>
          <w:b/>
          <w:color w:val="000000"/>
          <w:sz w:val="26"/>
          <w:szCs w:val="26"/>
        </w:rPr>
      </w:pPr>
    </w:p>
    <w:p w14:paraId="50457DE6" w14:textId="0C3D2A04" w:rsidR="00DC213A" w:rsidRPr="00BE2C17" w:rsidDel="00D8482B" w:rsidRDefault="00DC213A" w:rsidP="008E6433">
      <w:pPr>
        <w:spacing w:after="0" w:line="480" w:lineRule="auto"/>
        <w:jc w:val="right"/>
        <w:rPr>
          <w:del w:id="142" w:author="Antoneth Macaisa" w:date="2025-05-07T19:03:00Z"/>
          <w:rFonts w:ascii="Times New Roman" w:eastAsia="Times New Roman" w:hAnsi="Times New Roman"/>
          <w:b/>
          <w:color w:val="000000"/>
          <w:sz w:val="26"/>
          <w:szCs w:val="26"/>
        </w:rPr>
      </w:pPr>
    </w:p>
    <w:p w14:paraId="18138767" w14:textId="21818CFC" w:rsidR="00DC213A" w:rsidRPr="00BE2C17" w:rsidDel="00D8482B" w:rsidRDefault="00DC213A" w:rsidP="008E6433">
      <w:pPr>
        <w:spacing w:after="0" w:line="480" w:lineRule="auto"/>
        <w:jc w:val="right"/>
        <w:rPr>
          <w:del w:id="143" w:author="Antoneth Macaisa" w:date="2025-05-07T19:03:00Z"/>
          <w:rFonts w:ascii="Times New Roman" w:eastAsia="Times New Roman" w:hAnsi="Times New Roman"/>
          <w:b/>
          <w:color w:val="000000"/>
          <w:sz w:val="26"/>
          <w:szCs w:val="26"/>
        </w:rPr>
      </w:pPr>
    </w:p>
    <w:p w14:paraId="2B9345F4" w14:textId="020A5580" w:rsidR="00DC213A" w:rsidRPr="00BE2C17" w:rsidDel="00D8482B" w:rsidRDefault="00DC213A" w:rsidP="008E6433">
      <w:pPr>
        <w:spacing w:after="0" w:line="480" w:lineRule="auto"/>
        <w:jc w:val="right"/>
        <w:rPr>
          <w:del w:id="144" w:author="Antoneth Macaisa" w:date="2025-05-07T19:03:00Z"/>
          <w:rFonts w:ascii="Times New Roman" w:eastAsia="Times New Roman" w:hAnsi="Times New Roman"/>
          <w:b/>
          <w:color w:val="000000"/>
          <w:sz w:val="26"/>
          <w:szCs w:val="26"/>
        </w:rPr>
      </w:pPr>
    </w:p>
    <w:p w14:paraId="39BD9942" w14:textId="617EBA95" w:rsidR="00DC213A" w:rsidRPr="00BE2C17" w:rsidDel="00D8482B" w:rsidRDefault="00DC213A" w:rsidP="008E6433">
      <w:pPr>
        <w:spacing w:after="0" w:line="480" w:lineRule="auto"/>
        <w:jc w:val="right"/>
        <w:rPr>
          <w:del w:id="145" w:author="Antoneth Macaisa" w:date="2025-05-07T19:03:00Z"/>
          <w:rFonts w:ascii="Times New Roman" w:eastAsia="Times New Roman" w:hAnsi="Times New Roman"/>
          <w:b/>
          <w:color w:val="000000"/>
          <w:sz w:val="26"/>
          <w:szCs w:val="26"/>
        </w:rPr>
      </w:pPr>
    </w:p>
    <w:p w14:paraId="481E3B4E" w14:textId="55C8D0FA" w:rsidR="00DC213A" w:rsidRPr="00BE2C17" w:rsidDel="00D8482B" w:rsidRDefault="00DC213A" w:rsidP="008E6433">
      <w:pPr>
        <w:spacing w:after="0" w:line="480" w:lineRule="auto"/>
        <w:jc w:val="right"/>
        <w:rPr>
          <w:del w:id="146" w:author="Antoneth Macaisa" w:date="2025-05-07T19:03:00Z"/>
          <w:rFonts w:ascii="Times New Roman" w:eastAsia="Times New Roman" w:hAnsi="Times New Roman"/>
          <w:b/>
          <w:color w:val="000000"/>
          <w:sz w:val="26"/>
          <w:szCs w:val="26"/>
        </w:rPr>
      </w:pPr>
    </w:p>
    <w:p w14:paraId="0FECEC31" w14:textId="1405F86A" w:rsidR="00DC213A" w:rsidRPr="00BE2C17" w:rsidDel="00D8482B" w:rsidRDefault="00DC213A" w:rsidP="008E6433">
      <w:pPr>
        <w:spacing w:after="0" w:line="480" w:lineRule="auto"/>
        <w:jc w:val="right"/>
        <w:rPr>
          <w:del w:id="147" w:author="Antoneth Macaisa" w:date="2025-05-07T19:03:00Z"/>
          <w:rFonts w:ascii="Times New Roman" w:eastAsia="Times New Roman" w:hAnsi="Times New Roman"/>
          <w:b/>
          <w:color w:val="000000"/>
          <w:sz w:val="26"/>
          <w:szCs w:val="26"/>
        </w:rPr>
      </w:pPr>
    </w:p>
    <w:p w14:paraId="6C596868" w14:textId="4417BC12" w:rsidR="00DC213A" w:rsidRPr="00BE2C17" w:rsidDel="00D8482B" w:rsidRDefault="00DC213A" w:rsidP="008E6433">
      <w:pPr>
        <w:spacing w:after="0" w:line="480" w:lineRule="auto"/>
        <w:jc w:val="right"/>
        <w:rPr>
          <w:del w:id="148" w:author="Antoneth Macaisa" w:date="2025-05-07T19:03:00Z"/>
          <w:rFonts w:ascii="Times New Roman" w:eastAsia="Times New Roman" w:hAnsi="Times New Roman"/>
          <w:b/>
          <w:color w:val="000000"/>
          <w:sz w:val="26"/>
          <w:szCs w:val="26"/>
        </w:rPr>
      </w:pPr>
    </w:p>
    <w:p w14:paraId="5EB8DDC6" w14:textId="5D96D5E7" w:rsidR="00DC213A" w:rsidRPr="00BE2C17" w:rsidDel="00D8482B" w:rsidRDefault="00DC213A" w:rsidP="008E6433">
      <w:pPr>
        <w:spacing w:after="0" w:line="480" w:lineRule="auto"/>
        <w:jc w:val="right"/>
        <w:rPr>
          <w:del w:id="149" w:author="Antoneth Macaisa" w:date="2025-05-07T19:03:00Z"/>
          <w:rFonts w:ascii="Times New Roman" w:eastAsia="Times New Roman" w:hAnsi="Times New Roman"/>
          <w:b/>
          <w:color w:val="000000"/>
          <w:sz w:val="26"/>
          <w:szCs w:val="26"/>
        </w:rPr>
      </w:pPr>
    </w:p>
    <w:p w14:paraId="0AEA9C3A" w14:textId="7E98F72D" w:rsidR="00DC213A" w:rsidRPr="00BE2C17" w:rsidDel="00D8482B" w:rsidRDefault="00DC213A" w:rsidP="008E6433">
      <w:pPr>
        <w:spacing w:after="0" w:line="480" w:lineRule="auto"/>
        <w:jc w:val="right"/>
        <w:rPr>
          <w:del w:id="150" w:author="Antoneth Macaisa" w:date="2025-05-07T19:03:00Z"/>
          <w:rFonts w:ascii="Times New Roman" w:eastAsia="Times New Roman" w:hAnsi="Times New Roman"/>
          <w:b/>
          <w:color w:val="000000"/>
          <w:sz w:val="26"/>
          <w:szCs w:val="26"/>
        </w:rPr>
      </w:pPr>
    </w:p>
    <w:p w14:paraId="4BB7CA2B" w14:textId="4D4F67A4" w:rsidR="00DC213A" w:rsidRPr="00BE2C17" w:rsidDel="00D8482B" w:rsidRDefault="00DC213A" w:rsidP="008E6433">
      <w:pPr>
        <w:spacing w:after="0" w:line="480" w:lineRule="auto"/>
        <w:jc w:val="right"/>
        <w:rPr>
          <w:del w:id="151" w:author="Antoneth Macaisa" w:date="2025-05-07T19:03:00Z"/>
          <w:rFonts w:ascii="Times New Roman" w:eastAsia="Times New Roman" w:hAnsi="Times New Roman"/>
          <w:b/>
          <w:color w:val="000000"/>
          <w:sz w:val="26"/>
          <w:szCs w:val="26"/>
        </w:rPr>
      </w:pPr>
    </w:p>
    <w:p w14:paraId="262B6B21" w14:textId="7A47E6CD" w:rsidR="00DC213A" w:rsidRPr="00BE2C17" w:rsidDel="00D8482B" w:rsidRDefault="00DC213A" w:rsidP="008E6433">
      <w:pPr>
        <w:spacing w:after="0" w:line="480" w:lineRule="auto"/>
        <w:jc w:val="right"/>
        <w:rPr>
          <w:del w:id="152" w:author="Antoneth Macaisa" w:date="2025-05-07T19:03:00Z"/>
          <w:rFonts w:ascii="Times New Roman" w:eastAsia="Times New Roman" w:hAnsi="Times New Roman"/>
          <w:b/>
          <w:color w:val="000000"/>
          <w:sz w:val="26"/>
          <w:szCs w:val="26"/>
        </w:rPr>
      </w:pPr>
    </w:p>
    <w:p w14:paraId="4DC7ACB1" w14:textId="336E39B7" w:rsidR="00AC7B1B" w:rsidRPr="00BE2C17" w:rsidDel="00D8482B" w:rsidRDefault="00AC7B1B" w:rsidP="008E6433">
      <w:pPr>
        <w:spacing w:after="0" w:line="480" w:lineRule="auto"/>
        <w:jc w:val="right"/>
        <w:rPr>
          <w:del w:id="153" w:author="Antoneth Macaisa" w:date="2025-05-07T19:03:00Z"/>
          <w:rFonts w:ascii="Times New Roman" w:eastAsia="Times New Roman" w:hAnsi="Times New Roman"/>
          <w:b/>
          <w:color w:val="000000"/>
          <w:sz w:val="26"/>
          <w:szCs w:val="26"/>
        </w:rPr>
      </w:pPr>
    </w:p>
    <w:p w14:paraId="006CE349" w14:textId="381AF45D" w:rsidR="008E6433" w:rsidRPr="00BE2C17" w:rsidDel="00D8482B" w:rsidRDefault="008E6433" w:rsidP="008E6433">
      <w:pPr>
        <w:spacing w:after="0" w:line="480" w:lineRule="auto"/>
        <w:jc w:val="center"/>
        <w:rPr>
          <w:del w:id="154" w:author="Antoneth Macaisa" w:date="2025-05-07T19:03:00Z"/>
          <w:rFonts w:ascii="Times New Roman" w:eastAsia="Times New Roman" w:hAnsi="Times New Roman"/>
          <w:b/>
          <w:color w:val="000000"/>
          <w:sz w:val="26"/>
          <w:szCs w:val="26"/>
        </w:rPr>
      </w:pPr>
      <w:del w:id="155" w:author="Antoneth Macaisa" w:date="2025-05-07T19:03:00Z">
        <w:r w:rsidRPr="00BE2C17" w:rsidDel="00D8482B">
          <w:rPr>
            <w:rFonts w:ascii="Times New Roman" w:eastAsia="Times New Roman" w:hAnsi="Times New Roman"/>
            <w:b/>
            <w:color w:val="000000"/>
            <w:sz w:val="26"/>
            <w:szCs w:val="26"/>
          </w:rPr>
          <w:lastRenderedPageBreak/>
          <w:delText>EXECUTIVE SUMMARY</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8"/>
        <w:gridCol w:w="361"/>
        <w:gridCol w:w="4951"/>
      </w:tblGrid>
      <w:tr w:rsidR="00654A4B" w:rsidRPr="00BE2C17" w:rsidDel="00D8482B" w14:paraId="373EEF95" w14:textId="1451C90E" w:rsidTr="00654A4B">
        <w:trPr>
          <w:trHeight w:val="288"/>
          <w:del w:id="156" w:author="Antoneth Macaisa" w:date="2025-05-07T19:03:00Z"/>
        </w:trPr>
        <w:tc>
          <w:tcPr>
            <w:tcW w:w="1926" w:type="pct"/>
          </w:tcPr>
          <w:p w14:paraId="00A6F4D2" w14:textId="6BD2B281" w:rsidR="00654A4B" w:rsidRPr="00BE2C17" w:rsidDel="00D8482B" w:rsidRDefault="00654A4B" w:rsidP="00654A4B">
            <w:pPr>
              <w:rPr>
                <w:del w:id="157" w:author="Antoneth Macaisa" w:date="2025-05-07T19:03:00Z"/>
                <w:rFonts w:ascii="Times New Roman" w:eastAsia="Times New Roman" w:hAnsi="Times New Roman"/>
                <w:bCs/>
                <w:color w:val="000000"/>
                <w:sz w:val="26"/>
                <w:szCs w:val="26"/>
              </w:rPr>
            </w:pPr>
            <w:del w:id="158" w:author="Antoneth Macaisa" w:date="2025-05-07T19:03:00Z">
              <w:r w:rsidRPr="00BE2C17" w:rsidDel="00D8482B">
                <w:rPr>
                  <w:rFonts w:ascii="Times New Roman" w:eastAsia="Times New Roman" w:hAnsi="Times New Roman"/>
                  <w:bCs/>
                  <w:color w:val="000000"/>
                  <w:sz w:val="26"/>
                  <w:szCs w:val="26"/>
                </w:rPr>
                <w:delText>TITLE</w:delText>
              </w:r>
            </w:del>
          </w:p>
        </w:tc>
        <w:tc>
          <w:tcPr>
            <w:tcW w:w="209" w:type="pct"/>
          </w:tcPr>
          <w:p w14:paraId="200AD3AA" w14:textId="42AC2A4F" w:rsidR="00654A4B" w:rsidRPr="00BE2C17" w:rsidDel="00D8482B" w:rsidRDefault="00654A4B" w:rsidP="00654A4B">
            <w:pPr>
              <w:rPr>
                <w:del w:id="159" w:author="Antoneth Macaisa" w:date="2025-05-07T19:03:00Z"/>
                <w:rFonts w:ascii="Times New Roman" w:eastAsia="Times New Roman" w:hAnsi="Times New Roman"/>
                <w:bCs/>
                <w:color w:val="000000"/>
                <w:sz w:val="26"/>
                <w:szCs w:val="26"/>
              </w:rPr>
            </w:pPr>
            <w:del w:id="160"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3531C7FA" w14:textId="64CAA7F0" w:rsidR="00654A4B" w:rsidRPr="00BE2C17" w:rsidDel="00D8482B" w:rsidRDefault="00DC213A" w:rsidP="00654A4B">
            <w:pPr>
              <w:jc w:val="both"/>
              <w:rPr>
                <w:del w:id="161" w:author="Antoneth Macaisa" w:date="2025-05-07T19:03:00Z"/>
                <w:rFonts w:ascii="Times New Roman" w:eastAsia="Times New Roman" w:hAnsi="Times New Roman"/>
                <w:b/>
                <w:bCs/>
                <w:color w:val="000000"/>
                <w:sz w:val="26"/>
                <w:szCs w:val="26"/>
              </w:rPr>
            </w:pPr>
            <w:del w:id="162" w:author="Antoneth Macaisa" w:date="2025-05-07T19:03:00Z">
              <w:r w:rsidRPr="00BE2C17" w:rsidDel="00D8482B">
                <w:rPr>
                  <w:rFonts w:ascii="Times New Roman" w:eastAsia="Times New Roman" w:hAnsi="Times New Roman"/>
                  <w:b/>
                  <w:bCs/>
                  <w:color w:val="000000"/>
                  <w:sz w:val="26"/>
                  <w:szCs w:val="26"/>
                </w:rPr>
                <w:delText>TITLE</w:delText>
              </w:r>
            </w:del>
          </w:p>
          <w:p w14:paraId="5A66DD26" w14:textId="4D997CB3" w:rsidR="00654A4B" w:rsidRPr="00BE2C17" w:rsidDel="00D8482B" w:rsidRDefault="00654A4B" w:rsidP="00654A4B">
            <w:pPr>
              <w:jc w:val="both"/>
              <w:rPr>
                <w:del w:id="163" w:author="Antoneth Macaisa" w:date="2025-05-07T19:03:00Z"/>
                <w:rFonts w:ascii="Times New Roman" w:eastAsia="Times New Roman" w:hAnsi="Times New Roman"/>
                <w:b/>
                <w:bCs/>
                <w:color w:val="000000"/>
                <w:sz w:val="26"/>
                <w:szCs w:val="26"/>
              </w:rPr>
            </w:pPr>
          </w:p>
        </w:tc>
      </w:tr>
      <w:tr w:rsidR="00654A4B" w:rsidRPr="00BE2C17" w:rsidDel="00D8482B" w14:paraId="71D2E5A8" w14:textId="19F50BA8" w:rsidTr="00654A4B">
        <w:trPr>
          <w:trHeight w:val="288"/>
          <w:del w:id="164" w:author="Antoneth Macaisa" w:date="2025-05-07T19:03:00Z"/>
        </w:trPr>
        <w:tc>
          <w:tcPr>
            <w:tcW w:w="1926" w:type="pct"/>
          </w:tcPr>
          <w:p w14:paraId="0479F129" w14:textId="6E85F18F" w:rsidR="00654A4B" w:rsidRPr="00BE2C17" w:rsidDel="00D8482B" w:rsidRDefault="00654A4B" w:rsidP="00654A4B">
            <w:pPr>
              <w:rPr>
                <w:del w:id="165" w:author="Antoneth Macaisa" w:date="2025-05-07T19:03:00Z"/>
                <w:rFonts w:ascii="Times New Roman" w:eastAsia="Times New Roman" w:hAnsi="Times New Roman"/>
                <w:bCs/>
                <w:color w:val="000000"/>
                <w:sz w:val="26"/>
                <w:szCs w:val="26"/>
              </w:rPr>
            </w:pPr>
            <w:del w:id="166" w:author="Antoneth Macaisa" w:date="2025-05-07T19:03:00Z">
              <w:r w:rsidRPr="00BE2C17" w:rsidDel="00D8482B">
                <w:rPr>
                  <w:rFonts w:ascii="Times New Roman" w:eastAsia="Times New Roman" w:hAnsi="Times New Roman"/>
                  <w:bCs/>
                  <w:color w:val="000000"/>
                  <w:sz w:val="26"/>
                  <w:szCs w:val="26"/>
                </w:rPr>
                <w:delText>AUTHORS</w:delText>
              </w:r>
            </w:del>
          </w:p>
        </w:tc>
        <w:tc>
          <w:tcPr>
            <w:tcW w:w="209" w:type="pct"/>
          </w:tcPr>
          <w:p w14:paraId="5525770D" w14:textId="0AE345A6" w:rsidR="00654A4B" w:rsidRPr="00BE2C17" w:rsidDel="00D8482B" w:rsidRDefault="00654A4B" w:rsidP="00654A4B">
            <w:pPr>
              <w:rPr>
                <w:del w:id="167" w:author="Antoneth Macaisa" w:date="2025-05-07T19:03:00Z"/>
                <w:rFonts w:ascii="Times New Roman" w:eastAsia="Times New Roman" w:hAnsi="Times New Roman"/>
                <w:bCs/>
                <w:color w:val="000000"/>
                <w:sz w:val="26"/>
                <w:szCs w:val="26"/>
              </w:rPr>
            </w:pPr>
            <w:del w:id="168"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71367519" w14:textId="5ADA9749" w:rsidR="00654A4B" w:rsidRPr="00BE2C17" w:rsidDel="00D8482B" w:rsidRDefault="00DC213A" w:rsidP="00654A4B">
            <w:pPr>
              <w:jc w:val="both"/>
              <w:rPr>
                <w:del w:id="169" w:author="Antoneth Macaisa" w:date="2025-05-07T19:03:00Z"/>
                <w:rFonts w:ascii="Times New Roman" w:eastAsia="Times New Roman" w:hAnsi="Times New Roman"/>
                <w:b/>
                <w:bCs/>
                <w:color w:val="000000"/>
                <w:sz w:val="26"/>
                <w:szCs w:val="26"/>
              </w:rPr>
            </w:pPr>
            <w:del w:id="170" w:author="Antoneth Macaisa" w:date="2025-05-07T19:03:00Z">
              <w:r w:rsidRPr="00BE2C17" w:rsidDel="00D8482B">
                <w:rPr>
                  <w:rFonts w:ascii="Times New Roman" w:eastAsia="Times New Roman" w:hAnsi="Times New Roman"/>
                  <w:b/>
                  <w:bCs/>
                  <w:color w:val="000000"/>
                  <w:sz w:val="26"/>
                  <w:szCs w:val="26"/>
                </w:rPr>
                <w:delText>NAME</w:delText>
              </w:r>
            </w:del>
          </w:p>
          <w:p w14:paraId="325D69A4" w14:textId="5EFB3C5F" w:rsidR="00DC213A" w:rsidRPr="00BE2C17" w:rsidDel="00D8482B" w:rsidRDefault="00DC213A" w:rsidP="00654A4B">
            <w:pPr>
              <w:jc w:val="both"/>
              <w:rPr>
                <w:del w:id="171" w:author="Antoneth Macaisa" w:date="2025-05-07T19:03:00Z"/>
                <w:rFonts w:ascii="Times New Roman" w:eastAsia="Times New Roman" w:hAnsi="Times New Roman"/>
                <w:b/>
                <w:bCs/>
                <w:color w:val="000000"/>
                <w:sz w:val="26"/>
                <w:szCs w:val="26"/>
              </w:rPr>
            </w:pPr>
            <w:del w:id="172" w:author="Antoneth Macaisa" w:date="2025-05-07T19:03:00Z">
              <w:r w:rsidRPr="00BE2C17" w:rsidDel="00D8482B">
                <w:rPr>
                  <w:rFonts w:ascii="Times New Roman" w:eastAsia="Times New Roman" w:hAnsi="Times New Roman"/>
                  <w:b/>
                  <w:bCs/>
                  <w:color w:val="000000"/>
                  <w:sz w:val="26"/>
                  <w:szCs w:val="26"/>
                </w:rPr>
                <w:delText>NAME</w:delText>
              </w:r>
            </w:del>
          </w:p>
          <w:p w14:paraId="1EDFDE8D" w14:textId="4DC5F138" w:rsidR="00DC213A" w:rsidRPr="00BE2C17" w:rsidDel="00D8482B" w:rsidRDefault="00DC213A" w:rsidP="00654A4B">
            <w:pPr>
              <w:jc w:val="both"/>
              <w:rPr>
                <w:del w:id="173" w:author="Antoneth Macaisa" w:date="2025-05-07T19:03:00Z"/>
                <w:rFonts w:ascii="Times New Roman" w:eastAsia="Times New Roman" w:hAnsi="Times New Roman"/>
                <w:b/>
                <w:bCs/>
                <w:color w:val="000000"/>
                <w:sz w:val="26"/>
                <w:szCs w:val="26"/>
              </w:rPr>
            </w:pPr>
            <w:del w:id="174" w:author="Antoneth Macaisa" w:date="2025-05-07T19:03:00Z">
              <w:r w:rsidRPr="00BE2C17" w:rsidDel="00D8482B">
                <w:rPr>
                  <w:rFonts w:ascii="Times New Roman" w:eastAsia="Times New Roman" w:hAnsi="Times New Roman"/>
                  <w:b/>
                  <w:bCs/>
                  <w:color w:val="000000"/>
                  <w:sz w:val="26"/>
                  <w:szCs w:val="26"/>
                </w:rPr>
                <w:delText>NAME</w:delText>
              </w:r>
            </w:del>
          </w:p>
          <w:p w14:paraId="195520AA" w14:textId="3DC3C1F8" w:rsidR="00654A4B" w:rsidRPr="00BE2C17" w:rsidDel="00D8482B" w:rsidRDefault="00654A4B" w:rsidP="00654A4B">
            <w:pPr>
              <w:jc w:val="both"/>
              <w:rPr>
                <w:del w:id="175" w:author="Antoneth Macaisa" w:date="2025-05-07T19:03:00Z"/>
                <w:rFonts w:ascii="Times New Roman" w:eastAsia="Times New Roman" w:hAnsi="Times New Roman"/>
                <w:b/>
                <w:color w:val="000000"/>
                <w:sz w:val="26"/>
                <w:szCs w:val="26"/>
              </w:rPr>
            </w:pPr>
          </w:p>
        </w:tc>
      </w:tr>
      <w:tr w:rsidR="00654A4B" w:rsidRPr="00BE2C17" w:rsidDel="00D8482B" w14:paraId="345342FA" w14:textId="39B1EC9B" w:rsidTr="00654A4B">
        <w:trPr>
          <w:trHeight w:val="288"/>
          <w:del w:id="176" w:author="Antoneth Macaisa" w:date="2025-05-07T19:03:00Z"/>
        </w:trPr>
        <w:tc>
          <w:tcPr>
            <w:tcW w:w="1926" w:type="pct"/>
          </w:tcPr>
          <w:p w14:paraId="42C15E4F" w14:textId="0A059EB0" w:rsidR="00654A4B" w:rsidRPr="00BE2C17" w:rsidDel="00D8482B" w:rsidRDefault="00654A4B" w:rsidP="00654A4B">
            <w:pPr>
              <w:rPr>
                <w:del w:id="177" w:author="Antoneth Macaisa" w:date="2025-05-07T19:03:00Z"/>
                <w:rFonts w:ascii="Times New Roman" w:eastAsia="Times New Roman" w:hAnsi="Times New Roman"/>
                <w:bCs/>
                <w:color w:val="000000"/>
                <w:sz w:val="26"/>
                <w:szCs w:val="26"/>
              </w:rPr>
            </w:pPr>
            <w:del w:id="178" w:author="Antoneth Macaisa" w:date="2025-05-07T19:03:00Z">
              <w:r w:rsidRPr="00BE2C17" w:rsidDel="00D8482B">
                <w:rPr>
                  <w:rFonts w:ascii="Times New Roman" w:eastAsia="Times New Roman" w:hAnsi="Times New Roman"/>
                  <w:bCs/>
                  <w:color w:val="000000"/>
                  <w:sz w:val="26"/>
                  <w:szCs w:val="26"/>
                </w:rPr>
                <w:delText>TYPE OF DOCUMENT</w:delText>
              </w:r>
            </w:del>
          </w:p>
        </w:tc>
        <w:tc>
          <w:tcPr>
            <w:tcW w:w="209" w:type="pct"/>
          </w:tcPr>
          <w:p w14:paraId="0F4BD558" w14:textId="297ABCD7" w:rsidR="00654A4B" w:rsidRPr="00BE2C17" w:rsidDel="00D8482B" w:rsidRDefault="00654A4B" w:rsidP="00654A4B">
            <w:pPr>
              <w:rPr>
                <w:del w:id="179" w:author="Antoneth Macaisa" w:date="2025-05-07T19:03:00Z"/>
                <w:rFonts w:ascii="Times New Roman" w:eastAsia="Times New Roman" w:hAnsi="Times New Roman"/>
                <w:bCs/>
                <w:color w:val="000000"/>
                <w:sz w:val="26"/>
                <w:szCs w:val="26"/>
              </w:rPr>
            </w:pPr>
            <w:del w:id="180"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4EC9CC5A" w14:textId="730B7A5B" w:rsidR="00654A4B" w:rsidRPr="00BE2C17" w:rsidDel="00D8482B" w:rsidRDefault="00654A4B" w:rsidP="00654A4B">
            <w:pPr>
              <w:jc w:val="both"/>
              <w:rPr>
                <w:del w:id="181" w:author="Antoneth Macaisa" w:date="2025-05-07T19:03:00Z"/>
                <w:rFonts w:ascii="Times New Roman" w:eastAsia="Times New Roman" w:hAnsi="Times New Roman"/>
                <w:b/>
                <w:color w:val="000000"/>
                <w:sz w:val="26"/>
                <w:szCs w:val="26"/>
              </w:rPr>
            </w:pPr>
            <w:del w:id="182" w:author="Antoneth Macaisa" w:date="2025-05-07T19:03:00Z">
              <w:r w:rsidRPr="00BE2C17" w:rsidDel="00D8482B">
                <w:rPr>
                  <w:rFonts w:ascii="Times New Roman" w:eastAsia="Times New Roman" w:hAnsi="Times New Roman"/>
                  <w:b/>
                  <w:color w:val="000000"/>
                  <w:sz w:val="26"/>
                  <w:szCs w:val="26"/>
                </w:rPr>
                <w:delText>UNDERGRADUATE THES</w:delText>
              </w:r>
              <w:r w:rsidR="0050716B" w:rsidRPr="00BE2C17" w:rsidDel="00D8482B">
                <w:rPr>
                  <w:rFonts w:ascii="Times New Roman" w:eastAsia="Times New Roman" w:hAnsi="Times New Roman"/>
                  <w:b/>
                  <w:color w:val="000000"/>
                  <w:sz w:val="26"/>
                  <w:szCs w:val="26"/>
                </w:rPr>
                <w:delText>I</w:delText>
              </w:r>
              <w:r w:rsidRPr="00BE2C17" w:rsidDel="00D8482B">
                <w:rPr>
                  <w:rFonts w:ascii="Times New Roman" w:eastAsia="Times New Roman" w:hAnsi="Times New Roman"/>
                  <w:b/>
                  <w:color w:val="000000"/>
                  <w:sz w:val="26"/>
                  <w:szCs w:val="26"/>
                </w:rPr>
                <w:delText>S</w:delText>
              </w:r>
            </w:del>
          </w:p>
          <w:p w14:paraId="6B443FDF" w14:textId="1A61EC46" w:rsidR="00654A4B" w:rsidRPr="00BE2C17" w:rsidDel="00D8482B" w:rsidRDefault="00654A4B" w:rsidP="00654A4B">
            <w:pPr>
              <w:jc w:val="both"/>
              <w:rPr>
                <w:del w:id="183" w:author="Antoneth Macaisa" w:date="2025-05-07T19:03:00Z"/>
                <w:rFonts w:ascii="Times New Roman" w:eastAsia="Times New Roman" w:hAnsi="Times New Roman"/>
                <w:b/>
                <w:color w:val="000000"/>
                <w:sz w:val="26"/>
                <w:szCs w:val="26"/>
              </w:rPr>
            </w:pPr>
          </w:p>
        </w:tc>
      </w:tr>
      <w:tr w:rsidR="00654A4B" w:rsidRPr="00BE2C17" w:rsidDel="00D8482B" w14:paraId="083D6975" w14:textId="326F2E0C" w:rsidTr="00654A4B">
        <w:trPr>
          <w:trHeight w:val="288"/>
          <w:del w:id="184" w:author="Antoneth Macaisa" w:date="2025-05-07T19:03:00Z"/>
        </w:trPr>
        <w:tc>
          <w:tcPr>
            <w:tcW w:w="1926" w:type="pct"/>
          </w:tcPr>
          <w:p w14:paraId="793D391F" w14:textId="0E6D2F79" w:rsidR="00654A4B" w:rsidRPr="00BE2C17" w:rsidDel="00D8482B" w:rsidRDefault="00654A4B" w:rsidP="00654A4B">
            <w:pPr>
              <w:rPr>
                <w:del w:id="185" w:author="Antoneth Macaisa" w:date="2025-05-07T19:03:00Z"/>
                <w:rFonts w:ascii="Times New Roman" w:eastAsia="Times New Roman" w:hAnsi="Times New Roman"/>
                <w:bCs/>
                <w:color w:val="000000"/>
                <w:sz w:val="26"/>
                <w:szCs w:val="26"/>
              </w:rPr>
            </w:pPr>
            <w:del w:id="186" w:author="Antoneth Macaisa" w:date="2025-05-07T19:03:00Z">
              <w:r w:rsidRPr="00BE2C17" w:rsidDel="00D8482B">
                <w:rPr>
                  <w:rFonts w:ascii="Times New Roman" w:eastAsia="Times New Roman" w:hAnsi="Times New Roman"/>
                  <w:bCs/>
                  <w:color w:val="000000"/>
                  <w:sz w:val="26"/>
                  <w:szCs w:val="26"/>
                </w:rPr>
                <w:delText>TOTAL NO. OF PAGES</w:delText>
              </w:r>
            </w:del>
          </w:p>
        </w:tc>
        <w:tc>
          <w:tcPr>
            <w:tcW w:w="209" w:type="pct"/>
          </w:tcPr>
          <w:p w14:paraId="3CC56554" w14:textId="07679281" w:rsidR="00654A4B" w:rsidRPr="00BE2C17" w:rsidDel="00D8482B" w:rsidRDefault="00654A4B" w:rsidP="00654A4B">
            <w:pPr>
              <w:rPr>
                <w:del w:id="187" w:author="Antoneth Macaisa" w:date="2025-05-07T19:03:00Z"/>
                <w:rFonts w:ascii="Times New Roman" w:eastAsia="Times New Roman" w:hAnsi="Times New Roman"/>
                <w:bCs/>
                <w:color w:val="000000"/>
                <w:sz w:val="26"/>
                <w:szCs w:val="26"/>
              </w:rPr>
            </w:pPr>
            <w:del w:id="188"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560A879B" w14:textId="6A30FA7C" w:rsidR="00654A4B" w:rsidRPr="00BE2C17" w:rsidDel="00D8482B" w:rsidRDefault="00DC213A" w:rsidP="00654A4B">
            <w:pPr>
              <w:jc w:val="both"/>
              <w:rPr>
                <w:del w:id="189" w:author="Antoneth Macaisa" w:date="2025-05-07T19:03:00Z"/>
                <w:rFonts w:ascii="Times New Roman" w:eastAsia="Times New Roman" w:hAnsi="Times New Roman"/>
                <w:b/>
                <w:color w:val="000000"/>
                <w:sz w:val="26"/>
                <w:szCs w:val="26"/>
              </w:rPr>
            </w:pPr>
            <w:del w:id="190" w:author="Antoneth Macaisa" w:date="2025-05-07T19:03:00Z">
              <w:r w:rsidRPr="00BE2C17" w:rsidDel="00D8482B">
                <w:rPr>
                  <w:rFonts w:ascii="Times New Roman" w:eastAsia="Times New Roman" w:hAnsi="Times New Roman"/>
                  <w:b/>
                  <w:color w:val="000000"/>
                  <w:sz w:val="26"/>
                  <w:szCs w:val="26"/>
                </w:rPr>
                <w:delText>NUMBER OF PAGES UPTO THE BIBLIOGRAPHY</w:delText>
              </w:r>
            </w:del>
          </w:p>
          <w:p w14:paraId="7BCD2626" w14:textId="7406581C" w:rsidR="00654A4B" w:rsidRPr="00BE2C17" w:rsidDel="00D8482B" w:rsidRDefault="00654A4B" w:rsidP="00654A4B">
            <w:pPr>
              <w:jc w:val="both"/>
              <w:rPr>
                <w:del w:id="191" w:author="Antoneth Macaisa" w:date="2025-05-07T19:03:00Z"/>
                <w:rFonts w:ascii="Times New Roman" w:eastAsia="Times New Roman" w:hAnsi="Times New Roman"/>
                <w:b/>
                <w:color w:val="000000"/>
                <w:sz w:val="26"/>
                <w:szCs w:val="26"/>
              </w:rPr>
            </w:pPr>
          </w:p>
        </w:tc>
      </w:tr>
      <w:tr w:rsidR="00654A4B" w:rsidRPr="00BE2C17" w:rsidDel="00D8482B" w14:paraId="05C604AC" w14:textId="71682F5B" w:rsidTr="00654A4B">
        <w:trPr>
          <w:trHeight w:val="288"/>
          <w:del w:id="192" w:author="Antoneth Macaisa" w:date="2025-05-07T19:03:00Z"/>
        </w:trPr>
        <w:tc>
          <w:tcPr>
            <w:tcW w:w="1926" w:type="pct"/>
          </w:tcPr>
          <w:p w14:paraId="3703657A" w14:textId="1A7FF6E5" w:rsidR="00654A4B" w:rsidRPr="00BE2C17" w:rsidDel="00D8482B" w:rsidRDefault="00654A4B" w:rsidP="00654A4B">
            <w:pPr>
              <w:rPr>
                <w:del w:id="193" w:author="Antoneth Macaisa" w:date="2025-05-07T19:03:00Z"/>
                <w:rFonts w:ascii="Times New Roman" w:eastAsia="Times New Roman" w:hAnsi="Times New Roman"/>
                <w:bCs/>
                <w:color w:val="000000"/>
                <w:sz w:val="26"/>
                <w:szCs w:val="26"/>
              </w:rPr>
            </w:pPr>
            <w:del w:id="194" w:author="Antoneth Macaisa" w:date="2025-05-07T19:03:00Z">
              <w:r w:rsidRPr="00BE2C17" w:rsidDel="00D8482B">
                <w:rPr>
                  <w:rFonts w:ascii="Times New Roman" w:eastAsia="Times New Roman" w:hAnsi="Times New Roman"/>
                  <w:bCs/>
                  <w:color w:val="000000"/>
                  <w:sz w:val="26"/>
                  <w:szCs w:val="26"/>
                </w:rPr>
                <w:delText>NAME OF INSTITUTION</w:delText>
              </w:r>
            </w:del>
          </w:p>
        </w:tc>
        <w:tc>
          <w:tcPr>
            <w:tcW w:w="209" w:type="pct"/>
          </w:tcPr>
          <w:p w14:paraId="1858C719" w14:textId="47F17FE5" w:rsidR="00654A4B" w:rsidRPr="00BE2C17" w:rsidDel="00D8482B" w:rsidRDefault="00654A4B" w:rsidP="00654A4B">
            <w:pPr>
              <w:rPr>
                <w:del w:id="195" w:author="Antoneth Macaisa" w:date="2025-05-07T19:03:00Z"/>
                <w:rFonts w:ascii="Times New Roman" w:eastAsia="Times New Roman" w:hAnsi="Times New Roman"/>
                <w:bCs/>
                <w:color w:val="000000"/>
                <w:sz w:val="26"/>
                <w:szCs w:val="26"/>
              </w:rPr>
            </w:pPr>
            <w:del w:id="196"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60E391A7" w14:textId="07A9ECB6" w:rsidR="00654A4B" w:rsidRPr="00BE2C17" w:rsidDel="00D8482B" w:rsidRDefault="00654A4B" w:rsidP="00654A4B">
            <w:pPr>
              <w:jc w:val="both"/>
              <w:rPr>
                <w:del w:id="197" w:author="Antoneth Macaisa" w:date="2025-05-07T19:03:00Z"/>
                <w:rFonts w:ascii="Times New Roman" w:eastAsia="Times New Roman" w:hAnsi="Times New Roman"/>
                <w:b/>
                <w:color w:val="000000"/>
                <w:sz w:val="26"/>
                <w:szCs w:val="26"/>
              </w:rPr>
            </w:pPr>
            <w:del w:id="198" w:author="Antoneth Macaisa" w:date="2025-05-07T19:03:00Z">
              <w:r w:rsidRPr="00BE2C17" w:rsidDel="00D8482B">
                <w:rPr>
                  <w:rFonts w:ascii="Times New Roman" w:eastAsia="Times New Roman" w:hAnsi="Times New Roman"/>
                  <w:b/>
                  <w:color w:val="000000"/>
                  <w:sz w:val="26"/>
                  <w:szCs w:val="26"/>
                </w:rPr>
                <w:delText>BATANGA</w:delText>
              </w:r>
              <w:r w:rsidR="0050716B" w:rsidRPr="00BE2C17" w:rsidDel="00D8482B">
                <w:rPr>
                  <w:rFonts w:ascii="Times New Roman" w:eastAsia="Times New Roman" w:hAnsi="Times New Roman"/>
                  <w:b/>
                  <w:color w:val="000000"/>
                  <w:sz w:val="26"/>
                  <w:szCs w:val="26"/>
                </w:rPr>
                <w:delText>S</w:delText>
              </w:r>
              <w:r w:rsidRPr="00BE2C17" w:rsidDel="00D8482B">
                <w:rPr>
                  <w:rFonts w:ascii="Times New Roman" w:eastAsia="Times New Roman" w:hAnsi="Times New Roman"/>
                  <w:b/>
                  <w:color w:val="000000"/>
                  <w:sz w:val="26"/>
                  <w:szCs w:val="26"/>
                </w:rPr>
                <w:delText xml:space="preserve"> STATE UNIVERSITY TNEU JPLPC – MALVAR</w:delText>
              </w:r>
            </w:del>
          </w:p>
          <w:p w14:paraId="20DAD264" w14:textId="1CEAA928" w:rsidR="00654A4B" w:rsidRPr="00BE2C17" w:rsidDel="00D8482B" w:rsidRDefault="00654A4B" w:rsidP="00654A4B">
            <w:pPr>
              <w:jc w:val="both"/>
              <w:rPr>
                <w:del w:id="199" w:author="Antoneth Macaisa" w:date="2025-05-07T19:03:00Z"/>
                <w:rFonts w:ascii="Times New Roman" w:eastAsia="Times New Roman" w:hAnsi="Times New Roman"/>
                <w:b/>
                <w:color w:val="000000"/>
                <w:sz w:val="26"/>
                <w:szCs w:val="26"/>
              </w:rPr>
            </w:pPr>
          </w:p>
        </w:tc>
      </w:tr>
      <w:tr w:rsidR="00654A4B" w:rsidRPr="00BE2C17" w:rsidDel="00D8482B" w14:paraId="30511E62" w14:textId="499AE416" w:rsidTr="00654A4B">
        <w:trPr>
          <w:trHeight w:val="288"/>
          <w:del w:id="200" w:author="Antoneth Macaisa" w:date="2025-05-07T19:03:00Z"/>
        </w:trPr>
        <w:tc>
          <w:tcPr>
            <w:tcW w:w="1926" w:type="pct"/>
          </w:tcPr>
          <w:p w14:paraId="18ADF2C2" w14:textId="6D6D85FB" w:rsidR="00654A4B" w:rsidRPr="00BE2C17" w:rsidDel="00D8482B" w:rsidRDefault="00654A4B" w:rsidP="00654A4B">
            <w:pPr>
              <w:rPr>
                <w:del w:id="201" w:author="Antoneth Macaisa" w:date="2025-05-07T19:03:00Z"/>
                <w:rFonts w:ascii="Times New Roman" w:eastAsia="Times New Roman" w:hAnsi="Times New Roman"/>
                <w:bCs/>
                <w:color w:val="000000"/>
                <w:sz w:val="26"/>
                <w:szCs w:val="26"/>
              </w:rPr>
            </w:pPr>
            <w:del w:id="202" w:author="Antoneth Macaisa" w:date="2025-05-07T19:03:00Z">
              <w:r w:rsidRPr="00BE2C17" w:rsidDel="00D8482B">
                <w:rPr>
                  <w:rFonts w:ascii="Times New Roman" w:eastAsia="Times New Roman" w:hAnsi="Times New Roman"/>
                  <w:bCs/>
                  <w:color w:val="000000"/>
                  <w:sz w:val="26"/>
                  <w:szCs w:val="26"/>
                </w:rPr>
                <w:delText>YEAR COMPLETED</w:delText>
              </w:r>
            </w:del>
          </w:p>
        </w:tc>
        <w:tc>
          <w:tcPr>
            <w:tcW w:w="209" w:type="pct"/>
          </w:tcPr>
          <w:p w14:paraId="6446BFC3" w14:textId="0148BA4D" w:rsidR="00654A4B" w:rsidRPr="00BE2C17" w:rsidDel="00D8482B" w:rsidRDefault="00654A4B" w:rsidP="00654A4B">
            <w:pPr>
              <w:rPr>
                <w:del w:id="203" w:author="Antoneth Macaisa" w:date="2025-05-07T19:03:00Z"/>
                <w:rFonts w:ascii="Times New Roman" w:eastAsia="Times New Roman" w:hAnsi="Times New Roman"/>
                <w:bCs/>
                <w:color w:val="000000"/>
                <w:sz w:val="26"/>
                <w:szCs w:val="26"/>
              </w:rPr>
            </w:pPr>
            <w:del w:id="204"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5EDBD7DB" w14:textId="023E84CC" w:rsidR="00654A4B" w:rsidRPr="00BE2C17" w:rsidDel="00D8482B" w:rsidRDefault="00DC213A" w:rsidP="00654A4B">
            <w:pPr>
              <w:jc w:val="both"/>
              <w:rPr>
                <w:del w:id="205" w:author="Antoneth Macaisa" w:date="2025-05-07T19:03:00Z"/>
                <w:rFonts w:ascii="Times New Roman" w:eastAsia="Times New Roman" w:hAnsi="Times New Roman"/>
                <w:b/>
                <w:color w:val="000000"/>
                <w:sz w:val="26"/>
                <w:szCs w:val="26"/>
              </w:rPr>
            </w:pPr>
            <w:del w:id="206" w:author="Antoneth Macaisa" w:date="2025-05-07T19:03:00Z">
              <w:r w:rsidRPr="00BE2C17" w:rsidDel="00D8482B">
                <w:rPr>
                  <w:rFonts w:ascii="Times New Roman" w:eastAsia="Times New Roman" w:hAnsi="Times New Roman"/>
                  <w:b/>
                  <w:color w:val="000000"/>
                  <w:sz w:val="26"/>
                  <w:szCs w:val="26"/>
                </w:rPr>
                <w:delText>YEAR</w:delText>
              </w:r>
            </w:del>
          </w:p>
          <w:p w14:paraId="09377A07" w14:textId="3379255B" w:rsidR="00654A4B" w:rsidRPr="00BE2C17" w:rsidDel="00D8482B" w:rsidRDefault="00654A4B" w:rsidP="00654A4B">
            <w:pPr>
              <w:jc w:val="both"/>
              <w:rPr>
                <w:del w:id="207" w:author="Antoneth Macaisa" w:date="2025-05-07T19:03:00Z"/>
                <w:rFonts w:ascii="Times New Roman" w:eastAsia="Times New Roman" w:hAnsi="Times New Roman"/>
                <w:b/>
                <w:color w:val="000000"/>
                <w:sz w:val="26"/>
                <w:szCs w:val="26"/>
              </w:rPr>
            </w:pPr>
          </w:p>
        </w:tc>
      </w:tr>
      <w:tr w:rsidR="00654A4B" w:rsidRPr="00BE2C17" w:rsidDel="00D8482B" w14:paraId="318ED7AA" w14:textId="2CEC9DC4" w:rsidTr="00654A4B">
        <w:trPr>
          <w:trHeight w:val="288"/>
          <w:del w:id="208" w:author="Antoneth Macaisa" w:date="2025-05-07T19:03:00Z"/>
        </w:trPr>
        <w:tc>
          <w:tcPr>
            <w:tcW w:w="1926" w:type="pct"/>
          </w:tcPr>
          <w:p w14:paraId="33076627" w14:textId="14206D15" w:rsidR="00654A4B" w:rsidRPr="00BE2C17" w:rsidDel="00D8482B" w:rsidRDefault="00654A4B" w:rsidP="00654A4B">
            <w:pPr>
              <w:rPr>
                <w:del w:id="209" w:author="Antoneth Macaisa" w:date="2025-05-07T19:03:00Z"/>
                <w:rFonts w:ascii="Times New Roman" w:eastAsia="Times New Roman" w:hAnsi="Times New Roman"/>
                <w:bCs/>
                <w:color w:val="000000"/>
                <w:sz w:val="26"/>
                <w:szCs w:val="26"/>
              </w:rPr>
            </w:pPr>
            <w:del w:id="210" w:author="Antoneth Macaisa" w:date="2025-05-07T19:03:00Z">
              <w:r w:rsidRPr="00BE2C17" w:rsidDel="00D8482B">
                <w:rPr>
                  <w:rFonts w:ascii="Times New Roman" w:eastAsia="Times New Roman" w:hAnsi="Times New Roman"/>
                  <w:bCs/>
                  <w:color w:val="000000"/>
                  <w:sz w:val="26"/>
                  <w:szCs w:val="26"/>
                </w:rPr>
                <w:delText>ADVISER</w:delText>
              </w:r>
            </w:del>
          </w:p>
        </w:tc>
        <w:tc>
          <w:tcPr>
            <w:tcW w:w="209" w:type="pct"/>
          </w:tcPr>
          <w:p w14:paraId="3DE6A3C2" w14:textId="5D7E0A61" w:rsidR="00654A4B" w:rsidRPr="00BE2C17" w:rsidDel="00D8482B" w:rsidRDefault="00654A4B" w:rsidP="00654A4B">
            <w:pPr>
              <w:rPr>
                <w:del w:id="211" w:author="Antoneth Macaisa" w:date="2025-05-07T19:03:00Z"/>
                <w:rFonts w:ascii="Times New Roman" w:eastAsia="Times New Roman" w:hAnsi="Times New Roman"/>
                <w:bCs/>
                <w:color w:val="000000"/>
                <w:sz w:val="26"/>
                <w:szCs w:val="26"/>
              </w:rPr>
            </w:pPr>
            <w:del w:id="212" w:author="Antoneth Macaisa" w:date="2025-05-07T19:03:00Z">
              <w:r w:rsidRPr="00BE2C17" w:rsidDel="00D8482B">
                <w:rPr>
                  <w:rFonts w:ascii="Times New Roman" w:eastAsia="Times New Roman" w:hAnsi="Times New Roman"/>
                  <w:bCs/>
                  <w:color w:val="000000"/>
                  <w:sz w:val="26"/>
                  <w:szCs w:val="26"/>
                </w:rPr>
                <w:delText>:</w:delText>
              </w:r>
            </w:del>
          </w:p>
        </w:tc>
        <w:tc>
          <w:tcPr>
            <w:tcW w:w="2865" w:type="pct"/>
          </w:tcPr>
          <w:p w14:paraId="54252F27" w14:textId="74C10BBF" w:rsidR="00654A4B" w:rsidRPr="00BE2C17" w:rsidDel="00D8482B" w:rsidRDefault="00DC213A" w:rsidP="00654A4B">
            <w:pPr>
              <w:jc w:val="both"/>
              <w:rPr>
                <w:del w:id="213" w:author="Antoneth Macaisa" w:date="2025-05-07T19:03:00Z"/>
                <w:rFonts w:ascii="Times New Roman" w:eastAsia="Times New Roman" w:hAnsi="Times New Roman"/>
                <w:b/>
                <w:color w:val="000000"/>
                <w:sz w:val="26"/>
                <w:szCs w:val="26"/>
              </w:rPr>
            </w:pPr>
            <w:del w:id="214" w:author="Antoneth Macaisa" w:date="2025-05-07T19:03:00Z">
              <w:r w:rsidRPr="00BE2C17" w:rsidDel="00D8482B">
                <w:rPr>
                  <w:rFonts w:ascii="Times New Roman" w:eastAsia="Times New Roman" w:hAnsi="Times New Roman"/>
                  <w:b/>
                  <w:color w:val="000000"/>
                  <w:sz w:val="26"/>
                  <w:szCs w:val="26"/>
                </w:rPr>
                <w:delText>NAME OF ADVISER</w:delText>
              </w:r>
            </w:del>
          </w:p>
        </w:tc>
      </w:tr>
    </w:tbl>
    <w:p w14:paraId="4EBD4C5D" w14:textId="0C6D39F4" w:rsidR="008B1503" w:rsidRPr="00BE2C17" w:rsidDel="00D8482B" w:rsidRDefault="008B1503" w:rsidP="008B1503">
      <w:pPr>
        <w:spacing w:after="0" w:line="480" w:lineRule="auto"/>
        <w:jc w:val="center"/>
        <w:rPr>
          <w:del w:id="215" w:author="Antoneth Macaisa" w:date="2025-05-07T19:03:00Z"/>
          <w:rFonts w:ascii="Times New Roman" w:eastAsia="Times New Roman" w:hAnsi="Times New Roman"/>
          <w:b/>
          <w:color w:val="000000"/>
          <w:sz w:val="26"/>
          <w:szCs w:val="26"/>
        </w:rPr>
      </w:pPr>
    </w:p>
    <w:p w14:paraId="494F7057" w14:textId="3E1ECAD4" w:rsidR="00654A4B" w:rsidRPr="00BE2C17" w:rsidDel="00D8482B" w:rsidRDefault="00654A4B" w:rsidP="00DC213A">
      <w:pPr>
        <w:spacing w:after="0" w:line="480" w:lineRule="auto"/>
        <w:jc w:val="both"/>
        <w:rPr>
          <w:del w:id="216" w:author="Antoneth Macaisa" w:date="2025-05-07T19:03:00Z"/>
          <w:rFonts w:ascii="Times New Roman" w:eastAsia="Times New Roman" w:hAnsi="Times New Roman"/>
          <w:bCs/>
          <w:color w:val="000000"/>
          <w:sz w:val="26"/>
          <w:szCs w:val="26"/>
        </w:rPr>
      </w:pPr>
      <w:del w:id="217" w:author="Antoneth Macaisa" w:date="2025-05-07T19:03:00Z">
        <w:r w:rsidRPr="00BE2C17" w:rsidDel="00D8482B">
          <w:rPr>
            <w:rFonts w:ascii="Times New Roman" w:eastAsia="Times New Roman" w:hAnsi="Times New Roman"/>
            <w:b/>
            <w:color w:val="000000"/>
            <w:sz w:val="26"/>
            <w:szCs w:val="26"/>
          </w:rPr>
          <w:tab/>
        </w:r>
        <w:r w:rsidR="00DC213A" w:rsidRPr="00BE2C17" w:rsidDel="00D8482B">
          <w:rPr>
            <w:rFonts w:ascii="Times New Roman" w:eastAsia="Times New Roman" w:hAnsi="Times New Roman"/>
            <w:bCs/>
            <w:color w:val="000000"/>
            <w:sz w:val="26"/>
            <w:szCs w:val="26"/>
          </w:rPr>
          <w:delText>The Executive Summary is typically several paragraphs long. It summarizes everything about the project. It includes the idea behind the conceptualization of the project, its significance, the project’s major functionalities, the implementation techniques, results, conclusions and recommendations.</w:delText>
        </w:r>
      </w:del>
    </w:p>
    <w:p w14:paraId="6CC7E035" w14:textId="4F203A82" w:rsidR="003519BD" w:rsidRPr="00BE2C17" w:rsidDel="00D8482B" w:rsidRDefault="003519BD" w:rsidP="003519BD">
      <w:pPr>
        <w:spacing w:after="0" w:line="480" w:lineRule="auto"/>
        <w:jc w:val="both"/>
        <w:rPr>
          <w:del w:id="218" w:author="Antoneth Macaisa" w:date="2025-05-07T19:03:00Z"/>
          <w:rFonts w:ascii="Times New Roman" w:eastAsia="Times New Roman" w:hAnsi="Times New Roman"/>
          <w:bCs/>
          <w:color w:val="000000"/>
          <w:sz w:val="26"/>
          <w:szCs w:val="26"/>
        </w:rPr>
      </w:pPr>
      <w:del w:id="219" w:author="Antoneth Macaisa" w:date="2025-05-07T19:03:00Z">
        <w:r w:rsidRPr="00BE2C17" w:rsidDel="00D8482B">
          <w:rPr>
            <w:rFonts w:ascii="Times New Roman" w:eastAsia="Times New Roman" w:hAnsi="Times New Roman"/>
            <w:bCs/>
            <w:color w:val="000000"/>
            <w:sz w:val="26"/>
            <w:szCs w:val="26"/>
          </w:rPr>
          <w:delText>It should briefly highlight the following:</w:delText>
        </w:r>
      </w:del>
    </w:p>
    <w:p w14:paraId="4AF13D4D" w14:textId="7568F360" w:rsidR="003519BD" w:rsidRPr="00BE2C17" w:rsidDel="00D8482B" w:rsidRDefault="003519BD" w:rsidP="003519BD">
      <w:pPr>
        <w:spacing w:after="0" w:line="480" w:lineRule="auto"/>
        <w:jc w:val="both"/>
        <w:rPr>
          <w:del w:id="220" w:author="Antoneth Macaisa" w:date="2025-05-07T19:03:00Z"/>
          <w:rFonts w:ascii="Times New Roman" w:eastAsia="Times New Roman" w:hAnsi="Times New Roman"/>
          <w:bCs/>
          <w:color w:val="000000"/>
          <w:sz w:val="26"/>
          <w:szCs w:val="26"/>
        </w:rPr>
      </w:pPr>
      <w:del w:id="221" w:author="Antoneth Macaisa" w:date="2025-05-07T19:03:00Z">
        <w:r w:rsidRPr="00BE2C17" w:rsidDel="00D8482B">
          <w:rPr>
            <w:rFonts w:ascii="Times New Roman" w:eastAsia="Times New Roman" w:hAnsi="Times New Roman"/>
            <w:bCs/>
            <w:color w:val="000000"/>
            <w:sz w:val="26"/>
            <w:szCs w:val="26"/>
          </w:rPr>
          <w:tab/>
          <w:delText>i. A clear articulation of systems requirements,</w:delText>
        </w:r>
      </w:del>
    </w:p>
    <w:p w14:paraId="23C98A1E" w14:textId="7D6888AA" w:rsidR="003519BD" w:rsidRPr="00BE2C17" w:rsidDel="00D8482B" w:rsidRDefault="003519BD" w:rsidP="003519BD">
      <w:pPr>
        <w:spacing w:after="0" w:line="480" w:lineRule="auto"/>
        <w:jc w:val="both"/>
        <w:rPr>
          <w:del w:id="222" w:author="Antoneth Macaisa" w:date="2025-05-07T19:03:00Z"/>
          <w:rFonts w:ascii="Times New Roman" w:eastAsia="Times New Roman" w:hAnsi="Times New Roman"/>
          <w:bCs/>
          <w:color w:val="000000"/>
          <w:sz w:val="26"/>
          <w:szCs w:val="26"/>
        </w:rPr>
      </w:pPr>
      <w:del w:id="223" w:author="Antoneth Macaisa" w:date="2025-05-07T19:03:00Z">
        <w:r w:rsidRPr="00BE2C17" w:rsidDel="00D8482B">
          <w:rPr>
            <w:rFonts w:ascii="Times New Roman" w:eastAsia="Times New Roman" w:hAnsi="Times New Roman"/>
            <w:bCs/>
            <w:color w:val="000000"/>
            <w:sz w:val="26"/>
            <w:szCs w:val="26"/>
          </w:rPr>
          <w:tab/>
          <w:delText>ii. The importance of developing a software application or technology to solve specific systems need, </w:delText>
        </w:r>
      </w:del>
    </w:p>
    <w:p w14:paraId="05C45DE5" w14:textId="173F927E" w:rsidR="003519BD" w:rsidRPr="00BE2C17" w:rsidDel="00D8482B" w:rsidRDefault="003519BD" w:rsidP="003519BD">
      <w:pPr>
        <w:spacing w:after="0" w:line="480" w:lineRule="auto"/>
        <w:jc w:val="both"/>
        <w:rPr>
          <w:del w:id="224" w:author="Antoneth Macaisa" w:date="2025-05-07T19:03:00Z"/>
          <w:rFonts w:ascii="Times New Roman" w:eastAsia="Times New Roman" w:hAnsi="Times New Roman"/>
          <w:bCs/>
          <w:color w:val="000000"/>
          <w:sz w:val="26"/>
          <w:szCs w:val="26"/>
        </w:rPr>
      </w:pPr>
      <w:del w:id="225" w:author="Antoneth Macaisa" w:date="2025-05-07T19:03:00Z">
        <w:r w:rsidRPr="00BE2C17" w:rsidDel="00D8482B">
          <w:rPr>
            <w:rFonts w:ascii="Times New Roman" w:eastAsia="Times New Roman" w:hAnsi="Times New Roman"/>
            <w:bCs/>
            <w:color w:val="000000"/>
            <w:sz w:val="26"/>
            <w:szCs w:val="26"/>
          </w:rPr>
          <w:lastRenderedPageBreak/>
          <w:tab/>
          <w:delText>iii. The proposed application developed to address specific systems need, the recommended infrastructure and manpower training to operationalize the use of the developed software application or technology (if applicable)</w:delText>
        </w:r>
      </w:del>
    </w:p>
    <w:p w14:paraId="57D4345D" w14:textId="4577D3DE" w:rsidR="003519BD" w:rsidRPr="00BE2C17" w:rsidDel="00D8482B" w:rsidRDefault="003519BD" w:rsidP="003519BD">
      <w:pPr>
        <w:spacing w:after="0" w:line="480" w:lineRule="auto"/>
        <w:jc w:val="both"/>
        <w:rPr>
          <w:del w:id="226" w:author="Antoneth Macaisa" w:date="2025-05-07T19:03:00Z"/>
          <w:rFonts w:ascii="Times New Roman" w:eastAsia="Times New Roman" w:hAnsi="Times New Roman"/>
          <w:bCs/>
          <w:color w:val="000000"/>
          <w:sz w:val="26"/>
          <w:szCs w:val="26"/>
        </w:rPr>
      </w:pPr>
      <w:del w:id="227" w:author="Antoneth Macaisa" w:date="2025-05-07T19:03:00Z">
        <w:r w:rsidRPr="00BE2C17" w:rsidDel="00D8482B">
          <w:rPr>
            <w:rFonts w:ascii="Times New Roman" w:eastAsia="Times New Roman" w:hAnsi="Times New Roman"/>
            <w:bCs/>
            <w:color w:val="000000"/>
            <w:sz w:val="26"/>
            <w:szCs w:val="26"/>
          </w:rPr>
          <w:tab/>
          <w:delText>iv. The implications on other systems</w:delText>
        </w:r>
      </w:del>
    </w:p>
    <w:p w14:paraId="02E9AB3B" w14:textId="423B9D91" w:rsidR="003519BD" w:rsidRPr="00BE2C17" w:rsidDel="00D8482B" w:rsidRDefault="003519BD" w:rsidP="003519BD">
      <w:pPr>
        <w:spacing w:after="0" w:line="480" w:lineRule="auto"/>
        <w:jc w:val="both"/>
        <w:rPr>
          <w:del w:id="228" w:author="Antoneth Macaisa" w:date="2025-05-07T19:03:00Z"/>
          <w:rFonts w:ascii="Times New Roman" w:eastAsia="Times New Roman" w:hAnsi="Times New Roman"/>
          <w:bCs/>
          <w:color w:val="000000"/>
          <w:sz w:val="26"/>
          <w:szCs w:val="26"/>
        </w:rPr>
      </w:pPr>
      <w:del w:id="229" w:author="Antoneth Macaisa" w:date="2025-05-07T19:03:00Z">
        <w:r w:rsidRPr="00BE2C17" w:rsidDel="00D8482B">
          <w:rPr>
            <w:rFonts w:ascii="Times New Roman" w:eastAsia="Times New Roman" w:hAnsi="Times New Roman"/>
            <w:bCs/>
            <w:color w:val="000000"/>
            <w:sz w:val="26"/>
            <w:szCs w:val="26"/>
          </w:rPr>
          <w:delText>Executive Summary normally should not include any reference to the literature. </w:delText>
        </w:r>
      </w:del>
    </w:p>
    <w:p w14:paraId="40480703" w14:textId="04188C96" w:rsidR="003519BD" w:rsidRPr="00BE2C17" w:rsidDel="00D8482B" w:rsidRDefault="003519BD" w:rsidP="00DC213A">
      <w:pPr>
        <w:spacing w:after="0" w:line="480" w:lineRule="auto"/>
        <w:jc w:val="both"/>
        <w:rPr>
          <w:del w:id="230" w:author="Antoneth Macaisa" w:date="2025-05-07T19:03:00Z"/>
          <w:rFonts w:ascii="Times New Roman" w:eastAsia="Times New Roman" w:hAnsi="Times New Roman"/>
          <w:bCs/>
          <w:color w:val="000000"/>
          <w:sz w:val="26"/>
          <w:szCs w:val="26"/>
        </w:rPr>
      </w:pPr>
    </w:p>
    <w:p w14:paraId="21C9322C" w14:textId="3CD5FFDA" w:rsidR="00654A4B" w:rsidRPr="00BE2C17" w:rsidDel="00D8482B" w:rsidRDefault="00654A4B" w:rsidP="00654A4B">
      <w:pPr>
        <w:spacing w:after="0" w:line="480" w:lineRule="auto"/>
        <w:jc w:val="both"/>
        <w:rPr>
          <w:del w:id="231" w:author="Antoneth Macaisa" w:date="2025-05-07T19:03:00Z"/>
          <w:rFonts w:ascii="Times New Roman" w:eastAsia="Times New Roman" w:hAnsi="Times New Roman"/>
          <w:bCs/>
          <w:color w:val="000000"/>
          <w:sz w:val="26"/>
          <w:szCs w:val="26"/>
        </w:rPr>
      </w:pPr>
    </w:p>
    <w:p w14:paraId="2F52A873" w14:textId="78C53239" w:rsidR="00654A4B" w:rsidRPr="00BE2C17" w:rsidDel="00D8482B" w:rsidRDefault="00654A4B" w:rsidP="00654A4B">
      <w:pPr>
        <w:spacing w:after="0" w:line="480" w:lineRule="auto"/>
        <w:jc w:val="both"/>
        <w:rPr>
          <w:del w:id="232" w:author="Antoneth Macaisa" w:date="2025-05-07T19:03:00Z"/>
          <w:rFonts w:ascii="Times New Roman" w:eastAsia="Times New Roman" w:hAnsi="Times New Roman"/>
          <w:bCs/>
          <w:color w:val="000000"/>
          <w:sz w:val="26"/>
          <w:szCs w:val="26"/>
        </w:rPr>
      </w:pPr>
    </w:p>
    <w:p w14:paraId="72F87E3D" w14:textId="4024A15A" w:rsidR="00654A4B" w:rsidRPr="00BE2C17" w:rsidDel="00D8482B" w:rsidRDefault="00654A4B" w:rsidP="00654A4B">
      <w:pPr>
        <w:spacing w:after="0" w:line="480" w:lineRule="auto"/>
        <w:jc w:val="both"/>
        <w:rPr>
          <w:del w:id="233" w:author="Antoneth Macaisa" w:date="2025-05-07T19:03:00Z"/>
          <w:rFonts w:ascii="Times New Roman" w:eastAsia="Times New Roman" w:hAnsi="Times New Roman"/>
          <w:bCs/>
          <w:color w:val="000000"/>
          <w:sz w:val="26"/>
          <w:szCs w:val="26"/>
        </w:rPr>
      </w:pPr>
    </w:p>
    <w:p w14:paraId="769C0F2B" w14:textId="584EE238" w:rsidR="00654A4B" w:rsidRPr="00BE2C17" w:rsidDel="00D8482B" w:rsidRDefault="00654A4B" w:rsidP="00654A4B">
      <w:pPr>
        <w:spacing w:after="0" w:line="480" w:lineRule="auto"/>
        <w:jc w:val="both"/>
        <w:rPr>
          <w:del w:id="234" w:author="Antoneth Macaisa" w:date="2025-05-07T19:03:00Z"/>
          <w:rFonts w:ascii="Times New Roman" w:eastAsia="Times New Roman" w:hAnsi="Times New Roman"/>
          <w:bCs/>
          <w:color w:val="000000"/>
          <w:sz w:val="26"/>
          <w:szCs w:val="26"/>
        </w:rPr>
      </w:pPr>
    </w:p>
    <w:p w14:paraId="5BAEAF0F" w14:textId="65496717" w:rsidR="00654A4B" w:rsidRPr="00BE2C17" w:rsidDel="00D8482B" w:rsidRDefault="00654A4B" w:rsidP="00654A4B">
      <w:pPr>
        <w:spacing w:after="0" w:line="480" w:lineRule="auto"/>
        <w:jc w:val="both"/>
        <w:rPr>
          <w:del w:id="235" w:author="Antoneth Macaisa" w:date="2025-05-07T19:03:00Z"/>
          <w:rFonts w:ascii="Times New Roman" w:eastAsia="Times New Roman" w:hAnsi="Times New Roman"/>
          <w:bCs/>
          <w:color w:val="000000"/>
          <w:sz w:val="26"/>
          <w:szCs w:val="26"/>
        </w:rPr>
      </w:pPr>
    </w:p>
    <w:p w14:paraId="6A2C2FDF" w14:textId="4C04DB03" w:rsidR="00F8026F" w:rsidRPr="00BE2C17" w:rsidDel="00D8482B" w:rsidRDefault="00F8026F" w:rsidP="00654A4B">
      <w:pPr>
        <w:spacing w:after="0" w:line="480" w:lineRule="auto"/>
        <w:jc w:val="both"/>
        <w:rPr>
          <w:del w:id="236" w:author="Antoneth Macaisa" w:date="2025-05-07T19:03:00Z"/>
          <w:rFonts w:ascii="Times New Roman" w:eastAsia="Times New Roman" w:hAnsi="Times New Roman"/>
          <w:bCs/>
          <w:color w:val="000000"/>
          <w:sz w:val="26"/>
          <w:szCs w:val="26"/>
        </w:rPr>
      </w:pPr>
    </w:p>
    <w:p w14:paraId="5EB64099" w14:textId="2871720B" w:rsidR="00115899" w:rsidRPr="00BE2C17" w:rsidDel="007C0045" w:rsidRDefault="003519BD">
      <w:pPr>
        <w:rPr>
          <w:del w:id="237" w:author="Antoneth Macaisa" w:date="2025-05-07T20:29:00Z"/>
          <w:rFonts w:ascii="Times New Roman" w:eastAsia="Times New Roman" w:hAnsi="Times New Roman"/>
          <w:b/>
          <w:color w:val="000000"/>
          <w:sz w:val="26"/>
          <w:szCs w:val="26"/>
        </w:rPr>
      </w:pPr>
      <w:del w:id="238" w:author="Antoneth Macaisa" w:date="2025-05-07T19:03:00Z">
        <w:r w:rsidRPr="00BE2C17" w:rsidDel="00D8482B">
          <w:rPr>
            <w:rFonts w:ascii="Times New Roman" w:eastAsia="Times New Roman" w:hAnsi="Times New Roman"/>
            <w:b/>
            <w:color w:val="000000"/>
            <w:sz w:val="26"/>
            <w:szCs w:val="26"/>
          </w:rPr>
          <w:br w:type="page"/>
        </w:r>
      </w:del>
    </w:p>
    <w:customXmlDelRangeStart w:id="239" w:author="Antoneth Macaisa" w:date="2025-05-07T20:29:00Z"/>
    <w:sdt>
      <w:sdtPr>
        <w:rPr>
          <w:sz w:val="26"/>
          <w:szCs w:val="26"/>
        </w:rPr>
        <w:id w:val="-1660305072"/>
        <w:docPartObj>
          <w:docPartGallery w:val="Table of Contents"/>
          <w:docPartUnique/>
        </w:docPartObj>
      </w:sdtPr>
      <w:sdtEndPr>
        <w:rPr>
          <w:noProof/>
        </w:rPr>
      </w:sdtEndPr>
      <w:sdtContent>
        <w:customXmlDelRangeEnd w:id="239"/>
        <w:p w14:paraId="47514BF8" w14:textId="6BBB0662" w:rsidR="009E5EEE" w:rsidRPr="00D33817" w:rsidDel="007C0045" w:rsidRDefault="009E5EEE">
          <w:pPr>
            <w:rPr>
              <w:del w:id="240" w:author="Antoneth Macaisa" w:date="2025-05-07T20:29:00Z"/>
              <w:szCs w:val="26"/>
            </w:rPr>
            <w:pPrChange w:id="241" w:author="Antoneth Macaisa" w:date="2025-05-07T20:29:00Z">
              <w:pPr>
                <w:pStyle w:val="TOCHeading"/>
              </w:pPr>
            </w:pPrChange>
          </w:pPr>
          <w:del w:id="242" w:author="Antoneth Macaisa" w:date="2025-05-07T20:29:00Z">
            <w:r w:rsidRPr="00BE2C17" w:rsidDel="007C0045">
              <w:rPr>
                <w:sz w:val="26"/>
                <w:szCs w:val="26"/>
                <w:rPrChange w:id="243" w:author="Antoneth Macaisa" w:date="2025-05-07T21:00:00Z">
                  <w:rPr>
                    <w:szCs w:val="26"/>
                  </w:rPr>
                </w:rPrChange>
              </w:rPr>
              <w:delText>TABLE OF CONTENTS</w:delText>
            </w:r>
          </w:del>
        </w:p>
        <w:p w14:paraId="1617A8F1" w14:textId="3088DB78" w:rsidR="007A1D13" w:rsidRPr="00BE2C17" w:rsidDel="007C0045" w:rsidRDefault="007A1D13">
          <w:pPr>
            <w:rPr>
              <w:del w:id="244" w:author="Antoneth Macaisa" w:date="2025-05-07T20:29:00Z"/>
              <w:rFonts w:ascii="Times New Roman" w:hAnsi="Times New Roman"/>
              <w:sz w:val="26"/>
              <w:szCs w:val="26"/>
              <w:lang w:val="en-US" w:eastAsia="ja-JP"/>
            </w:rPr>
          </w:pPr>
          <w:del w:id="245" w:author="Antoneth Macaisa" w:date="2025-05-07T20:29:00Z">
            <w:r w:rsidRPr="00BE2C17" w:rsidDel="007C0045">
              <w:rPr>
                <w:rFonts w:ascii="Times New Roman" w:hAnsi="Times New Roman"/>
                <w:sz w:val="26"/>
                <w:szCs w:val="26"/>
                <w:lang w:val="en-US" w:eastAsia="ja-JP"/>
              </w:rPr>
              <w:delText>TITLE</w:delText>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r>
            <w:r w:rsidRPr="00BE2C17" w:rsidDel="007C0045">
              <w:rPr>
                <w:rFonts w:ascii="Times New Roman" w:hAnsi="Times New Roman"/>
                <w:sz w:val="26"/>
                <w:szCs w:val="26"/>
                <w:lang w:val="en-US" w:eastAsia="ja-JP"/>
              </w:rPr>
              <w:tab/>
              <w:delText xml:space="preserve">           PAGE</w:delText>
            </w:r>
          </w:del>
        </w:p>
        <w:p w14:paraId="1CE414F2" w14:textId="0D584A23" w:rsidR="007A1D13" w:rsidRPr="00BE2C17" w:rsidDel="00D8482B" w:rsidRDefault="007A1D13">
          <w:pPr>
            <w:rPr>
              <w:del w:id="246" w:author="Antoneth Macaisa" w:date="2025-05-07T19:04:00Z"/>
              <w:rFonts w:ascii="Times New Roman" w:hAnsi="Times New Roman"/>
              <w:sz w:val="26"/>
              <w:szCs w:val="26"/>
              <w:lang w:val="en-US" w:eastAsia="ja-JP"/>
            </w:rPr>
          </w:pPr>
          <w:del w:id="247" w:author="Antoneth Macaisa" w:date="2025-05-07T20:29:00Z">
            <w:r w:rsidRPr="00BE2C17" w:rsidDel="007C0045">
              <w:rPr>
                <w:rFonts w:ascii="Times New Roman" w:hAnsi="Times New Roman"/>
                <w:sz w:val="26"/>
                <w:szCs w:val="26"/>
                <w:lang w:val="en-US" w:eastAsia="ja-JP"/>
              </w:rPr>
              <w:delText>TITLE PAGE……………………………………………………………………...i</w:delText>
            </w:r>
          </w:del>
        </w:p>
        <w:p w14:paraId="76D69BFE" w14:textId="09DA795B" w:rsidR="00654A4B" w:rsidRPr="00BE2C17" w:rsidDel="00D8482B" w:rsidRDefault="00654A4B">
          <w:pPr>
            <w:rPr>
              <w:del w:id="248" w:author="Antoneth Macaisa" w:date="2025-05-07T19:04:00Z"/>
              <w:rFonts w:ascii="Times New Roman" w:hAnsi="Times New Roman"/>
              <w:sz w:val="26"/>
              <w:szCs w:val="26"/>
              <w:lang w:val="en-US" w:eastAsia="ja-JP"/>
            </w:rPr>
          </w:pPr>
          <w:del w:id="249" w:author="Antoneth Macaisa" w:date="2025-05-07T19:04:00Z">
            <w:r w:rsidRPr="00BE2C17" w:rsidDel="00D8482B">
              <w:rPr>
                <w:rFonts w:ascii="Times New Roman" w:hAnsi="Times New Roman"/>
                <w:sz w:val="26"/>
                <w:szCs w:val="26"/>
                <w:lang w:val="en-US" w:eastAsia="ja-JP"/>
              </w:rPr>
              <w:delText>APPROVAL SHEET....…………………………………….……………………ii</w:delText>
            </w:r>
          </w:del>
        </w:p>
        <w:p w14:paraId="56871755" w14:textId="2D29235D" w:rsidR="00654A4B" w:rsidRPr="00BE2C17" w:rsidDel="00D8482B" w:rsidRDefault="00654A4B">
          <w:pPr>
            <w:rPr>
              <w:del w:id="250" w:author="Antoneth Macaisa" w:date="2025-05-07T19:04:00Z"/>
              <w:rFonts w:ascii="Times New Roman" w:hAnsi="Times New Roman"/>
              <w:sz w:val="26"/>
              <w:szCs w:val="26"/>
              <w:lang w:val="en-US" w:eastAsia="ja-JP"/>
            </w:rPr>
          </w:pPr>
          <w:del w:id="251" w:author="Antoneth Macaisa" w:date="2025-05-07T19:04:00Z">
            <w:r w:rsidRPr="00BE2C17" w:rsidDel="00D8482B">
              <w:rPr>
                <w:rFonts w:ascii="Times New Roman" w:hAnsi="Times New Roman"/>
                <w:sz w:val="26"/>
                <w:szCs w:val="26"/>
                <w:lang w:val="en-US" w:eastAsia="ja-JP"/>
              </w:rPr>
              <w:delText>ACKNOWLEDGEMENT...…………………………….………………………iii</w:delText>
            </w:r>
          </w:del>
        </w:p>
        <w:p w14:paraId="797004A7" w14:textId="5BD9CE53" w:rsidR="00654A4B" w:rsidRPr="00BE2C17" w:rsidDel="00D8482B" w:rsidRDefault="00654A4B">
          <w:pPr>
            <w:rPr>
              <w:del w:id="252" w:author="Antoneth Macaisa" w:date="2025-05-07T19:04:00Z"/>
              <w:rFonts w:ascii="Times New Roman" w:hAnsi="Times New Roman"/>
              <w:sz w:val="26"/>
              <w:szCs w:val="26"/>
              <w:lang w:val="en-US" w:eastAsia="ja-JP"/>
            </w:rPr>
          </w:pPr>
          <w:del w:id="253" w:author="Antoneth Macaisa" w:date="2025-05-07T19:04:00Z">
            <w:r w:rsidRPr="00BE2C17" w:rsidDel="00D8482B">
              <w:rPr>
                <w:rFonts w:ascii="Times New Roman" w:hAnsi="Times New Roman"/>
                <w:sz w:val="26"/>
                <w:szCs w:val="26"/>
                <w:lang w:val="en-US" w:eastAsia="ja-JP"/>
              </w:rPr>
              <w:delText>DEDICATION.……………………….………………………………………......v</w:delText>
            </w:r>
          </w:del>
        </w:p>
        <w:p w14:paraId="0F8FCE2F" w14:textId="552B1896" w:rsidR="00654A4B" w:rsidRPr="00BE2C17" w:rsidDel="00D8482B" w:rsidRDefault="00654A4B">
          <w:pPr>
            <w:rPr>
              <w:del w:id="254" w:author="Antoneth Macaisa" w:date="2025-05-07T19:04:00Z"/>
              <w:rFonts w:ascii="Times New Roman" w:hAnsi="Times New Roman"/>
              <w:sz w:val="26"/>
              <w:szCs w:val="26"/>
              <w:lang w:val="en-US" w:eastAsia="ja-JP"/>
            </w:rPr>
          </w:pPr>
          <w:del w:id="255" w:author="Antoneth Macaisa" w:date="2025-05-07T19:04:00Z">
            <w:r w:rsidRPr="00BE2C17" w:rsidDel="00D8482B">
              <w:rPr>
                <w:rFonts w:ascii="Times New Roman" w:hAnsi="Times New Roman"/>
                <w:sz w:val="26"/>
                <w:szCs w:val="26"/>
                <w:lang w:val="en-US" w:eastAsia="ja-JP"/>
              </w:rPr>
              <w:delText>EXECUTIVE SUMMARY.……………………………………….…………….vi</w:delText>
            </w:r>
          </w:del>
        </w:p>
        <w:p w14:paraId="64BE2A54" w14:textId="180FD952" w:rsidR="007A1D13" w:rsidRPr="00BE2C17" w:rsidDel="00D8482B" w:rsidRDefault="007A1D13">
          <w:pPr>
            <w:rPr>
              <w:del w:id="256" w:author="Antoneth Macaisa" w:date="2025-05-07T19:04:00Z"/>
              <w:rFonts w:ascii="Times New Roman" w:hAnsi="Times New Roman"/>
              <w:sz w:val="26"/>
              <w:szCs w:val="26"/>
              <w:lang w:val="en-US" w:eastAsia="ja-JP"/>
            </w:rPr>
            <w:pPrChange w:id="257" w:author="Antoneth Macaisa" w:date="2025-05-07T20:29:00Z">
              <w:pPr>
                <w:spacing w:after="0" w:line="480" w:lineRule="auto"/>
              </w:pPr>
            </w:pPrChange>
          </w:pPr>
          <w:del w:id="258" w:author="Antoneth Macaisa" w:date="2025-05-07T19:04:00Z">
            <w:r w:rsidRPr="00BE2C17" w:rsidDel="00D8482B">
              <w:rPr>
                <w:rFonts w:ascii="Times New Roman" w:hAnsi="Times New Roman"/>
                <w:sz w:val="26"/>
                <w:szCs w:val="26"/>
                <w:lang w:val="en-US" w:eastAsia="ja-JP"/>
              </w:rPr>
              <w:delText>TABLE OF CONTENTS…………………</w:delText>
            </w:r>
            <w:r w:rsidR="003F5BD7" w:rsidRPr="00BE2C17" w:rsidDel="00D8482B">
              <w:rPr>
                <w:rFonts w:ascii="Times New Roman" w:hAnsi="Times New Roman"/>
                <w:sz w:val="26"/>
                <w:szCs w:val="26"/>
                <w:lang w:val="en-US" w:eastAsia="ja-JP"/>
              </w:rPr>
              <w:delText>….</w:delText>
            </w:r>
            <w:r w:rsidRPr="00BE2C17" w:rsidDel="00D8482B">
              <w:rPr>
                <w:rFonts w:ascii="Times New Roman" w:hAnsi="Times New Roman"/>
                <w:sz w:val="26"/>
                <w:szCs w:val="26"/>
                <w:lang w:val="en-US" w:eastAsia="ja-JP"/>
              </w:rPr>
              <w:delText>…</w:delText>
            </w:r>
            <w:r w:rsidR="00654A4B" w:rsidRPr="00BE2C17" w:rsidDel="00D8482B">
              <w:rPr>
                <w:rFonts w:ascii="Times New Roman" w:hAnsi="Times New Roman"/>
                <w:sz w:val="26"/>
                <w:szCs w:val="26"/>
                <w:lang w:val="en-US" w:eastAsia="ja-JP"/>
              </w:rPr>
              <w:delText>…</w:delText>
            </w:r>
            <w:r w:rsidRPr="00BE2C17" w:rsidDel="00D8482B">
              <w:rPr>
                <w:rFonts w:ascii="Times New Roman" w:hAnsi="Times New Roman"/>
                <w:sz w:val="26"/>
                <w:szCs w:val="26"/>
                <w:lang w:val="en-US" w:eastAsia="ja-JP"/>
              </w:rPr>
              <w:delText>……</w:delText>
            </w:r>
            <w:r w:rsidR="003F5BD7" w:rsidRPr="00BE2C17" w:rsidDel="00D8482B">
              <w:rPr>
                <w:rFonts w:ascii="Times New Roman" w:hAnsi="Times New Roman"/>
                <w:sz w:val="26"/>
                <w:szCs w:val="26"/>
                <w:lang w:val="en-US" w:eastAsia="ja-JP"/>
              </w:rPr>
              <w:delText>…….</w:delText>
            </w:r>
            <w:r w:rsidRPr="00BE2C17" w:rsidDel="00D8482B">
              <w:rPr>
                <w:rFonts w:ascii="Times New Roman" w:hAnsi="Times New Roman"/>
                <w:sz w:val="26"/>
                <w:szCs w:val="26"/>
                <w:lang w:val="en-US" w:eastAsia="ja-JP"/>
              </w:rPr>
              <w:delText>…………………</w:delText>
            </w:r>
            <w:r w:rsidR="00F8026F" w:rsidRPr="00BE2C17" w:rsidDel="00D8482B">
              <w:rPr>
                <w:rFonts w:ascii="Times New Roman" w:hAnsi="Times New Roman"/>
                <w:sz w:val="26"/>
                <w:szCs w:val="26"/>
                <w:lang w:val="en-US" w:eastAsia="ja-JP"/>
              </w:rPr>
              <w:delText>.x</w:delText>
            </w:r>
            <w:r w:rsidRPr="00BE2C17" w:rsidDel="00D8482B">
              <w:rPr>
                <w:rFonts w:ascii="Times New Roman" w:hAnsi="Times New Roman"/>
                <w:sz w:val="26"/>
                <w:szCs w:val="26"/>
                <w:lang w:val="en-US" w:eastAsia="ja-JP"/>
              </w:rPr>
              <w:br/>
              <w:delText>LIST OF FIGURES…………………………</w:delText>
            </w:r>
            <w:r w:rsidR="00F8026F" w:rsidRPr="00BE2C17" w:rsidDel="00D8482B">
              <w:rPr>
                <w:rFonts w:ascii="Times New Roman" w:hAnsi="Times New Roman"/>
                <w:sz w:val="26"/>
                <w:szCs w:val="26"/>
                <w:lang w:val="en-US" w:eastAsia="ja-JP"/>
              </w:rPr>
              <w:delText>…..</w:delText>
            </w:r>
            <w:r w:rsidRPr="00BE2C17" w:rsidDel="00D8482B">
              <w:rPr>
                <w:rFonts w:ascii="Times New Roman" w:hAnsi="Times New Roman"/>
                <w:sz w:val="26"/>
                <w:szCs w:val="26"/>
                <w:lang w:val="en-US" w:eastAsia="ja-JP"/>
              </w:rPr>
              <w:delText>……………………………</w:delText>
            </w:r>
            <w:r w:rsidR="00654A4B" w:rsidRPr="00BE2C17" w:rsidDel="00D8482B">
              <w:rPr>
                <w:rFonts w:ascii="Times New Roman" w:hAnsi="Times New Roman"/>
                <w:sz w:val="26"/>
                <w:szCs w:val="26"/>
                <w:lang w:val="en-US" w:eastAsia="ja-JP"/>
              </w:rPr>
              <w:delText>...</w:delText>
            </w:r>
            <w:r w:rsidR="00F8026F" w:rsidRPr="00BE2C17" w:rsidDel="00D8482B">
              <w:rPr>
                <w:rFonts w:ascii="Times New Roman" w:hAnsi="Times New Roman"/>
                <w:sz w:val="26"/>
                <w:szCs w:val="26"/>
                <w:lang w:val="en-US" w:eastAsia="ja-JP"/>
              </w:rPr>
              <w:delText>.</w:delText>
            </w:r>
            <w:r w:rsidR="00654A4B" w:rsidRPr="00BE2C17" w:rsidDel="00D8482B">
              <w:rPr>
                <w:rFonts w:ascii="Times New Roman" w:hAnsi="Times New Roman"/>
                <w:sz w:val="26"/>
                <w:szCs w:val="26"/>
                <w:lang w:val="en-US" w:eastAsia="ja-JP"/>
              </w:rPr>
              <w:delText>xv</w:delText>
            </w:r>
          </w:del>
        </w:p>
        <w:p w14:paraId="2F4C77DD" w14:textId="6701C309" w:rsidR="002B68F7" w:rsidRPr="00BE2C17" w:rsidDel="007C0045" w:rsidRDefault="007A1D13">
          <w:pPr>
            <w:rPr>
              <w:del w:id="259" w:author="Antoneth Macaisa" w:date="2025-05-07T20:29:00Z"/>
              <w:noProof/>
              <w:sz w:val="26"/>
              <w:szCs w:val="26"/>
            </w:rPr>
            <w:pPrChange w:id="260" w:author="Antoneth Macaisa" w:date="2025-05-07T20:29:00Z">
              <w:pPr>
                <w:spacing w:after="0" w:line="480" w:lineRule="auto"/>
              </w:pPr>
            </w:pPrChange>
          </w:pPr>
          <w:del w:id="261" w:author="Antoneth Macaisa" w:date="2025-05-07T19:04:00Z">
            <w:r w:rsidRPr="00BE2C17" w:rsidDel="00D8482B">
              <w:rPr>
                <w:rFonts w:ascii="Times New Roman" w:hAnsi="Times New Roman"/>
                <w:sz w:val="26"/>
                <w:szCs w:val="26"/>
                <w:lang w:val="en-US" w:eastAsia="ja-JP"/>
              </w:rPr>
              <w:delText>LIST OF TABLES…………………</w:delText>
            </w:r>
            <w:r w:rsidR="003F5BD7" w:rsidRPr="00BE2C17" w:rsidDel="00D8482B">
              <w:rPr>
                <w:rFonts w:ascii="Times New Roman" w:hAnsi="Times New Roman"/>
                <w:sz w:val="26"/>
                <w:szCs w:val="26"/>
                <w:lang w:val="en-US" w:eastAsia="ja-JP"/>
              </w:rPr>
              <w:delText>……….</w:delText>
            </w:r>
            <w:r w:rsidRPr="00BE2C17" w:rsidDel="00D8482B">
              <w:rPr>
                <w:rFonts w:ascii="Times New Roman" w:hAnsi="Times New Roman"/>
                <w:sz w:val="26"/>
                <w:szCs w:val="26"/>
                <w:lang w:val="en-US" w:eastAsia="ja-JP"/>
              </w:rPr>
              <w:delText>…………………………………</w:delText>
            </w:r>
            <w:r w:rsidR="00F8026F" w:rsidRPr="00BE2C17" w:rsidDel="00D8482B">
              <w:rPr>
                <w:rFonts w:ascii="Times New Roman" w:hAnsi="Times New Roman"/>
                <w:sz w:val="26"/>
                <w:szCs w:val="26"/>
                <w:lang w:val="en-US" w:eastAsia="ja-JP"/>
              </w:rPr>
              <w:delText>..</w:delText>
            </w:r>
            <w:r w:rsidR="00F92C04" w:rsidRPr="00BE2C17" w:rsidDel="00D8482B">
              <w:rPr>
                <w:rFonts w:ascii="Times New Roman" w:hAnsi="Times New Roman"/>
                <w:sz w:val="26"/>
                <w:szCs w:val="26"/>
                <w:lang w:val="en-US" w:eastAsia="ja-JP"/>
              </w:rPr>
              <w:delText>x</w:delText>
            </w:r>
            <w:r w:rsidR="00F8026F" w:rsidRPr="00BE2C17" w:rsidDel="00D8482B">
              <w:rPr>
                <w:rFonts w:ascii="Times New Roman" w:hAnsi="Times New Roman"/>
                <w:sz w:val="26"/>
                <w:szCs w:val="26"/>
                <w:lang w:val="en-US" w:eastAsia="ja-JP"/>
              </w:rPr>
              <w:delText>ix</w:delText>
            </w:r>
          </w:del>
          <w:del w:id="262" w:author="Antoneth Macaisa" w:date="2025-05-07T20:29:00Z">
            <w:r w:rsidR="009E5EEE" w:rsidRPr="00BE2C17" w:rsidDel="007C0045">
              <w:rPr>
                <w:rFonts w:eastAsia="Times New Roman"/>
                <w:sz w:val="26"/>
                <w:szCs w:val="26"/>
              </w:rPr>
              <w:fldChar w:fldCharType="begin"/>
            </w:r>
            <w:r w:rsidR="009E5EEE" w:rsidRPr="00BE2C17" w:rsidDel="007C0045">
              <w:rPr>
                <w:sz w:val="26"/>
                <w:szCs w:val="26"/>
              </w:rPr>
              <w:delInstrText xml:space="preserve"> TOC \o "1-3" \h \z \u </w:delInstrText>
            </w:r>
            <w:r w:rsidR="009E5EEE" w:rsidRPr="00BE2C17" w:rsidDel="007C0045">
              <w:rPr>
                <w:rFonts w:eastAsia="Times New Roman"/>
                <w:sz w:val="26"/>
                <w:szCs w:val="26"/>
              </w:rPr>
              <w:fldChar w:fldCharType="separate"/>
            </w:r>
          </w:del>
        </w:p>
        <w:p w14:paraId="239F313F" w14:textId="4DE67F6C" w:rsidR="002B68F7" w:rsidRPr="00D33817" w:rsidDel="007C0045" w:rsidRDefault="002B68F7">
          <w:pPr>
            <w:rPr>
              <w:del w:id="263" w:author="Antoneth Macaisa" w:date="2025-05-07T20:29:00Z"/>
              <w:rFonts w:cstheme="minorBidi"/>
              <w:kern w:val="2"/>
              <w14:ligatures w14:val="standardContextual"/>
            </w:rPr>
            <w:pPrChange w:id="264" w:author="Antoneth Macaisa" w:date="2025-05-07T20:29:00Z">
              <w:pPr>
                <w:pStyle w:val="TOC1"/>
              </w:pPr>
            </w:pPrChange>
          </w:pPr>
          <w:del w:id="265" w:author="Antoneth Macaisa" w:date="2025-05-07T20:29:00Z">
            <w:r w:rsidRPr="00BE2C17" w:rsidDel="007C0045">
              <w:rPr>
                <w:sz w:val="26"/>
                <w:szCs w:val="26"/>
                <w:rPrChange w:id="266" w:author="Antoneth Macaisa" w:date="2025-05-07T21:00:00Z">
                  <w:rPr>
                    <w:b w:val="0"/>
                    <w:bCs w:val="0"/>
                  </w:rPr>
                </w:rPrChange>
              </w:rPr>
              <w:fldChar w:fldCharType="begin"/>
            </w:r>
            <w:r w:rsidRPr="00BE2C17" w:rsidDel="007C0045">
              <w:rPr>
                <w:sz w:val="26"/>
                <w:szCs w:val="26"/>
                <w:rPrChange w:id="267" w:author="Antoneth Macaisa" w:date="2025-05-07T21:00:00Z">
                  <w:rPr>
                    <w:b w:val="0"/>
                    <w:bCs w:val="0"/>
                  </w:rPr>
                </w:rPrChange>
              </w:rPr>
              <w:delInstrText>HYPERLINK \l "_Toc197445853"</w:delInstrText>
            </w:r>
            <w:r w:rsidRPr="00BE2C17" w:rsidDel="007C0045">
              <w:rPr>
                <w:sz w:val="26"/>
                <w:szCs w:val="26"/>
                <w:rPrChange w:id="268" w:author="Antoneth Macaisa" w:date="2025-05-07T21:00:00Z">
                  <w:rPr>
                    <w:b w:val="0"/>
                    <w:bCs w:val="0"/>
                  </w:rPr>
                </w:rPrChange>
              </w:rPr>
              <w:fldChar w:fldCharType="separate"/>
            </w:r>
            <w:r w:rsidRPr="00BE2C17" w:rsidDel="007C0045">
              <w:rPr>
                <w:rStyle w:val="Hyperlink"/>
                <w:sz w:val="26"/>
                <w:szCs w:val="26"/>
                <w:rPrChange w:id="269" w:author="Antoneth Macaisa" w:date="2025-05-07T21:00:00Z">
                  <w:rPr>
                    <w:rStyle w:val="Hyperlink"/>
                    <w:b w:val="0"/>
                    <w:bCs w:val="0"/>
                  </w:rPr>
                </w:rPrChange>
              </w:rPr>
              <w:delText>INTRODUCTION</w:delText>
            </w:r>
            <w:r w:rsidRPr="00BE2C17" w:rsidDel="007C0045">
              <w:rPr>
                <w:webHidden/>
                <w:sz w:val="26"/>
                <w:szCs w:val="26"/>
                <w:rPrChange w:id="270" w:author="Antoneth Macaisa" w:date="2025-05-07T21:00:00Z">
                  <w:rPr>
                    <w:b w:val="0"/>
                    <w:bCs w:val="0"/>
                    <w:webHidden/>
                  </w:rPr>
                </w:rPrChange>
              </w:rPr>
              <w:tab/>
            </w:r>
            <w:r w:rsidRPr="00BE2C17" w:rsidDel="007C0045">
              <w:rPr>
                <w:webHidden/>
                <w:sz w:val="26"/>
                <w:szCs w:val="26"/>
                <w:rPrChange w:id="271" w:author="Antoneth Macaisa" w:date="2025-05-07T21:00:00Z">
                  <w:rPr>
                    <w:b w:val="0"/>
                    <w:bCs w:val="0"/>
                    <w:webHidden/>
                  </w:rPr>
                </w:rPrChange>
              </w:rPr>
              <w:fldChar w:fldCharType="begin"/>
            </w:r>
            <w:r w:rsidRPr="00BE2C17" w:rsidDel="007C0045">
              <w:rPr>
                <w:webHidden/>
                <w:sz w:val="26"/>
                <w:szCs w:val="26"/>
                <w:rPrChange w:id="272" w:author="Antoneth Macaisa" w:date="2025-05-07T21:00:00Z">
                  <w:rPr>
                    <w:b w:val="0"/>
                    <w:bCs w:val="0"/>
                    <w:webHidden/>
                  </w:rPr>
                </w:rPrChange>
              </w:rPr>
              <w:delInstrText xml:space="preserve"> PAGEREF _Toc197445853 \h </w:delInstrText>
            </w:r>
            <w:r w:rsidRPr="00BE2C17" w:rsidDel="007C0045">
              <w:rPr>
                <w:webHidden/>
                <w:sz w:val="26"/>
                <w:szCs w:val="26"/>
                <w:rPrChange w:id="273" w:author="Antoneth Macaisa" w:date="2025-05-07T21:00:00Z">
                  <w:rPr>
                    <w:webHidden/>
                  </w:rPr>
                </w:rPrChange>
              </w:rPr>
            </w:r>
            <w:r w:rsidRPr="00BE2C17" w:rsidDel="007C0045">
              <w:rPr>
                <w:webHidden/>
                <w:sz w:val="26"/>
                <w:szCs w:val="26"/>
                <w:rPrChange w:id="274" w:author="Antoneth Macaisa" w:date="2025-05-07T21:00:00Z">
                  <w:rPr>
                    <w:b w:val="0"/>
                    <w:bCs w:val="0"/>
                    <w:webHidden/>
                  </w:rPr>
                </w:rPrChange>
              </w:rPr>
              <w:fldChar w:fldCharType="separate"/>
            </w:r>
            <w:r w:rsidR="009E22ED" w:rsidRPr="00BE2C17" w:rsidDel="007C0045">
              <w:rPr>
                <w:webHidden/>
                <w:sz w:val="26"/>
                <w:szCs w:val="26"/>
                <w:rPrChange w:id="275" w:author="Antoneth Macaisa" w:date="2025-05-07T21:00:00Z">
                  <w:rPr>
                    <w:b w:val="0"/>
                    <w:bCs w:val="0"/>
                    <w:webHidden/>
                  </w:rPr>
                </w:rPrChange>
              </w:rPr>
              <w:delText>1</w:delText>
            </w:r>
            <w:r w:rsidRPr="00BE2C17" w:rsidDel="007C0045">
              <w:rPr>
                <w:webHidden/>
                <w:sz w:val="26"/>
                <w:szCs w:val="26"/>
                <w:rPrChange w:id="276" w:author="Antoneth Macaisa" w:date="2025-05-07T21:00:00Z">
                  <w:rPr>
                    <w:b w:val="0"/>
                    <w:bCs w:val="0"/>
                    <w:webHidden/>
                  </w:rPr>
                </w:rPrChange>
              </w:rPr>
              <w:fldChar w:fldCharType="end"/>
            </w:r>
            <w:r w:rsidRPr="00BE2C17" w:rsidDel="007C0045">
              <w:rPr>
                <w:sz w:val="26"/>
                <w:szCs w:val="26"/>
                <w:rPrChange w:id="277" w:author="Antoneth Macaisa" w:date="2025-05-07T21:00:00Z">
                  <w:rPr>
                    <w:b w:val="0"/>
                    <w:bCs w:val="0"/>
                  </w:rPr>
                </w:rPrChange>
              </w:rPr>
              <w:fldChar w:fldCharType="end"/>
            </w:r>
          </w:del>
        </w:p>
        <w:p w14:paraId="2D311032" w14:textId="0F5B5242" w:rsidR="002B68F7" w:rsidRPr="00D33817" w:rsidDel="007C0045" w:rsidRDefault="002B68F7">
          <w:pPr>
            <w:rPr>
              <w:del w:id="278" w:author="Antoneth Macaisa" w:date="2025-05-07T20:29:00Z"/>
              <w:rFonts w:cstheme="minorBidi"/>
              <w:kern w:val="2"/>
              <w14:ligatures w14:val="standardContextual"/>
            </w:rPr>
            <w:pPrChange w:id="279" w:author="Antoneth Macaisa" w:date="2025-05-07T20:29:00Z">
              <w:pPr>
                <w:pStyle w:val="TOC2"/>
              </w:pPr>
            </w:pPrChange>
          </w:pPr>
          <w:del w:id="280" w:author="Antoneth Macaisa" w:date="2025-05-07T20:29:00Z">
            <w:r w:rsidRPr="00BE2C17" w:rsidDel="007C0045">
              <w:rPr>
                <w:sz w:val="26"/>
                <w:szCs w:val="26"/>
                <w:rPrChange w:id="281" w:author="Antoneth Macaisa" w:date="2025-05-07T21:00:00Z">
                  <w:rPr>
                    <w:b w:val="0"/>
                    <w:bCs w:val="0"/>
                  </w:rPr>
                </w:rPrChange>
              </w:rPr>
              <w:fldChar w:fldCharType="begin"/>
            </w:r>
            <w:r w:rsidRPr="00BE2C17" w:rsidDel="007C0045">
              <w:rPr>
                <w:sz w:val="26"/>
                <w:szCs w:val="26"/>
                <w:rPrChange w:id="282" w:author="Antoneth Macaisa" w:date="2025-05-07T21:00:00Z">
                  <w:rPr>
                    <w:b w:val="0"/>
                    <w:bCs w:val="0"/>
                  </w:rPr>
                </w:rPrChange>
              </w:rPr>
              <w:delInstrText>HYPERLINK \l "_Toc197445854"</w:delInstrText>
            </w:r>
            <w:r w:rsidRPr="00BE2C17" w:rsidDel="007C0045">
              <w:rPr>
                <w:sz w:val="26"/>
                <w:szCs w:val="26"/>
                <w:rPrChange w:id="283" w:author="Antoneth Macaisa" w:date="2025-05-07T21:00:00Z">
                  <w:rPr>
                    <w:b w:val="0"/>
                    <w:bCs w:val="0"/>
                  </w:rPr>
                </w:rPrChange>
              </w:rPr>
              <w:fldChar w:fldCharType="separate"/>
            </w:r>
            <w:r w:rsidRPr="00BE2C17" w:rsidDel="007C0045">
              <w:rPr>
                <w:rStyle w:val="Hyperlink"/>
                <w:sz w:val="26"/>
                <w:szCs w:val="26"/>
                <w:rPrChange w:id="284" w:author="Antoneth Macaisa" w:date="2025-05-07T21:00:00Z">
                  <w:rPr>
                    <w:rStyle w:val="Hyperlink"/>
                    <w:b w:val="0"/>
                    <w:bCs w:val="0"/>
                  </w:rPr>
                </w:rPrChange>
              </w:rPr>
              <w:delText>Project Context</w:delText>
            </w:r>
            <w:r w:rsidRPr="00BE2C17" w:rsidDel="007C0045">
              <w:rPr>
                <w:webHidden/>
                <w:sz w:val="26"/>
                <w:szCs w:val="26"/>
                <w:rPrChange w:id="285" w:author="Antoneth Macaisa" w:date="2025-05-07T21:00:00Z">
                  <w:rPr>
                    <w:b w:val="0"/>
                    <w:bCs w:val="0"/>
                    <w:webHidden/>
                  </w:rPr>
                </w:rPrChange>
              </w:rPr>
              <w:tab/>
            </w:r>
            <w:r w:rsidRPr="00BE2C17" w:rsidDel="007C0045">
              <w:rPr>
                <w:webHidden/>
                <w:sz w:val="26"/>
                <w:szCs w:val="26"/>
                <w:rPrChange w:id="286" w:author="Antoneth Macaisa" w:date="2025-05-07T21:00:00Z">
                  <w:rPr>
                    <w:b w:val="0"/>
                    <w:bCs w:val="0"/>
                    <w:webHidden/>
                  </w:rPr>
                </w:rPrChange>
              </w:rPr>
              <w:fldChar w:fldCharType="begin"/>
            </w:r>
            <w:r w:rsidRPr="00BE2C17" w:rsidDel="007C0045">
              <w:rPr>
                <w:webHidden/>
                <w:sz w:val="26"/>
                <w:szCs w:val="26"/>
                <w:rPrChange w:id="287" w:author="Antoneth Macaisa" w:date="2025-05-07T21:00:00Z">
                  <w:rPr>
                    <w:b w:val="0"/>
                    <w:bCs w:val="0"/>
                    <w:webHidden/>
                  </w:rPr>
                </w:rPrChange>
              </w:rPr>
              <w:delInstrText xml:space="preserve"> PAGEREF _Toc197445854 \h </w:delInstrText>
            </w:r>
            <w:r w:rsidRPr="00BE2C17" w:rsidDel="007C0045">
              <w:rPr>
                <w:webHidden/>
                <w:sz w:val="26"/>
                <w:szCs w:val="26"/>
                <w:rPrChange w:id="288" w:author="Antoneth Macaisa" w:date="2025-05-07T21:00:00Z">
                  <w:rPr>
                    <w:webHidden/>
                  </w:rPr>
                </w:rPrChange>
              </w:rPr>
            </w:r>
            <w:r w:rsidRPr="00BE2C17" w:rsidDel="007C0045">
              <w:rPr>
                <w:webHidden/>
                <w:sz w:val="26"/>
                <w:szCs w:val="26"/>
                <w:rPrChange w:id="289" w:author="Antoneth Macaisa" w:date="2025-05-07T21:00:00Z">
                  <w:rPr>
                    <w:b w:val="0"/>
                    <w:bCs w:val="0"/>
                    <w:webHidden/>
                  </w:rPr>
                </w:rPrChange>
              </w:rPr>
              <w:fldChar w:fldCharType="separate"/>
            </w:r>
            <w:r w:rsidR="009E22ED" w:rsidRPr="00BE2C17" w:rsidDel="007C0045">
              <w:rPr>
                <w:webHidden/>
                <w:sz w:val="26"/>
                <w:szCs w:val="26"/>
                <w:rPrChange w:id="290" w:author="Antoneth Macaisa" w:date="2025-05-07T21:00:00Z">
                  <w:rPr>
                    <w:b w:val="0"/>
                    <w:bCs w:val="0"/>
                    <w:webHidden/>
                  </w:rPr>
                </w:rPrChange>
              </w:rPr>
              <w:delText>1</w:delText>
            </w:r>
            <w:r w:rsidRPr="00BE2C17" w:rsidDel="007C0045">
              <w:rPr>
                <w:webHidden/>
                <w:sz w:val="26"/>
                <w:szCs w:val="26"/>
                <w:rPrChange w:id="291" w:author="Antoneth Macaisa" w:date="2025-05-07T21:00:00Z">
                  <w:rPr>
                    <w:b w:val="0"/>
                    <w:bCs w:val="0"/>
                    <w:webHidden/>
                  </w:rPr>
                </w:rPrChange>
              </w:rPr>
              <w:fldChar w:fldCharType="end"/>
            </w:r>
            <w:r w:rsidRPr="00BE2C17" w:rsidDel="007C0045">
              <w:rPr>
                <w:sz w:val="26"/>
                <w:szCs w:val="26"/>
                <w:rPrChange w:id="292" w:author="Antoneth Macaisa" w:date="2025-05-07T21:00:00Z">
                  <w:rPr>
                    <w:b w:val="0"/>
                    <w:bCs w:val="0"/>
                  </w:rPr>
                </w:rPrChange>
              </w:rPr>
              <w:fldChar w:fldCharType="end"/>
            </w:r>
          </w:del>
        </w:p>
        <w:p w14:paraId="4E47293D" w14:textId="3176FD3B" w:rsidR="002B68F7" w:rsidRPr="00D33817" w:rsidDel="007C0045" w:rsidRDefault="002B68F7">
          <w:pPr>
            <w:rPr>
              <w:del w:id="293" w:author="Antoneth Macaisa" w:date="2025-05-07T20:29:00Z"/>
              <w:rFonts w:cstheme="minorBidi"/>
              <w:kern w:val="2"/>
              <w14:ligatures w14:val="standardContextual"/>
            </w:rPr>
            <w:pPrChange w:id="294" w:author="Antoneth Macaisa" w:date="2025-05-07T20:29:00Z">
              <w:pPr>
                <w:pStyle w:val="TOC2"/>
              </w:pPr>
            </w:pPrChange>
          </w:pPr>
          <w:del w:id="295" w:author="Antoneth Macaisa" w:date="2025-05-07T20:29:00Z">
            <w:r w:rsidRPr="00BE2C17" w:rsidDel="007C0045">
              <w:rPr>
                <w:sz w:val="26"/>
                <w:szCs w:val="26"/>
                <w:rPrChange w:id="296" w:author="Antoneth Macaisa" w:date="2025-05-07T21:00:00Z">
                  <w:rPr>
                    <w:b w:val="0"/>
                    <w:bCs w:val="0"/>
                  </w:rPr>
                </w:rPrChange>
              </w:rPr>
              <w:fldChar w:fldCharType="begin"/>
            </w:r>
            <w:r w:rsidRPr="00BE2C17" w:rsidDel="007C0045">
              <w:rPr>
                <w:sz w:val="26"/>
                <w:szCs w:val="26"/>
                <w:rPrChange w:id="297" w:author="Antoneth Macaisa" w:date="2025-05-07T21:00:00Z">
                  <w:rPr>
                    <w:b w:val="0"/>
                    <w:bCs w:val="0"/>
                  </w:rPr>
                </w:rPrChange>
              </w:rPr>
              <w:delInstrText>HYPERLINK \l "_Toc197445855"</w:delInstrText>
            </w:r>
            <w:r w:rsidRPr="00BE2C17" w:rsidDel="007C0045">
              <w:rPr>
                <w:sz w:val="26"/>
                <w:szCs w:val="26"/>
                <w:rPrChange w:id="298" w:author="Antoneth Macaisa" w:date="2025-05-07T21:00:00Z">
                  <w:rPr>
                    <w:b w:val="0"/>
                    <w:bCs w:val="0"/>
                  </w:rPr>
                </w:rPrChange>
              </w:rPr>
              <w:fldChar w:fldCharType="separate"/>
            </w:r>
            <w:r w:rsidRPr="00BE2C17" w:rsidDel="007C0045">
              <w:rPr>
                <w:rStyle w:val="Hyperlink"/>
                <w:sz w:val="26"/>
                <w:szCs w:val="26"/>
                <w:rPrChange w:id="299" w:author="Antoneth Macaisa" w:date="2025-05-07T21:00:00Z">
                  <w:rPr>
                    <w:rStyle w:val="Hyperlink"/>
                    <w:b w:val="0"/>
                    <w:bCs w:val="0"/>
                  </w:rPr>
                </w:rPrChange>
              </w:rPr>
              <w:delText>Purpose and Description</w:delText>
            </w:r>
            <w:r w:rsidRPr="00BE2C17" w:rsidDel="007C0045">
              <w:rPr>
                <w:webHidden/>
                <w:sz w:val="26"/>
                <w:szCs w:val="26"/>
                <w:rPrChange w:id="300" w:author="Antoneth Macaisa" w:date="2025-05-07T21:00:00Z">
                  <w:rPr>
                    <w:b w:val="0"/>
                    <w:bCs w:val="0"/>
                    <w:webHidden/>
                  </w:rPr>
                </w:rPrChange>
              </w:rPr>
              <w:tab/>
            </w:r>
            <w:r w:rsidRPr="00BE2C17" w:rsidDel="007C0045">
              <w:rPr>
                <w:webHidden/>
                <w:sz w:val="26"/>
                <w:szCs w:val="26"/>
                <w:rPrChange w:id="301" w:author="Antoneth Macaisa" w:date="2025-05-07T21:00:00Z">
                  <w:rPr>
                    <w:b w:val="0"/>
                    <w:bCs w:val="0"/>
                    <w:webHidden/>
                  </w:rPr>
                </w:rPrChange>
              </w:rPr>
              <w:fldChar w:fldCharType="begin"/>
            </w:r>
            <w:r w:rsidRPr="00BE2C17" w:rsidDel="007C0045">
              <w:rPr>
                <w:webHidden/>
                <w:sz w:val="26"/>
                <w:szCs w:val="26"/>
                <w:rPrChange w:id="302" w:author="Antoneth Macaisa" w:date="2025-05-07T21:00:00Z">
                  <w:rPr>
                    <w:b w:val="0"/>
                    <w:bCs w:val="0"/>
                    <w:webHidden/>
                  </w:rPr>
                </w:rPrChange>
              </w:rPr>
              <w:delInstrText xml:space="preserve"> PAGEREF _Toc197445855 \h </w:delInstrText>
            </w:r>
            <w:r w:rsidRPr="00BE2C17" w:rsidDel="007C0045">
              <w:rPr>
                <w:webHidden/>
                <w:sz w:val="26"/>
                <w:szCs w:val="26"/>
                <w:rPrChange w:id="303" w:author="Antoneth Macaisa" w:date="2025-05-07T21:00:00Z">
                  <w:rPr>
                    <w:webHidden/>
                  </w:rPr>
                </w:rPrChange>
              </w:rPr>
            </w:r>
            <w:r w:rsidRPr="00BE2C17" w:rsidDel="007C0045">
              <w:rPr>
                <w:webHidden/>
                <w:sz w:val="26"/>
                <w:szCs w:val="26"/>
                <w:rPrChange w:id="304" w:author="Antoneth Macaisa" w:date="2025-05-07T21:00:00Z">
                  <w:rPr>
                    <w:b w:val="0"/>
                    <w:bCs w:val="0"/>
                    <w:webHidden/>
                  </w:rPr>
                </w:rPrChange>
              </w:rPr>
              <w:fldChar w:fldCharType="separate"/>
            </w:r>
            <w:r w:rsidR="009E22ED" w:rsidRPr="00BE2C17" w:rsidDel="007C0045">
              <w:rPr>
                <w:webHidden/>
                <w:sz w:val="26"/>
                <w:szCs w:val="26"/>
                <w:rPrChange w:id="305" w:author="Antoneth Macaisa" w:date="2025-05-07T21:00:00Z">
                  <w:rPr>
                    <w:b w:val="0"/>
                    <w:bCs w:val="0"/>
                    <w:webHidden/>
                  </w:rPr>
                </w:rPrChange>
              </w:rPr>
              <w:delText>7</w:delText>
            </w:r>
            <w:r w:rsidRPr="00BE2C17" w:rsidDel="007C0045">
              <w:rPr>
                <w:webHidden/>
                <w:sz w:val="26"/>
                <w:szCs w:val="26"/>
                <w:rPrChange w:id="306" w:author="Antoneth Macaisa" w:date="2025-05-07T21:00:00Z">
                  <w:rPr>
                    <w:b w:val="0"/>
                    <w:bCs w:val="0"/>
                    <w:webHidden/>
                  </w:rPr>
                </w:rPrChange>
              </w:rPr>
              <w:fldChar w:fldCharType="end"/>
            </w:r>
            <w:r w:rsidRPr="00BE2C17" w:rsidDel="007C0045">
              <w:rPr>
                <w:sz w:val="26"/>
                <w:szCs w:val="26"/>
                <w:rPrChange w:id="307" w:author="Antoneth Macaisa" w:date="2025-05-07T21:00:00Z">
                  <w:rPr>
                    <w:b w:val="0"/>
                    <w:bCs w:val="0"/>
                  </w:rPr>
                </w:rPrChange>
              </w:rPr>
              <w:fldChar w:fldCharType="end"/>
            </w:r>
          </w:del>
        </w:p>
        <w:p w14:paraId="7021AF27" w14:textId="76F66E7F" w:rsidR="00BF0070" w:rsidRPr="00D33817" w:rsidDel="007C0045" w:rsidRDefault="002B68F7">
          <w:pPr>
            <w:rPr>
              <w:del w:id="308" w:author="Antoneth Macaisa" w:date="2025-05-07T20:29:00Z"/>
              <w:color w:val="0000FF"/>
              <w:u w:val="single"/>
            </w:rPr>
            <w:pPrChange w:id="309" w:author="Antoneth Macaisa" w:date="2025-05-07T20:29:00Z">
              <w:pPr>
                <w:pStyle w:val="TOC2"/>
              </w:pPr>
            </w:pPrChange>
          </w:pPr>
          <w:del w:id="310" w:author="Antoneth Macaisa" w:date="2025-05-07T20:29:00Z">
            <w:r w:rsidRPr="00BE2C17" w:rsidDel="007C0045">
              <w:rPr>
                <w:sz w:val="26"/>
                <w:szCs w:val="26"/>
                <w:rPrChange w:id="311" w:author="Antoneth Macaisa" w:date="2025-05-07T21:00:00Z">
                  <w:rPr>
                    <w:b w:val="0"/>
                    <w:bCs w:val="0"/>
                  </w:rPr>
                </w:rPrChange>
              </w:rPr>
              <w:fldChar w:fldCharType="begin"/>
            </w:r>
            <w:r w:rsidRPr="00BE2C17" w:rsidDel="007C0045">
              <w:rPr>
                <w:sz w:val="26"/>
                <w:szCs w:val="26"/>
                <w:rPrChange w:id="312" w:author="Antoneth Macaisa" w:date="2025-05-07T21:00:00Z">
                  <w:rPr>
                    <w:b w:val="0"/>
                    <w:bCs w:val="0"/>
                  </w:rPr>
                </w:rPrChange>
              </w:rPr>
              <w:delInstrText>HYPERLINK \l "_Toc197445856"</w:delInstrText>
            </w:r>
            <w:r w:rsidRPr="00BE2C17" w:rsidDel="007C0045">
              <w:rPr>
                <w:sz w:val="26"/>
                <w:szCs w:val="26"/>
                <w:rPrChange w:id="313" w:author="Antoneth Macaisa" w:date="2025-05-07T21:00:00Z">
                  <w:rPr>
                    <w:b w:val="0"/>
                    <w:bCs w:val="0"/>
                  </w:rPr>
                </w:rPrChange>
              </w:rPr>
              <w:fldChar w:fldCharType="separate"/>
            </w:r>
            <w:r w:rsidRPr="00BE2C17" w:rsidDel="007C0045">
              <w:rPr>
                <w:rStyle w:val="Hyperlink"/>
                <w:sz w:val="26"/>
                <w:szCs w:val="26"/>
                <w:rPrChange w:id="314" w:author="Antoneth Macaisa" w:date="2025-05-07T21:00:00Z">
                  <w:rPr>
                    <w:rStyle w:val="Hyperlink"/>
                    <w:b w:val="0"/>
                    <w:bCs w:val="0"/>
                  </w:rPr>
                </w:rPrChange>
              </w:rPr>
              <w:delText>Objectives of the Study</w:delText>
            </w:r>
            <w:r w:rsidRPr="00BE2C17" w:rsidDel="007C0045">
              <w:rPr>
                <w:webHidden/>
                <w:sz w:val="26"/>
                <w:szCs w:val="26"/>
                <w:rPrChange w:id="315" w:author="Antoneth Macaisa" w:date="2025-05-07T21:00:00Z">
                  <w:rPr>
                    <w:b w:val="0"/>
                    <w:bCs w:val="0"/>
                    <w:webHidden/>
                  </w:rPr>
                </w:rPrChange>
              </w:rPr>
              <w:tab/>
            </w:r>
            <w:r w:rsidRPr="00BE2C17" w:rsidDel="007C0045">
              <w:rPr>
                <w:webHidden/>
                <w:sz w:val="26"/>
                <w:szCs w:val="26"/>
                <w:rPrChange w:id="316" w:author="Antoneth Macaisa" w:date="2025-05-07T21:00:00Z">
                  <w:rPr>
                    <w:b w:val="0"/>
                    <w:bCs w:val="0"/>
                    <w:webHidden/>
                  </w:rPr>
                </w:rPrChange>
              </w:rPr>
              <w:fldChar w:fldCharType="begin"/>
            </w:r>
            <w:r w:rsidRPr="00BE2C17" w:rsidDel="007C0045">
              <w:rPr>
                <w:webHidden/>
                <w:sz w:val="26"/>
                <w:szCs w:val="26"/>
                <w:rPrChange w:id="317" w:author="Antoneth Macaisa" w:date="2025-05-07T21:00:00Z">
                  <w:rPr>
                    <w:b w:val="0"/>
                    <w:bCs w:val="0"/>
                    <w:webHidden/>
                  </w:rPr>
                </w:rPrChange>
              </w:rPr>
              <w:delInstrText xml:space="preserve"> PAGEREF _Toc197445856 \h </w:delInstrText>
            </w:r>
            <w:r w:rsidRPr="00BE2C17" w:rsidDel="007C0045">
              <w:rPr>
                <w:webHidden/>
                <w:sz w:val="26"/>
                <w:szCs w:val="26"/>
                <w:rPrChange w:id="318" w:author="Antoneth Macaisa" w:date="2025-05-07T21:00:00Z">
                  <w:rPr>
                    <w:webHidden/>
                  </w:rPr>
                </w:rPrChange>
              </w:rPr>
            </w:r>
            <w:r w:rsidRPr="00BE2C17" w:rsidDel="007C0045">
              <w:rPr>
                <w:webHidden/>
                <w:sz w:val="26"/>
                <w:szCs w:val="26"/>
                <w:rPrChange w:id="319" w:author="Antoneth Macaisa" w:date="2025-05-07T21:00:00Z">
                  <w:rPr>
                    <w:b w:val="0"/>
                    <w:bCs w:val="0"/>
                    <w:webHidden/>
                  </w:rPr>
                </w:rPrChange>
              </w:rPr>
              <w:fldChar w:fldCharType="separate"/>
            </w:r>
            <w:r w:rsidR="009E22ED" w:rsidRPr="00BE2C17" w:rsidDel="007C0045">
              <w:rPr>
                <w:webHidden/>
                <w:sz w:val="26"/>
                <w:szCs w:val="26"/>
                <w:rPrChange w:id="320" w:author="Antoneth Macaisa" w:date="2025-05-07T21:00:00Z">
                  <w:rPr>
                    <w:b w:val="0"/>
                    <w:bCs w:val="0"/>
                    <w:webHidden/>
                  </w:rPr>
                </w:rPrChange>
              </w:rPr>
              <w:delText>11</w:delText>
            </w:r>
            <w:r w:rsidRPr="00BE2C17" w:rsidDel="007C0045">
              <w:rPr>
                <w:webHidden/>
                <w:sz w:val="26"/>
                <w:szCs w:val="26"/>
                <w:rPrChange w:id="321" w:author="Antoneth Macaisa" w:date="2025-05-07T21:00:00Z">
                  <w:rPr>
                    <w:b w:val="0"/>
                    <w:bCs w:val="0"/>
                    <w:webHidden/>
                  </w:rPr>
                </w:rPrChange>
              </w:rPr>
              <w:fldChar w:fldCharType="end"/>
            </w:r>
            <w:r w:rsidRPr="00BE2C17" w:rsidDel="007C0045">
              <w:rPr>
                <w:sz w:val="26"/>
                <w:szCs w:val="26"/>
                <w:rPrChange w:id="322" w:author="Antoneth Macaisa" w:date="2025-05-07T21:00:00Z">
                  <w:rPr>
                    <w:b w:val="0"/>
                    <w:bCs w:val="0"/>
                  </w:rPr>
                </w:rPrChange>
              </w:rPr>
              <w:fldChar w:fldCharType="end"/>
            </w:r>
          </w:del>
        </w:p>
        <w:p w14:paraId="4D8485E4" w14:textId="3E03B4F2" w:rsidR="002B68F7" w:rsidRPr="00D33817" w:rsidDel="007C0045" w:rsidRDefault="002B68F7">
          <w:pPr>
            <w:rPr>
              <w:del w:id="323" w:author="Antoneth Macaisa" w:date="2025-05-07T20:29:00Z"/>
              <w:rFonts w:cstheme="minorBidi"/>
              <w:kern w:val="2"/>
              <w14:ligatures w14:val="standardContextual"/>
            </w:rPr>
            <w:pPrChange w:id="324" w:author="Antoneth Macaisa" w:date="2025-05-07T20:29:00Z">
              <w:pPr>
                <w:pStyle w:val="TOC2"/>
              </w:pPr>
            </w:pPrChange>
          </w:pPr>
          <w:del w:id="325" w:author="Antoneth Macaisa" w:date="2025-05-07T20:29:00Z">
            <w:r w:rsidRPr="00BE2C17" w:rsidDel="007C0045">
              <w:rPr>
                <w:sz w:val="26"/>
                <w:szCs w:val="26"/>
                <w:rPrChange w:id="326" w:author="Antoneth Macaisa" w:date="2025-05-07T21:00:00Z">
                  <w:rPr>
                    <w:b w:val="0"/>
                    <w:bCs w:val="0"/>
                  </w:rPr>
                </w:rPrChange>
              </w:rPr>
              <w:fldChar w:fldCharType="begin"/>
            </w:r>
            <w:r w:rsidRPr="00BE2C17" w:rsidDel="007C0045">
              <w:rPr>
                <w:sz w:val="26"/>
                <w:szCs w:val="26"/>
                <w:rPrChange w:id="327" w:author="Antoneth Macaisa" w:date="2025-05-07T21:00:00Z">
                  <w:rPr>
                    <w:b w:val="0"/>
                    <w:bCs w:val="0"/>
                  </w:rPr>
                </w:rPrChange>
              </w:rPr>
              <w:delInstrText>HYPERLINK \l "_Toc197445857"</w:delInstrText>
            </w:r>
            <w:r w:rsidRPr="00BE2C17" w:rsidDel="007C0045">
              <w:rPr>
                <w:sz w:val="26"/>
                <w:szCs w:val="26"/>
                <w:rPrChange w:id="328" w:author="Antoneth Macaisa" w:date="2025-05-07T21:00:00Z">
                  <w:rPr>
                    <w:b w:val="0"/>
                    <w:bCs w:val="0"/>
                  </w:rPr>
                </w:rPrChange>
              </w:rPr>
              <w:fldChar w:fldCharType="separate"/>
            </w:r>
            <w:r w:rsidRPr="00BE2C17" w:rsidDel="007C0045">
              <w:rPr>
                <w:rStyle w:val="Hyperlink"/>
                <w:sz w:val="26"/>
                <w:szCs w:val="26"/>
                <w:rPrChange w:id="329" w:author="Antoneth Macaisa" w:date="2025-05-07T21:00:00Z">
                  <w:rPr>
                    <w:rStyle w:val="Hyperlink"/>
                    <w:b w:val="0"/>
                    <w:bCs w:val="0"/>
                  </w:rPr>
                </w:rPrChange>
              </w:rPr>
              <w:delText>Scope and Limitations of the Study</w:delText>
            </w:r>
            <w:r w:rsidRPr="00BE2C17" w:rsidDel="007C0045">
              <w:rPr>
                <w:webHidden/>
                <w:sz w:val="26"/>
                <w:szCs w:val="26"/>
                <w:rPrChange w:id="330" w:author="Antoneth Macaisa" w:date="2025-05-07T21:00:00Z">
                  <w:rPr>
                    <w:b w:val="0"/>
                    <w:bCs w:val="0"/>
                    <w:webHidden/>
                  </w:rPr>
                </w:rPrChange>
              </w:rPr>
              <w:tab/>
            </w:r>
            <w:r w:rsidRPr="00BE2C17" w:rsidDel="007C0045">
              <w:rPr>
                <w:webHidden/>
                <w:sz w:val="26"/>
                <w:szCs w:val="26"/>
                <w:rPrChange w:id="331" w:author="Antoneth Macaisa" w:date="2025-05-07T21:00:00Z">
                  <w:rPr>
                    <w:b w:val="0"/>
                    <w:bCs w:val="0"/>
                    <w:webHidden/>
                  </w:rPr>
                </w:rPrChange>
              </w:rPr>
              <w:fldChar w:fldCharType="begin"/>
            </w:r>
            <w:r w:rsidRPr="00BE2C17" w:rsidDel="007C0045">
              <w:rPr>
                <w:webHidden/>
                <w:sz w:val="26"/>
                <w:szCs w:val="26"/>
                <w:rPrChange w:id="332" w:author="Antoneth Macaisa" w:date="2025-05-07T21:00:00Z">
                  <w:rPr>
                    <w:b w:val="0"/>
                    <w:bCs w:val="0"/>
                    <w:webHidden/>
                  </w:rPr>
                </w:rPrChange>
              </w:rPr>
              <w:delInstrText xml:space="preserve"> PAGEREF _Toc197445857 \h </w:delInstrText>
            </w:r>
            <w:r w:rsidRPr="00BE2C17" w:rsidDel="007C0045">
              <w:rPr>
                <w:webHidden/>
                <w:sz w:val="26"/>
                <w:szCs w:val="26"/>
                <w:rPrChange w:id="333" w:author="Antoneth Macaisa" w:date="2025-05-07T21:00:00Z">
                  <w:rPr>
                    <w:webHidden/>
                  </w:rPr>
                </w:rPrChange>
              </w:rPr>
            </w:r>
            <w:r w:rsidRPr="00BE2C17" w:rsidDel="007C0045">
              <w:rPr>
                <w:webHidden/>
                <w:sz w:val="26"/>
                <w:szCs w:val="26"/>
                <w:rPrChange w:id="334" w:author="Antoneth Macaisa" w:date="2025-05-07T21:00:00Z">
                  <w:rPr>
                    <w:b w:val="0"/>
                    <w:bCs w:val="0"/>
                    <w:webHidden/>
                  </w:rPr>
                </w:rPrChange>
              </w:rPr>
              <w:fldChar w:fldCharType="separate"/>
            </w:r>
            <w:r w:rsidR="009E22ED" w:rsidRPr="00BE2C17" w:rsidDel="007C0045">
              <w:rPr>
                <w:webHidden/>
                <w:sz w:val="26"/>
                <w:szCs w:val="26"/>
                <w:rPrChange w:id="335" w:author="Antoneth Macaisa" w:date="2025-05-07T21:00:00Z">
                  <w:rPr>
                    <w:b w:val="0"/>
                    <w:bCs w:val="0"/>
                    <w:webHidden/>
                  </w:rPr>
                </w:rPrChange>
              </w:rPr>
              <w:delText>17</w:delText>
            </w:r>
            <w:r w:rsidRPr="00BE2C17" w:rsidDel="007C0045">
              <w:rPr>
                <w:webHidden/>
                <w:sz w:val="26"/>
                <w:szCs w:val="26"/>
                <w:rPrChange w:id="336" w:author="Antoneth Macaisa" w:date="2025-05-07T21:00:00Z">
                  <w:rPr>
                    <w:b w:val="0"/>
                    <w:bCs w:val="0"/>
                    <w:webHidden/>
                  </w:rPr>
                </w:rPrChange>
              </w:rPr>
              <w:fldChar w:fldCharType="end"/>
            </w:r>
            <w:r w:rsidRPr="00BE2C17" w:rsidDel="007C0045">
              <w:rPr>
                <w:sz w:val="26"/>
                <w:szCs w:val="26"/>
                <w:rPrChange w:id="337" w:author="Antoneth Macaisa" w:date="2025-05-07T21:00:00Z">
                  <w:rPr>
                    <w:b w:val="0"/>
                    <w:bCs w:val="0"/>
                  </w:rPr>
                </w:rPrChange>
              </w:rPr>
              <w:fldChar w:fldCharType="end"/>
            </w:r>
          </w:del>
        </w:p>
        <w:p w14:paraId="701166E6" w14:textId="194E62FE" w:rsidR="002B68F7" w:rsidRPr="00D33817" w:rsidDel="007C0045" w:rsidRDefault="002B68F7">
          <w:pPr>
            <w:rPr>
              <w:del w:id="338" w:author="Antoneth Macaisa" w:date="2025-05-07T20:29:00Z"/>
              <w:rFonts w:cstheme="minorBidi"/>
              <w:kern w:val="2"/>
              <w14:ligatures w14:val="standardContextual"/>
            </w:rPr>
            <w:pPrChange w:id="339" w:author="Antoneth Macaisa" w:date="2025-05-07T20:29:00Z">
              <w:pPr>
                <w:pStyle w:val="TOC2"/>
              </w:pPr>
            </w:pPrChange>
          </w:pPr>
          <w:del w:id="340" w:author="Antoneth Macaisa" w:date="2025-05-07T20:29:00Z">
            <w:r w:rsidRPr="00BE2C17" w:rsidDel="007C0045">
              <w:rPr>
                <w:sz w:val="26"/>
                <w:szCs w:val="26"/>
                <w:rPrChange w:id="341" w:author="Antoneth Macaisa" w:date="2025-05-07T21:00:00Z">
                  <w:rPr>
                    <w:b w:val="0"/>
                    <w:bCs w:val="0"/>
                  </w:rPr>
                </w:rPrChange>
              </w:rPr>
              <w:fldChar w:fldCharType="begin"/>
            </w:r>
            <w:r w:rsidRPr="00BE2C17" w:rsidDel="007C0045">
              <w:rPr>
                <w:sz w:val="26"/>
                <w:szCs w:val="26"/>
                <w:rPrChange w:id="342" w:author="Antoneth Macaisa" w:date="2025-05-07T21:00:00Z">
                  <w:rPr>
                    <w:b w:val="0"/>
                    <w:bCs w:val="0"/>
                  </w:rPr>
                </w:rPrChange>
              </w:rPr>
              <w:delInstrText>HYPERLINK \l "_Toc197445858"</w:delInstrText>
            </w:r>
            <w:r w:rsidRPr="00BE2C17" w:rsidDel="007C0045">
              <w:rPr>
                <w:sz w:val="26"/>
                <w:szCs w:val="26"/>
                <w:rPrChange w:id="343" w:author="Antoneth Macaisa" w:date="2025-05-07T21:00:00Z">
                  <w:rPr>
                    <w:b w:val="0"/>
                    <w:bCs w:val="0"/>
                  </w:rPr>
                </w:rPrChange>
              </w:rPr>
              <w:fldChar w:fldCharType="separate"/>
            </w:r>
            <w:r w:rsidRPr="00BE2C17" w:rsidDel="007C0045">
              <w:rPr>
                <w:rStyle w:val="Hyperlink"/>
                <w:sz w:val="26"/>
                <w:szCs w:val="26"/>
                <w:rPrChange w:id="344" w:author="Antoneth Macaisa" w:date="2025-05-07T21:00:00Z">
                  <w:rPr>
                    <w:rStyle w:val="Hyperlink"/>
                    <w:b w:val="0"/>
                    <w:bCs w:val="0"/>
                  </w:rPr>
                </w:rPrChange>
              </w:rPr>
              <w:delText>Definition of Terms</w:delText>
            </w:r>
            <w:r w:rsidRPr="00BE2C17" w:rsidDel="007C0045">
              <w:rPr>
                <w:webHidden/>
                <w:sz w:val="26"/>
                <w:szCs w:val="26"/>
                <w:rPrChange w:id="345" w:author="Antoneth Macaisa" w:date="2025-05-07T21:00:00Z">
                  <w:rPr>
                    <w:b w:val="0"/>
                    <w:bCs w:val="0"/>
                    <w:webHidden/>
                  </w:rPr>
                </w:rPrChange>
              </w:rPr>
              <w:tab/>
            </w:r>
            <w:r w:rsidRPr="00BE2C17" w:rsidDel="007C0045">
              <w:rPr>
                <w:webHidden/>
                <w:sz w:val="26"/>
                <w:szCs w:val="26"/>
                <w:rPrChange w:id="346" w:author="Antoneth Macaisa" w:date="2025-05-07T21:00:00Z">
                  <w:rPr>
                    <w:b w:val="0"/>
                    <w:bCs w:val="0"/>
                    <w:webHidden/>
                  </w:rPr>
                </w:rPrChange>
              </w:rPr>
              <w:fldChar w:fldCharType="begin"/>
            </w:r>
            <w:r w:rsidRPr="00BE2C17" w:rsidDel="007C0045">
              <w:rPr>
                <w:webHidden/>
                <w:sz w:val="26"/>
                <w:szCs w:val="26"/>
                <w:rPrChange w:id="347" w:author="Antoneth Macaisa" w:date="2025-05-07T21:00:00Z">
                  <w:rPr>
                    <w:b w:val="0"/>
                    <w:bCs w:val="0"/>
                    <w:webHidden/>
                  </w:rPr>
                </w:rPrChange>
              </w:rPr>
              <w:delInstrText xml:space="preserve"> PAGEREF _Toc197445858 \h </w:delInstrText>
            </w:r>
            <w:r w:rsidRPr="00BE2C17" w:rsidDel="007C0045">
              <w:rPr>
                <w:webHidden/>
                <w:sz w:val="26"/>
                <w:szCs w:val="26"/>
                <w:rPrChange w:id="348" w:author="Antoneth Macaisa" w:date="2025-05-07T21:00:00Z">
                  <w:rPr>
                    <w:webHidden/>
                  </w:rPr>
                </w:rPrChange>
              </w:rPr>
            </w:r>
            <w:r w:rsidRPr="00BE2C17" w:rsidDel="007C0045">
              <w:rPr>
                <w:webHidden/>
                <w:sz w:val="26"/>
                <w:szCs w:val="26"/>
                <w:rPrChange w:id="349" w:author="Antoneth Macaisa" w:date="2025-05-07T21:00:00Z">
                  <w:rPr>
                    <w:b w:val="0"/>
                    <w:bCs w:val="0"/>
                    <w:webHidden/>
                  </w:rPr>
                </w:rPrChange>
              </w:rPr>
              <w:fldChar w:fldCharType="separate"/>
            </w:r>
            <w:r w:rsidR="009E22ED" w:rsidRPr="00BE2C17" w:rsidDel="007C0045">
              <w:rPr>
                <w:webHidden/>
                <w:sz w:val="26"/>
                <w:szCs w:val="26"/>
                <w:rPrChange w:id="350" w:author="Antoneth Macaisa" w:date="2025-05-07T21:00:00Z">
                  <w:rPr>
                    <w:b w:val="0"/>
                    <w:bCs w:val="0"/>
                    <w:webHidden/>
                  </w:rPr>
                </w:rPrChange>
              </w:rPr>
              <w:delText>19</w:delText>
            </w:r>
            <w:r w:rsidRPr="00BE2C17" w:rsidDel="007C0045">
              <w:rPr>
                <w:webHidden/>
                <w:sz w:val="26"/>
                <w:szCs w:val="26"/>
                <w:rPrChange w:id="351" w:author="Antoneth Macaisa" w:date="2025-05-07T21:00:00Z">
                  <w:rPr>
                    <w:b w:val="0"/>
                    <w:bCs w:val="0"/>
                    <w:webHidden/>
                  </w:rPr>
                </w:rPrChange>
              </w:rPr>
              <w:fldChar w:fldCharType="end"/>
            </w:r>
            <w:r w:rsidRPr="00BE2C17" w:rsidDel="007C0045">
              <w:rPr>
                <w:sz w:val="26"/>
                <w:szCs w:val="26"/>
                <w:rPrChange w:id="352" w:author="Antoneth Macaisa" w:date="2025-05-07T21:00:00Z">
                  <w:rPr>
                    <w:b w:val="0"/>
                    <w:bCs w:val="0"/>
                  </w:rPr>
                </w:rPrChange>
              </w:rPr>
              <w:fldChar w:fldCharType="end"/>
            </w:r>
          </w:del>
        </w:p>
        <w:p w14:paraId="66A5750C" w14:textId="513A09CF" w:rsidR="002B68F7" w:rsidRPr="00D33817" w:rsidDel="007C0045" w:rsidRDefault="002B68F7">
          <w:pPr>
            <w:rPr>
              <w:del w:id="353" w:author="Antoneth Macaisa" w:date="2025-05-07T20:29:00Z"/>
              <w:rFonts w:cstheme="minorBidi"/>
              <w:kern w:val="2"/>
              <w14:ligatures w14:val="standardContextual"/>
            </w:rPr>
            <w:pPrChange w:id="354" w:author="Antoneth Macaisa" w:date="2025-05-07T20:29:00Z">
              <w:pPr>
                <w:pStyle w:val="TOC1"/>
              </w:pPr>
            </w:pPrChange>
          </w:pPr>
          <w:del w:id="355" w:author="Antoneth Macaisa" w:date="2025-05-07T20:29:00Z">
            <w:r w:rsidRPr="00BE2C17" w:rsidDel="007C0045">
              <w:rPr>
                <w:sz w:val="26"/>
                <w:szCs w:val="26"/>
                <w:rPrChange w:id="356" w:author="Antoneth Macaisa" w:date="2025-05-07T21:00:00Z">
                  <w:rPr>
                    <w:b w:val="0"/>
                    <w:bCs w:val="0"/>
                  </w:rPr>
                </w:rPrChange>
              </w:rPr>
              <w:fldChar w:fldCharType="begin"/>
            </w:r>
            <w:r w:rsidRPr="00BE2C17" w:rsidDel="007C0045">
              <w:rPr>
                <w:sz w:val="26"/>
                <w:szCs w:val="26"/>
                <w:rPrChange w:id="357" w:author="Antoneth Macaisa" w:date="2025-05-07T21:00:00Z">
                  <w:rPr>
                    <w:b w:val="0"/>
                    <w:bCs w:val="0"/>
                  </w:rPr>
                </w:rPrChange>
              </w:rPr>
              <w:delInstrText>HYPERLINK \l "_Toc197445859"</w:delInstrText>
            </w:r>
            <w:r w:rsidRPr="00BE2C17" w:rsidDel="007C0045">
              <w:rPr>
                <w:sz w:val="26"/>
                <w:szCs w:val="26"/>
                <w:rPrChange w:id="358" w:author="Antoneth Macaisa" w:date="2025-05-07T21:00:00Z">
                  <w:rPr>
                    <w:b w:val="0"/>
                    <w:bCs w:val="0"/>
                  </w:rPr>
                </w:rPrChange>
              </w:rPr>
              <w:fldChar w:fldCharType="separate"/>
            </w:r>
            <w:r w:rsidRPr="00BE2C17" w:rsidDel="007C0045">
              <w:rPr>
                <w:rStyle w:val="Hyperlink"/>
                <w:sz w:val="26"/>
                <w:szCs w:val="26"/>
                <w:rPrChange w:id="359" w:author="Antoneth Macaisa" w:date="2025-05-07T21:00:00Z">
                  <w:rPr>
                    <w:rStyle w:val="Hyperlink"/>
                    <w:b w:val="0"/>
                    <w:bCs w:val="0"/>
                  </w:rPr>
                </w:rPrChange>
              </w:rPr>
              <w:delText>REVIEW OF RELATED SYSTEMS</w:delText>
            </w:r>
            <w:r w:rsidRPr="00BE2C17" w:rsidDel="007C0045">
              <w:rPr>
                <w:webHidden/>
                <w:sz w:val="26"/>
                <w:szCs w:val="26"/>
                <w:rPrChange w:id="360" w:author="Antoneth Macaisa" w:date="2025-05-07T21:00:00Z">
                  <w:rPr>
                    <w:b w:val="0"/>
                    <w:bCs w:val="0"/>
                    <w:webHidden/>
                  </w:rPr>
                </w:rPrChange>
              </w:rPr>
              <w:tab/>
            </w:r>
            <w:r w:rsidRPr="00BE2C17" w:rsidDel="007C0045">
              <w:rPr>
                <w:webHidden/>
                <w:sz w:val="26"/>
                <w:szCs w:val="26"/>
                <w:rPrChange w:id="361" w:author="Antoneth Macaisa" w:date="2025-05-07T21:00:00Z">
                  <w:rPr>
                    <w:b w:val="0"/>
                    <w:bCs w:val="0"/>
                    <w:webHidden/>
                  </w:rPr>
                </w:rPrChange>
              </w:rPr>
              <w:fldChar w:fldCharType="begin"/>
            </w:r>
            <w:r w:rsidRPr="00BE2C17" w:rsidDel="007C0045">
              <w:rPr>
                <w:webHidden/>
                <w:sz w:val="26"/>
                <w:szCs w:val="26"/>
                <w:rPrChange w:id="362" w:author="Antoneth Macaisa" w:date="2025-05-07T21:00:00Z">
                  <w:rPr>
                    <w:b w:val="0"/>
                    <w:bCs w:val="0"/>
                    <w:webHidden/>
                  </w:rPr>
                </w:rPrChange>
              </w:rPr>
              <w:delInstrText xml:space="preserve"> PAGEREF _Toc197445859 \h </w:delInstrText>
            </w:r>
            <w:r w:rsidRPr="00BE2C17" w:rsidDel="007C0045">
              <w:rPr>
                <w:webHidden/>
                <w:sz w:val="26"/>
                <w:szCs w:val="26"/>
                <w:rPrChange w:id="363" w:author="Antoneth Macaisa" w:date="2025-05-07T21:00:00Z">
                  <w:rPr>
                    <w:webHidden/>
                  </w:rPr>
                </w:rPrChange>
              </w:rPr>
            </w:r>
            <w:r w:rsidRPr="00BE2C17" w:rsidDel="007C0045">
              <w:rPr>
                <w:webHidden/>
                <w:sz w:val="26"/>
                <w:szCs w:val="26"/>
                <w:rPrChange w:id="364" w:author="Antoneth Macaisa" w:date="2025-05-07T21:00:00Z">
                  <w:rPr>
                    <w:b w:val="0"/>
                    <w:bCs w:val="0"/>
                    <w:webHidden/>
                  </w:rPr>
                </w:rPrChange>
              </w:rPr>
              <w:fldChar w:fldCharType="separate"/>
            </w:r>
            <w:r w:rsidR="009E22ED" w:rsidRPr="00BE2C17" w:rsidDel="007C0045">
              <w:rPr>
                <w:webHidden/>
                <w:sz w:val="26"/>
                <w:szCs w:val="26"/>
                <w:rPrChange w:id="365" w:author="Antoneth Macaisa" w:date="2025-05-07T21:00:00Z">
                  <w:rPr>
                    <w:b w:val="0"/>
                    <w:bCs w:val="0"/>
                    <w:webHidden/>
                  </w:rPr>
                </w:rPrChange>
              </w:rPr>
              <w:delText>21</w:delText>
            </w:r>
            <w:r w:rsidRPr="00BE2C17" w:rsidDel="007C0045">
              <w:rPr>
                <w:webHidden/>
                <w:sz w:val="26"/>
                <w:szCs w:val="26"/>
                <w:rPrChange w:id="366" w:author="Antoneth Macaisa" w:date="2025-05-07T21:00:00Z">
                  <w:rPr>
                    <w:b w:val="0"/>
                    <w:bCs w:val="0"/>
                    <w:webHidden/>
                  </w:rPr>
                </w:rPrChange>
              </w:rPr>
              <w:fldChar w:fldCharType="end"/>
            </w:r>
            <w:r w:rsidRPr="00BE2C17" w:rsidDel="007C0045">
              <w:rPr>
                <w:sz w:val="26"/>
                <w:szCs w:val="26"/>
                <w:rPrChange w:id="367" w:author="Antoneth Macaisa" w:date="2025-05-07T21:00:00Z">
                  <w:rPr>
                    <w:b w:val="0"/>
                    <w:bCs w:val="0"/>
                  </w:rPr>
                </w:rPrChange>
              </w:rPr>
              <w:fldChar w:fldCharType="end"/>
            </w:r>
          </w:del>
        </w:p>
        <w:p w14:paraId="748831FC" w14:textId="44B8140D" w:rsidR="002B68F7" w:rsidRPr="00D33817" w:rsidDel="007C0045" w:rsidRDefault="002B68F7">
          <w:pPr>
            <w:rPr>
              <w:del w:id="368" w:author="Antoneth Macaisa" w:date="2025-05-07T20:29:00Z"/>
              <w:rFonts w:cstheme="minorBidi"/>
              <w:kern w:val="2"/>
              <w14:ligatures w14:val="standardContextual"/>
            </w:rPr>
            <w:pPrChange w:id="369" w:author="Antoneth Macaisa" w:date="2025-05-07T20:29:00Z">
              <w:pPr>
                <w:pStyle w:val="TOC2"/>
              </w:pPr>
            </w:pPrChange>
          </w:pPr>
          <w:del w:id="370" w:author="Antoneth Macaisa" w:date="2025-05-07T20:29:00Z">
            <w:r w:rsidRPr="00BE2C17" w:rsidDel="007C0045">
              <w:rPr>
                <w:sz w:val="26"/>
                <w:szCs w:val="26"/>
                <w:rPrChange w:id="371" w:author="Antoneth Macaisa" w:date="2025-05-07T21:00:00Z">
                  <w:rPr>
                    <w:b w:val="0"/>
                    <w:bCs w:val="0"/>
                  </w:rPr>
                </w:rPrChange>
              </w:rPr>
              <w:fldChar w:fldCharType="begin"/>
            </w:r>
            <w:r w:rsidRPr="00BE2C17" w:rsidDel="007C0045">
              <w:rPr>
                <w:sz w:val="26"/>
                <w:szCs w:val="26"/>
                <w:rPrChange w:id="372" w:author="Antoneth Macaisa" w:date="2025-05-07T21:00:00Z">
                  <w:rPr>
                    <w:b w:val="0"/>
                    <w:bCs w:val="0"/>
                  </w:rPr>
                </w:rPrChange>
              </w:rPr>
              <w:delInstrText>HYPERLINK \l "_Toc197445860"</w:delInstrText>
            </w:r>
            <w:r w:rsidRPr="00BE2C17" w:rsidDel="007C0045">
              <w:rPr>
                <w:sz w:val="26"/>
                <w:szCs w:val="26"/>
                <w:rPrChange w:id="373" w:author="Antoneth Macaisa" w:date="2025-05-07T21:00:00Z">
                  <w:rPr>
                    <w:b w:val="0"/>
                    <w:bCs w:val="0"/>
                  </w:rPr>
                </w:rPrChange>
              </w:rPr>
              <w:fldChar w:fldCharType="separate"/>
            </w:r>
            <w:r w:rsidRPr="00BE2C17" w:rsidDel="007C0045">
              <w:rPr>
                <w:rStyle w:val="Hyperlink"/>
                <w:sz w:val="26"/>
                <w:szCs w:val="26"/>
                <w:rPrChange w:id="374" w:author="Antoneth Macaisa" w:date="2025-05-07T21:00:00Z">
                  <w:rPr>
                    <w:rStyle w:val="Hyperlink"/>
                    <w:b w:val="0"/>
                    <w:bCs w:val="0"/>
                  </w:rPr>
                </w:rPrChange>
              </w:rPr>
              <w:delText>Technical Background</w:delText>
            </w:r>
            <w:r w:rsidRPr="00BE2C17" w:rsidDel="007C0045">
              <w:rPr>
                <w:webHidden/>
                <w:sz w:val="26"/>
                <w:szCs w:val="26"/>
                <w:rPrChange w:id="375" w:author="Antoneth Macaisa" w:date="2025-05-07T21:00:00Z">
                  <w:rPr>
                    <w:b w:val="0"/>
                    <w:bCs w:val="0"/>
                    <w:webHidden/>
                  </w:rPr>
                </w:rPrChange>
              </w:rPr>
              <w:tab/>
            </w:r>
            <w:r w:rsidRPr="00BE2C17" w:rsidDel="007C0045">
              <w:rPr>
                <w:webHidden/>
                <w:sz w:val="26"/>
                <w:szCs w:val="26"/>
                <w:rPrChange w:id="376" w:author="Antoneth Macaisa" w:date="2025-05-07T21:00:00Z">
                  <w:rPr>
                    <w:b w:val="0"/>
                    <w:bCs w:val="0"/>
                    <w:webHidden/>
                  </w:rPr>
                </w:rPrChange>
              </w:rPr>
              <w:fldChar w:fldCharType="begin"/>
            </w:r>
            <w:r w:rsidRPr="00BE2C17" w:rsidDel="007C0045">
              <w:rPr>
                <w:webHidden/>
                <w:sz w:val="26"/>
                <w:szCs w:val="26"/>
                <w:rPrChange w:id="377" w:author="Antoneth Macaisa" w:date="2025-05-07T21:00:00Z">
                  <w:rPr>
                    <w:b w:val="0"/>
                    <w:bCs w:val="0"/>
                    <w:webHidden/>
                  </w:rPr>
                </w:rPrChange>
              </w:rPr>
              <w:delInstrText xml:space="preserve"> PAGEREF _Toc197445860 \h </w:delInstrText>
            </w:r>
            <w:r w:rsidRPr="00BE2C17" w:rsidDel="007C0045">
              <w:rPr>
                <w:webHidden/>
                <w:sz w:val="26"/>
                <w:szCs w:val="26"/>
                <w:rPrChange w:id="378" w:author="Antoneth Macaisa" w:date="2025-05-07T21:00:00Z">
                  <w:rPr>
                    <w:webHidden/>
                  </w:rPr>
                </w:rPrChange>
              </w:rPr>
            </w:r>
            <w:r w:rsidRPr="00BE2C17" w:rsidDel="007C0045">
              <w:rPr>
                <w:webHidden/>
                <w:sz w:val="26"/>
                <w:szCs w:val="26"/>
                <w:rPrChange w:id="379" w:author="Antoneth Macaisa" w:date="2025-05-07T21:00:00Z">
                  <w:rPr>
                    <w:b w:val="0"/>
                    <w:bCs w:val="0"/>
                    <w:webHidden/>
                  </w:rPr>
                </w:rPrChange>
              </w:rPr>
              <w:fldChar w:fldCharType="separate"/>
            </w:r>
            <w:r w:rsidR="009E22ED" w:rsidRPr="00BE2C17" w:rsidDel="007C0045">
              <w:rPr>
                <w:webHidden/>
                <w:sz w:val="26"/>
                <w:szCs w:val="26"/>
                <w:rPrChange w:id="380" w:author="Antoneth Macaisa" w:date="2025-05-07T21:00:00Z">
                  <w:rPr>
                    <w:b w:val="0"/>
                    <w:bCs w:val="0"/>
                    <w:webHidden/>
                  </w:rPr>
                </w:rPrChange>
              </w:rPr>
              <w:delText>21</w:delText>
            </w:r>
            <w:r w:rsidRPr="00BE2C17" w:rsidDel="007C0045">
              <w:rPr>
                <w:webHidden/>
                <w:sz w:val="26"/>
                <w:szCs w:val="26"/>
                <w:rPrChange w:id="381" w:author="Antoneth Macaisa" w:date="2025-05-07T21:00:00Z">
                  <w:rPr>
                    <w:b w:val="0"/>
                    <w:bCs w:val="0"/>
                    <w:webHidden/>
                  </w:rPr>
                </w:rPrChange>
              </w:rPr>
              <w:fldChar w:fldCharType="end"/>
            </w:r>
            <w:r w:rsidRPr="00BE2C17" w:rsidDel="007C0045">
              <w:rPr>
                <w:sz w:val="26"/>
                <w:szCs w:val="26"/>
                <w:rPrChange w:id="382" w:author="Antoneth Macaisa" w:date="2025-05-07T21:00:00Z">
                  <w:rPr>
                    <w:b w:val="0"/>
                    <w:bCs w:val="0"/>
                  </w:rPr>
                </w:rPrChange>
              </w:rPr>
              <w:fldChar w:fldCharType="end"/>
            </w:r>
          </w:del>
        </w:p>
        <w:p w14:paraId="27F28E94" w14:textId="776B6231" w:rsidR="002B68F7" w:rsidRPr="00D33817" w:rsidDel="007C0045" w:rsidRDefault="002B68F7">
          <w:pPr>
            <w:rPr>
              <w:del w:id="383" w:author="Antoneth Macaisa" w:date="2025-05-07T20:29:00Z"/>
              <w:rFonts w:cstheme="minorBidi"/>
              <w:kern w:val="2"/>
              <w14:ligatures w14:val="standardContextual"/>
            </w:rPr>
            <w:pPrChange w:id="384" w:author="Antoneth Macaisa" w:date="2025-05-07T20:29:00Z">
              <w:pPr>
                <w:pStyle w:val="TOC2"/>
              </w:pPr>
            </w:pPrChange>
          </w:pPr>
          <w:del w:id="385" w:author="Antoneth Macaisa" w:date="2025-05-07T20:29:00Z">
            <w:r w:rsidRPr="00BE2C17" w:rsidDel="007C0045">
              <w:rPr>
                <w:sz w:val="26"/>
                <w:szCs w:val="26"/>
                <w:rPrChange w:id="386" w:author="Antoneth Macaisa" w:date="2025-05-07T21:00:00Z">
                  <w:rPr>
                    <w:b w:val="0"/>
                    <w:bCs w:val="0"/>
                  </w:rPr>
                </w:rPrChange>
              </w:rPr>
              <w:fldChar w:fldCharType="begin"/>
            </w:r>
            <w:r w:rsidRPr="00BE2C17" w:rsidDel="007C0045">
              <w:rPr>
                <w:sz w:val="26"/>
                <w:szCs w:val="26"/>
                <w:rPrChange w:id="387" w:author="Antoneth Macaisa" w:date="2025-05-07T21:00:00Z">
                  <w:rPr>
                    <w:b w:val="0"/>
                    <w:bCs w:val="0"/>
                  </w:rPr>
                </w:rPrChange>
              </w:rPr>
              <w:delInstrText>HYPERLINK \l "_Toc197445861"</w:delInstrText>
            </w:r>
            <w:r w:rsidRPr="00BE2C17" w:rsidDel="007C0045">
              <w:rPr>
                <w:sz w:val="26"/>
                <w:szCs w:val="26"/>
                <w:rPrChange w:id="388" w:author="Antoneth Macaisa" w:date="2025-05-07T21:00:00Z">
                  <w:rPr>
                    <w:b w:val="0"/>
                    <w:bCs w:val="0"/>
                  </w:rPr>
                </w:rPrChange>
              </w:rPr>
              <w:fldChar w:fldCharType="separate"/>
            </w:r>
            <w:r w:rsidRPr="00BE2C17" w:rsidDel="007C0045">
              <w:rPr>
                <w:rStyle w:val="Hyperlink"/>
                <w:sz w:val="26"/>
                <w:szCs w:val="26"/>
                <w:rPrChange w:id="389" w:author="Antoneth Macaisa" w:date="2025-05-07T21:00:00Z">
                  <w:rPr>
                    <w:rStyle w:val="Hyperlink"/>
                    <w:b w:val="0"/>
                    <w:bCs w:val="0"/>
                  </w:rPr>
                </w:rPrChange>
              </w:rPr>
              <w:delText>System Architecture</w:delText>
            </w:r>
            <w:r w:rsidRPr="00BE2C17" w:rsidDel="007C0045">
              <w:rPr>
                <w:webHidden/>
                <w:sz w:val="26"/>
                <w:szCs w:val="26"/>
                <w:rPrChange w:id="390" w:author="Antoneth Macaisa" w:date="2025-05-07T21:00:00Z">
                  <w:rPr>
                    <w:b w:val="0"/>
                    <w:bCs w:val="0"/>
                    <w:webHidden/>
                  </w:rPr>
                </w:rPrChange>
              </w:rPr>
              <w:tab/>
            </w:r>
            <w:r w:rsidRPr="00BE2C17" w:rsidDel="007C0045">
              <w:rPr>
                <w:webHidden/>
                <w:sz w:val="26"/>
                <w:szCs w:val="26"/>
                <w:rPrChange w:id="391" w:author="Antoneth Macaisa" w:date="2025-05-07T21:00:00Z">
                  <w:rPr>
                    <w:b w:val="0"/>
                    <w:bCs w:val="0"/>
                    <w:webHidden/>
                  </w:rPr>
                </w:rPrChange>
              </w:rPr>
              <w:fldChar w:fldCharType="begin"/>
            </w:r>
            <w:r w:rsidRPr="00BE2C17" w:rsidDel="007C0045">
              <w:rPr>
                <w:webHidden/>
                <w:sz w:val="26"/>
                <w:szCs w:val="26"/>
                <w:rPrChange w:id="392" w:author="Antoneth Macaisa" w:date="2025-05-07T21:00:00Z">
                  <w:rPr>
                    <w:b w:val="0"/>
                    <w:bCs w:val="0"/>
                    <w:webHidden/>
                  </w:rPr>
                </w:rPrChange>
              </w:rPr>
              <w:delInstrText xml:space="preserve"> PAGEREF _Toc197445861 \h </w:delInstrText>
            </w:r>
            <w:r w:rsidRPr="00BE2C17" w:rsidDel="007C0045">
              <w:rPr>
                <w:webHidden/>
                <w:sz w:val="26"/>
                <w:szCs w:val="26"/>
                <w:rPrChange w:id="393" w:author="Antoneth Macaisa" w:date="2025-05-07T21:00:00Z">
                  <w:rPr>
                    <w:webHidden/>
                  </w:rPr>
                </w:rPrChange>
              </w:rPr>
            </w:r>
            <w:r w:rsidRPr="00BE2C17" w:rsidDel="007C0045">
              <w:rPr>
                <w:webHidden/>
                <w:sz w:val="26"/>
                <w:szCs w:val="26"/>
                <w:rPrChange w:id="394" w:author="Antoneth Macaisa" w:date="2025-05-07T21:00:00Z">
                  <w:rPr>
                    <w:b w:val="0"/>
                    <w:bCs w:val="0"/>
                    <w:webHidden/>
                  </w:rPr>
                </w:rPrChange>
              </w:rPr>
              <w:fldChar w:fldCharType="separate"/>
            </w:r>
            <w:r w:rsidR="009E22ED" w:rsidRPr="00BE2C17" w:rsidDel="007C0045">
              <w:rPr>
                <w:webHidden/>
                <w:sz w:val="26"/>
                <w:szCs w:val="26"/>
                <w:rPrChange w:id="395" w:author="Antoneth Macaisa" w:date="2025-05-07T21:00:00Z">
                  <w:rPr>
                    <w:b w:val="0"/>
                    <w:bCs w:val="0"/>
                    <w:webHidden/>
                  </w:rPr>
                </w:rPrChange>
              </w:rPr>
              <w:delText>25</w:delText>
            </w:r>
            <w:r w:rsidRPr="00BE2C17" w:rsidDel="007C0045">
              <w:rPr>
                <w:webHidden/>
                <w:sz w:val="26"/>
                <w:szCs w:val="26"/>
                <w:rPrChange w:id="396" w:author="Antoneth Macaisa" w:date="2025-05-07T21:00:00Z">
                  <w:rPr>
                    <w:b w:val="0"/>
                    <w:bCs w:val="0"/>
                    <w:webHidden/>
                  </w:rPr>
                </w:rPrChange>
              </w:rPr>
              <w:fldChar w:fldCharType="end"/>
            </w:r>
            <w:r w:rsidRPr="00BE2C17" w:rsidDel="007C0045">
              <w:rPr>
                <w:sz w:val="26"/>
                <w:szCs w:val="26"/>
                <w:rPrChange w:id="397" w:author="Antoneth Macaisa" w:date="2025-05-07T21:00:00Z">
                  <w:rPr>
                    <w:b w:val="0"/>
                    <w:bCs w:val="0"/>
                  </w:rPr>
                </w:rPrChange>
              </w:rPr>
              <w:fldChar w:fldCharType="end"/>
            </w:r>
          </w:del>
        </w:p>
        <w:p w14:paraId="1F548B53" w14:textId="76E00F0B" w:rsidR="002B68F7" w:rsidRPr="00D33817" w:rsidDel="007C0045" w:rsidRDefault="002B68F7">
          <w:pPr>
            <w:rPr>
              <w:del w:id="398" w:author="Antoneth Macaisa" w:date="2025-05-07T20:29:00Z"/>
              <w:rFonts w:cstheme="minorBidi"/>
              <w:kern w:val="2"/>
              <w14:ligatures w14:val="standardContextual"/>
            </w:rPr>
            <w:pPrChange w:id="399" w:author="Antoneth Macaisa" w:date="2025-05-07T20:29:00Z">
              <w:pPr>
                <w:pStyle w:val="TOC2"/>
              </w:pPr>
            </w:pPrChange>
          </w:pPr>
          <w:del w:id="400" w:author="Antoneth Macaisa" w:date="2025-05-07T20:29:00Z">
            <w:r w:rsidRPr="00BE2C17" w:rsidDel="007C0045">
              <w:rPr>
                <w:sz w:val="26"/>
                <w:szCs w:val="26"/>
                <w:rPrChange w:id="401" w:author="Antoneth Macaisa" w:date="2025-05-07T21:00:00Z">
                  <w:rPr>
                    <w:b w:val="0"/>
                    <w:bCs w:val="0"/>
                  </w:rPr>
                </w:rPrChange>
              </w:rPr>
              <w:fldChar w:fldCharType="begin"/>
            </w:r>
            <w:r w:rsidRPr="00BE2C17" w:rsidDel="007C0045">
              <w:rPr>
                <w:sz w:val="26"/>
                <w:szCs w:val="26"/>
                <w:rPrChange w:id="402" w:author="Antoneth Macaisa" w:date="2025-05-07T21:00:00Z">
                  <w:rPr>
                    <w:b w:val="0"/>
                    <w:bCs w:val="0"/>
                  </w:rPr>
                </w:rPrChange>
              </w:rPr>
              <w:delInstrText>HYPERLINK \l "_Toc197445862"</w:delInstrText>
            </w:r>
            <w:r w:rsidRPr="00BE2C17" w:rsidDel="007C0045">
              <w:rPr>
                <w:sz w:val="26"/>
                <w:szCs w:val="26"/>
                <w:rPrChange w:id="403" w:author="Antoneth Macaisa" w:date="2025-05-07T21:00:00Z">
                  <w:rPr>
                    <w:b w:val="0"/>
                    <w:bCs w:val="0"/>
                  </w:rPr>
                </w:rPrChange>
              </w:rPr>
              <w:fldChar w:fldCharType="separate"/>
            </w:r>
            <w:r w:rsidRPr="00BE2C17" w:rsidDel="007C0045">
              <w:rPr>
                <w:rStyle w:val="Hyperlink"/>
                <w:sz w:val="26"/>
                <w:szCs w:val="26"/>
                <w:rPrChange w:id="404" w:author="Antoneth Macaisa" w:date="2025-05-07T21:00:00Z">
                  <w:rPr>
                    <w:rStyle w:val="Hyperlink"/>
                    <w:b w:val="0"/>
                    <w:bCs w:val="0"/>
                  </w:rPr>
                </w:rPrChange>
              </w:rPr>
              <w:delText>Related Systems</w:delText>
            </w:r>
            <w:r w:rsidRPr="00BE2C17" w:rsidDel="007C0045">
              <w:rPr>
                <w:webHidden/>
                <w:sz w:val="26"/>
                <w:szCs w:val="26"/>
                <w:rPrChange w:id="405" w:author="Antoneth Macaisa" w:date="2025-05-07T21:00:00Z">
                  <w:rPr>
                    <w:b w:val="0"/>
                    <w:bCs w:val="0"/>
                    <w:webHidden/>
                  </w:rPr>
                </w:rPrChange>
              </w:rPr>
              <w:tab/>
            </w:r>
            <w:r w:rsidRPr="00BE2C17" w:rsidDel="007C0045">
              <w:rPr>
                <w:webHidden/>
                <w:sz w:val="26"/>
                <w:szCs w:val="26"/>
                <w:rPrChange w:id="406" w:author="Antoneth Macaisa" w:date="2025-05-07T21:00:00Z">
                  <w:rPr>
                    <w:b w:val="0"/>
                    <w:bCs w:val="0"/>
                    <w:webHidden/>
                  </w:rPr>
                </w:rPrChange>
              </w:rPr>
              <w:fldChar w:fldCharType="begin"/>
            </w:r>
            <w:r w:rsidRPr="00BE2C17" w:rsidDel="007C0045">
              <w:rPr>
                <w:webHidden/>
                <w:sz w:val="26"/>
                <w:szCs w:val="26"/>
                <w:rPrChange w:id="407" w:author="Antoneth Macaisa" w:date="2025-05-07T21:00:00Z">
                  <w:rPr>
                    <w:b w:val="0"/>
                    <w:bCs w:val="0"/>
                    <w:webHidden/>
                  </w:rPr>
                </w:rPrChange>
              </w:rPr>
              <w:delInstrText xml:space="preserve"> PAGEREF _Toc197445862 \h </w:delInstrText>
            </w:r>
            <w:r w:rsidRPr="00BE2C17" w:rsidDel="007C0045">
              <w:rPr>
                <w:webHidden/>
                <w:sz w:val="26"/>
                <w:szCs w:val="26"/>
                <w:rPrChange w:id="408" w:author="Antoneth Macaisa" w:date="2025-05-07T21:00:00Z">
                  <w:rPr>
                    <w:webHidden/>
                  </w:rPr>
                </w:rPrChange>
              </w:rPr>
            </w:r>
            <w:r w:rsidRPr="00BE2C17" w:rsidDel="007C0045">
              <w:rPr>
                <w:webHidden/>
                <w:sz w:val="26"/>
                <w:szCs w:val="26"/>
                <w:rPrChange w:id="409" w:author="Antoneth Macaisa" w:date="2025-05-07T21:00:00Z">
                  <w:rPr>
                    <w:b w:val="0"/>
                    <w:bCs w:val="0"/>
                    <w:webHidden/>
                  </w:rPr>
                </w:rPrChange>
              </w:rPr>
              <w:fldChar w:fldCharType="separate"/>
            </w:r>
            <w:r w:rsidR="009E22ED" w:rsidRPr="00BE2C17" w:rsidDel="007C0045">
              <w:rPr>
                <w:webHidden/>
                <w:sz w:val="26"/>
                <w:szCs w:val="26"/>
                <w:rPrChange w:id="410" w:author="Antoneth Macaisa" w:date="2025-05-07T21:00:00Z">
                  <w:rPr>
                    <w:b w:val="0"/>
                    <w:bCs w:val="0"/>
                    <w:webHidden/>
                  </w:rPr>
                </w:rPrChange>
              </w:rPr>
              <w:delText>25</w:delText>
            </w:r>
            <w:r w:rsidRPr="00BE2C17" w:rsidDel="007C0045">
              <w:rPr>
                <w:webHidden/>
                <w:sz w:val="26"/>
                <w:szCs w:val="26"/>
                <w:rPrChange w:id="411" w:author="Antoneth Macaisa" w:date="2025-05-07T21:00:00Z">
                  <w:rPr>
                    <w:b w:val="0"/>
                    <w:bCs w:val="0"/>
                    <w:webHidden/>
                  </w:rPr>
                </w:rPrChange>
              </w:rPr>
              <w:fldChar w:fldCharType="end"/>
            </w:r>
            <w:r w:rsidRPr="00BE2C17" w:rsidDel="007C0045">
              <w:rPr>
                <w:sz w:val="26"/>
                <w:szCs w:val="26"/>
                <w:rPrChange w:id="412" w:author="Antoneth Macaisa" w:date="2025-05-07T21:00:00Z">
                  <w:rPr>
                    <w:b w:val="0"/>
                    <w:bCs w:val="0"/>
                  </w:rPr>
                </w:rPrChange>
              </w:rPr>
              <w:fldChar w:fldCharType="end"/>
            </w:r>
          </w:del>
        </w:p>
        <w:p w14:paraId="0971B48A" w14:textId="04A91F7E" w:rsidR="002B68F7" w:rsidRPr="00D33817" w:rsidDel="007C0045" w:rsidRDefault="002B68F7">
          <w:pPr>
            <w:rPr>
              <w:del w:id="413" w:author="Antoneth Macaisa" w:date="2025-05-07T20:29:00Z"/>
              <w:rFonts w:cstheme="minorBidi"/>
              <w:kern w:val="2"/>
              <w14:ligatures w14:val="standardContextual"/>
            </w:rPr>
            <w:pPrChange w:id="414" w:author="Antoneth Macaisa" w:date="2025-05-07T20:29:00Z">
              <w:pPr>
                <w:pStyle w:val="TOC1"/>
              </w:pPr>
            </w:pPrChange>
          </w:pPr>
          <w:del w:id="415" w:author="Antoneth Macaisa" w:date="2025-05-07T20:29:00Z">
            <w:r w:rsidRPr="00BE2C17" w:rsidDel="007C0045">
              <w:rPr>
                <w:sz w:val="26"/>
                <w:szCs w:val="26"/>
                <w:rPrChange w:id="416" w:author="Antoneth Macaisa" w:date="2025-05-07T21:00:00Z">
                  <w:rPr>
                    <w:b w:val="0"/>
                    <w:bCs w:val="0"/>
                  </w:rPr>
                </w:rPrChange>
              </w:rPr>
              <w:fldChar w:fldCharType="begin"/>
            </w:r>
            <w:r w:rsidRPr="00BE2C17" w:rsidDel="007C0045">
              <w:rPr>
                <w:sz w:val="26"/>
                <w:szCs w:val="26"/>
                <w:rPrChange w:id="417" w:author="Antoneth Macaisa" w:date="2025-05-07T21:00:00Z">
                  <w:rPr>
                    <w:b w:val="0"/>
                    <w:bCs w:val="0"/>
                  </w:rPr>
                </w:rPrChange>
              </w:rPr>
              <w:delInstrText>HYPERLINK \l "_Toc197445863"</w:delInstrText>
            </w:r>
            <w:r w:rsidRPr="00BE2C17" w:rsidDel="007C0045">
              <w:rPr>
                <w:sz w:val="26"/>
                <w:szCs w:val="26"/>
                <w:rPrChange w:id="418" w:author="Antoneth Macaisa" w:date="2025-05-07T21:00:00Z">
                  <w:rPr>
                    <w:b w:val="0"/>
                    <w:bCs w:val="0"/>
                  </w:rPr>
                </w:rPrChange>
              </w:rPr>
              <w:fldChar w:fldCharType="separate"/>
            </w:r>
            <w:r w:rsidRPr="00BE2C17" w:rsidDel="007C0045">
              <w:rPr>
                <w:rStyle w:val="Hyperlink"/>
                <w:sz w:val="26"/>
                <w:szCs w:val="26"/>
                <w:rPrChange w:id="419" w:author="Antoneth Macaisa" w:date="2025-05-07T21:00:00Z">
                  <w:rPr>
                    <w:rStyle w:val="Hyperlink"/>
                    <w:b w:val="0"/>
                    <w:bCs w:val="0"/>
                  </w:rPr>
                </w:rPrChange>
              </w:rPr>
              <w:delText>DESIGN AND METHODOLOGY</w:delText>
            </w:r>
            <w:r w:rsidRPr="00BE2C17" w:rsidDel="007C0045">
              <w:rPr>
                <w:webHidden/>
                <w:sz w:val="26"/>
                <w:szCs w:val="26"/>
                <w:rPrChange w:id="420" w:author="Antoneth Macaisa" w:date="2025-05-07T21:00:00Z">
                  <w:rPr>
                    <w:b w:val="0"/>
                    <w:bCs w:val="0"/>
                    <w:webHidden/>
                  </w:rPr>
                </w:rPrChange>
              </w:rPr>
              <w:tab/>
            </w:r>
            <w:r w:rsidRPr="00BE2C17" w:rsidDel="007C0045">
              <w:rPr>
                <w:webHidden/>
                <w:sz w:val="26"/>
                <w:szCs w:val="26"/>
                <w:rPrChange w:id="421" w:author="Antoneth Macaisa" w:date="2025-05-07T21:00:00Z">
                  <w:rPr>
                    <w:b w:val="0"/>
                    <w:bCs w:val="0"/>
                    <w:webHidden/>
                  </w:rPr>
                </w:rPrChange>
              </w:rPr>
              <w:fldChar w:fldCharType="begin"/>
            </w:r>
            <w:r w:rsidRPr="00BE2C17" w:rsidDel="007C0045">
              <w:rPr>
                <w:webHidden/>
                <w:sz w:val="26"/>
                <w:szCs w:val="26"/>
                <w:rPrChange w:id="422" w:author="Antoneth Macaisa" w:date="2025-05-07T21:00:00Z">
                  <w:rPr>
                    <w:b w:val="0"/>
                    <w:bCs w:val="0"/>
                    <w:webHidden/>
                  </w:rPr>
                </w:rPrChange>
              </w:rPr>
              <w:delInstrText xml:space="preserve"> PAGEREF _Toc197445863 \h </w:delInstrText>
            </w:r>
            <w:r w:rsidRPr="00BE2C17" w:rsidDel="007C0045">
              <w:rPr>
                <w:webHidden/>
                <w:sz w:val="26"/>
                <w:szCs w:val="26"/>
                <w:rPrChange w:id="423" w:author="Antoneth Macaisa" w:date="2025-05-07T21:00:00Z">
                  <w:rPr>
                    <w:webHidden/>
                  </w:rPr>
                </w:rPrChange>
              </w:rPr>
            </w:r>
            <w:r w:rsidRPr="00BE2C17" w:rsidDel="007C0045">
              <w:rPr>
                <w:webHidden/>
                <w:sz w:val="26"/>
                <w:szCs w:val="26"/>
                <w:rPrChange w:id="424" w:author="Antoneth Macaisa" w:date="2025-05-07T21:00:00Z">
                  <w:rPr>
                    <w:b w:val="0"/>
                    <w:bCs w:val="0"/>
                    <w:webHidden/>
                  </w:rPr>
                </w:rPrChange>
              </w:rPr>
              <w:fldChar w:fldCharType="separate"/>
            </w:r>
            <w:r w:rsidR="009E22ED" w:rsidRPr="00BE2C17" w:rsidDel="007C0045">
              <w:rPr>
                <w:webHidden/>
                <w:sz w:val="26"/>
                <w:szCs w:val="26"/>
                <w:rPrChange w:id="425" w:author="Antoneth Macaisa" w:date="2025-05-07T21:00:00Z">
                  <w:rPr>
                    <w:b w:val="0"/>
                    <w:bCs w:val="0"/>
                    <w:webHidden/>
                  </w:rPr>
                </w:rPrChange>
              </w:rPr>
              <w:delText>46</w:delText>
            </w:r>
            <w:r w:rsidRPr="00BE2C17" w:rsidDel="007C0045">
              <w:rPr>
                <w:webHidden/>
                <w:sz w:val="26"/>
                <w:szCs w:val="26"/>
                <w:rPrChange w:id="426" w:author="Antoneth Macaisa" w:date="2025-05-07T21:00:00Z">
                  <w:rPr>
                    <w:b w:val="0"/>
                    <w:bCs w:val="0"/>
                    <w:webHidden/>
                  </w:rPr>
                </w:rPrChange>
              </w:rPr>
              <w:fldChar w:fldCharType="end"/>
            </w:r>
            <w:r w:rsidRPr="00BE2C17" w:rsidDel="007C0045">
              <w:rPr>
                <w:sz w:val="26"/>
                <w:szCs w:val="26"/>
                <w:rPrChange w:id="427" w:author="Antoneth Macaisa" w:date="2025-05-07T21:00:00Z">
                  <w:rPr>
                    <w:b w:val="0"/>
                    <w:bCs w:val="0"/>
                  </w:rPr>
                </w:rPrChange>
              </w:rPr>
              <w:fldChar w:fldCharType="end"/>
            </w:r>
          </w:del>
        </w:p>
        <w:p w14:paraId="6A27CD40" w14:textId="42987972" w:rsidR="002B68F7" w:rsidRPr="00D33817" w:rsidDel="007C0045" w:rsidRDefault="002B68F7">
          <w:pPr>
            <w:rPr>
              <w:del w:id="428" w:author="Antoneth Macaisa" w:date="2025-05-07T20:29:00Z"/>
              <w:rFonts w:cstheme="minorBidi"/>
              <w:kern w:val="2"/>
              <w14:ligatures w14:val="standardContextual"/>
            </w:rPr>
            <w:pPrChange w:id="429" w:author="Antoneth Macaisa" w:date="2025-05-07T20:29:00Z">
              <w:pPr>
                <w:pStyle w:val="TOC2"/>
              </w:pPr>
            </w:pPrChange>
          </w:pPr>
          <w:del w:id="430" w:author="Antoneth Macaisa" w:date="2025-05-07T20:29:00Z">
            <w:r w:rsidRPr="00BE2C17" w:rsidDel="007C0045">
              <w:rPr>
                <w:sz w:val="26"/>
                <w:szCs w:val="26"/>
                <w:rPrChange w:id="431" w:author="Antoneth Macaisa" w:date="2025-05-07T21:00:00Z">
                  <w:rPr>
                    <w:b w:val="0"/>
                    <w:bCs w:val="0"/>
                  </w:rPr>
                </w:rPrChange>
              </w:rPr>
              <w:fldChar w:fldCharType="begin"/>
            </w:r>
            <w:r w:rsidRPr="00BE2C17" w:rsidDel="007C0045">
              <w:rPr>
                <w:sz w:val="26"/>
                <w:szCs w:val="26"/>
                <w:rPrChange w:id="432" w:author="Antoneth Macaisa" w:date="2025-05-07T21:00:00Z">
                  <w:rPr>
                    <w:b w:val="0"/>
                    <w:bCs w:val="0"/>
                  </w:rPr>
                </w:rPrChange>
              </w:rPr>
              <w:delInstrText>HYPERLINK \l "_Toc197445864"</w:delInstrText>
            </w:r>
            <w:r w:rsidRPr="00BE2C17" w:rsidDel="007C0045">
              <w:rPr>
                <w:sz w:val="26"/>
                <w:szCs w:val="26"/>
                <w:rPrChange w:id="433" w:author="Antoneth Macaisa" w:date="2025-05-07T21:00:00Z">
                  <w:rPr>
                    <w:b w:val="0"/>
                    <w:bCs w:val="0"/>
                  </w:rPr>
                </w:rPrChange>
              </w:rPr>
              <w:fldChar w:fldCharType="separate"/>
            </w:r>
            <w:r w:rsidRPr="00BE2C17" w:rsidDel="007C0045">
              <w:rPr>
                <w:rStyle w:val="Hyperlink"/>
                <w:sz w:val="26"/>
                <w:szCs w:val="26"/>
                <w:rPrChange w:id="434" w:author="Antoneth Macaisa" w:date="2025-05-07T21:00:00Z">
                  <w:rPr>
                    <w:rStyle w:val="Hyperlink"/>
                    <w:b w:val="0"/>
                    <w:bCs w:val="0"/>
                  </w:rPr>
                </w:rPrChange>
              </w:rPr>
              <w:delText>Data Gathering</w:delText>
            </w:r>
            <w:r w:rsidRPr="00BE2C17" w:rsidDel="007C0045">
              <w:rPr>
                <w:webHidden/>
                <w:sz w:val="26"/>
                <w:szCs w:val="26"/>
                <w:rPrChange w:id="435" w:author="Antoneth Macaisa" w:date="2025-05-07T21:00:00Z">
                  <w:rPr>
                    <w:b w:val="0"/>
                    <w:bCs w:val="0"/>
                    <w:webHidden/>
                  </w:rPr>
                </w:rPrChange>
              </w:rPr>
              <w:tab/>
            </w:r>
            <w:r w:rsidRPr="00BE2C17" w:rsidDel="007C0045">
              <w:rPr>
                <w:webHidden/>
                <w:sz w:val="26"/>
                <w:szCs w:val="26"/>
                <w:rPrChange w:id="436" w:author="Antoneth Macaisa" w:date="2025-05-07T21:00:00Z">
                  <w:rPr>
                    <w:b w:val="0"/>
                    <w:bCs w:val="0"/>
                    <w:webHidden/>
                  </w:rPr>
                </w:rPrChange>
              </w:rPr>
              <w:fldChar w:fldCharType="begin"/>
            </w:r>
            <w:r w:rsidRPr="00BE2C17" w:rsidDel="007C0045">
              <w:rPr>
                <w:webHidden/>
                <w:sz w:val="26"/>
                <w:szCs w:val="26"/>
                <w:rPrChange w:id="437" w:author="Antoneth Macaisa" w:date="2025-05-07T21:00:00Z">
                  <w:rPr>
                    <w:b w:val="0"/>
                    <w:bCs w:val="0"/>
                    <w:webHidden/>
                  </w:rPr>
                </w:rPrChange>
              </w:rPr>
              <w:delInstrText xml:space="preserve"> PAGEREF _Toc197445864 \h </w:delInstrText>
            </w:r>
            <w:r w:rsidRPr="00BE2C17" w:rsidDel="007C0045">
              <w:rPr>
                <w:webHidden/>
                <w:sz w:val="26"/>
                <w:szCs w:val="26"/>
                <w:rPrChange w:id="438" w:author="Antoneth Macaisa" w:date="2025-05-07T21:00:00Z">
                  <w:rPr>
                    <w:webHidden/>
                  </w:rPr>
                </w:rPrChange>
              </w:rPr>
            </w:r>
            <w:r w:rsidRPr="00BE2C17" w:rsidDel="007C0045">
              <w:rPr>
                <w:webHidden/>
                <w:sz w:val="26"/>
                <w:szCs w:val="26"/>
                <w:rPrChange w:id="439" w:author="Antoneth Macaisa" w:date="2025-05-07T21:00:00Z">
                  <w:rPr>
                    <w:b w:val="0"/>
                    <w:bCs w:val="0"/>
                    <w:webHidden/>
                  </w:rPr>
                </w:rPrChange>
              </w:rPr>
              <w:fldChar w:fldCharType="separate"/>
            </w:r>
            <w:r w:rsidR="009E22ED" w:rsidRPr="00BE2C17" w:rsidDel="007C0045">
              <w:rPr>
                <w:webHidden/>
                <w:sz w:val="26"/>
                <w:szCs w:val="26"/>
                <w:rPrChange w:id="440" w:author="Antoneth Macaisa" w:date="2025-05-07T21:00:00Z">
                  <w:rPr>
                    <w:b w:val="0"/>
                    <w:bCs w:val="0"/>
                    <w:webHidden/>
                  </w:rPr>
                </w:rPrChange>
              </w:rPr>
              <w:delText>46</w:delText>
            </w:r>
            <w:r w:rsidRPr="00BE2C17" w:rsidDel="007C0045">
              <w:rPr>
                <w:webHidden/>
                <w:sz w:val="26"/>
                <w:szCs w:val="26"/>
                <w:rPrChange w:id="441" w:author="Antoneth Macaisa" w:date="2025-05-07T21:00:00Z">
                  <w:rPr>
                    <w:b w:val="0"/>
                    <w:bCs w:val="0"/>
                    <w:webHidden/>
                  </w:rPr>
                </w:rPrChange>
              </w:rPr>
              <w:fldChar w:fldCharType="end"/>
            </w:r>
            <w:r w:rsidRPr="00BE2C17" w:rsidDel="007C0045">
              <w:rPr>
                <w:sz w:val="26"/>
                <w:szCs w:val="26"/>
                <w:rPrChange w:id="442" w:author="Antoneth Macaisa" w:date="2025-05-07T21:00:00Z">
                  <w:rPr>
                    <w:b w:val="0"/>
                    <w:bCs w:val="0"/>
                  </w:rPr>
                </w:rPrChange>
              </w:rPr>
              <w:fldChar w:fldCharType="end"/>
            </w:r>
          </w:del>
        </w:p>
        <w:p w14:paraId="13F9F628" w14:textId="2C22D147" w:rsidR="002B68F7" w:rsidRPr="00D33817" w:rsidDel="007C0045" w:rsidRDefault="002B68F7">
          <w:pPr>
            <w:rPr>
              <w:del w:id="443" w:author="Antoneth Macaisa" w:date="2025-05-07T20:29:00Z"/>
              <w:rFonts w:cstheme="minorBidi"/>
              <w:kern w:val="2"/>
              <w14:ligatures w14:val="standardContextual"/>
            </w:rPr>
            <w:pPrChange w:id="444" w:author="Antoneth Macaisa" w:date="2025-05-07T20:29:00Z">
              <w:pPr>
                <w:pStyle w:val="TOC2"/>
              </w:pPr>
            </w:pPrChange>
          </w:pPr>
          <w:del w:id="445" w:author="Antoneth Macaisa" w:date="2025-05-07T20:29:00Z">
            <w:r w:rsidRPr="00BE2C17" w:rsidDel="007C0045">
              <w:rPr>
                <w:sz w:val="26"/>
                <w:szCs w:val="26"/>
                <w:rPrChange w:id="446" w:author="Antoneth Macaisa" w:date="2025-05-07T21:00:00Z">
                  <w:rPr>
                    <w:b w:val="0"/>
                    <w:bCs w:val="0"/>
                  </w:rPr>
                </w:rPrChange>
              </w:rPr>
              <w:lastRenderedPageBreak/>
              <w:fldChar w:fldCharType="begin"/>
            </w:r>
            <w:r w:rsidRPr="00BE2C17" w:rsidDel="007C0045">
              <w:rPr>
                <w:sz w:val="26"/>
                <w:szCs w:val="26"/>
                <w:rPrChange w:id="447" w:author="Antoneth Macaisa" w:date="2025-05-07T21:00:00Z">
                  <w:rPr>
                    <w:b w:val="0"/>
                    <w:bCs w:val="0"/>
                  </w:rPr>
                </w:rPrChange>
              </w:rPr>
              <w:delInstrText>HYPERLINK \l "_Toc197445865"</w:delInstrText>
            </w:r>
            <w:r w:rsidRPr="00BE2C17" w:rsidDel="007C0045">
              <w:rPr>
                <w:sz w:val="26"/>
                <w:szCs w:val="26"/>
                <w:rPrChange w:id="448" w:author="Antoneth Macaisa" w:date="2025-05-07T21:00:00Z">
                  <w:rPr>
                    <w:b w:val="0"/>
                    <w:bCs w:val="0"/>
                  </w:rPr>
                </w:rPrChange>
              </w:rPr>
              <w:fldChar w:fldCharType="separate"/>
            </w:r>
            <w:r w:rsidRPr="00BE2C17" w:rsidDel="007C0045">
              <w:rPr>
                <w:rStyle w:val="Hyperlink"/>
                <w:sz w:val="26"/>
                <w:szCs w:val="26"/>
                <w:rPrChange w:id="449" w:author="Antoneth Macaisa" w:date="2025-05-07T21:00:00Z">
                  <w:rPr>
                    <w:rStyle w:val="Hyperlink"/>
                    <w:b w:val="0"/>
                    <w:bCs w:val="0"/>
                  </w:rPr>
                </w:rPrChange>
              </w:rPr>
              <w:delText>Project Concept</w:delText>
            </w:r>
            <w:r w:rsidRPr="00BE2C17" w:rsidDel="007C0045">
              <w:rPr>
                <w:webHidden/>
                <w:sz w:val="26"/>
                <w:szCs w:val="26"/>
                <w:rPrChange w:id="450" w:author="Antoneth Macaisa" w:date="2025-05-07T21:00:00Z">
                  <w:rPr>
                    <w:b w:val="0"/>
                    <w:bCs w:val="0"/>
                    <w:webHidden/>
                  </w:rPr>
                </w:rPrChange>
              </w:rPr>
              <w:tab/>
            </w:r>
            <w:r w:rsidRPr="00BE2C17" w:rsidDel="007C0045">
              <w:rPr>
                <w:webHidden/>
                <w:sz w:val="26"/>
                <w:szCs w:val="26"/>
                <w:rPrChange w:id="451" w:author="Antoneth Macaisa" w:date="2025-05-07T21:00:00Z">
                  <w:rPr>
                    <w:b w:val="0"/>
                    <w:bCs w:val="0"/>
                    <w:webHidden/>
                  </w:rPr>
                </w:rPrChange>
              </w:rPr>
              <w:fldChar w:fldCharType="begin"/>
            </w:r>
            <w:r w:rsidRPr="00BE2C17" w:rsidDel="007C0045">
              <w:rPr>
                <w:webHidden/>
                <w:sz w:val="26"/>
                <w:szCs w:val="26"/>
                <w:rPrChange w:id="452" w:author="Antoneth Macaisa" w:date="2025-05-07T21:00:00Z">
                  <w:rPr>
                    <w:b w:val="0"/>
                    <w:bCs w:val="0"/>
                    <w:webHidden/>
                  </w:rPr>
                </w:rPrChange>
              </w:rPr>
              <w:delInstrText xml:space="preserve"> PAGEREF _Toc197445865 \h </w:delInstrText>
            </w:r>
            <w:r w:rsidRPr="00BE2C17" w:rsidDel="007C0045">
              <w:rPr>
                <w:webHidden/>
                <w:sz w:val="26"/>
                <w:szCs w:val="26"/>
                <w:rPrChange w:id="453" w:author="Antoneth Macaisa" w:date="2025-05-07T21:00:00Z">
                  <w:rPr>
                    <w:webHidden/>
                  </w:rPr>
                </w:rPrChange>
              </w:rPr>
            </w:r>
            <w:r w:rsidRPr="00BE2C17" w:rsidDel="007C0045">
              <w:rPr>
                <w:webHidden/>
                <w:sz w:val="26"/>
                <w:szCs w:val="26"/>
                <w:rPrChange w:id="454" w:author="Antoneth Macaisa" w:date="2025-05-07T21:00:00Z">
                  <w:rPr>
                    <w:b w:val="0"/>
                    <w:bCs w:val="0"/>
                    <w:webHidden/>
                  </w:rPr>
                </w:rPrChange>
              </w:rPr>
              <w:fldChar w:fldCharType="separate"/>
            </w:r>
            <w:r w:rsidR="009E22ED" w:rsidRPr="00BE2C17" w:rsidDel="007C0045">
              <w:rPr>
                <w:webHidden/>
                <w:sz w:val="26"/>
                <w:szCs w:val="26"/>
                <w:rPrChange w:id="455" w:author="Antoneth Macaisa" w:date="2025-05-07T21:00:00Z">
                  <w:rPr>
                    <w:b w:val="0"/>
                    <w:bCs w:val="0"/>
                    <w:webHidden/>
                  </w:rPr>
                </w:rPrChange>
              </w:rPr>
              <w:delText>47</w:delText>
            </w:r>
            <w:r w:rsidRPr="00BE2C17" w:rsidDel="007C0045">
              <w:rPr>
                <w:webHidden/>
                <w:sz w:val="26"/>
                <w:szCs w:val="26"/>
                <w:rPrChange w:id="456" w:author="Antoneth Macaisa" w:date="2025-05-07T21:00:00Z">
                  <w:rPr>
                    <w:b w:val="0"/>
                    <w:bCs w:val="0"/>
                    <w:webHidden/>
                  </w:rPr>
                </w:rPrChange>
              </w:rPr>
              <w:fldChar w:fldCharType="end"/>
            </w:r>
            <w:r w:rsidRPr="00BE2C17" w:rsidDel="007C0045">
              <w:rPr>
                <w:sz w:val="26"/>
                <w:szCs w:val="26"/>
                <w:rPrChange w:id="457" w:author="Antoneth Macaisa" w:date="2025-05-07T21:00:00Z">
                  <w:rPr>
                    <w:b w:val="0"/>
                    <w:bCs w:val="0"/>
                  </w:rPr>
                </w:rPrChange>
              </w:rPr>
              <w:fldChar w:fldCharType="end"/>
            </w:r>
          </w:del>
        </w:p>
        <w:p w14:paraId="77651134" w14:textId="6612ABD2" w:rsidR="002B68F7" w:rsidRPr="00D33817" w:rsidDel="007C0045" w:rsidRDefault="002B68F7">
          <w:pPr>
            <w:rPr>
              <w:del w:id="458" w:author="Antoneth Macaisa" w:date="2025-05-07T20:29:00Z"/>
              <w:rFonts w:cstheme="minorBidi"/>
              <w:kern w:val="2"/>
              <w14:ligatures w14:val="standardContextual"/>
            </w:rPr>
            <w:pPrChange w:id="459" w:author="Antoneth Macaisa" w:date="2025-05-07T20:29:00Z">
              <w:pPr>
                <w:pStyle w:val="TOC2"/>
              </w:pPr>
            </w:pPrChange>
          </w:pPr>
          <w:del w:id="460" w:author="Antoneth Macaisa" w:date="2025-05-07T20:29:00Z">
            <w:r w:rsidRPr="00BE2C17" w:rsidDel="007C0045">
              <w:rPr>
                <w:sz w:val="26"/>
                <w:szCs w:val="26"/>
                <w:rPrChange w:id="461" w:author="Antoneth Macaisa" w:date="2025-05-07T21:00:00Z">
                  <w:rPr>
                    <w:b w:val="0"/>
                    <w:bCs w:val="0"/>
                  </w:rPr>
                </w:rPrChange>
              </w:rPr>
              <w:fldChar w:fldCharType="begin"/>
            </w:r>
            <w:r w:rsidRPr="00BE2C17" w:rsidDel="007C0045">
              <w:rPr>
                <w:sz w:val="26"/>
                <w:szCs w:val="26"/>
                <w:rPrChange w:id="462" w:author="Antoneth Macaisa" w:date="2025-05-07T21:00:00Z">
                  <w:rPr>
                    <w:b w:val="0"/>
                    <w:bCs w:val="0"/>
                  </w:rPr>
                </w:rPrChange>
              </w:rPr>
              <w:delInstrText>HYPERLINK \l "_Toc197445866"</w:delInstrText>
            </w:r>
            <w:r w:rsidRPr="00BE2C17" w:rsidDel="007C0045">
              <w:rPr>
                <w:sz w:val="26"/>
                <w:szCs w:val="26"/>
                <w:rPrChange w:id="463" w:author="Antoneth Macaisa" w:date="2025-05-07T21:00:00Z">
                  <w:rPr>
                    <w:b w:val="0"/>
                    <w:bCs w:val="0"/>
                  </w:rPr>
                </w:rPrChange>
              </w:rPr>
              <w:fldChar w:fldCharType="separate"/>
            </w:r>
            <w:r w:rsidRPr="00BE2C17" w:rsidDel="007C0045">
              <w:rPr>
                <w:rStyle w:val="Hyperlink"/>
                <w:sz w:val="26"/>
                <w:szCs w:val="26"/>
                <w:rPrChange w:id="464" w:author="Antoneth Macaisa" w:date="2025-05-07T21:00:00Z">
                  <w:rPr>
                    <w:rStyle w:val="Hyperlink"/>
                    <w:b w:val="0"/>
                    <w:bCs w:val="0"/>
                  </w:rPr>
                </w:rPrChange>
              </w:rPr>
              <w:delText>Development Method</w:delText>
            </w:r>
            <w:r w:rsidRPr="00BE2C17" w:rsidDel="007C0045">
              <w:rPr>
                <w:webHidden/>
                <w:sz w:val="26"/>
                <w:szCs w:val="26"/>
                <w:rPrChange w:id="465" w:author="Antoneth Macaisa" w:date="2025-05-07T21:00:00Z">
                  <w:rPr>
                    <w:b w:val="0"/>
                    <w:bCs w:val="0"/>
                    <w:webHidden/>
                  </w:rPr>
                </w:rPrChange>
              </w:rPr>
              <w:tab/>
            </w:r>
            <w:r w:rsidRPr="00BE2C17" w:rsidDel="007C0045">
              <w:rPr>
                <w:webHidden/>
                <w:sz w:val="26"/>
                <w:szCs w:val="26"/>
                <w:rPrChange w:id="466" w:author="Antoneth Macaisa" w:date="2025-05-07T21:00:00Z">
                  <w:rPr>
                    <w:b w:val="0"/>
                    <w:bCs w:val="0"/>
                    <w:webHidden/>
                  </w:rPr>
                </w:rPrChange>
              </w:rPr>
              <w:fldChar w:fldCharType="begin"/>
            </w:r>
            <w:r w:rsidRPr="00BE2C17" w:rsidDel="007C0045">
              <w:rPr>
                <w:webHidden/>
                <w:sz w:val="26"/>
                <w:szCs w:val="26"/>
                <w:rPrChange w:id="467" w:author="Antoneth Macaisa" w:date="2025-05-07T21:00:00Z">
                  <w:rPr>
                    <w:b w:val="0"/>
                    <w:bCs w:val="0"/>
                    <w:webHidden/>
                  </w:rPr>
                </w:rPrChange>
              </w:rPr>
              <w:delInstrText xml:space="preserve"> PAGEREF _Toc197445866 \h </w:delInstrText>
            </w:r>
            <w:r w:rsidRPr="00BE2C17" w:rsidDel="007C0045">
              <w:rPr>
                <w:webHidden/>
                <w:sz w:val="26"/>
                <w:szCs w:val="26"/>
                <w:rPrChange w:id="468" w:author="Antoneth Macaisa" w:date="2025-05-07T21:00:00Z">
                  <w:rPr>
                    <w:webHidden/>
                  </w:rPr>
                </w:rPrChange>
              </w:rPr>
            </w:r>
            <w:r w:rsidRPr="00BE2C17" w:rsidDel="007C0045">
              <w:rPr>
                <w:webHidden/>
                <w:sz w:val="26"/>
                <w:szCs w:val="26"/>
                <w:rPrChange w:id="469" w:author="Antoneth Macaisa" w:date="2025-05-07T21:00:00Z">
                  <w:rPr>
                    <w:b w:val="0"/>
                    <w:bCs w:val="0"/>
                    <w:webHidden/>
                  </w:rPr>
                </w:rPrChange>
              </w:rPr>
              <w:fldChar w:fldCharType="separate"/>
            </w:r>
            <w:r w:rsidR="009E22ED" w:rsidRPr="00BE2C17" w:rsidDel="007C0045">
              <w:rPr>
                <w:webHidden/>
                <w:sz w:val="26"/>
                <w:szCs w:val="26"/>
                <w:rPrChange w:id="470" w:author="Antoneth Macaisa" w:date="2025-05-07T21:00:00Z">
                  <w:rPr>
                    <w:b w:val="0"/>
                    <w:bCs w:val="0"/>
                    <w:webHidden/>
                  </w:rPr>
                </w:rPrChange>
              </w:rPr>
              <w:delText>49</w:delText>
            </w:r>
            <w:r w:rsidRPr="00BE2C17" w:rsidDel="007C0045">
              <w:rPr>
                <w:webHidden/>
                <w:sz w:val="26"/>
                <w:szCs w:val="26"/>
                <w:rPrChange w:id="471" w:author="Antoneth Macaisa" w:date="2025-05-07T21:00:00Z">
                  <w:rPr>
                    <w:b w:val="0"/>
                    <w:bCs w:val="0"/>
                    <w:webHidden/>
                  </w:rPr>
                </w:rPrChange>
              </w:rPr>
              <w:fldChar w:fldCharType="end"/>
            </w:r>
            <w:r w:rsidRPr="00BE2C17" w:rsidDel="007C0045">
              <w:rPr>
                <w:sz w:val="26"/>
                <w:szCs w:val="26"/>
                <w:rPrChange w:id="472" w:author="Antoneth Macaisa" w:date="2025-05-07T21:00:00Z">
                  <w:rPr>
                    <w:b w:val="0"/>
                    <w:bCs w:val="0"/>
                  </w:rPr>
                </w:rPrChange>
              </w:rPr>
              <w:fldChar w:fldCharType="end"/>
            </w:r>
          </w:del>
        </w:p>
        <w:p w14:paraId="7B51EC53" w14:textId="3F21A95A" w:rsidR="002B68F7" w:rsidRPr="00D33817" w:rsidDel="007C0045" w:rsidRDefault="002B68F7">
          <w:pPr>
            <w:rPr>
              <w:del w:id="473" w:author="Antoneth Macaisa" w:date="2025-05-07T20:29:00Z"/>
              <w:rFonts w:cstheme="minorBidi"/>
              <w:kern w:val="2"/>
              <w14:ligatures w14:val="standardContextual"/>
            </w:rPr>
            <w:pPrChange w:id="474" w:author="Antoneth Macaisa" w:date="2025-05-07T20:29:00Z">
              <w:pPr>
                <w:pStyle w:val="TOC2"/>
              </w:pPr>
            </w:pPrChange>
          </w:pPr>
          <w:del w:id="475" w:author="Antoneth Macaisa" w:date="2025-05-07T20:29:00Z">
            <w:r w:rsidRPr="00BE2C17" w:rsidDel="007C0045">
              <w:rPr>
                <w:sz w:val="26"/>
                <w:szCs w:val="26"/>
                <w:rPrChange w:id="476" w:author="Antoneth Macaisa" w:date="2025-05-07T21:00:00Z">
                  <w:rPr>
                    <w:b w:val="0"/>
                    <w:bCs w:val="0"/>
                  </w:rPr>
                </w:rPrChange>
              </w:rPr>
              <w:fldChar w:fldCharType="begin"/>
            </w:r>
            <w:r w:rsidRPr="00BE2C17" w:rsidDel="007C0045">
              <w:rPr>
                <w:sz w:val="26"/>
                <w:szCs w:val="26"/>
                <w:rPrChange w:id="477" w:author="Antoneth Macaisa" w:date="2025-05-07T21:00:00Z">
                  <w:rPr>
                    <w:b w:val="0"/>
                    <w:bCs w:val="0"/>
                  </w:rPr>
                </w:rPrChange>
              </w:rPr>
              <w:delInstrText>HYPERLINK \l "_Toc197445867"</w:delInstrText>
            </w:r>
            <w:r w:rsidRPr="00BE2C17" w:rsidDel="007C0045">
              <w:rPr>
                <w:sz w:val="26"/>
                <w:szCs w:val="26"/>
                <w:rPrChange w:id="478" w:author="Antoneth Macaisa" w:date="2025-05-07T21:00:00Z">
                  <w:rPr>
                    <w:b w:val="0"/>
                    <w:bCs w:val="0"/>
                  </w:rPr>
                </w:rPrChange>
              </w:rPr>
              <w:fldChar w:fldCharType="separate"/>
            </w:r>
            <w:r w:rsidRPr="00BE2C17" w:rsidDel="007C0045">
              <w:rPr>
                <w:rStyle w:val="Hyperlink"/>
                <w:sz w:val="26"/>
                <w:szCs w:val="26"/>
                <w:rPrChange w:id="479" w:author="Antoneth Macaisa" w:date="2025-05-07T21:00:00Z">
                  <w:rPr>
                    <w:rStyle w:val="Hyperlink"/>
                    <w:b w:val="0"/>
                    <w:bCs w:val="0"/>
                  </w:rPr>
                </w:rPrChange>
              </w:rPr>
              <w:delText>Development Approach</w:delText>
            </w:r>
            <w:r w:rsidRPr="00BE2C17" w:rsidDel="007C0045">
              <w:rPr>
                <w:webHidden/>
                <w:sz w:val="26"/>
                <w:szCs w:val="26"/>
                <w:rPrChange w:id="480" w:author="Antoneth Macaisa" w:date="2025-05-07T21:00:00Z">
                  <w:rPr>
                    <w:b w:val="0"/>
                    <w:bCs w:val="0"/>
                    <w:webHidden/>
                  </w:rPr>
                </w:rPrChange>
              </w:rPr>
              <w:tab/>
            </w:r>
            <w:r w:rsidRPr="00BE2C17" w:rsidDel="007C0045">
              <w:rPr>
                <w:webHidden/>
                <w:sz w:val="26"/>
                <w:szCs w:val="26"/>
                <w:rPrChange w:id="481" w:author="Antoneth Macaisa" w:date="2025-05-07T21:00:00Z">
                  <w:rPr>
                    <w:b w:val="0"/>
                    <w:bCs w:val="0"/>
                    <w:webHidden/>
                  </w:rPr>
                </w:rPrChange>
              </w:rPr>
              <w:fldChar w:fldCharType="begin"/>
            </w:r>
            <w:r w:rsidRPr="00BE2C17" w:rsidDel="007C0045">
              <w:rPr>
                <w:webHidden/>
                <w:sz w:val="26"/>
                <w:szCs w:val="26"/>
                <w:rPrChange w:id="482" w:author="Antoneth Macaisa" w:date="2025-05-07T21:00:00Z">
                  <w:rPr>
                    <w:b w:val="0"/>
                    <w:bCs w:val="0"/>
                    <w:webHidden/>
                  </w:rPr>
                </w:rPrChange>
              </w:rPr>
              <w:delInstrText xml:space="preserve"> PAGEREF _Toc197445867 \h </w:delInstrText>
            </w:r>
            <w:r w:rsidRPr="00BE2C17" w:rsidDel="007C0045">
              <w:rPr>
                <w:webHidden/>
                <w:sz w:val="26"/>
                <w:szCs w:val="26"/>
                <w:rPrChange w:id="483" w:author="Antoneth Macaisa" w:date="2025-05-07T21:00:00Z">
                  <w:rPr>
                    <w:webHidden/>
                  </w:rPr>
                </w:rPrChange>
              </w:rPr>
            </w:r>
            <w:r w:rsidRPr="00BE2C17" w:rsidDel="007C0045">
              <w:rPr>
                <w:webHidden/>
                <w:sz w:val="26"/>
                <w:szCs w:val="26"/>
                <w:rPrChange w:id="484" w:author="Antoneth Macaisa" w:date="2025-05-07T21:00:00Z">
                  <w:rPr>
                    <w:b w:val="0"/>
                    <w:bCs w:val="0"/>
                    <w:webHidden/>
                  </w:rPr>
                </w:rPrChange>
              </w:rPr>
              <w:fldChar w:fldCharType="separate"/>
            </w:r>
            <w:r w:rsidR="009E22ED" w:rsidRPr="00BE2C17" w:rsidDel="007C0045">
              <w:rPr>
                <w:webHidden/>
                <w:sz w:val="26"/>
                <w:szCs w:val="26"/>
                <w:rPrChange w:id="485" w:author="Antoneth Macaisa" w:date="2025-05-07T21:00:00Z">
                  <w:rPr>
                    <w:b w:val="0"/>
                    <w:bCs w:val="0"/>
                    <w:webHidden/>
                  </w:rPr>
                </w:rPrChange>
              </w:rPr>
              <w:delText>51</w:delText>
            </w:r>
            <w:r w:rsidRPr="00BE2C17" w:rsidDel="007C0045">
              <w:rPr>
                <w:webHidden/>
                <w:sz w:val="26"/>
                <w:szCs w:val="26"/>
                <w:rPrChange w:id="486" w:author="Antoneth Macaisa" w:date="2025-05-07T21:00:00Z">
                  <w:rPr>
                    <w:b w:val="0"/>
                    <w:bCs w:val="0"/>
                    <w:webHidden/>
                  </w:rPr>
                </w:rPrChange>
              </w:rPr>
              <w:fldChar w:fldCharType="end"/>
            </w:r>
            <w:r w:rsidRPr="00BE2C17" w:rsidDel="007C0045">
              <w:rPr>
                <w:sz w:val="26"/>
                <w:szCs w:val="26"/>
                <w:rPrChange w:id="487" w:author="Antoneth Macaisa" w:date="2025-05-07T21:00:00Z">
                  <w:rPr>
                    <w:b w:val="0"/>
                    <w:bCs w:val="0"/>
                  </w:rPr>
                </w:rPrChange>
              </w:rPr>
              <w:fldChar w:fldCharType="end"/>
            </w:r>
          </w:del>
        </w:p>
        <w:p w14:paraId="10E436D9" w14:textId="0855312C" w:rsidR="002B68F7" w:rsidRPr="00D33817" w:rsidDel="007C0045" w:rsidRDefault="002B68F7">
          <w:pPr>
            <w:rPr>
              <w:del w:id="488" w:author="Antoneth Macaisa" w:date="2025-05-07T20:29:00Z"/>
              <w:rFonts w:cstheme="minorBidi"/>
              <w:kern w:val="2"/>
              <w14:ligatures w14:val="standardContextual"/>
            </w:rPr>
            <w:pPrChange w:id="489" w:author="Antoneth Macaisa" w:date="2025-05-07T20:29:00Z">
              <w:pPr>
                <w:pStyle w:val="TOC2"/>
              </w:pPr>
            </w:pPrChange>
          </w:pPr>
          <w:del w:id="490" w:author="Antoneth Macaisa" w:date="2025-05-07T20:29:00Z">
            <w:r w:rsidRPr="00BE2C17" w:rsidDel="007C0045">
              <w:rPr>
                <w:sz w:val="26"/>
                <w:szCs w:val="26"/>
                <w:rPrChange w:id="491" w:author="Antoneth Macaisa" w:date="2025-05-07T21:00:00Z">
                  <w:rPr>
                    <w:b w:val="0"/>
                    <w:bCs w:val="0"/>
                  </w:rPr>
                </w:rPrChange>
              </w:rPr>
              <w:fldChar w:fldCharType="begin"/>
            </w:r>
            <w:r w:rsidRPr="00BE2C17" w:rsidDel="007C0045">
              <w:rPr>
                <w:sz w:val="26"/>
                <w:szCs w:val="26"/>
                <w:rPrChange w:id="492" w:author="Antoneth Macaisa" w:date="2025-05-07T21:00:00Z">
                  <w:rPr>
                    <w:b w:val="0"/>
                    <w:bCs w:val="0"/>
                  </w:rPr>
                </w:rPrChange>
              </w:rPr>
              <w:delInstrText>HYPERLINK \l "_Toc197445868"</w:delInstrText>
            </w:r>
            <w:r w:rsidRPr="00BE2C17" w:rsidDel="007C0045">
              <w:rPr>
                <w:sz w:val="26"/>
                <w:szCs w:val="26"/>
                <w:rPrChange w:id="493" w:author="Antoneth Macaisa" w:date="2025-05-07T21:00:00Z">
                  <w:rPr>
                    <w:b w:val="0"/>
                    <w:bCs w:val="0"/>
                  </w:rPr>
                </w:rPrChange>
              </w:rPr>
              <w:fldChar w:fldCharType="separate"/>
            </w:r>
            <w:r w:rsidRPr="00BE2C17" w:rsidDel="007C0045">
              <w:rPr>
                <w:rStyle w:val="Hyperlink"/>
                <w:sz w:val="26"/>
                <w:szCs w:val="26"/>
                <w:rPrChange w:id="494" w:author="Antoneth Macaisa" w:date="2025-05-07T21:00:00Z">
                  <w:rPr>
                    <w:rStyle w:val="Hyperlink"/>
                    <w:b w:val="0"/>
                    <w:bCs w:val="0"/>
                  </w:rPr>
                </w:rPrChange>
              </w:rPr>
              <w:delText>System Analysis and Design</w:delText>
            </w:r>
            <w:r w:rsidRPr="00BE2C17" w:rsidDel="007C0045">
              <w:rPr>
                <w:webHidden/>
                <w:sz w:val="26"/>
                <w:szCs w:val="26"/>
                <w:rPrChange w:id="495" w:author="Antoneth Macaisa" w:date="2025-05-07T21:00:00Z">
                  <w:rPr>
                    <w:b w:val="0"/>
                    <w:bCs w:val="0"/>
                    <w:webHidden/>
                  </w:rPr>
                </w:rPrChange>
              </w:rPr>
              <w:tab/>
            </w:r>
            <w:r w:rsidRPr="00BE2C17" w:rsidDel="007C0045">
              <w:rPr>
                <w:webHidden/>
                <w:sz w:val="26"/>
                <w:szCs w:val="26"/>
                <w:rPrChange w:id="496" w:author="Antoneth Macaisa" w:date="2025-05-07T21:00:00Z">
                  <w:rPr>
                    <w:b w:val="0"/>
                    <w:bCs w:val="0"/>
                    <w:webHidden/>
                  </w:rPr>
                </w:rPrChange>
              </w:rPr>
              <w:fldChar w:fldCharType="begin"/>
            </w:r>
            <w:r w:rsidRPr="00BE2C17" w:rsidDel="007C0045">
              <w:rPr>
                <w:webHidden/>
                <w:sz w:val="26"/>
                <w:szCs w:val="26"/>
                <w:rPrChange w:id="497" w:author="Antoneth Macaisa" w:date="2025-05-07T21:00:00Z">
                  <w:rPr>
                    <w:b w:val="0"/>
                    <w:bCs w:val="0"/>
                    <w:webHidden/>
                  </w:rPr>
                </w:rPrChange>
              </w:rPr>
              <w:delInstrText xml:space="preserve"> PAGEREF _Toc197445868 \h </w:delInstrText>
            </w:r>
            <w:r w:rsidRPr="00BE2C17" w:rsidDel="007C0045">
              <w:rPr>
                <w:webHidden/>
                <w:sz w:val="26"/>
                <w:szCs w:val="26"/>
                <w:rPrChange w:id="498" w:author="Antoneth Macaisa" w:date="2025-05-07T21:00:00Z">
                  <w:rPr>
                    <w:webHidden/>
                  </w:rPr>
                </w:rPrChange>
              </w:rPr>
            </w:r>
            <w:r w:rsidRPr="00BE2C17" w:rsidDel="007C0045">
              <w:rPr>
                <w:webHidden/>
                <w:sz w:val="26"/>
                <w:szCs w:val="26"/>
                <w:rPrChange w:id="499" w:author="Antoneth Macaisa" w:date="2025-05-07T21:00:00Z">
                  <w:rPr>
                    <w:b w:val="0"/>
                    <w:bCs w:val="0"/>
                    <w:webHidden/>
                  </w:rPr>
                </w:rPrChange>
              </w:rPr>
              <w:fldChar w:fldCharType="separate"/>
            </w:r>
            <w:r w:rsidR="009E22ED" w:rsidRPr="00BE2C17" w:rsidDel="007C0045">
              <w:rPr>
                <w:webHidden/>
                <w:sz w:val="26"/>
                <w:szCs w:val="26"/>
                <w:rPrChange w:id="500" w:author="Antoneth Macaisa" w:date="2025-05-07T21:00:00Z">
                  <w:rPr>
                    <w:b w:val="0"/>
                    <w:bCs w:val="0"/>
                    <w:webHidden/>
                  </w:rPr>
                </w:rPrChange>
              </w:rPr>
              <w:delText>53</w:delText>
            </w:r>
            <w:r w:rsidRPr="00BE2C17" w:rsidDel="007C0045">
              <w:rPr>
                <w:webHidden/>
                <w:sz w:val="26"/>
                <w:szCs w:val="26"/>
                <w:rPrChange w:id="501" w:author="Antoneth Macaisa" w:date="2025-05-07T21:00:00Z">
                  <w:rPr>
                    <w:b w:val="0"/>
                    <w:bCs w:val="0"/>
                    <w:webHidden/>
                  </w:rPr>
                </w:rPrChange>
              </w:rPr>
              <w:fldChar w:fldCharType="end"/>
            </w:r>
            <w:r w:rsidRPr="00BE2C17" w:rsidDel="007C0045">
              <w:rPr>
                <w:sz w:val="26"/>
                <w:szCs w:val="26"/>
                <w:rPrChange w:id="502" w:author="Antoneth Macaisa" w:date="2025-05-07T21:00:00Z">
                  <w:rPr>
                    <w:b w:val="0"/>
                    <w:bCs w:val="0"/>
                  </w:rPr>
                </w:rPrChange>
              </w:rPr>
              <w:fldChar w:fldCharType="end"/>
            </w:r>
          </w:del>
        </w:p>
        <w:p w14:paraId="1E18DEB4" w14:textId="55E4A7E2" w:rsidR="002B68F7" w:rsidRPr="00D33817" w:rsidDel="007C0045" w:rsidRDefault="002B68F7">
          <w:pPr>
            <w:rPr>
              <w:del w:id="503" w:author="Antoneth Macaisa" w:date="2025-05-07T20:29:00Z"/>
              <w:rFonts w:cstheme="minorBidi"/>
              <w:kern w:val="2"/>
              <w14:ligatures w14:val="standardContextual"/>
            </w:rPr>
            <w:pPrChange w:id="504" w:author="Antoneth Macaisa" w:date="2025-05-07T20:29:00Z">
              <w:pPr>
                <w:pStyle w:val="TOC2"/>
              </w:pPr>
            </w:pPrChange>
          </w:pPr>
          <w:del w:id="505" w:author="Antoneth Macaisa" w:date="2025-05-07T20:29:00Z">
            <w:r w:rsidRPr="00BE2C17" w:rsidDel="007C0045">
              <w:rPr>
                <w:sz w:val="26"/>
                <w:szCs w:val="26"/>
                <w:rPrChange w:id="506" w:author="Antoneth Macaisa" w:date="2025-05-07T21:00:00Z">
                  <w:rPr>
                    <w:b w:val="0"/>
                    <w:bCs w:val="0"/>
                  </w:rPr>
                </w:rPrChange>
              </w:rPr>
              <w:fldChar w:fldCharType="begin"/>
            </w:r>
            <w:r w:rsidRPr="00BE2C17" w:rsidDel="007C0045">
              <w:rPr>
                <w:sz w:val="26"/>
                <w:szCs w:val="26"/>
                <w:rPrChange w:id="507" w:author="Antoneth Macaisa" w:date="2025-05-07T21:00:00Z">
                  <w:rPr>
                    <w:b w:val="0"/>
                    <w:bCs w:val="0"/>
                  </w:rPr>
                </w:rPrChange>
              </w:rPr>
              <w:delInstrText>HYPERLINK \l "_Toc197445869"</w:delInstrText>
            </w:r>
            <w:r w:rsidRPr="00BE2C17" w:rsidDel="007C0045">
              <w:rPr>
                <w:sz w:val="26"/>
                <w:szCs w:val="26"/>
                <w:rPrChange w:id="508" w:author="Antoneth Macaisa" w:date="2025-05-07T21:00:00Z">
                  <w:rPr>
                    <w:b w:val="0"/>
                    <w:bCs w:val="0"/>
                  </w:rPr>
                </w:rPrChange>
              </w:rPr>
              <w:fldChar w:fldCharType="separate"/>
            </w:r>
            <w:r w:rsidRPr="00BE2C17" w:rsidDel="007C0045">
              <w:rPr>
                <w:rStyle w:val="Hyperlink"/>
                <w:sz w:val="26"/>
                <w:szCs w:val="26"/>
                <w:rPrChange w:id="509" w:author="Antoneth Macaisa" w:date="2025-05-07T21:00:00Z">
                  <w:rPr>
                    <w:rStyle w:val="Hyperlink"/>
                    <w:b w:val="0"/>
                    <w:bCs w:val="0"/>
                  </w:rPr>
                </w:rPrChange>
              </w:rPr>
              <w:delText>Context Flow Diagram</w:delText>
            </w:r>
            <w:r w:rsidRPr="00BE2C17" w:rsidDel="007C0045">
              <w:rPr>
                <w:webHidden/>
                <w:sz w:val="26"/>
                <w:szCs w:val="26"/>
                <w:rPrChange w:id="510" w:author="Antoneth Macaisa" w:date="2025-05-07T21:00:00Z">
                  <w:rPr>
                    <w:b w:val="0"/>
                    <w:bCs w:val="0"/>
                    <w:webHidden/>
                  </w:rPr>
                </w:rPrChange>
              </w:rPr>
              <w:tab/>
            </w:r>
            <w:r w:rsidRPr="00BE2C17" w:rsidDel="007C0045">
              <w:rPr>
                <w:webHidden/>
                <w:sz w:val="26"/>
                <w:szCs w:val="26"/>
                <w:rPrChange w:id="511" w:author="Antoneth Macaisa" w:date="2025-05-07T21:00:00Z">
                  <w:rPr>
                    <w:b w:val="0"/>
                    <w:bCs w:val="0"/>
                    <w:webHidden/>
                  </w:rPr>
                </w:rPrChange>
              </w:rPr>
              <w:fldChar w:fldCharType="begin"/>
            </w:r>
            <w:r w:rsidRPr="00BE2C17" w:rsidDel="007C0045">
              <w:rPr>
                <w:webHidden/>
                <w:sz w:val="26"/>
                <w:szCs w:val="26"/>
                <w:rPrChange w:id="512" w:author="Antoneth Macaisa" w:date="2025-05-07T21:00:00Z">
                  <w:rPr>
                    <w:b w:val="0"/>
                    <w:bCs w:val="0"/>
                    <w:webHidden/>
                  </w:rPr>
                </w:rPrChange>
              </w:rPr>
              <w:delInstrText xml:space="preserve"> PAGEREF _Toc197445869 \h </w:delInstrText>
            </w:r>
            <w:r w:rsidRPr="00BE2C17" w:rsidDel="007C0045">
              <w:rPr>
                <w:webHidden/>
                <w:sz w:val="26"/>
                <w:szCs w:val="26"/>
                <w:rPrChange w:id="513" w:author="Antoneth Macaisa" w:date="2025-05-07T21:00:00Z">
                  <w:rPr>
                    <w:webHidden/>
                  </w:rPr>
                </w:rPrChange>
              </w:rPr>
            </w:r>
            <w:r w:rsidRPr="00BE2C17" w:rsidDel="007C0045">
              <w:rPr>
                <w:webHidden/>
                <w:sz w:val="26"/>
                <w:szCs w:val="26"/>
                <w:rPrChange w:id="514" w:author="Antoneth Macaisa" w:date="2025-05-07T21:00:00Z">
                  <w:rPr>
                    <w:b w:val="0"/>
                    <w:bCs w:val="0"/>
                    <w:webHidden/>
                  </w:rPr>
                </w:rPrChange>
              </w:rPr>
              <w:fldChar w:fldCharType="separate"/>
            </w:r>
            <w:r w:rsidR="009E22ED" w:rsidRPr="00BE2C17" w:rsidDel="007C0045">
              <w:rPr>
                <w:webHidden/>
                <w:sz w:val="26"/>
                <w:szCs w:val="26"/>
                <w:rPrChange w:id="515" w:author="Antoneth Macaisa" w:date="2025-05-07T21:00:00Z">
                  <w:rPr>
                    <w:b w:val="0"/>
                    <w:bCs w:val="0"/>
                    <w:webHidden/>
                  </w:rPr>
                </w:rPrChange>
              </w:rPr>
              <w:delText>56</w:delText>
            </w:r>
            <w:r w:rsidRPr="00BE2C17" w:rsidDel="007C0045">
              <w:rPr>
                <w:webHidden/>
                <w:sz w:val="26"/>
                <w:szCs w:val="26"/>
                <w:rPrChange w:id="516" w:author="Antoneth Macaisa" w:date="2025-05-07T21:00:00Z">
                  <w:rPr>
                    <w:b w:val="0"/>
                    <w:bCs w:val="0"/>
                    <w:webHidden/>
                  </w:rPr>
                </w:rPrChange>
              </w:rPr>
              <w:fldChar w:fldCharType="end"/>
            </w:r>
            <w:r w:rsidRPr="00BE2C17" w:rsidDel="007C0045">
              <w:rPr>
                <w:sz w:val="26"/>
                <w:szCs w:val="26"/>
                <w:rPrChange w:id="517" w:author="Antoneth Macaisa" w:date="2025-05-07T21:00:00Z">
                  <w:rPr>
                    <w:b w:val="0"/>
                    <w:bCs w:val="0"/>
                  </w:rPr>
                </w:rPrChange>
              </w:rPr>
              <w:fldChar w:fldCharType="end"/>
            </w:r>
          </w:del>
        </w:p>
        <w:p w14:paraId="3B2457E3" w14:textId="4A91D60E" w:rsidR="002B68F7" w:rsidRPr="00D33817" w:rsidDel="007C0045" w:rsidRDefault="002B68F7">
          <w:pPr>
            <w:rPr>
              <w:del w:id="518" w:author="Antoneth Macaisa" w:date="2025-05-07T20:29:00Z"/>
              <w:rFonts w:cstheme="minorBidi"/>
              <w:kern w:val="2"/>
              <w14:ligatures w14:val="standardContextual"/>
            </w:rPr>
            <w:pPrChange w:id="519" w:author="Antoneth Macaisa" w:date="2025-05-07T20:29:00Z">
              <w:pPr>
                <w:pStyle w:val="TOC2"/>
              </w:pPr>
            </w:pPrChange>
          </w:pPr>
          <w:del w:id="520" w:author="Antoneth Macaisa" w:date="2025-05-07T20:29:00Z">
            <w:r w:rsidRPr="00BE2C17" w:rsidDel="007C0045">
              <w:rPr>
                <w:sz w:val="26"/>
                <w:szCs w:val="26"/>
                <w:rPrChange w:id="521" w:author="Antoneth Macaisa" w:date="2025-05-07T21:00:00Z">
                  <w:rPr>
                    <w:b w:val="0"/>
                    <w:bCs w:val="0"/>
                  </w:rPr>
                </w:rPrChange>
              </w:rPr>
              <w:fldChar w:fldCharType="begin"/>
            </w:r>
            <w:r w:rsidRPr="00BE2C17" w:rsidDel="007C0045">
              <w:rPr>
                <w:sz w:val="26"/>
                <w:szCs w:val="26"/>
                <w:rPrChange w:id="522" w:author="Antoneth Macaisa" w:date="2025-05-07T21:00:00Z">
                  <w:rPr>
                    <w:b w:val="0"/>
                    <w:bCs w:val="0"/>
                  </w:rPr>
                </w:rPrChange>
              </w:rPr>
              <w:delInstrText>HYPERLINK \l "_Toc197445870"</w:delInstrText>
            </w:r>
            <w:r w:rsidRPr="00BE2C17" w:rsidDel="007C0045">
              <w:rPr>
                <w:sz w:val="26"/>
                <w:szCs w:val="26"/>
                <w:rPrChange w:id="523" w:author="Antoneth Macaisa" w:date="2025-05-07T21:00:00Z">
                  <w:rPr>
                    <w:b w:val="0"/>
                    <w:bCs w:val="0"/>
                  </w:rPr>
                </w:rPrChange>
              </w:rPr>
              <w:fldChar w:fldCharType="separate"/>
            </w:r>
            <w:r w:rsidRPr="00BE2C17" w:rsidDel="007C0045">
              <w:rPr>
                <w:rStyle w:val="Hyperlink"/>
                <w:sz w:val="26"/>
                <w:szCs w:val="26"/>
                <w:rPrChange w:id="524" w:author="Antoneth Macaisa" w:date="2025-05-07T21:00:00Z">
                  <w:rPr>
                    <w:rStyle w:val="Hyperlink"/>
                    <w:b w:val="0"/>
                    <w:bCs w:val="0"/>
                  </w:rPr>
                </w:rPrChange>
              </w:rPr>
              <w:delText>Data Flow Diagram</w:delText>
            </w:r>
            <w:r w:rsidRPr="00BE2C17" w:rsidDel="007C0045">
              <w:rPr>
                <w:webHidden/>
                <w:sz w:val="26"/>
                <w:szCs w:val="26"/>
                <w:rPrChange w:id="525" w:author="Antoneth Macaisa" w:date="2025-05-07T21:00:00Z">
                  <w:rPr>
                    <w:b w:val="0"/>
                    <w:bCs w:val="0"/>
                    <w:webHidden/>
                  </w:rPr>
                </w:rPrChange>
              </w:rPr>
              <w:tab/>
            </w:r>
            <w:r w:rsidRPr="00BE2C17" w:rsidDel="007C0045">
              <w:rPr>
                <w:webHidden/>
                <w:sz w:val="26"/>
                <w:szCs w:val="26"/>
                <w:rPrChange w:id="526" w:author="Antoneth Macaisa" w:date="2025-05-07T21:00:00Z">
                  <w:rPr>
                    <w:b w:val="0"/>
                    <w:bCs w:val="0"/>
                    <w:webHidden/>
                  </w:rPr>
                </w:rPrChange>
              </w:rPr>
              <w:fldChar w:fldCharType="begin"/>
            </w:r>
            <w:r w:rsidRPr="00BE2C17" w:rsidDel="007C0045">
              <w:rPr>
                <w:webHidden/>
                <w:sz w:val="26"/>
                <w:szCs w:val="26"/>
                <w:rPrChange w:id="527" w:author="Antoneth Macaisa" w:date="2025-05-07T21:00:00Z">
                  <w:rPr>
                    <w:b w:val="0"/>
                    <w:bCs w:val="0"/>
                    <w:webHidden/>
                  </w:rPr>
                </w:rPrChange>
              </w:rPr>
              <w:delInstrText xml:space="preserve"> PAGEREF _Toc197445870 \h </w:delInstrText>
            </w:r>
            <w:r w:rsidRPr="00BE2C17" w:rsidDel="007C0045">
              <w:rPr>
                <w:webHidden/>
                <w:sz w:val="26"/>
                <w:szCs w:val="26"/>
                <w:rPrChange w:id="528" w:author="Antoneth Macaisa" w:date="2025-05-07T21:00:00Z">
                  <w:rPr>
                    <w:webHidden/>
                  </w:rPr>
                </w:rPrChange>
              </w:rPr>
            </w:r>
            <w:r w:rsidRPr="00BE2C17" w:rsidDel="007C0045">
              <w:rPr>
                <w:webHidden/>
                <w:sz w:val="26"/>
                <w:szCs w:val="26"/>
                <w:rPrChange w:id="529" w:author="Antoneth Macaisa" w:date="2025-05-07T21:00:00Z">
                  <w:rPr>
                    <w:b w:val="0"/>
                    <w:bCs w:val="0"/>
                    <w:webHidden/>
                  </w:rPr>
                </w:rPrChange>
              </w:rPr>
              <w:fldChar w:fldCharType="separate"/>
            </w:r>
            <w:r w:rsidR="009E22ED" w:rsidRPr="00BE2C17" w:rsidDel="007C0045">
              <w:rPr>
                <w:webHidden/>
                <w:sz w:val="26"/>
                <w:szCs w:val="26"/>
                <w:rPrChange w:id="530" w:author="Antoneth Macaisa" w:date="2025-05-07T21:00:00Z">
                  <w:rPr>
                    <w:b w:val="0"/>
                    <w:bCs w:val="0"/>
                    <w:webHidden/>
                  </w:rPr>
                </w:rPrChange>
              </w:rPr>
              <w:delText>58</w:delText>
            </w:r>
            <w:r w:rsidRPr="00BE2C17" w:rsidDel="007C0045">
              <w:rPr>
                <w:webHidden/>
                <w:sz w:val="26"/>
                <w:szCs w:val="26"/>
                <w:rPrChange w:id="531" w:author="Antoneth Macaisa" w:date="2025-05-07T21:00:00Z">
                  <w:rPr>
                    <w:b w:val="0"/>
                    <w:bCs w:val="0"/>
                    <w:webHidden/>
                  </w:rPr>
                </w:rPrChange>
              </w:rPr>
              <w:fldChar w:fldCharType="end"/>
            </w:r>
            <w:r w:rsidRPr="00BE2C17" w:rsidDel="007C0045">
              <w:rPr>
                <w:sz w:val="26"/>
                <w:szCs w:val="26"/>
                <w:rPrChange w:id="532" w:author="Antoneth Macaisa" w:date="2025-05-07T21:00:00Z">
                  <w:rPr>
                    <w:b w:val="0"/>
                    <w:bCs w:val="0"/>
                  </w:rPr>
                </w:rPrChange>
              </w:rPr>
              <w:fldChar w:fldCharType="end"/>
            </w:r>
          </w:del>
        </w:p>
        <w:p w14:paraId="7C4C77A7" w14:textId="12E8379E" w:rsidR="002B68F7" w:rsidRPr="00D33817" w:rsidDel="007C0045" w:rsidRDefault="002B68F7">
          <w:pPr>
            <w:rPr>
              <w:del w:id="533" w:author="Antoneth Macaisa" w:date="2025-05-07T20:29:00Z"/>
              <w:rFonts w:cstheme="minorBidi"/>
              <w:kern w:val="2"/>
              <w14:ligatures w14:val="standardContextual"/>
            </w:rPr>
            <w:pPrChange w:id="534" w:author="Antoneth Macaisa" w:date="2025-05-07T20:29:00Z">
              <w:pPr>
                <w:pStyle w:val="TOC2"/>
              </w:pPr>
            </w:pPrChange>
          </w:pPr>
          <w:del w:id="535" w:author="Antoneth Macaisa" w:date="2025-05-07T20:29:00Z">
            <w:r w:rsidRPr="00BE2C17" w:rsidDel="007C0045">
              <w:rPr>
                <w:sz w:val="26"/>
                <w:szCs w:val="26"/>
                <w:rPrChange w:id="536" w:author="Antoneth Macaisa" w:date="2025-05-07T21:00:00Z">
                  <w:rPr>
                    <w:b w:val="0"/>
                    <w:bCs w:val="0"/>
                  </w:rPr>
                </w:rPrChange>
              </w:rPr>
              <w:fldChar w:fldCharType="begin"/>
            </w:r>
            <w:r w:rsidRPr="00BE2C17" w:rsidDel="007C0045">
              <w:rPr>
                <w:sz w:val="26"/>
                <w:szCs w:val="26"/>
                <w:rPrChange w:id="537" w:author="Antoneth Macaisa" w:date="2025-05-07T21:00:00Z">
                  <w:rPr>
                    <w:b w:val="0"/>
                    <w:bCs w:val="0"/>
                  </w:rPr>
                </w:rPrChange>
              </w:rPr>
              <w:delInstrText>HYPERLINK \l "_Toc197445871"</w:delInstrText>
            </w:r>
            <w:r w:rsidRPr="00BE2C17" w:rsidDel="007C0045">
              <w:rPr>
                <w:sz w:val="26"/>
                <w:szCs w:val="26"/>
                <w:rPrChange w:id="538" w:author="Antoneth Macaisa" w:date="2025-05-07T21:00:00Z">
                  <w:rPr>
                    <w:b w:val="0"/>
                    <w:bCs w:val="0"/>
                  </w:rPr>
                </w:rPrChange>
              </w:rPr>
              <w:fldChar w:fldCharType="separate"/>
            </w:r>
            <w:r w:rsidRPr="00BE2C17" w:rsidDel="007C0045">
              <w:rPr>
                <w:rStyle w:val="Hyperlink"/>
                <w:sz w:val="26"/>
                <w:szCs w:val="26"/>
                <w:rPrChange w:id="539" w:author="Antoneth Macaisa" w:date="2025-05-07T21:00:00Z">
                  <w:rPr>
                    <w:rStyle w:val="Hyperlink"/>
                    <w:b w:val="0"/>
                    <w:bCs w:val="0"/>
                  </w:rPr>
                </w:rPrChange>
              </w:rPr>
              <w:delText>Functional Requirements</w:delText>
            </w:r>
            <w:r w:rsidRPr="00BE2C17" w:rsidDel="007C0045">
              <w:rPr>
                <w:webHidden/>
                <w:sz w:val="26"/>
                <w:szCs w:val="26"/>
                <w:rPrChange w:id="540" w:author="Antoneth Macaisa" w:date="2025-05-07T21:00:00Z">
                  <w:rPr>
                    <w:b w:val="0"/>
                    <w:bCs w:val="0"/>
                    <w:webHidden/>
                  </w:rPr>
                </w:rPrChange>
              </w:rPr>
              <w:tab/>
            </w:r>
            <w:r w:rsidRPr="00BE2C17" w:rsidDel="007C0045">
              <w:rPr>
                <w:webHidden/>
                <w:sz w:val="26"/>
                <w:szCs w:val="26"/>
                <w:rPrChange w:id="541" w:author="Antoneth Macaisa" w:date="2025-05-07T21:00:00Z">
                  <w:rPr>
                    <w:b w:val="0"/>
                    <w:bCs w:val="0"/>
                    <w:webHidden/>
                  </w:rPr>
                </w:rPrChange>
              </w:rPr>
              <w:fldChar w:fldCharType="begin"/>
            </w:r>
            <w:r w:rsidRPr="00BE2C17" w:rsidDel="007C0045">
              <w:rPr>
                <w:webHidden/>
                <w:sz w:val="26"/>
                <w:szCs w:val="26"/>
                <w:rPrChange w:id="542" w:author="Antoneth Macaisa" w:date="2025-05-07T21:00:00Z">
                  <w:rPr>
                    <w:b w:val="0"/>
                    <w:bCs w:val="0"/>
                    <w:webHidden/>
                  </w:rPr>
                </w:rPrChange>
              </w:rPr>
              <w:delInstrText xml:space="preserve"> PAGEREF _Toc197445871 \h </w:delInstrText>
            </w:r>
            <w:r w:rsidRPr="00BE2C17" w:rsidDel="007C0045">
              <w:rPr>
                <w:webHidden/>
                <w:sz w:val="26"/>
                <w:szCs w:val="26"/>
                <w:rPrChange w:id="543" w:author="Antoneth Macaisa" w:date="2025-05-07T21:00:00Z">
                  <w:rPr>
                    <w:webHidden/>
                  </w:rPr>
                </w:rPrChange>
              </w:rPr>
            </w:r>
            <w:r w:rsidRPr="00BE2C17" w:rsidDel="007C0045">
              <w:rPr>
                <w:webHidden/>
                <w:sz w:val="26"/>
                <w:szCs w:val="26"/>
                <w:rPrChange w:id="544" w:author="Antoneth Macaisa" w:date="2025-05-07T21:00:00Z">
                  <w:rPr>
                    <w:b w:val="0"/>
                    <w:bCs w:val="0"/>
                    <w:webHidden/>
                  </w:rPr>
                </w:rPrChange>
              </w:rPr>
              <w:fldChar w:fldCharType="separate"/>
            </w:r>
            <w:r w:rsidR="009E22ED" w:rsidRPr="00BE2C17" w:rsidDel="007C0045">
              <w:rPr>
                <w:webHidden/>
                <w:sz w:val="26"/>
                <w:szCs w:val="26"/>
                <w:rPrChange w:id="545" w:author="Antoneth Macaisa" w:date="2025-05-07T21:00:00Z">
                  <w:rPr>
                    <w:b w:val="0"/>
                    <w:bCs w:val="0"/>
                    <w:webHidden/>
                  </w:rPr>
                </w:rPrChange>
              </w:rPr>
              <w:delText>61</w:delText>
            </w:r>
            <w:r w:rsidRPr="00BE2C17" w:rsidDel="007C0045">
              <w:rPr>
                <w:webHidden/>
                <w:sz w:val="26"/>
                <w:szCs w:val="26"/>
                <w:rPrChange w:id="546" w:author="Antoneth Macaisa" w:date="2025-05-07T21:00:00Z">
                  <w:rPr>
                    <w:b w:val="0"/>
                    <w:bCs w:val="0"/>
                    <w:webHidden/>
                  </w:rPr>
                </w:rPrChange>
              </w:rPr>
              <w:fldChar w:fldCharType="end"/>
            </w:r>
            <w:r w:rsidRPr="00BE2C17" w:rsidDel="007C0045">
              <w:rPr>
                <w:sz w:val="26"/>
                <w:szCs w:val="26"/>
                <w:rPrChange w:id="547" w:author="Antoneth Macaisa" w:date="2025-05-07T21:00:00Z">
                  <w:rPr>
                    <w:b w:val="0"/>
                    <w:bCs w:val="0"/>
                  </w:rPr>
                </w:rPrChange>
              </w:rPr>
              <w:fldChar w:fldCharType="end"/>
            </w:r>
          </w:del>
        </w:p>
        <w:p w14:paraId="1C9739DB" w14:textId="5A182DFA" w:rsidR="002B68F7" w:rsidRPr="00D33817" w:rsidDel="007C0045" w:rsidRDefault="002B68F7">
          <w:pPr>
            <w:rPr>
              <w:del w:id="548" w:author="Antoneth Macaisa" w:date="2025-05-07T20:29:00Z"/>
              <w:rFonts w:cstheme="minorBidi"/>
              <w:kern w:val="2"/>
              <w14:ligatures w14:val="standardContextual"/>
            </w:rPr>
            <w:pPrChange w:id="549" w:author="Antoneth Macaisa" w:date="2025-05-07T20:29:00Z">
              <w:pPr>
                <w:pStyle w:val="TOC2"/>
              </w:pPr>
            </w:pPrChange>
          </w:pPr>
          <w:del w:id="550" w:author="Antoneth Macaisa" w:date="2025-05-07T20:29:00Z">
            <w:r w:rsidRPr="00BE2C17" w:rsidDel="007C0045">
              <w:rPr>
                <w:sz w:val="26"/>
                <w:szCs w:val="26"/>
                <w:rPrChange w:id="551" w:author="Antoneth Macaisa" w:date="2025-05-07T21:00:00Z">
                  <w:rPr>
                    <w:b w:val="0"/>
                    <w:bCs w:val="0"/>
                  </w:rPr>
                </w:rPrChange>
              </w:rPr>
              <w:fldChar w:fldCharType="begin"/>
            </w:r>
            <w:r w:rsidRPr="00BE2C17" w:rsidDel="007C0045">
              <w:rPr>
                <w:sz w:val="26"/>
                <w:szCs w:val="26"/>
                <w:rPrChange w:id="552" w:author="Antoneth Macaisa" w:date="2025-05-07T21:00:00Z">
                  <w:rPr>
                    <w:b w:val="0"/>
                    <w:bCs w:val="0"/>
                  </w:rPr>
                </w:rPrChange>
              </w:rPr>
              <w:delInstrText>HYPERLINK \l "_Toc197445872"</w:delInstrText>
            </w:r>
            <w:r w:rsidRPr="00BE2C17" w:rsidDel="007C0045">
              <w:rPr>
                <w:sz w:val="26"/>
                <w:szCs w:val="26"/>
                <w:rPrChange w:id="553" w:author="Antoneth Macaisa" w:date="2025-05-07T21:00:00Z">
                  <w:rPr>
                    <w:b w:val="0"/>
                    <w:bCs w:val="0"/>
                  </w:rPr>
                </w:rPrChange>
              </w:rPr>
              <w:fldChar w:fldCharType="separate"/>
            </w:r>
            <w:r w:rsidRPr="00BE2C17" w:rsidDel="007C0045">
              <w:rPr>
                <w:rStyle w:val="Hyperlink"/>
                <w:sz w:val="26"/>
                <w:szCs w:val="26"/>
                <w:rPrChange w:id="554" w:author="Antoneth Macaisa" w:date="2025-05-07T21:00:00Z">
                  <w:rPr>
                    <w:rStyle w:val="Hyperlink"/>
                    <w:b w:val="0"/>
                    <w:bCs w:val="0"/>
                  </w:rPr>
                </w:rPrChange>
              </w:rPr>
              <w:delText>Non-Functional Requirements</w:delText>
            </w:r>
            <w:r w:rsidRPr="00BE2C17" w:rsidDel="007C0045">
              <w:rPr>
                <w:webHidden/>
                <w:sz w:val="26"/>
                <w:szCs w:val="26"/>
                <w:rPrChange w:id="555" w:author="Antoneth Macaisa" w:date="2025-05-07T21:00:00Z">
                  <w:rPr>
                    <w:b w:val="0"/>
                    <w:bCs w:val="0"/>
                    <w:webHidden/>
                  </w:rPr>
                </w:rPrChange>
              </w:rPr>
              <w:tab/>
            </w:r>
            <w:r w:rsidRPr="00BE2C17" w:rsidDel="007C0045">
              <w:rPr>
                <w:webHidden/>
                <w:sz w:val="26"/>
                <w:szCs w:val="26"/>
                <w:rPrChange w:id="556" w:author="Antoneth Macaisa" w:date="2025-05-07T21:00:00Z">
                  <w:rPr>
                    <w:b w:val="0"/>
                    <w:bCs w:val="0"/>
                    <w:webHidden/>
                  </w:rPr>
                </w:rPrChange>
              </w:rPr>
              <w:fldChar w:fldCharType="begin"/>
            </w:r>
            <w:r w:rsidRPr="00BE2C17" w:rsidDel="007C0045">
              <w:rPr>
                <w:webHidden/>
                <w:sz w:val="26"/>
                <w:szCs w:val="26"/>
                <w:rPrChange w:id="557" w:author="Antoneth Macaisa" w:date="2025-05-07T21:00:00Z">
                  <w:rPr>
                    <w:b w:val="0"/>
                    <w:bCs w:val="0"/>
                    <w:webHidden/>
                  </w:rPr>
                </w:rPrChange>
              </w:rPr>
              <w:delInstrText xml:space="preserve"> PAGEREF _Toc197445872 \h </w:delInstrText>
            </w:r>
            <w:r w:rsidRPr="00BE2C17" w:rsidDel="007C0045">
              <w:rPr>
                <w:webHidden/>
                <w:sz w:val="26"/>
                <w:szCs w:val="26"/>
                <w:rPrChange w:id="558" w:author="Antoneth Macaisa" w:date="2025-05-07T21:00:00Z">
                  <w:rPr>
                    <w:webHidden/>
                  </w:rPr>
                </w:rPrChange>
              </w:rPr>
            </w:r>
            <w:r w:rsidRPr="00BE2C17" w:rsidDel="007C0045">
              <w:rPr>
                <w:webHidden/>
                <w:sz w:val="26"/>
                <w:szCs w:val="26"/>
                <w:rPrChange w:id="559" w:author="Antoneth Macaisa" w:date="2025-05-07T21:00:00Z">
                  <w:rPr>
                    <w:b w:val="0"/>
                    <w:bCs w:val="0"/>
                    <w:webHidden/>
                  </w:rPr>
                </w:rPrChange>
              </w:rPr>
              <w:fldChar w:fldCharType="separate"/>
            </w:r>
            <w:r w:rsidR="009E22ED" w:rsidRPr="00BE2C17" w:rsidDel="007C0045">
              <w:rPr>
                <w:webHidden/>
                <w:sz w:val="26"/>
                <w:szCs w:val="26"/>
                <w:rPrChange w:id="560" w:author="Antoneth Macaisa" w:date="2025-05-07T21:00:00Z">
                  <w:rPr>
                    <w:b w:val="0"/>
                    <w:bCs w:val="0"/>
                    <w:webHidden/>
                  </w:rPr>
                </w:rPrChange>
              </w:rPr>
              <w:delText>63</w:delText>
            </w:r>
            <w:r w:rsidRPr="00BE2C17" w:rsidDel="007C0045">
              <w:rPr>
                <w:webHidden/>
                <w:sz w:val="26"/>
                <w:szCs w:val="26"/>
                <w:rPrChange w:id="561" w:author="Antoneth Macaisa" w:date="2025-05-07T21:00:00Z">
                  <w:rPr>
                    <w:b w:val="0"/>
                    <w:bCs w:val="0"/>
                    <w:webHidden/>
                  </w:rPr>
                </w:rPrChange>
              </w:rPr>
              <w:fldChar w:fldCharType="end"/>
            </w:r>
            <w:r w:rsidRPr="00BE2C17" w:rsidDel="007C0045">
              <w:rPr>
                <w:sz w:val="26"/>
                <w:szCs w:val="26"/>
                <w:rPrChange w:id="562" w:author="Antoneth Macaisa" w:date="2025-05-07T21:00:00Z">
                  <w:rPr>
                    <w:b w:val="0"/>
                    <w:bCs w:val="0"/>
                  </w:rPr>
                </w:rPrChange>
              </w:rPr>
              <w:fldChar w:fldCharType="end"/>
            </w:r>
          </w:del>
        </w:p>
        <w:p w14:paraId="70934785" w14:textId="47523AEE" w:rsidR="002B68F7" w:rsidRPr="00D33817" w:rsidDel="007C0045" w:rsidRDefault="002B68F7">
          <w:pPr>
            <w:rPr>
              <w:del w:id="563" w:author="Antoneth Macaisa" w:date="2025-05-07T20:29:00Z"/>
              <w:rFonts w:cstheme="minorBidi"/>
              <w:kern w:val="2"/>
              <w14:ligatures w14:val="standardContextual"/>
            </w:rPr>
            <w:pPrChange w:id="564" w:author="Antoneth Macaisa" w:date="2025-05-07T20:29:00Z">
              <w:pPr>
                <w:pStyle w:val="TOC2"/>
              </w:pPr>
            </w:pPrChange>
          </w:pPr>
          <w:del w:id="565" w:author="Antoneth Macaisa" w:date="2025-05-07T20:29:00Z">
            <w:r w:rsidRPr="00BE2C17" w:rsidDel="007C0045">
              <w:rPr>
                <w:sz w:val="26"/>
                <w:szCs w:val="26"/>
                <w:rPrChange w:id="566" w:author="Antoneth Macaisa" w:date="2025-05-07T21:00:00Z">
                  <w:rPr>
                    <w:b w:val="0"/>
                    <w:bCs w:val="0"/>
                  </w:rPr>
                </w:rPrChange>
              </w:rPr>
              <w:fldChar w:fldCharType="begin"/>
            </w:r>
            <w:r w:rsidRPr="00BE2C17" w:rsidDel="007C0045">
              <w:rPr>
                <w:sz w:val="26"/>
                <w:szCs w:val="26"/>
                <w:rPrChange w:id="567" w:author="Antoneth Macaisa" w:date="2025-05-07T21:00:00Z">
                  <w:rPr>
                    <w:b w:val="0"/>
                    <w:bCs w:val="0"/>
                  </w:rPr>
                </w:rPrChange>
              </w:rPr>
              <w:delInstrText>HYPERLINK \l "_Toc197445873"</w:delInstrText>
            </w:r>
            <w:r w:rsidRPr="00BE2C17" w:rsidDel="007C0045">
              <w:rPr>
                <w:sz w:val="26"/>
                <w:szCs w:val="26"/>
                <w:rPrChange w:id="568" w:author="Antoneth Macaisa" w:date="2025-05-07T21:00:00Z">
                  <w:rPr>
                    <w:b w:val="0"/>
                    <w:bCs w:val="0"/>
                  </w:rPr>
                </w:rPrChange>
              </w:rPr>
              <w:fldChar w:fldCharType="separate"/>
            </w:r>
            <w:r w:rsidRPr="00BE2C17" w:rsidDel="007C0045">
              <w:rPr>
                <w:rStyle w:val="Hyperlink"/>
                <w:sz w:val="26"/>
                <w:szCs w:val="26"/>
                <w:rPrChange w:id="569" w:author="Antoneth Macaisa" w:date="2025-05-07T21:00:00Z">
                  <w:rPr>
                    <w:rStyle w:val="Hyperlink"/>
                    <w:b w:val="0"/>
                    <w:bCs w:val="0"/>
                  </w:rPr>
                </w:rPrChange>
              </w:rPr>
              <w:delText>User Design Interface</w:delText>
            </w:r>
            <w:r w:rsidRPr="00BE2C17" w:rsidDel="007C0045">
              <w:rPr>
                <w:webHidden/>
                <w:sz w:val="26"/>
                <w:szCs w:val="26"/>
                <w:rPrChange w:id="570" w:author="Antoneth Macaisa" w:date="2025-05-07T21:00:00Z">
                  <w:rPr>
                    <w:b w:val="0"/>
                    <w:bCs w:val="0"/>
                    <w:webHidden/>
                  </w:rPr>
                </w:rPrChange>
              </w:rPr>
              <w:tab/>
            </w:r>
            <w:r w:rsidRPr="00BE2C17" w:rsidDel="007C0045">
              <w:rPr>
                <w:webHidden/>
                <w:sz w:val="26"/>
                <w:szCs w:val="26"/>
                <w:rPrChange w:id="571" w:author="Antoneth Macaisa" w:date="2025-05-07T21:00:00Z">
                  <w:rPr>
                    <w:b w:val="0"/>
                    <w:bCs w:val="0"/>
                    <w:webHidden/>
                  </w:rPr>
                </w:rPrChange>
              </w:rPr>
              <w:fldChar w:fldCharType="begin"/>
            </w:r>
            <w:r w:rsidRPr="00BE2C17" w:rsidDel="007C0045">
              <w:rPr>
                <w:webHidden/>
                <w:sz w:val="26"/>
                <w:szCs w:val="26"/>
                <w:rPrChange w:id="572" w:author="Antoneth Macaisa" w:date="2025-05-07T21:00:00Z">
                  <w:rPr>
                    <w:b w:val="0"/>
                    <w:bCs w:val="0"/>
                    <w:webHidden/>
                  </w:rPr>
                </w:rPrChange>
              </w:rPr>
              <w:delInstrText xml:space="preserve"> PAGEREF _Toc197445873 \h </w:delInstrText>
            </w:r>
            <w:r w:rsidRPr="00BE2C17" w:rsidDel="007C0045">
              <w:rPr>
                <w:webHidden/>
                <w:sz w:val="26"/>
                <w:szCs w:val="26"/>
                <w:rPrChange w:id="573" w:author="Antoneth Macaisa" w:date="2025-05-07T21:00:00Z">
                  <w:rPr>
                    <w:webHidden/>
                  </w:rPr>
                </w:rPrChange>
              </w:rPr>
            </w:r>
            <w:r w:rsidRPr="00BE2C17" w:rsidDel="007C0045">
              <w:rPr>
                <w:webHidden/>
                <w:sz w:val="26"/>
                <w:szCs w:val="26"/>
                <w:rPrChange w:id="574" w:author="Antoneth Macaisa" w:date="2025-05-07T21:00:00Z">
                  <w:rPr>
                    <w:b w:val="0"/>
                    <w:bCs w:val="0"/>
                    <w:webHidden/>
                  </w:rPr>
                </w:rPrChange>
              </w:rPr>
              <w:fldChar w:fldCharType="separate"/>
            </w:r>
            <w:r w:rsidR="009E22ED" w:rsidRPr="00BE2C17" w:rsidDel="007C0045">
              <w:rPr>
                <w:webHidden/>
                <w:sz w:val="26"/>
                <w:szCs w:val="26"/>
                <w:rPrChange w:id="575" w:author="Antoneth Macaisa" w:date="2025-05-07T21:00:00Z">
                  <w:rPr>
                    <w:b w:val="0"/>
                    <w:bCs w:val="0"/>
                    <w:webHidden/>
                  </w:rPr>
                </w:rPrChange>
              </w:rPr>
              <w:delText>65</w:delText>
            </w:r>
            <w:r w:rsidRPr="00BE2C17" w:rsidDel="007C0045">
              <w:rPr>
                <w:webHidden/>
                <w:sz w:val="26"/>
                <w:szCs w:val="26"/>
                <w:rPrChange w:id="576" w:author="Antoneth Macaisa" w:date="2025-05-07T21:00:00Z">
                  <w:rPr>
                    <w:b w:val="0"/>
                    <w:bCs w:val="0"/>
                    <w:webHidden/>
                  </w:rPr>
                </w:rPrChange>
              </w:rPr>
              <w:fldChar w:fldCharType="end"/>
            </w:r>
            <w:r w:rsidRPr="00BE2C17" w:rsidDel="007C0045">
              <w:rPr>
                <w:sz w:val="26"/>
                <w:szCs w:val="26"/>
                <w:rPrChange w:id="577" w:author="Antoneth Macaisa" w:date="2025-05-07T21:00:00Z">
                  <w:rPr>
                    <w:b w:val="0"/>
                    <w:bCs w:val="0"/>
                  </w:rPr>
                </w:rPrChange>
              </w:rPr>
              <w:fldChar w:fldCharType="end"/>
            </w:r>
          </w:del>
        </w:p>
        <w:p w14:paraId="5D2BA5A9" w14:textId="635E36B0" w:rsidR="002B68F7" w:rsidRPr="00D33817" w:rsidDel="007C0045" w:rsidRDefault="002B68F7">
          <w:pPr>
            <w:rPr>
              <w:del w:id="578" w:author="Antoneth Macaisa" w:date="2025-05-07T20:29:00Z"/>
              <w:rFonts w:cstheme="minorBidi"/>
              <w:kern w:val="2"/>
              <w14:ligatures w14:val="standardContextual"/>
            </w:rPr>
            <w:pPrChange w:id="579" w:author="Antoneth Macaisa" w:date="2025-05-07T20:29:00Z">
              <w:pPr>
                <w:pStyle w:val="TOC2"/>
              </w:pPr>
            </w:pPrChange>
          </w:pPr>
          <w:del w:id="580" w:author="Antoneth Macaisa" w:date="2025-05-07T20:29:00Z">
            <w:r w:rsidRPr="00BE2C17" w:rsidDel="007C0045">
              <w:rPr>
                <w:sz w:val="26"/>
                <w:szCs w:val="26"/>
                <w:rPrChange w:id="581" w:author="Antoneth Macaisa" w:date="2025-05-07T21:00:00Z">
                  <w:rPr>
                    <w:b w:val="0"/>
                    <w:bCs w:val="0"/>
                  </w:rPr>
                </w:rPrChange>
              </w:rPr>
              <w:fldChar w:fldCharType="begin"/>
            </w:r>
            <w:r w:rsidRPr="00BE2C17" w:rsidDel="007C0045">
              <w:rPr>
                <w:sz w:val="26"/>
                <w:szCs w:val="26"/>
                <w:rPrChange w:id="582" w:author="Antoneth Macaisa" w:date="2025-05-07T21:00:00Z">
                  <w:rPr>
                    <w:b w:val="0"/>
                    <w:bCs w:val="0"/>
                  </w:rPr>
                </w:rPrChange>
              </w:rPr>
              <w:delInstrText>HYPERLINK \l "_Toc197445874"</w:delInstrText>
            </w:r>
            <w:r w:rsidRPr="00BE2C17" w:rsidDel="007C0045">
              <w:rPr>
                <w:sz w:val="26"/>
                <w:szCs w:val="26"/>
                <w:rPrChange w:id="583" w:author="Antoneth Macaisa" w:date="2025-05-07T21:00:00Z">
                  <w:rPr>
                    <w:b w:val="0"/>
                    <w:bCs w:val="0"/>
                  </w:rPr>
                </w:rPrChange>
              </w:rPr>
              <w:fldChar w:fldCharType="separate"/>
            </w:r>
            <w:r w:rsidRPr="00BE2C17" w:rsidDel="007C0045">
              <w:rPr>
                <w:rStyle w:val="Hyperlink"/>
                <w:sz w:val="26"/>
                <w:szCs w:val="26"/>
                <w:rPrChange w:id="584" w:author="Antoneth Macaisa" w:date="2025-05-07T21:00:00Z">
                  <w:rPr>
                    <w:rStyle w:val="Hyperlink"/>
                    <w:b w:val="0"/>
                    <w:bCs w:val="0"/>
                  </w:rPr>
                </w:rPrChange>
              </w:rPr>
              <w:delText>Hardware Requirements in Developing the System</w:delText>
            </w:r>
            <w:r w:rsidRPr="00BE2C17" w:rsidDel="007C0045">
              <w:rPr>
                <w:webHidden/>
                <w:sz w:val="26"/>
                <w:szCs w:val="26"/>
                <w:rPrChange w:id="585" w:author="Antoneth Macaisa" w:date="2025-05-07T21:00:00Z">
                  <w:rPr>
                    <w:b w:val="0"/>
                    <w:bCs w:val="0"/>
                    <w:webHidden/>
                  </w:rPr>
                </w:rPrChange>
              </w:rPr>
              <w:tab/>
            </w:r>
            <w:r w:rsidRPr="00BE2C17" w:rsidDel="007C0045">
              <w:rPr>
                <w:webHidden/>
                <w:sz w:val="26"/>
                <w:szCs w:val="26"/>
                <w:rPrChange w:id="586" w:author="Antoneth Macaisa" w:date="2025-05-07T21:00:00Z">
                  <w:rPr>
                    <w:b w:val="0"/>
                    <w:bCs w:val="0"/>
                    <w:webHidden/>
                  </w:rPr>
                </w:rPrChange>
              </w:rPr>
              <w:fldChar w:fldCharType="begin"/>
            </w:r>
            <w:r w:rsidRPr="00BE2C17" w:rsidDel="007C0045">
              <w:rPr>
                <w:webHidden/>
                <w:sz w:val="26"/>
                <w:szCs w:val="26"/>
                <w:rPrChange w:id="587" w:author="Antoneth Macaisa" w:date="2025-05-07T21:00:00Z">
                  <w:rPr>
                    <w:b w:val="0"/>
                    <w:bCs w:val="0"/>
                    <w:webHidden/>
                  </w:rPr>
                </w:rPrChange>
              </w:rPr>
              <w:delInstrText xml:space="preserve"> PAGEREF _Toc197445874 \h </w:delInstrText>
            </w:r>
            <w:r w:rsidRPr="00BE2C17" w:rsidDel="007C0045">
              <w:rPr>
                <w:webHidden/>
                <w:sz w:val="26"/>
                <w:szCs w:val="26"/>
                <w:rPrChange w:id="588" w:author="Antoneth Macaisa" w:date="2025-05-07T21:00:00Z">
                  <w:rPr>
                    <w:webHidden/>
                  </w:rPr>
                </w:rPrChange>
              </w:rPr>
            </w:r>
            <w:r w:rsidRPr="00BE2C17" w:rsidDel="007C0045">
              <w:rPr>
                <w:webHidden/>
                <w:sz w:val="26"/>
                <w:szCs w:val="26"/>
                <w:rPrChange w:id="589" w:author="Antoneth Macaisa" w:date="2025-05-07T21:00:00Z">
                  <w:rPr>
                    <w:b w:val="0"/>
                    <w:bCs w:val="0"/>
                    <w:webHidden/>
                  </w:rPr>
                </w:rPrChange>
              </w:rPr>
              <w:fldChar w:fldCharType="separate"/>
            </w:r>
            <w:r w:rsidR="009E22ED" w:rsidRPr="00BE2C17" w:rsidDel="007C0045">
              <w:rPr>
                <w:webHidden/>
                <w:sz w:val="26"/>
                <w:szCs w:val="26"/>
                <w:rPrChange w:id="590" w:author="Antoneth Macaisa" w:date="2025-05-07T21:00:00Z">
                  <w:rPr>
                    <w:b w:val="0"/>
                    <w:bCs w:val="0"/>
                    <w:webHidden/>
                  </w:rPr>
                </w:rPrChange>
              </w:rPr>
              <w:delText>65</w:delText>
            </w:r>
            <w:r w:rsidRPr="00BE2C17" w:rsidDel="007C0045">
              <w:rPr>
                <w:webHidden/>
                <w:sz w:val="26"/>
                <w:szCs w:val="26"/>
                <w:rPrChange w:id="591" w:author="Antoneth Macaisa" w:date="2025-05-07T21:00:00Z">
                  <w:rPr>
                    <w:b w:val="0"/>
                    <w:bCs w:val="0"/>
                    <w:webHidden/>
                  </w:rPr>
                </w:rPrChange>
              </w:rPr>
              <w:fldChar w:fldCharType="end"/>
            </w:r>
            <w:r w:rsidRPr="00BE2C17" w:rsidDel="007C0045">
              <w:rPr>
                <w:sz w:val="26"/>
                <w:szCs w:val="26"/>
                <w:rPrChange w:id="592" w:author="Antoneth Macaisa" w:date="2025-05-07T21:00:00Z">
                  <w:rPr>
                    <w:b w:val="0"/>
                    <w:bCs w:val="0"/>
                  </w:rPr>
                </w:rPrChange>
              </w:rPr>
              <w:fldChar w:fldCharType="end"/>
            </w:r>
          </w:del>
        </w:p>
        <w:p w14:paraId="6E7F3768" w14:textId="07A0A4A7" w:rsidR="002B68F7" w:rsidRPr="00D33817" w:rsidDel="007C0045" w:rsidRDefault="002B68F7">
          <w:pPr>
            <w:rPr>
              <w:del w:id="593" w:author="Antoneth Macaisa" w:date="2025-05-07T20:29:00Z"/>
              <w:rFonts w:cstheme="minorBidi"/>
              <w:kern w:val="2"/>
              <w14:ligatures w14:val="standardContextual"/>
            </w:rPr>
            <w:pPrChange w:id="594" w:author="Antoneth Macaisa" w:date="2025-05-07T20:29:00Z">
              <w:pPr>
                <w:pStyle w:val="TOC2"/>
              </w:pPr>
            </w:pPrChange>
          </w:pPr>
          <w:del w:id="595" w:author="Antoneth Macaisa" w:date="2025-05-07T20:29:00Z">
            <w:r w:rsidRPr="00BE2C17" w:rsidDel="007C0045">
              <w:rPr>
                <w:sz w:val="26"/>
                <w:szCs w:val="26"/>
                <w:rPrChange w:id="596" w:author="Antoneth Macaisa" w:date="2025-05-07T21:00:00Z">
                  <w:rPr>
                    <w:b w:val="0"/>
                    <w:bCs w:val="0"/>
                  </w:rPr>
                </w:rPrChange>
              </w:rPr>
              <w:fldChar w:fldCharType="begin"/>
            </w:r>
            <w:r w:rsidRPr="00BE2C17" w:rsidDel="007C0045">
              <w:rPr>
                <w:sz w:val="26"/>
                <w:szCs w:val="26"/>
                <w:rPrChange w:id="597" w:author="Antoneth Macaisa" w:date="2025-05-07T21:00:00Z">
                  <w:rPr>
                    <w:b w:val="0"/>
                    <w:bCs w:val="0"/>
                  </w:rPr>
                </w:rPrChange>
              </w:rPr>
              <w:delInstrText>HYPERLINK \l "_Toc197445875"</w:delInstrText>
            </w:r>
            <w:r w:rsidRPr="00BE2C17" w:rsidDel="007C0045">
              <w:rPr>
                <w:sz w:val="26"/>
                <w:szCs w:val="26"/>
                <w:rPrChange w:id="598" w:author="Antoneth Macaisa" w:date="2025-05-07T21:00:00Z">
                  <w:rPr>
                    <w:b w:val="0"/>
                    <w:bCs w:val="0"/>
                  </w:rPr>
                </w:rPrChange>
              </w:rPr>
              <w:fldChar w:fldCharType="separate"/>
            </w:r>
            <w:r w:rsidRPr="00BE2C17" w:rsidDel="007C0045">
              <w:rPr>
                <w:rStyle w:val="Hyperlink"/>
                <w:sz w:val="26"/>
                <w:szCs w:val="26"/>
                <w:rPrChange w:id="599" w:author="Antoneth Macaisa" w:date="2025-05-07T21:00:00Z">
                  <w:rPr>
                    <w:rStyle w:val="Hyperlink"/>
                    <w:b w:val="0"/>
                    <w:bCs w:val="0"/>
                  </w:rPr>
                </w:rPrChange>
              </w:rPr>
              <w:delText>Hardware Requirements in Developing the System</w:delText>
            </w:r>
            <w:r w:rsidRPr="00BE2C17" w:rsidDel="007C0045">
              <w:rPr>
                <w:webHidden/>
                <w:sz w:val="26"/>
                <w:szCs w:val="26"/>
                <w:rPrChange w:id="600" w:author="Antoneth Macaisa" w:date="2025-05-07T21:00:00Z">
                  <w:rPr>
                    <w:b w:val="0"/>
                    <w:bCs w:val="0"/>
                    <w:webHidden/>
                  </w:rPr>
                </w:rPrChange>
              </w:rPr>
              <w:tab/>
            </w:r>
            <w:r w:rsidRPr="00BE2C17" w:rsidDel="007C0045">
              <w:rPr>
                <w:webHidden/>
                <w:sz w:val="26"/>
                <w:szCs w:val="26"/>
                <w:rPrChange w:id="601" w:author="Antoneth Macaisa" w:date="2025-05-07T21:00:00Z">
                  <w:rPr>
                    <w:b w:val="0"/>
                    <w:bCs w:val="0"/>
                    <w:webHidden/>
                  </w:rPr>
                </w:rPrChange>
              </w:rPr>
              <w:fldChar w:fldCharType="begin"/>
            </w:r>
            <w:r w:rsidRPr="00BE2C17" w:rsidDel="007C0045">
              <w:rPr>
                <w:webHidden/>
                <w:sz w:val="26"/>
                <w:szCs w:val="26"/>
                <w:rPrChange w:id="602" w:author="Antoneth Macaisa" w:date="2025-05-07T21:00:00Z">
                  <w:rPr>
                    <w:b w:val="0"/>
                    <w:bCs w:val="0"/>
                    <w:webHidden/>
                  </w:rPr>
                </w:rPrChange>
              </w:rPr>
              <w:delInstrText xml:space="preserve"> PAGEREF _Toc197445875 \h </w:delInstrText>
            </w:r>
            <w:r w:rsidRPr="00BE2C17" w:rsidDel="007C0045">
              <w:rPr>
                <w:webHidden/>
                <w:sz w:val="26"/>
                <w:szCs w:val="26"/>
                <w:rPrChange w:id="603" w:author="Antoneth Macaisa" w:date="2025-05-07T21:00:00Z">
                  <w:rPr>
                    <w:webHidden/>
                  </w:rPr>
                </w:rPrChange>
              </w:rPr>
            </w:r>
            <w:r w:rsidRPr="00BE2C17" w:rsidDel="007C0045">
              <w:rPr>
                <w:webHidden/>
                <w:sz w:val="26"/>
                <w:szCs w:val="26"/>
                <w:rPrChange w:id="604" w:author="Antoneth Macaisa" w:date="2025-05-07T21:00:00Z">
                  <w:rPr>
                    <w:b w:val="0"/>
                    <w:bCs w:val="0"/>
                    <w:webHidden/>
                  </w:rPr>
                </w:rPrChange>
              </w:rPr>
              <w:fldChar w:fldCharType="separate"/>
            </w:r>
            <w:r w:rsidR="009E22ED" w:rsidRPr="00BE2C17" w:rsidDel="007C0045">
              <w:rPr>
                <w:webHidden/>
                <w:sz w:val="26"/>
                <w:szCs w:val="26"/>
                <w:rPrChange w:id="605" w:author="Antoneth Macaisa" w:date="2025-05-07T21:00:00Z">
                  <w:rPr>
                    <w:b w:val="0"/>
                    <w:bCs w:val="0"/>
                    <w:webHidden/>
                  </w:rPr>
                </w:rPrChange>
              </w:rPr>
              <w:delText>66</w:delText>
            </w:r>
            <w:r w:rsidRPr="00BE2C17" w:rsidDel="007C0045">
              <w:rPr>
                <w:webHidden/>
                <w:sz w:val="26"/>
                <w:szCs w:val="26"/>
                <w:rPrChange w:id="606" w:author="Antoneth Macaisa" w:date="2025-05-07T21:00:00Z">
                  <w:rPr>
                    <w:b w:val="0"/>
                    <w:bCs w:val="0"/>
                    <w:webHidden/>
                  </w:rPr>
                </w:rPrChange>
              </w:rPr>
              <w:fldChar w:fldCharType="end"/>
            </w:r>
            <w:r w:rsidRPr="00BE2C17" w:rsidDel="007C0045">
              <w:rPr>
                <w:sz w:val="26"/>
                <w:szCs w:val="26"/>
                <w:rPrChange w:id="607" w:author="Antoneth Macaisa" w:date="2025-05-07T21:00:00Z">
                  <w:rPr>
                    <w:b w:val="0"/>
                    <w:bCs w:val="0"/>
                  </w:rPr>
                </w:rPrChange>
              </w:rPr>
              <w:fldChar w:fldCharType="end"/>
            </w:r>
          </w:del>
        </w:p>
        <w:p w14:paraId="217D8A04" w14:textId="13C1E2E4" w:rsidR="002B68F7" w:rsidRPr="00D33817" w:rsidDel="007C0045" w:rsidRDefault="002B68F7">
          <w:pPr>
            <w:rPr>
              <w:del w:id="608" w:author="Antoneth Macaisa" w:date="2025-05-07T20:29:00Z"/>
              <w:rFonts w:cstheme="minorBidi"/>
              <w:kern w:val="2"/>
              <w14:ligatures w14:val="standardContextual"/>
            </w:rPr>
            <w:pPrChange w:id="609" w:author="Antoneth Macaisa" w:date="2025-05-07T20:29:00Z">
              <w:pPr>
                <w:pStyle w:val="TOC2"/>
              </w:pPr>
            </w:pPrChange>
          </w:pPr>
          <w:del w:id="610" w:author="Antoneth Macaisa" w:date="2025-05-07T20:29:00Z">
            <w:r w:rsidRPr="00BE2C17" w:rsidDel="007C0045">
              <w:rPr>
                <w:sz w:val="26"/>
                <w:szCs w:val="26"/>
                <w:rPrChange w:id="611" w:author="Antoneth Macaisa" w:date="2025-05-07T21:00:00Z">
                  <w:rPr>
                    <w:b w:val="0"/>
                    <w:bCs w:val="0"/>
                  </w:rPr>
                </w:rPrChange>
              </w:rPr>
              <w:fldChar w:fldCharType="begin"/>
            </w:r>
            <w:r w:rsidRPr="00BE2C17" w:rsidDel="007C0045">
              <w:rPr>
                <w:sz w:val="26"/>
                <w:szCs w:val="26"/>
                <w:rPrChange w:id="612" w:author="Antoneth Macaisa" w:date="2025-05-07T21:00:00Z">
                  <w:rPr>
                    <w:b w:val="0"/>
                    <w:bCs w:val="0"/>
                  </w:rPr>
                </w:rPrChange>
              </w:rPr>
              <w:delInstrText>HYPERLINK \l "_Toc197445876"</w:delInstrText>
            </w:r>
            <w:r w:rsidRPr="00BE2C17" w:rsidDel="007C0045">
              <w:rPr>
                <w:sz w:val="26"/>
                <w:szCs w:val="26"/>
                <w:rPrChange w:id="613" w:author="Antoneth Macaisa" w:date="2025-05-07T21:00:00Z">
                  <w:rPr>
                    <w:b w:val="0"/>
                    <w:bCs w:val="0"/>
                  </w:rPr>
                </w:rPrChange>
              </w:rPr>
              <w:fldChar w:fldCharType="separate"/>
            </w:r>
            <w:r w:rsidRPr="00BE2C17" w:rsidDel="007C0045">
              <w:rPr>
                <w:rStyle w:val="Hyperlink"/>
                <w:sz w:val="26"/>
                <w:szCs w:val="26"/>
                <w:rPrChange w:id="614" w:author="Antoneth Macaisa" w:date="2025-05-07T21:00:00Z">
                  <w:rPr>
                    <w:rStyle w:val="Hyperlink"/>
                    <w:b w:val="0"/>
                    <w:bCs w:val="0"/>
                  </w:rPr>
                </w:rPrChange>
              </w:rPr>
              <w:delText>Hardware Requirements in Using the System</w:delText>
            </w:r>
            <w:r w:rsidRPr="00BE2C17" w:rsidDel="007C0045">
              <w:rPr>
                <w:webHidden/>
                <w:sz w:val="26"/>
                <w:szCs w:val="26"/>
                <w:rPrChange w:id="615" w:author="Antoneth Macaisa" w:date="2025-05-07T21:00:00Z">
                  <w:rPr>
                    <w:b w:val="0"/>
                    <w:bCs w:val="0"/>
                    <w:webHidden/>
                  </w:rPr>
                </w:rPrChange>
              </w:rPr>
              <w:tab/>
            </w:r>
            <w:r w:rsidRPr="00BE2C17" w:rsidDel="007C0045">
              <w:rPr>
                <w:webHidden/>
                <w:sz w:val="26"/>
                <w:szCs w:val="26"/>
                <w:rPrChange w:id="616" w:author="Antoneth Macaisa" w:date="2025-05-07T21:00:00Z">
                  <w:rPr>
                    <w:b w:val="0"/>
                    <w:bCs w:val="0"/>
                    <w:webHidden/>
                  </w:rPr>
                </w:rPrChange>
              </w:rPr>
              <w:fldChar w:fldCharType="begin"/>
            </w:r>
            <w:r w:rsidRPr="00BE2C17" w:rsidDel="007C0045">
              <w:rPr>
                <w:webHidden/>
                <w:sz w:val="26"/>
                <w:szCs w:val="26"/>
                <w:rPrChange w:id="617" w:author="Antoneth Macaisa" w:date="2025-05-07T21:00:00Z">
                  <w:rPr>
                    <w:b w:val="0"/>
                    <w:bCs w:val="0"/>
                    <w:webHidden/>
                  </w:rPr>
                </w:rPrChange>
              </w:rPr>
              <w:delInstrText xml:space="preserve"> PAGEREF _Toc197445876 \h </w:delInstrText>
            </w:r>
            <w:r w:rsidRPr="00BE2C17" w:rsidDel="007C0045">
              <w:rPr>
                <w:webHidden/>
                <w:sz w:val="26"/>
                <w:szCs w:val="26"/>
                <w:rPrChange w:id="618" w:author="Antoneth Macaisa" w:date="2025-05-07T21:00:00Z">
                  <w:rPr>
                    <w:webHidden/>
                  </w:rPr>
                </w:rPrChange>
              </w:rPr>
            </w:r>
            <w:r w:rsidRPr="00BE2C17" w:rsidDel="007C0045">
              <w:rPr>
                <w:webHidden/>
                <w:sz w:val="26"/>
                <w:szCs w:val="26"/>
                <w:rPrChange w:id="619" w:author="Antoneth Macaisa" w:date="2025-05-07T21:00:00Z">
                  <w:rPr>
                    <w:b w:val="0"/>
                    <w:bCs w:val="0"/>
                    <w:webHidden/>
                  </w:rPr>
                </w:rPrChange>
              </w:rPr>
              <w:fldChar w:fldCharType="separate"/>
            </w:r>
            <w:r w:rsidR="009E22ED" w:rsidRPr="00BE2C17" w:rsidDel="007C0045">
              <w:rPr>
                <w:webHidden/>
                <w:sz w:val="26"/>
                <w:szCs w:val="26"/>
                <w:rPrChange w:id="620" w:author="Antoneth Macaisa" w:date="2025-05-07T21:00:00Z">
                  <w:rPr>
                    <w:b w:val="0"/>
                    <w:bCs w:val="0"/>
                    <w:webHidden/>
                  </w:rPr>
                </w:rPrChange>
              </w:rPr>
              <w:delText>67</w:delText>
            </w:r>
            <w:r w:rsidRPr="00BE2C17" w:rsidDel="007C0045">
              <w:rPr>
                <w:webHidden/>
                <w:sz w:val="26"/>
                <w:szCs w:val="26"/>
                <w:rPrChange w:id="621" w:author="Antoneth Macaisa" w:date="2025-05-07T21:00:00Z">
                  <w:rPr>
                    <w:b w:val="0"/>
                    <w:bCs w:val="0"/>
                    <w:webHidden/>
                  </w:rPr>
                </w:rPrChange>
              </w:rPr>
              <w:fldChar w:fldCharType="end"/>
            </w:r>
            <w:r w:rsidRPr="00BE2C17" w:rsidDel="007C0045">
              <w:rPr>
                <w:sz w:val="26"/>
                <w:szCs w:val="26"/>
                <w:rPrChange w:id="622" w:author="Antoneth Macaisa" w:date="2025-05-07T21:00:00Z">
                  <w:rPr>
                    <w:b w:val="0"/>
                    <w:bCs w:val="0"/>
                  </w:rPr>
                </w:rPrChange>
              </w:rPr>
              <w:fldChar w:fldCharType="end"/>
            </w:r>
          </w:del>
        </w:p>
        <w:p w14:paraId="68249165" w14:textId="24B539B8" w:rsidR="002B68F7" w:rsidRPr="00D33817" w:rsidDel="007C0045" w:rsidRDefault="002B68F7">
          <w:pPr>
            <w:rPr>
              <w:del w:id="623" w:author="Antoneth Macaisa" w:date="2025-05-07T20:29:00Z"/>
              <w:rFonts w:cstheme="minorBidi"/>
              <w:kern w:val="2"/>
              <w14:ligatures w14:val="standardContextual"/>
            </w:rPr>
            <w:pPrChange w:id="624" w:author="Antoneth Macaisa" w:date="2025-05-07T20:29:00Z">
              <w:pPr>
                <w:pStyle w:val="TOC2"/>
              </w:pPr>
            </w:pPrChange>
          </w:pPr>
          <w:del w:id="625" w:author="Antoneth Macaisa" w:date="2025-05-07T20:29:00Z">
            <w:r w:rsidRPr="00BE2C17" w:rsidDel="007C0045">
              <w:rPr>
                <w:sz w:val="26"/>
                <w:szCs w:val="26"/>
                <w:rPrChange w:id="626" w:author="Antoneth Macaisa" w:date="2025-05-07T21:00:00Z">
                  <w:rPr>
                    <w:b w:val="0"/>
                    <w:bCs w:val="0"/>
                  </w:rPr>
                </w:rPrChange>
              </w:rPr>
              <w:fldChar w:fldCharType="begin"/>
            </w:r>
            <w:r w:rsidRPr="00BE2C17" w:rsidDel="007C0045">
              <w:rPr>
                <w:sz w:val="26"/>
                <w:szCs w:val="26"/>
                <w:rPrChange w:id="627" w:author="Antoneth Macaisa" w:date="2025-05-07T21:00:00Z">
                  <w:rPr>
                    <w:b w:val="0"/>
                    <w:bCs w:val="0"/>
                  </w:rPr>
                </w:rPrChange>
              </w:rPr>
              <w:delInstrText>HYPERLINK \l "_Toc197445877"</w:delInstrText>
            </w:r>
            <w:r w:rsidRPr="00BE2C17" w:rsidDel="007C0045">
              <w:rPr>
                <w:sz w:val="26"/>
                <w:szCs w:val="26"/>
                <w:rPrChange w:id="628" w:author="Antoneth Macaisa" w:date="2025-05-07T21:00:00Z">
                  <w:rPr>
                    <w:b w:val="0"/>
                    <w:bCs w:val="0"/>
                  </w:rPr>
                </w:rPrChange>
              </w:rPr>
              <w:fldChar w:fldCharType="separate"/>
            </w:r>
            <w:r w:rsidRPr="00BE2C17" w:rsidDel="007C0045">
              <w:rPr>
                <w:rStyle w:val="Hyperlink"/>
                <w:sz w:val="26"/>
                <w:szCs w:val="26"/>
                <w:rPrChange w:id="629" w:author="Antoneth Macaisa" w:date="2025-05-07T21:00:00Z">
                  <w:rPr>
                    <w:rStyle w:val="Hyperlink"/>
                    <w:b w:val="0"/>
                    <w:bCs w:val="0"/>
                  </w:rPr>
                </w:rPrChange>
              </w:rPr>
              <w:delText>Hardware Requirements in Using the System</w:delText>
            </w:r>
            <w:r w:rsidRPr="00BE2C17" w:rsidDel="007C0045">
              <w:rPr>
                <w:webHidden/>
                <w:sz w:val="26"/>
                <w:szCs w:val="26"/>
                <w:rPrChange w:id="630" w:author="Antoneth Macaisa" w:date="2025-05-07T21:00:00Z">
                  <w:rPr>
                    <w:b w:val="0"/>
                    <w:bCs w:val="0"/>
                    <w:webHidden/>
                  </w:rPr>
                </w:rPrChange>
              </w:rPr>
              <w:tab/>
            </w:r>
            <w:r w:rsidRPr="00BE2C17" w:rsidDel="007C0045">
              <w:rPr>
                <w:webHidden/>
                <w:sz w:val="26"/>
                <w:szCs w:val="26"/>
                <w:rPrChange w:id="631" w:author="Antoneth Macaisa" w:date="2025-05-07T21:00:00Z">
                  <w:rPr>
                    <w:b w:val="0"/>
                    <w:bCs w:val="0"/>
                    <w:webHidden/>
                  </w:rPr>
                </w:rPrChange>
              </w:rPr>
              <w:fldChar w:fldCharType="begin"/>
            </w:r>
            <w:r w:rsidRPr="00BE2C17" w:rsidDel="007C0045">
              <w:rPr>
                <w:webHidden/>
                <w:sz w:val="26"/>
                <w:szCs w:val="26"/>
                <w:rPrChange w:id="632" w:author="Antoneth Macaisa" w:date="2025-05-07T21:00:00Z">
                  <w:rPr>
                    <w:b w:val="0"/>
                    <w:bCs w:val="0"/>
                    <w:webHidden/>
                  </w:rPr>
                </w:rPrChange>
              </w:rPr>
              <w:delInstrText xml:space="preserve"> PAGEREF _Toc197445877 \h </w:delInstrText>
            </w:r>
            <w:r w:rsidRPr="00BE2C17" w:rsidDel="007C0045">
              <w:rPr>
                <w:webHidden/>
                <w:sz w:val="26"/>
                <w:szCs w:val="26"/>
                <w:rPrChange w:id="633" w:author="Antoneth Macaisa" w:date="2025-05-07T21:00:00Z">
                  <w:rPr>
                    <w:webHidden/>
                  </w:rPr>
                </w:rPrChange>
              </w:rPr>
            </w:r>
            <w:r w:rsidRPr="00BE2C17" w:rsidDel="007C0045">
              <w:rPr>
                <w:webHidden/>
                <w:sz w:val="26"/>
                <w:szCs w:val="26"/>
                <w:rPrChange w:id="634" w:author="Antoneth Macaisa" w:date="2025-05-07T21:00:00Z">
                  <w:rPr>
                    <w:b w:val="0"/>
                    <w:bCs w:val="0"/>
                    <w:webHidden/>
                  </w:rPr>
                </w:rPrChange>
              </w:rPr>
              <w:fldChar w:fldCharType="separate"/>
            </w:r>
            <w:r w:rsidR="009E22ED" w:rsidRPr="00BE2C17" w:rsidDel="007C0045">
              <w:rPr>
                <w:webHidden/>
                <w:sz w:val="26"/>
                <w:szCs w:val="26"/>
                <w:rPrChange w:id="635" w:author="Antoneth Macaisa" w:date="2025-05-07T21:00:00Z">
                  <w:rPr>
                    <w:b w:val="0"/>
                    <w:bCs w:val="0"/>
                    <w:webHidden/>
                  </w:rPr>
                </w:rPrChange>
              </w:rPr>
              <w:delText>68</w:delText>
            </w:r>
            <w:r w:rsidRPr="00BE2C17" w:rsidDel="007C0045">
              <w:rPr>
                <w:webHidden/>
                <w:sz w:val="26"/>
                <w:szCs w:val="26"/>
                <w:rPrChange w:id="636" w:author="Antoneth Macaisa" w:date="2025-05-07T21:00:00Z">
                  <w:rPr>
                    <w:b w:val="0"/>
                    <w:bCs w:val="0"/>
                    <w:webHidden/>
                  </w:rPr>
                </w:rPrChange>
              </w:rPr>
              <w:fldChar w:fldCharType="end"/>
            </w:r>
            <w:r w:rsidRPr="00BE2C17" w:rsidDel="007C0045">
              <w:rPr>
                <w:sz w:val="26"/>
                <w:szCs w:val="26"/>
                <w:rPrChange w:id="637" w:author="Antoneth Macaisa" w:date="2025-05-07T21:00:00Z">
                  <w:rPr>
                    <w:b w:val="0"/>
                    <w:bCs w:val="0"/>
                  </w:rPr>
                </w:rPrChange>
              </w:rPr>
              <w:fldChar w:fldCharType="end"/>
            </w:r>
          </w:del>
        </w:p>
        <w:p w14:paraId="5DEAB6A4" w14:textId="75182F43" w:rsidR="002B68F7" w:rsidRPr="00D33817" w:rsidDel="007C0045" w:rsidRDefault="002B68F7">
          <w:pPr>
            <w:rPr>
              <w:del w:id="638" w:author="Antoneth Macaisa" w:date="2025-05-07T20:29:00Z"/>
              <w:rFonts w:cstheme="minorBidi"/>
              <w:kern w:val="2"/>
              <w14:ligatures w14:val="standardContextual"/>
            </w:rPr>
            <w:pPrChange w:id="639" w:author="Antoneth Macaisa" w:date="2025-05-07T20:29:00Z">
              <w:pPr>
                <w:pStyle w:val="TOC2"/>
              </w:pPr>
            </w:pPrChange>
          </w:pPr>
          <w:del w:id="640" w:author="Antoneth Macaisa" w:date="2025-05-07T20:29:00Z">
            <w:r w:rsidRPr="00BE2C17" w:rsidDel="007C0045">
              <w:rPr>
                <w:sz w:val="26"/>
                <w:szCs w:val="26"/>
                <w:rPrChange w:id="641" w:author="Antoneth Macaisa" w:date="2025-05-07T21:00:00Z">
                  <w:rPr>
                    <w:b w:val="0"/>
                    <w:bCs w:val="0"/>
                  </w:rPr>
                </w:rPrChange>
              </w:rPr>
              <w:fldChar w:fldCharType="begin"/>
            </w:r>
            <w:r w:rsidRPr="00BE2C17" w:rsidDel="007C0045">
              <w:rPr>
                <w:sz w:val="26"/>
                <w:szCs w:val="26"/>
                <w:rPrChange w:id="642" w:author="Antoneth Macaisa" w:date="2025-05-07T21:00:00Z">
                  <w:rPr>
                    <w:b w:val="0"/>
                    <w:bCs w:val="0"/>
                  </w:rPr>
                </w:rPrChange>
              </w:rPr>
              <w:delInstrText>HYPERLINK \l "_Toc197445878"</w:delInstrText>
            </w:r>
            <w:r w:rsidRPr="00BE2C17" w:rsidDel="007C0045">
              <w:rPr>
                <w:sz w:val="26"/>
                <w:szCs w:val="26"/>
                <w:rPrChange w:id="643" w:author="Antoneth Macaisa" w:date="2025-05-07T21:00:00Z">
                  <w:rPr>
                    <w:b w:val="0"/>
                    <w:bCs w:val="0"/>
                  </w:rPr>
                </w:rPrChange>
              </w:rPr>
              <w:fldChar w:fldCharType="separate"/>
            </w:r>
            <w:r w:rsidRPr="00BE2C17" w:rsidDel="007C0045">
              <w:rPr>
                <w:rStyle w:val="Hyperlink"/>
                <w:sz w:val="26"/>
                <w:szCs w:val="26"/>
                <w:rPrChange w:id="644" w:author="Antoneth Macaisa" w:date="2025-05-07T21:00:00Z">
                  <w:rPr>
                    <w:rStyle w:val="Hyperlink"/>
                    <w:b w:val="0"/>
                    <w:bCs w:val="0"/>
                  </w:rPr>
                </w:rPrChange>
              </w:rPr>
              <w:delText>Software Requirements in Developing the System</w:delText>
            </w:r>
            <w:r w:rsidRPr="00BE2C17" w:rsidDel="007C0045">
              <w:rPr>
                <w:webHidden/>
                <w:sz w:val="26"/>
                <w:szCs w:val="26"/>
                <w:rPrChange w:id="645" w:author="Antoneth Macaisa" w:date="2025-05-07T21:00:00Z">
                  <w:rPr>
                    <w:b w:val="0"/>
                    <w:bCs w:val="0"/>
                    <w:webHidden/>
                  </w:rPr>
                </w:rPrChange>
              </w:rPr>
              <w:tab/>
            </w:r>
            <w:r w:rsidRPr="00BE2C17" w:rsidDel="007C0045">
              <w:rPr>
                <w:webHidden/>
                <w:sz w:val="26"/>
                <w:szCs w:val="26"/>
                <w:rPrChange w:id="646" w:author="Antoneth Macaisa" w:date="2025-05-07T21:00:00Z">
                  <w:rPr>
                    <w:b w:val="0"/>
                    <w:bCs w:val="0"/>
                    <w:webHidden/>
                  </w:rPr>
                </w:rPrChange>
              </w:rPr>
              <w:fldChar w:fldCharType="begin"/>
            </w:r>
            <w:r w:rsidRPr="00BE2C17" w:rsidDel="007C0045">
              <w:rPr>
                <w:webHidden/>
                <w:sz w:val="26"/>
                <w:szCs w:val="26"/>
                <w:rPrChange w:id="647" w:author="Antoneth Macaisa" w:date="2025-05-07T21:00:00Z">
                  <w:rPr>
                    <w:b w:val="0"/>
                    <w:bCs w:val="0"/>
                    <w:webHidden/>
                  </w:rPr>
                </w:rPrChange>
              </w:rPr>
              <w:delInstrText xml:space="preserve"> PAGEREF _Toc197445878 \h </w:delInstrText>
            </w:r>
            <w:r w:rsidRPr="00BE2C17" w:rsidDel="007C0045">
              <w:rPr>
                <w:webHidden/>
                <w:sz w:val="26"/>
                <w:szCs w:val="26"/>
                <w:rPrChange w:id="648" w:author="Antoneth Macaisa" w:date="2025-05-07T21:00:00Z">
                  <w:rPr>
                    <w:webHidden/>
                  </w:rPr>
                </w:rPrChange>
              </w:rPr>
            </w:r>
            <w:r w:rsidRPr="00BE2C17" w:rsidDel="007C0045">
              <w:rPr>
                <w:webHidden/>
                <w:sz w:val="26"/>
                <w:szCs w:val="26"/>
                <w:rPrChange w:id="649" w:author="Antoneth Macaisa" w:date="2025-05-07T21:00:00Z">
                  <w:rPr>
                    <w:b w:val="0"/>
                    <w:bCs w:val="0"/>
                    <w:webHidden/>
                  </w:rPr>
                </w:rPrChange>
              </w:rPr>
              <w:fldChar w:fldCharType="separate"/>
            </w:r>
            <w:r w:rsidR="009E22ED" w:rsidRPr="00BE2C17" w:rsidDel="007C0045">
              <w:rPr>
                <w:webHidden/>
                <w:sz w:val="26"/>
                <w:szCs w:val="26"/>
                <w:rPrChange w:id="650" w:author="Antoneth Macaisa" w:date="2025-05-07T21:00:00Z">
                  <w:rPr>
                    <w:b w:val="0"/>
                    <w:bCs w:val="0"/>
                    <w:webHidden/>
                  </w:rPr>
                </w:rPrChange>
              </w:rPr>
              <w:delText>68</w:delText>
            </w:r>
            <w:r w:rsidRPr="00BE2C17" w:rsidDel="007C0045">
              <w:rPr>
                <w:webHidden/>
                <w:sz w:val="26"/>
                <w:szCs w:val="26"/>
                <w:rPrChange w:id="651" w:author="Antoneth Macaisa" w:date="2025-05-07T21:00:00Z">
                  <w:rPr>
                    <w:b w:val="0"/>
                    <w:bCs w:val="0"/>
                    <w:webHidden/>
                  </w:rPr>
                </w:rPrChange>
              </w:rPr>
              <w:fldChar w:fldCharType="end"/>
            </w:r>
            <w:r w:rsidRPr="00BE2C17" w:rsidDel="007C0045">
              <w:rPr>
                <w:sz w:val="26"/>
                <w:szCs w:val="26"/>
                <w:rPrChange w:id="652" w:author="Antoneth Macaisa" w:date="2025-05-07T21:00:00Z">
                  <w:rPr>
                    <w:b w:val="0"/>
                    <w:bCs w:val="0"/>
                  </w:rPr>
                </w:rPrChange>
              </w:rPr>
              <w:fldChar w:fldCharType="end"/>
            </w:r>
          </w:del>
        </w:p>
        <w:p w14:paraId="106DA173" w14:textId="186E1CBD" w:rsidR="002B68F7" w:rsidRPr="00D33817" w:rsidDel="007C0045" w:rsidRDefault="002B68F7">
          <w:pPr>
            <w:rPr>
              <w:del w:id="653" w:author="Antoneth Macaisa" w:date="2025-05-07T20:29:00Z"/>
              <w:rFonts w:cstheme="minorBidi"/>
              <w:kern w:val="2"/>
              <w14:ligatures w14:val="standardContextual"/>
            </w:rPr>
            <w:pPrChange w:id="654" w:author="Antoneth Macaisa" w:date="2025-05-07T20:29:00Z">
              <w:pPr>
                <w:pStyle w:val="TOC2"/>
              </w:pPr>
            </w:pPrChange>
          </w:pPr>
          <w:del w:id="655" w:author="Antoneth Macaisa" w:date="2025-05-07T20:29:00Z">
            <w:r w:rsidRPr="00BE2C17" w:rsidDel="007C0045">
              <w:rPr>
                <w:sz w:val="26"/>
                <w:szCs w:val="26"/>
                <w:rPrChange w:id="656" w:author="Antoneth Macaisa" w:date="2025-05-07T21:00:00Z">
                  <w:rPr>
                    <w:b w:val="0"/>
                    <w:bCs w:val="0"/>
                  </w:rPr>
                </w:rPrChange>
              </w:rPr>
              <w:fldChar w:fldCharType="begin"/>
            </w:r>
            <w:r w:rsidRPr="00BE2C17" w:rsidDel="007C0045">
              <w:rPr>
                <w:sz w:val="26"/>
                <w:szCs w:val="26"/>
                <w:rPrChange w:id="657" w:author="Antoneth Macaisa" w:date="2025-05-07T21:00:00Z">
                  <w:rPr>
                    <w:b w:val="0"/>
                    <w:bCs w:val="0"/>
                  </w:rPr>
                </w:rPrChange>
              </w:rPr>
              <w:delInstrText>HYPERLINK \l "_Toc197445879"</w:delInstrText>
            </w:r>
            <w:r w:rsidRPr="00BE2C17" w:rsidDel="007C0045">
              <w:rPr>
                <w:sz w:val="26"/>
                <w:szCs w:val="26"/>
                <w:rPrChange w:id="658" w:author="Antoneth Macaisa" w:date="2025-05-07T21:00:00Z">
                  <w:rPr>
                    <w:b w:val="0"/>
                    <w:bCs w:val="0"/>
                  </w:rPr>
                </w:rPrChange>
              </w:rPr>
              <w:fldChar w:fldCharType="separate"/>
            </w:r>
            <w:r w:rsidRPr="00BE2C17" w:rsidDel="007C0045">
              <w:rPr>
                <w:rStyle w:val="Hyperlink"/>
                <w:sz w:val="26"/>
                <w:szCs w:val="26"/>
                <w:rPrChange w:id="659" w:author="Antoneth Macaisa" w:date="2025-05-07T21:00:00Z">
                  <w:rPr>
                    <w:rStyle w:val="Hyperlink"/>
                    <w:b w:val="0"/>
                    <w:bCs w:val="0"/>
                  </w:rPr>
                </w:rPrChange>
              </w:rPr>
              <w:delText>Software Requirements in Using the System</w:delText>
            </w:r>
            <w:r w:rsidRPr="00BE2C17" w:rsidDel="007C0045">
              <w:rPr>
                <w:webHidden/>
                <w:sz w:val="26"/>
                <w:szCs w:val="26"/>
                <w:rPrChange w:id="660" w:author="Antoneth Macaisa" w:date="2025-05-07T21:00:00Z">
                  <w:rPr>
                    <w:b w:val="0"/>
                    <w:bCs w:val="0"/>
                    <w:webHidden/>
                  </w:rPr>
                </w:rPrChange>
              </w:rPr>
              <w:tab/>
            </w:r>
            <w:r w:rsidRPr="00BE2C17" w:rsidDel="007C0045">
              <w:rPr>
                <w:webHidden/>
                <w:sz w:val="26"/>
                <w:szCs w:val="26"/>
                <w:rPrChange w:id="661" w:author="Antoneth Macaisa" w:date="2025-05-07T21:00:00Z">
                  <w:rPr>
                    <w:b w:val="0"/>
                    <w:bCs w:val="0"/>
                    <w:webHidden/>
                  </w:rPr>
                </w:rPrChange>
              </w:rPr>
              <w:fldChar w:fldCharType="begin"/>
            </w:r>
            <w:r w:rsidRPr="00BE2C17" w:rsidDel="007C0045">
              <w:rPr>
                <w:webHidden/>
                <w:sz w:val="26"/>
                <w:szCs w:val="26"/>
                <w:rPrChange w:id="662" w:author="Antoneth Macaisa" w:date="2025-05-07T21:00:00Z">
                  <w:rPr>
                    <w:b w:val="0"/>
                    <w:bCs w:val="0"/>
                    <w:webHidden/>
                  </w:rPr>
                </w:rPrChange>
              </w:rPr>
              <w:delInstrText xml:space="preserve"> PAGEREF _Toc197445879 \h </w:delInstrText>
            </w:r>
            <w:r w:rsidRPr="00BE2C17" w:rsidDel="007C0045">
              <w:rPr>
                <w:webHidden/>
                <w:sz w:val="26"/>
                <w:szCs w:val="26"/>
                <w:rPrChange w:id="663" w:author="Antoneth Macaisa" w:date="2025-05-07T21:00:00Z">
                  <w:rPr>
                    <w:webHidden/>
                  </w:rPr>
                </w:rPrChange>
              </w:rPr>
            </w:r>
            <w:r w:rsidRPr="00BE2C17" w:rsidDel="007C0045">
              <w:rPr>
                <w:webHidden/>
                <w:sz w:val="26"/>
                <w:szCs w:val="26"/>
                <w:rPrChange w:id="664" w:author="Antoneth Macaisa" w:date="2025-05-07T21:00:00Z">
                  <w:rPr>
                    <w:b w:val="0"/>
                    <w:bCs w:val="0"/>
                    <w:webHidden/>
                  </w:rPr>
                </w:rPrChange>
              </w:rPr>
              <w:fldChar w:fldCharType="separate"/>
            </w:r>
            <w:r w:rsidR="009E22ED" w:rsidRPr="00BE2C17" w:rsidDel="007C0045">
              <w:rPr>
                <w:webHidden/>
                <w:sz w:val="26"/>
                <w:szCs w:val="26"/>
                <w:rPrChange w:id="665" w:author="Antoneth Macaisa" w:date="2025-05-07T21:00:00Z">
                  <w:rPr>
                    <w:b w:val="0"/>
                    <w:bCs w:val="0"/>
                    <w:webHidden/>
                  </w:rPr>
                </w:rPrChange>
              </w:rPr>
              <w:delText>70</w:delText>
            </w:r>
            <w:r w:rsidRPr="00BE2C17" w:rsidDel="007C0045">
              <w:rPr>
                <w:webHidden/>
                <w:sz w:val="26"/>
                <w:szCs w:val="26"/>
                <w:rPrChange w:id="666" w:author="Antoneth Macaisa" w:date="2025-05-07T21:00:00Z">
                  <w:rPr>
                    <w:b w:val="0"/>
                    <w:bCs w:val="0"/>
                    <w:webHidden/>
                  </w:rPr>
                </w:rPrChange>
              </w:rPr>
              <w:fldChar w:fldCharType="end"/>
            </w:r>
            <w:r w:rsidRPr="00BE2C17" w:rsidDel="007C0045">
              <w:rPr>
                <w:sz w:val="26"/>
                <w:szCs w:val="26"/>
                <w:rPrChange w:id="667" w:author="Antoneth Macaisa" w:date="2025-05-07T21:00:00Z">
                  <w:rPr>
                    <w:b w:val="0"/>
                    <w:bCs w:val="0"/>
                  </w:rPr>
                </w:rPrChange>
              </w:rPr>
              <w:fldChar w:fldCharType="end"/>
            </w:r>
          </w:del>
        </w:p>
        <w:p w14:paraId="58D77385" w14:textId="04E22CC0" w:rsidR="002B68F7" w:rsidRPr="00D33817" w:rsidDel="007C0045" w:rsidRDefault="002B68F7">
          <w:pPr>
            <w:rPr>
              <w:del w:id="668" w:author="Antoneth Macaisa" w:date="2025-05-07T20:29:00Z"/>
              <w:rFonts w:cstheme="minorBidi"/>
              <w:kern w:val="2"/>
              <w14:ligatures w14:val="standardContextual"/>
            </w:rPr>
            <w:pPrChange w:id="669" w:author="Antoneth Macaisa" w:date="2025-05-07T20:29:00Z">
              <w:pPr>
                <w:pStyle w:val="TOC2"/>
              </w:pPr>
            </w:pPrChange>
          </w:pPr>
          <w:del w:id="670" w:author="Antoneth Macaisa" w:date="2025-05-07T20:29:00Z">
            <w:r w:rsidRPr="00BE2C17" w:rsidDel="007C0045">
              <w:rPr>
                <w:sz w:val="26"/>
                <w:szCs w:val="26"/>
                <w:rPrChange w:id="671" w:author="Antoneth Macaisa" w:date="2025-05-07T21:00:00Z">
                  <w:rPr>
                    <w:b w:val="0"/>
                    <w:bCs w:val="0"/>
                  </w:rPr>
                </w:rPrChange>
              </w:rPr>
              <w:fldChar w:fldCharType="begin"/>
            </w:r>
            <w:r w:rsidRPr="00BE2C17" w:rsidDel="007C0045">
              <w:rPr>
                <w:sz w:val="26"/>
                <w:szCs w:val="26"/>
                <w:rPrChange w:id="672" w:author="Antoneth Macaisa" w:date="2025-05-07T21:00:00Z">
                  <w:rPr>
                    <w:b w:val="0"/>
                    <w:bCs w:val="0"/>
                  </w:rPr>
                </w:rPrChange>
              </w:rPr>
              <w:delInstrText>HYPERLINK \l "_Toc197445880"</w:delInstrText>
            </w:r>
            <w:r w:rsidRPr="00BE2C17" w:rsidDel="007C0045">
              <w:rPr>
                <w:sz w:val="26"/>
                <w:szCs w:val="26"/>
                <w:rPrChange w:id="673" w:author="Antoneth Macaisa" w:date="2025-05-07T21:00:00Z">
                  <w:rPr>
                    <w:b w:val="0"/>
                    <w:bCs w:val="0"/>
                  </w:rPr>
                </w:rPrChange>
              </w:rPr>
              <w:fldChar w:fldCharType="separate"/>
            </w:r>
            <w:r w:rsidRPr="00BE2C17" w:rsidDel="007C0045">
              <w:rPr>
                <w:rStyle w:val="Hyperlink"/>
                <w:sz w:val="26"/>
                <w:szCs w:val="26"/>
                <w:rPrChange w:id="674" w:author="Antoneth Macaisa" w:date="2025-05-07T21:00:00Z">
                  <w:rPr>
                    <w:rStyle w:val="Hyperlink"/>
                    <w:b w:val="0"/>
                    <w:bCs w:val="0"/>
                  </w:rPr>
                </w:rPrChange>
              </w:rPr>
              <w:delText>Testing and Evaluation</w:delText>
            </w:r>
            <w:r w:rsidRPr="00BE2C17" w:rsidDel="007C0045">
              <w:rPr>
                <w:webHidden/>
                <w:sz w:val="26"/>
                <w:szCs w:val="26"/>
                <w:rPrChange w:id="675" w:author="Antoneth Macaisa" w:date="2025-05-07T21:00:00Z">
                  <w:rPr>
                    <w:b w:val="0"/>
                    <w:bCs w:val="0"/>
                    <w:webHidden/>
                  </w:rPr>
                </w:rPrChange>
              </w:rPr>
              <w:tab/>
            </w:r>
            <w:r w:rsidRPr="00BE2C17" w:rsidDel="007C0045">
              <w:rPr>
                <w:webHidden/>
                <w:sz w:val="26"/>
                <w:szCs w:val="26"/>
                <w:rPrChange w:id="676" w:author="Antoneth Macaisa" w:date="2025-05-07T21:00:00Z">
                  <w:rPr>
                    <w:b w:val="0"/>
                    <w:bCs w:val="0"/>
                    <w:webHidden/>
                  </w:rPr>
                </w:rPrChange>
              </w:rPr>
              <w:fldChar w:fldCharType="begin"/>
            </w:r>
            <w:r w:rsidRPr="00BE2C17" w:rsidDel="007C0045">
              <w:rPr>
                <w:webHidden/>
                <w:sz w:val="26"/>
                <w:szCs w:val="26"/>
                <w:rPrChange w:id="677" w:author="Antoneth Macaisa" w:date="2025-05-07T21:00:00Z">
                  <w:rPr>
                    <w:b w:val="0"/>
                    <w:bCs w:val="0"/>
                    <w:webHidden/>
                  </w:rPr>
                </w:rPrChange>
              </w:rPr>
              <w:delInstrText xml:space="preserve"> PAGEREF _Toc197445880 \h </w:delInstrText>
            </w:r>
            <w:r w:rsidRPr="00BE2C17" w:rsidDel="007C0045">
              <w:rPr>
                <w:webHidden/>
                <w:sz w:val="26"/>
                <w:szCs w:val="26"/>
                <w:rPrChange w:id="678" w:author="Antoneth Macaisa" w:date="2025-05-07T21:00:00Z">
                  <w:rPr>
                    <w:webHidden/>
                  </w:rPr>
                </w:rPrChange>
              </w:rPr>
            </w:r>
            <w:r w:rsidRPr="00BE2C17" w:rsidDel="007C0045">
              <w:rPr>
                <w:webHidden/>
                <w:sz w:val="26"/>
                <w:szCs w:val="26"/>
                <w:rPrChange w:id="679" w:author="Antoneth Macaisa" w:date="2025-05-07T21:00:00Z">
                  <w:rPr>
                    <w:b w:val="0"/>
                    <w:bCs w:val="0"/>
                    <w:webHidden/>
                  </w:rPr>
                </w:rPrChange>
              </w:rPr>
              <w:fldChar w:fldCharType="separate"/>
            </w:r>
            <w:r w:rsidR="009E22ED" w:rsidRPr="00BE2C17" w:rsidDel="007C0045">
              <w:rPr>
                <w:webHidden/>
                <w:sz w:val="26"/>
                <w:szCs w:val="26"/>
                <w:rPrChange w:id="680" w:author="Antoneth Macaisa" w:date="2025-05-07T21:00:00Z">
                  <w:rPr>
                    <w:b w:val="0"/>
                    <w:bCs w:val="0"/>
                    <w:webHidden/>
                  </w:rPr>
                </w:rPrChange>
              </w:rPr>
              <w:delText>71</w:delText>
            </w:r>
            <w:r w:rsidRPr="00BE2C17" w:rsidDel="007C0045">
              <w:rPr>
                <w:webHidden/>
                <w:sz w:val="26"/>
                <w:szCs w:val="26"/>
                <w:rPrChange w:id="681" w:author="Antoneth Macaisa" w:date="2025-05-07T21:00:00Z">
                  <w:rPr>
                    <w:b w:val="0"/>
                    <w:bCs w:val="0"/>
                    <w:webHidden/>
                  </w:rPr>
                </w:rPrChange>
              </w:rPr>
              <w:fldChar w:fldCharType="end"/>
            </w:r>
            <w:r w:rsidRPr="00BE2C17" w:rsidDel="007C0045">
              <w:rPr>
                <w:sz w:val="26"/>
                <w:szCs w:val="26"/>
                <w:rPrChange w:id="682" w:author="Antoneth Macaisa" w:date="2025-05-07T21:00:00Z">
                  <w:rPr>
                    <w:b w:val="0"/>
                    <w:bCs w:val="0"/>
                  </w:rPr>
                </w:rPrChange>
              </w:rPr>
              <w:fldChar w:fldCharType="end"/>
            </w:r>
          </w:del>
        </w:p>
        <w:p w14:paraId="5C779EBD" w14:textId="36BBA679" w:rsidR="002B68F7" w:rsidRPr="00D33817" w:rsidDel="007C0045" w:rsidRDefault="002B68F7">
          <w:pPr>
            <w:rPr>
              <w:del w:id="683" w:author="Antoneth Macaisa" w:date="2025-05-07T20:29:00Z"/>
              <w:rFonts w:cstheme="minorBidi"/>
              <w:kern w:val="2"/>
              <w14:ligatures w14:val="standardContextual"/>
            </w:rPr>
            <w:pPrChange w:id="684" w:author="Antoneth Macaisa" w:date="2025-05-07T20:29:00Z">
              <w:pPr>
                <w:pStyle w:val="TOC2"/>
              </w:pPr>
            </w:pPrChange>
          </w:pPr>
          <w:del w:id="685" w:author="Antoneth Macaisa" w:date="2025-05-07T20:29:00Z">
            <w:r w:rsidRPr="00BE2C17" w:rsidDel="007C0045">
              <w:rPr>
                <w:sz w:val="26"/>
                <w:szCs w:val="26"/>
                <w:rPrChange w:id="686" w:author="Antoneth Macaisa" w:date="2025-05-07T21:00:00Z">
                  <w:rPr>
                    <w:b w:val="0"/>
                    <w:bCs w:val="0"/>
                  </w:rPr>
                </w:rPrChange>
              </w:rPr>
              <w:fldChar w:fldCharType="begin"/>
            </w:r>
            <w:r w:rsidRPr="00BE2C17" w:rsidDel="007C0045">
              <w:rPr>
                <w:sz w:val="26"/>
                <w:szCs w:val="26"/>
                <w:rPrChange w:id="687" w:author="Antoneth Macaisa" w:date="2025-05-07T21:00:00Z">
                  <w:rPr>
                    <w:b w:val="0"/>
                    <w:bCs w:val="0"/>
                  </w:rPr>
                </w:rPrChange>
              </w:rPr>
              <w:delInstrText>HYPERLINK \l "_Toc197445881"</w:delInstrText>
            </w:r>
            <w:r w:rsidRPr="00BE2C17" w:rsidDel="007C0045">
              <w:rPr>
                <w:sz w:val="26"/>
                <w:szCs w:val="26"/>
                <w:rPrChange w:id="688" w:author="Antoneth Macaisa" w:date="2025-05-07T21:00:00Z">
                  <w:rPr>
                    <w:b w:val="0"/>
                    <w:bCs w:val="0"/>
                  </w:rPr>
                </w:rPrChange>
              </w:rPr>
              <w:fldChar w:fldCharType="separate"/>
            </w:r>
            <w:r w:rsidRPr="00BE2C17" w:rsidDel="007C0045">
              <w:rPr>
                <w:rStyle w:val="Hyperlink"/>
                <w:sz w:val="26"/>
                <w:szCs w:val="26"/>
                <w:rPrChange w:id="689" w:author="Antoneth Macaisa" w:date="2025-05-07T21:00:00Z">
                  <w:rPr>
                    <w:rStyle w:val="Hyperlink"/>
                    <w:b w:val="0"/>
                    <w:bCs w:val="0"/>
                  </w:rPr>
                </w:rPrChange>
              </w:rPr>
              <w:delText>Test Case</w:delText>
            </w:r>
            <w:r w:rsidRPr="00BE2C17" w:rsidDel="007C0045">
              <w:rPr>
                <w:webHidden/>
                <w:sz w:val="26"/>
                <w:szCs w:val="26"/>
                <w:rPrChange w:id="690" w:author="Antoneth Macaisa" w:date="2025-05-07T21:00:00Z">
                  <w:rPr>
                    <w:b w:val="0"/>
                    <w:bCs w:val="0"/>
                    <w:webHidden/>
                  </w:rPr>
                </w:rPrChange>
              </w:rPr>
              <w:tab/>
            </w:r>
            <w:r w:rsidRPr="00BE2C17" w:rsidDel="007C0045">
              <w:rPr>
                <w:webHidden/>
                <w:sz w:val="26"/>
                <w:szCs w:val="26"/>
                <w:rPrChange w:id="691" w:author="Antoneth Macaisa" w:date="2025-05-07T21:00:00Z">
                  <w:rPr>
                    <w:b w:val="0"/>
                    <w:bCs w:val="0"/>
                    <w:webHidden/>
                  </w:rPr>
                </w:rPrChange>
              </w:rPr>
              <w:fldChar w:fldCharType="begin"/>
            </w:r>
            <w:r w:rsidRPr="00BE2C17" w:rsidDel="007C0045">
              <w:rPr>
                <w:webHidden/>
                <w:sz w:val="26"/>
                <w:szCs w:val="26"/>
                <w:rPrChange w:id="692" w:author="Antoneth Macaisa" w:date="2025-05-07T21:00:00Z">
                  <w:rPr>
                    <w:b w:val="0"/>
                    <w:bCs w:val="0"/>
                    <w:webHidden/>
                  </w:rPr>
                </w:rPrChange>
              </w:rPr>
              <w:delInstrText xml:space="preserve"> PAGEREF _Toc197445881 \h </w:delInstrText>
            </w:r>
            <w:r w:rsidRPr="00BE2C17" w:rsidDel="007C0045">
              <w:rPr>
                <w:webHidden/>
                <w:sz w:val="26"/>
                <w:szCs w:val="26"/>
                <w:rPrChange w:id="693" w:author="Antoneth Macaisa" w:date="2025-05-07T21:00:00Z">
                  <w:rPr>
                    <w:webHidden/>
                  </w:rPr>
                </w:rPrChange>
              </w:rPr>
            </w:r>
            <w:r w:rsidRPr="00BE2C17" w:rsidDel="007C0045">
              <w:rPr>
                <w:webHidden/>
                <w:sz w:val="26"/>
                <w:szCs w:val="26"/>
                <w:rPrChange w:id="694" w:author="Antoneth Macaisa" w:date="2025-05-07T21:00:00Z">
                  <w:rPr>
                    <w:b w:val="0"/>
                    <w:bCs w:val="0"/>
                    <w:webHidden/>
                  </w:rPr>
                </w:rPrChange>
              </w:rPr>
              <w:fldChar w:fldCharType="separate"/>
            </w:r>
            <w:r w:rsidR="009E22ED" w:rsidRPr="00BE2C17" w:rsidDel="007C0045">
              <w:rPr>
                <w:webHidden/>
                <w:sz w:val="26"/>
                <w:szCs w:val="26"/>
                <w:rPrChange w:id="695" w:author="Antoneth Macaisa" w:date="2025-05-07T21:00:00Z">
                  <w:rPr>
                    <w:b w:val="0"/>
                    <w:bCs w:val="0"/>
                    <w:webHidden/>
                  </w:rPr>
                </w:rPrChange>
              </w:rPr>
              <w:delText>71</w:delText>
            </w:r>
            <w:r w:rsidRPr="00BE2C17" w:rsidDel="007C0045">
              <w:rPr>
                <w:webHidden/>
                <w:sz w:val="26"/>
                <w:szCs w:val="26"/>
                <w:rPrChange w:id="696" w:author="Antoneth Macaisa" w:date="2025-05-07T21:00:00Z">
                  <w:rPr>
                    <w:b w:val="0"/>
                    <w:bCs w:val="0"/>
                    <w:webHidden/>
                  </w:rPr>
                </w:rPrChange>
              </w:rPr>
              <w:fldChar w:fldCharType="end"/>
            </w:r>
            <w:r w:rsidRPr="00BE2C17" w:rsidDel="007C0045">
              <w:rPr>
                <w:sz w:val="26"/>
                <w:szCs w:val="26"/>
                <w:rPrChange w:id="697" w:author="Antoneth Macaisa" w:date="2025-05-07T21:00:00Z">
                  <w:rPr>
                    <w:b w:val="0"/>
                    <w:bCs w:val="0"/>
                  </w:rPr>
                </w:rPrChange>
              </w:rPr>
              <w:fldChar w:fldCharType="end"/>
            </w:r>
          </w:del>
        </w:p>
        <w:p w14:paraId="3C55EFDC" w14:textId="65A0DDFC" w:rsidR="002B68F7" w:rsidRPr="00D33817" w:rsidDel="007C0045" w:rsidRDefault="002B68F7">
          <w:pPr>
            <w:rPr>
              <w:del w:id="698" w:author="Antoneth Macaisa" w:date="2025-05-07T20:29:00Z"/>
              <w:color w:val="0000FF"/>
              <w:u w:val="single"/>
            </w:rPr>
            <w:pPrChange w:id="699" w:author="Antoneth Macaisa" w:date="2025-05-07T20:29:00Z">
              <w:pPr>
                <w:pStyle w:val="TOC2"/>
              </w:pPr>
            </w:pPrChange>
          </w:pPr>
          <w:del w:id="700" w:author="Antoneth Macaisa" w:date="2025-05-07T20:29:00Z">
            <w:r w:rsidRPr="00BE2C17" w:rsidDel="007C0045">
              <w:rPr>
                <w:sz w:val="26"/>
                <w:szCs w:val="26"/>
                <w:rPrChange w:id="701" w:author="Antoneth Macaisa" w:date="2025-05-07T21:00:00Z">
                  <w:rPr>
                    <w:b w:val="0"/>
                    <w:bCs w:val="0"/>
                  </w:rPr>
                </w:rPrChange>
              </w:rPr>
              <w:fldChar w:fldCharType="begin"/>
            </w:r>
            <w:r w:rsidRPr="00BE2C17" w:rsidDel="007C0045">
              <w:rPr>
                <w:sz w:val="26"/>
                <w:szCs w:val="26"/>
                <w:rPrChange w:id="702" w:author="Antoneth Macaisa" w:date="2025-05-07T21:00:00Z">
                  <w:rPr>
                    <w:b w:val="0"/>
                    <w:bCs w:val="0"/>
                  </w:rPr>
                </w:rPrChange>
              </w:rPr>
              <w:delInstrText>HYPERLINK \l "_Toc197445882"</w:delInstrText>
            </w:r>
            <w:r w:rsidRPr="00BE2C17" w:rsidDel="007C0045">
              <w:rPr>
                <w:sz w:val="26"/>
                <w:szCs w:val="26"/>
                <w:rPrChange w:id="703" w:author="Antoneth Macaisa" w:date="2025-05-07T21:00:00Z">
                  <w:rPr>
                    <w:b w:val="0"/>
                    <w:bCs w:val="0"/>
                  </w:rPr>
                </w:rPrChange>
              </w:rPr>
              <w:fldChar w:fldCharType="separate"/>
            </w:r>
            <w:r w:rsidRPr="00BE2C17" w:rsidDel="007C0045">
              <w:rPr>
                <w:rStyle w:val="Hyperlink"/>
                <w:sz w:val="26"/>
                <w:szCs w:val="26"/>
                <w:rPrChange w:id="704" w:author="Antoneth Macaisa" w:date="2025-05-07T21:00:00Z">
                  <w:rPr>
                    <w:rStyle w:val="Hyperlink"/>
                    <w:b w:val="0"/>
                    <w:bCs w:val="0"/>
                  </w:rPr>
                </w:rPrChange>
              </w:rPr>
              <w:delText>System Evaluation</w:delText>
            </w:r>
            <w:r w:rsidRPr="00BE2C17" w:rsidDel="007C0045">
              <w:rPr>
                <w:webHidden/>
                <w:sz w:val="26"/>
                <w:szCs w:val="26"/>
                <w:rPrChange w:id="705" w:author="Antoneth Macaisa" w:date="2025-05-07T21:00:00Z">
                  <w:rPr>
                    <w:b w:val="0"/>
                    <w:bCs w:val="0"/>
                    <w:webHidden/>
                  </w:rPr>
                </w:rPrChange>
              </w:rPr>
              <w:tab/>
            </w:r>
            <w:r w:rsidRPr="00BE2C17" w:rsidDel="007C0045">
              <w:rPr>
                <w:webHidden/>
                <w:sz w:val="26"/>
                <w:szCs w:val="26"/>
                <w:rPrChange w:id="706" w:author="Antoneth Macaisa" w:date="2025-05-07T21:00:00Z">
                  <w:rPr>
                    <w:b w:val="0"/>
                    <w:bCs w:val="0"/>
                    <w:webHidden/>
                  </w:rPr>
                </w:rPrChange>
              </w:rPr>
              <w:fldChar w:fldCharType="begin"/>
            </w:r>
            <w:r w:rsidRPr="00BE2C17" w:rsidDel="007C0045">
              <w:rPr>
                <w:webHidden/>
                <w:sz w:val="26"/>
                <w:szCs w:val="26"/>
                <w:rPrChange w:id="707" w:author="Antoneth Macaisa" w:date="2025-05-07T21:00:00Z">
                  <w:rPr>
                    <w:b w:val="0"/>
                    <w:bCs w:val="0"/>
                    <w:webHidden/>
                  </w:rPr>
                </w:rPrChange>
              </w:rPr>
              <w:delInstrText xml:space="preserve"> PAGEREF _Toc197445882 \h </w:delInstrText>
            </w:r>
            <w:r w:rsidRPr="00BE2C17" w:rsidDel="007C0045">
              <w:rPr>
                <w:webHidden/>
                <w:sz w:val="26"/>
                <w:szCs w:val="26"/>
                <w:rPrChange w:id="708" w:author="Antoneth Macaisa" w:date="2025-05-07T21:00:00Z">
                  <w:rPr>
                    <w:webHidden/>
                  </w:rPr>
                </w:rPrChange>
              </w:rPr>
            </w:r>
            <w:r w:rsidRPr="00BE2C17" w:rsidDel="007C0045">
              <w:rPr>
                <w:webHidden/>
                <w:sz w:val="26"/>
                <w:szCs w:val="26"/>
                <w:rPrChange w:id="709" w:author="Antoneth Macaisa" w:date="2025-05-07T21:00:00Z">
                  <w:rPr>
                    <w:b w:val="0"/>
                    <w:bCs w:val="0"/>
                    <w:webHidden/>
                  </w:rPr>
                </w:rPrChange>
              </w:rPr>
              <w:fldChar w:fldCharType="separate"/>
            </w:r>
            <w:r w:rsidR="009E22ED" w:rsidRPr="00BE2C17" w:rsidDel="007C0045">
              <w:rPr>
                <w:webHidden/>
                <w:sz w:val="26"/>
                <w:szCs w:val="26"/>
                <w:rPrChange w:id="710" w:author="Antoneth Macaisa" w:date="2025-05-07T21:00:00Z">
                  <w:rPr>
                    <w:b w:val="0"/>
                    <w:bCs w:val="0"/>
                    <w:webHidden/>
                  </w:rPr>
                </w:rPrChange>
              </w:rPr>
              <w:delText>76</w:delText>
            </w:r>
            <w:r w:rsidRPr="00BE2C17" w:rsidDel="007C0045">
              <w:rPr>
                <w:webHidden/>
                <w:sz w:val="26"/>
                <w:szCs w:val="26"/>
                <w:rPrChange w:id="711" w:author="Antoneth Macaisa" w:date="2025-05-07T21:00:00Z">
                  <w:rPr>
                    <w:b w:val="0"/>
                    <w:bCs w:val="0"/>
                    <w:webHidden/>
                  </w:rPr>
                </w:rPrChange>
              </w:rPr>
              <w:fldChar w:fldCharType="end"/>
            </w:r>
            <w:r w:rsidRPr="00BE2C17" w:rsidDel="007C0045">
              <w:rPr>
                <w:sz w:val="26"/>
                <w:szCs w:val="26"/>
                <w:rPrChange w:id="712" w:author="Antoneth Macaisa" w:date="2025-05-07T21:00:00Z">
                  <w:rPr>
                    <w:b w:val="0"/>
                    <w:bCs w:val="0"/>
                  </w:rPr>
                </w:rPrChange>
              </w:rPr>
              <w:fldChar w:fldCharType="end"/>
            </w:r>
          </w:del>
        </w:p>
        <w:p w14:paraId="64728489" w14:textId="2F8CFF1B" w:rsidR="002B68F7" w:rsidRPr="00D33817" w:rsidDel="00D8482B" w:rsidRDefault="002B68F7">
          <w:pPr>
            <w:rPr>
              <w:del w:id="713" w:author="Antoneth Macaisa" w:date="2025-05-07T19:04:00Z"/>
              <w:rFonts w:cstheme="minorBidi"/>
              <w:kern w:val="2"/>
              <w14:ligatures w14:val="standardContextual"/>
            </w:rPr>
            <w:pPrChange w:id="714" w:author="Antoneth Macaisa" w:date="2025-05-07T20:29:00Z">
              <w:pPr>
                <w:pStyle w:val="TOC1"/>
              </w:pPr>
            </w:pPrChange>
          </w:pPr>
          <w:del w:id="715" w:author="Antoneth Macaisa" w:date="2025-05-07T19:04:00Z">
            <w:r w:rsidRPr="00BE2C17" w:rsidDel="00D8482B">
              <w:rPr>
                <w:sz w:val="26"/>
                <w:szCs w:val="26"/>
                <w:rPrChange w:id="716" w:author="Antoneth Macaisa" w:date="2025-05-07T21:00:00Z">
                  <w:rPr>
                    <w:b w:val="0"/>
                    <w:bCs w:val="0"/>
                  </w:rPr>
                </w:rPrChange>
              </w:rPr>
              <w:fldChar w:fldCharType="begin"/>
            </w:r>
            <w:r w:rsidRPr="00BE2C17" w:rsidDel="00D8482B">
              <w:rPr>
                <w:sz w:val="26"/>
                <w:szCs w:val="26"/>
                <w:rPrChange w:id="717" w:author="Antoneth Macaisa" w:date="2025-05-07T21:00:00Z">
                  <w:rPr>
                    <w:b w:val="0"/>
                    <w:bCs w:val="0"/>
                  </w:rPr>
                </w:rPrChange>
              </w:rPr>
              <w:delInstrText>HYPERLINK \l "_Toc197445883"</w:delInstrText>
            </w:r>
            <w:r w:rsidRPr="00BE2C17" w:rsidDel="00D8482B">
              <w:rPr>
                <w:sz w:val="26"/>
                <w:szCs w:val="26"/>
                <w:rPrChange w:id="718" w:author="Antoneth Macaisa" w:date="2025-05-07T21:00:00Z">
                  <w:rPr>
                    <w:b w:val="0"/>
                    <w:bCs w:val="0"/>
                  </w:rPr>
                </w:rPrChange>
              </w:rPr>
              <w:fldChar w:fldCharType="separate"/>
            </w:r>
            <w:r w:rsidRPr="00BE2C17" w:rsidDel="00D8482B">
              <w:rPr>
                <w:rStyle w:val="Hyperlink"/>
                <w:sz w:val="26"/>
                <w:szCs w:val="26"/>
                <w:rPrChange w:id="719" w:author="Antoneth Macaisa" w:date="2025-05-07T21:00:00Z">
                  <w:rPr>
                    <w:rStyle w:val="Hyperlink"/>
                    <w:b w:val="0"/>
                    <w:bCs w:val="0"/>
                  </w:rPr>
                </w:rPrChange>
              </w:rPr>
              <w:delText>RESULTS AND DISCUSSION</w:delText>
            </w:r>
            <w:r w:rsidRPr="00BE2C17" w:rsidDel="00D8482B">
              <w:rPr>
                <w:webHidden/>
                <w:sz w:val="26"/>
                <w:szCs w:val="26"/>
                <w:rPrChange w:id="720" w:author="Antoneth Macaisa" w:date="2025-05-07T21:00:00Z">
                  <w:rPr>
                    <w:b w:val="0"/>
                    <w:bCs w:val="0"/>
                    <w:webHidden/>
                  </w:rPr>
                </w:rPrChange>
              </w:rPr>
              <w:tab/>
            </w:r>
            <w:r w:rsidRPr="00BE2C17" w:rsidDel="00D8482B">
              <w:rPr>
                <w:webHidden/>
                <w:sz w:val="26"/>
                <w:szCs w:val="26"/>
                <w:rPrChange w:id="721" w:author="Antoneth Macaisa" w:date="2025-05-07T21:00:00Z">
                  <w:rPr>
                    <w:b w:val="0"/>
                    <w:bCs w:val="0"/>
                    <w:webHidden/>
                  </w:rPr>
                </w:rPrChange>
              </w:rPr>
              <w:fldChar w:fldCharType="begin"/>
            </w:r>
            <w:r w:rsidRPr="00BE2C17" w:rsidDel="00D8482B">
              <w:rPr>
                <w:webHidden/>
                <w:sz w:val="26"/>
                <w:szCs w:val="26"/>
                <w:rPrChange w:id="722" w:author="Antoneth Macaisa" w:date="2025-05-07T21:00:00Z">
                  <w:rPr>
                    <w:b w:val="0"/>
                    <w:bCs w:val="0"/>
                    <w:webHidden/>
                  </w:rPr>
                </w:rPrChange>
              </w:rPr>
              <w:delInstrText xml:space="preserve"> PAGEREF _Toc197445883 \h </w:delInstrText>
            </w:r>
            <w:r w:rsidRPr="00BE2C17" w:rsidDel="00D8482B">
              <w:rPr>
                <w:webHidden/>
                <w:sz w:val="26"/>
                <w:szCs w:val="26"/>
                <w:rPrChange w:id="723" w:author="Antoneth Macaisa" w:date="2025-05-07T21:00:00Z">
                  <w:rPr>
                    <w:webHidden/>
                  </w:rPr>
                </w:rPrChange>
              </w:rPr>
            </w:r>
            <w:r w:rsidRPr="00BE2C17" w:rsidDel="00D8482B">
              <w:rPr>
                <w:webHidden/>
                <w:sz w:val="26"/>
                <w:szCs w:val="26"/>
                <w:rPrChange w:id="724" w:author="Antoneth Macaisa" w:date="2025-05-07T21:00:00Z">
                  <w:rPr>
                    <w:b w:val="0"/>
                    <w:bCs w:val="0"/>
                    <w:webHidden/>
                  </w:rPr>
                </w:rPrChange>
              </w:rPr>
              <w:fldChar w:fldCharType="separate"/>
            </w:r>
            <w:r w:rsidR="009E22ED" w:rsidRPr="00BE2C17" w:rsidDel="00D8482B">
              <w:rPr>
                <w:webHidden/>
                <w:sz w:val="26"/>
                <w:szCs w:val="26"/>
                <w:rPrChange w:id="725" w:author="Antoneth Macaisa" w:date="2025-05-07T21:00:00Z">
                  <w:rPr>
                    <w:b w:val="0"/>
                    <w:bCs w:val="0"/>
                    <w:webHidden/>
                  </w:rPr>
                </w:rPrChange>
              </w:rPr>
              <w:delText>84</w:delText>
            </w:r>
            <w:r w:rsidRPr="00BE2C17" w:rsidDel="00D8482B">
              <w:rPr>
                <w:webHidden/>
                <w:sz w:val="26"/>
                <w:szCs w:val="26"/>
                <w:rPrChange w:id="726" w:author="Antoneth Macaisa" w:date="2025-05-07T21:00:00Z">
                  <w:rPr>
                    <w:b w:val="0"/>
                    <w:bCs w:val="0"/>
                    <w:webHidden/>
                  </w:rPr>
                </w:rPrChange>
              </w:rPr>
              <w:fldChar w:fldCharType="end"/>
            </w:r>
            <w:r w:rsidRPr="00BE2C17" w:rsidDel="00D8482B">
              <w:rPr>
                <w:sz w:val="26"/>
                <w:szCs w:val="26"/>
                <w:rPrChange w:id="727" w:author="Antoneth Macaisa" w:date="2025-05-07T21:00:00Z">
                  <w:rPr>
                    <w:b w:val="0"/>
                    <w:bCs w:val="0"/>
                  </w:rPr>
                </w:rPrChange>
              </w:rPr>
              <w:fldChar w:fldCharType="end"/>
            </w:r>
          </w:del>
        </w:p>
        <w:p w14:paraId="185371A2" w14:textId="370BDD7C" w:rsidR="002B68F7" w:rsidRPr="00D33817" w:rsidDel="00D8482B" w:rsidRDefault="002B68F7">
          <w:pPr>
            <w:rPr>
              <w:del w:id="728" w:author="Antoneth Macaisa" w:date="2025-05-07T19:04:00Z"/>
              <w:rFonts w:cstheme="minorBidi"/>
              <w:kern w:val="2"/>
              <w14:ligatures w14:val="standardContextual"/>
            </w:rPr>
            <w:pPrChange w:id="729" w:author="Antoneth Macaisa" w:date="2025-05-07T20:29:00Z">
              <w:pPr>
                <w:pStyle w:val="TOC2"/>
              </w:pPr>
            </w:pPrChange>
          </w:pPr>
          <w:del w:id="730" w:author="Antoneth Macaisa" w:date="2025-05-07T19:04:00Z">
            <w:r w:rsidRPr="00BE2C17" w:rsidDel="00D8482B">
              <w:rPr>
                <w:sz w:val="26"/>
                <w:szCs w:val="26"/>
                <w:rPrChange w:id="731" w:author="Antoneth Macaisa" w:date="2025-05-07T21:00:00Z">
                  <w:rPr>
                    <w:b w:val="0"/>
                    <w:bCs w:val="0"/>
                  </w:rPr>
                </w:rPrChange>
              </w:rPr>
              <w:fldChar w:fldCharType="begin"/>
            </w:r>
            <w:r w:rsidRPr="00BE2C17" w:rsidDel="00D8482B">
              <w:rPr>
                <w:sz w:val="26"/>
                <w:szCs w:val="26"/>
                <w:rPrChange w:id="732" w:author="Antoneth Macaisa" w:date="2025-05-07T21:00:00Z">
                  <w:rPr>
                    <w:b w:val="0"/>
                    <w:bCs w:val="0"/>
                  </w:rPr>
                </w:rPrChange>
              </w:rPr>
              <w:delInstrText>HYPERLINK \l "_Toc197445884"</w:delInstrText>
            </w:r>
            <w:r w:rsidRPr="00BE2C17" w:rsidDel="00D8482B">
              <w:rPr>
                <w:sz w:val="26"/>
                <w:szCs w:val="26"/>
                <w:rPrChange w:id="733" w:author="Antoneth Macaisa" w:date="2025-05-07T21:00:00Z">
                  <w:rPr>
                    <w:b w:val="0"/>
                    <w:bCs w:val="0"/>
                  </w:rPr>
                </w:rPrChange>
              </w:rPr>
              <w:fldChar w:fldCharType="separate"/>
            </w:r>
            <w:r w:rsidRPr="00BE2C17" w:rsidDel="00D8482B">
              <w:rPr>
                <w:rStyle w:val="Hyperlink"/>
                <w:sz w:val="26"/>
                <w:szCs w:val="26"/>
                <w:rPrChange w:id="734" w:author="Antoneth Macaisa" w:date="2025-05-07T21:00:00Z">
                  <w:rPr>
                    <w:rStyle w:val="Hyperlink"/>
                    <w:b w:val="0"/>
                    <w:bCs w:val="0"/>
                  </w:rPr>
                </w:rPrChange>
              </w:rPr>
              <w:delText>Evaluation Results</w:delText>
            </w:r>
            <w:r w:rsidRPr="00BE2C17" w:rsidDel="00D8482B">
              <w:rPr>
                <w:webHidden/>
                <w:sz w:val="26"/>
                <w:szCs w:val="26"/>
                <w:rPrChange w:id="735" w:author="Antoneth Macaisa" w:date="2025-05-07T21:00:00Z">
                  <w:rPr>
                    <w:b w:val="0"/>
                    <w:bCs w:val="0"/>
                    <w:webHidden/>
                  </w:rPr>
                </w:rPrChange>
              </w:rPr>
              <w:tab/>
            </w:r>
            <w:r w:rsidRPr="00BE2C17" w:rsidDel="00D8482B">
              <w:rPr>
                <w:webHidden/>
                <w:sz w:val="26"/>
                <w:szCs w:val="26"/>
                <w:rPrChange w:id="736" w:author="Antoneth Macaisa" w:date="2025-05-07T21:00:00Z">
                  <w:rPr>
                    <w:b w:val="0"/>
                    <w:bCs w:val="0"/>
                    <w:webHidden/>
                  </w:rPr>
                </w:rPrChange>
              </w:rPr>
              <w:fldChar w:fldCharType="begin"/>
            </w:r>
            <w:r w:rsidRPr="00BE2C17" w:rsidDel="00D8482B">
              <w:rPr>
                <w:webHidden/>
                <w:sz w:val="26"/>
                <w:szCs w:val="26"/>
                <w:rPrChange w:id="737" w:author="Antoneth Macaisa" w:date="2025-05-07T21:00:00Z">
                  <w:rPr>
                    <w:b w:val="0"/>
                    <w:bCs w:val="0"/>
                    <w:webHidden/>
                  </w:rPr>
                </w:rPrChange>
              </w:rPr>
              <w:delInstrText xml:space="preserve"> PAGEREF _Toc197445884 \h </w:delInstrText>
            </w:r>
            <w:r w:rsidRPr="00BE2C17" w:rsidDel="00D8482B">
              <w:rPr>
                <w:webHidden/>
                <w:sz w:val="26"/>
                <w:szCs w:val="26"/>
                <w:rPrChange w:id="738" w:author="Antoneth Macaisa" w:date="2025-05-07T21:00:00Z">
                  <w:rPr>
                    <w:webHidden/>
                  </w:rPr>
                </w:rPrChange>
              </w:rPr>
            </w:r>
            <w:r w:rsidRPr="00BE2C17" w:rsidDel="00D8482B">
              <w:rPr>
                <w:webHidden/>
                <w:sz w:val="26"/>
                <w:szCs w:val="26"/>
                <w:rPrChange w:id="739" w:author="Antoneth Macaisa" w:date="2025-05-07T21:00:00Z">
                  <w:rPr>
                    <w:b w:val="0"/>
                    <w:bCs w:val="0"/>
                    <w:webHidden/>
                  </w:rPr>
                </w:rPrChange>
              </w:rPr>
              <w:fldChar w:fldCharType="separate"/>
            </w:r>
            <w:r w:rsidR="009E22ED" w:rsidRPr="00BE2C17" w:rsidDel="00D8482B">
              <w:rPr>
                <w:webHidden/>
                <w:sz w:val="26"/>
                <w:szCs w:val="26"/>
                <w:rPrChange w:id="740" w:author="Antoneth Macaisa" w:date="2025-05-07T21:00:00Z">
                  <w:rPr>
                    <w:b w:val="0"/>
                    <w:bCs w:val="0"/>
                    <w:webHidden/>
                  </w:rPr>
                </w:rPrChange>
              </w:rPr>
              <w:delText>84</w:delText>
            </w:r>
            <w:r w:rsidRPr="00BE2C17" w:rsidDel="00D8482B">
              <w:rPr>
                <w:webHidden/>
                <w:sz w:val="26"/>
                <w:szCs w:val="26"/>
                <w:rPrChange w:id="741" w:author="Antoneth Macaisa" w:date="2025-05-07T21:00:00Z">
                  <w:rPr>
                    <w:b w:val="0"/>
                    <w:bCs w:val="0"/>
                    <w:webHidden/>
                  </w:rPr>
                </w:rPrChange>
              </w:rPr>
              <w:fldChar w:fldCharType="end"/>
            </w:r>
            <w:r w:rsidRPr="00BE2C17" w:rsidDel="00D8482B">
              <w:rPr>
                <w:sz w:val="26"/>
                <w:szCs w:val="26"/>
                <w:rPrChange w:id="742" w:author="Antoneth Macaisa" w:date="2025-05-07T21:00:00Z">
                  <w:rPr>
                    <w:b w:val="0"/>
                    <w:bCs w:val="0"/>
                  </w:rPr>
                </w:rPrChange>
              </w:rPr>
              <w:fldChar w:fldCharType="end"/>
            </w:r>
          </w:del>
        </w:p>
        <w:p w14:paraId="543B22FA" w14:textId="5C0BA867" w:rsidR="002B68F7" w:rsidRPr="00D33817" w:rsidDel="00D8482B" w:rsidRDefault="002B68F7">
          <w:pPr>
            <w:rPr>
              <w:del w:id="743" w:author="Antoneth Macaisa" w:date="2025-05-07T19:04:00Z"/>
              <w:rFonts w:cstheme="minorBidi"/>
              <w:kern w:val="2"/>
              <w14:ligatures w14:val="standardContextual"/>
            </w:rPr>
            <w:pPrChange w:id="744" w:author="Antoneth Macaisa" w:date="2025-05-07T20:29:00Z">
              <w:pPr>
                <w:pStyle w:val="TOC2"/>
              </w:pPr>
            </w:pPrChange>
          </w:pPr>
          <w:del w:id="745" w:author="Antoneth Macaisa" w:date="2025-05-07T19:04:00Z">
            <w:r w:rsidRPr="00BE2C17" w:rsidDel="00D8482B">
              <w:rPr>
                <w:sz w:val="26"/>
                <w:szCs w:val="26"/>
                <w:rPrChange w:id="746" w:author="Antoneth Macaisa" w:date="2025-05-07T21:00:00Z">
                  <w:rPr>
                    <w:b w:val="0"/>
                    <w:bCs w:val="0"/>
                  </w:rPr>
                </w:rPrChange>
              </w:rPr>
              <w:fldChar w:fldCharType="begin"/>
            </w:r>
            <w:r w:rsidRPr="00BE2C17" w:rsidDel="00D8482B">
              <w:rPr>
                <w:sz w:val="26"/>
                <w:szCs w:val="26"/>
                <w:rPrChange w:id="747" w:author="Antoneth Macaisa" w:date="2025-05-07T21:00:00Z">
                  <w:rPr>
                    <w:b w:val="0"/>
                    <w:bCs w:val="0"/>
                  </w:rPr>
                </w:rPrChange>
              </w:rPr>
              <w:delInstrText>HYPERLINK \l "_Toc197445885"</w:delInstrText>
            </w:r>
            <w:r w:rsidRPr="00BE2C17" w:rsidDel="00D8482B">
              <w:rPr>
                <w:sz w:val="26"/>
                <w:szCs w:val="26"/>
                <w:rPrChange w:id="748" w:author="Antoneth Macaisa" w:date="2025-05-07T21:00:00Z">
                  <w:rPr>
                    <w:b w:val="0"/>
                    <w:bCs w:val="0"/>
                  </w:rPr>
                </w:rPrChange>
              </w:rPr>
              <w:fldChar w:fldCharType="separate"/>
            </w:r>
            <w:r w:rsidRPr="00BE2C17" w:rsidDel="00D8482B">
              <w:rPr>
                <w:rStyle w:val="Hyperlink"/>
                <w:sz w:val="26"/>
                <w:szCs w:val="26"/>
                <w:rPrChange w:id="749" w:author="Antoneth Macaisa" w:date="2025-05-07T21:00:00Z">
                  <w:rPr>
                    <w:rStyle w:val="Hyperlink"/>
                    <w:b w:val="0"/>
                    <w:bCs w:val="0"/>
                  </w:rPr>
                </w:rPrChange>
              </w:rPr>
              <w:delText>Test Case Results</w:delText>
            </w:r>
            <w:r w:rsidRPr="00BE2C17" w:rsidDel="00D8482B">
              <w:rPr>
                <w:webHidden/>
                <w:sz w:val="26"/>
                <w:szCs w:val="26"/>
                <w:rPrChange w:id="750" w:author="Antoneth Macaisa" w:date="2025-05-07T21:00:00Z">
                  <w:rPr>
                    <w:b w:val="0"/>
                    <w:bCs w:val="0"/>
                    <w:webHidden/>
                  </w:rPr>
                </w:rPrChange>
              </w:rPr>
              <w:tab/>
            </w:r>
            <w:r w:rsidRPr="00BE2C17" w:rsidDel="00D8482B">
              <w:rPr>
                <w:webHidden/>
                <w:sz w:val="26"/>
                <w:szCs w:val="26"/>
                <w:rPrChange w:id="751" w:author="Antoneth Macaisa" w:date="2025-05-07T21:00:00Z">
                  <w:rPr>
                    <w:b w:val="0"/>
                    <w:bCs w:val="0"/>
                    <w:webHidden/>
                  </w:rPr>
                </w:rPrChange>
              </w:rPr>
              <w:fldChar w:fldCharType="begin"/>
            </w:r>
            <w:r w:rsidRPr="00BE2C17" w:rsidDel="00D8482B">
              <w:rPr>
                <w:webHidden/>
                <w:sz w:val="26"/>
                <w:szCs w:val="26"/>
                <w:rPrChange w:id="752" w:author="Antoneth Macaisa" w:date="2025-05-07T21:00:00Z">
                  <w:rPr>
                    <w:b w:val="0"/>
                    <w:bCs w:val="0"/>
                    <w:webHidden/>
                  </w:rPr>
                </w:rPrChange>
              </w:rPr>
              <w:delInstrText xml:space="preserve"> PAGEREF _Toc197445885 \h </w:delInstrText>
            </w:r>
            <w:r w:rsidRPr="00BE2C17" w:rsidDel="00D8482B">
              <w:rPr>
                <w:webHidden/>
                <w:sz w:val="26"/>
                <w:szCs w:val="26"/>
                <w:rPrChange w:id="753" w:author="Antoneth Macaisa" w:date="2025-05-07T21:00:00Z">
                  <w:rPr>
                    <w:webHidden/>
                  </w:rPr>
                </w:rPrChange>
              </w:rPr>
            </w:r>
            <w:r w:rsidRPr="00BE2C17" w:rsidDel="00D8482B">
              <w:rPr>
                <w:webHidden/>
                <w:sz w:val="26"/>
                <w:szCs w:val="26"/>
                <w:rPrChange w:id="754" w:author="Antoneth Macaisa" w:date="2025-05-07T21:00:00Z">
                  <w:rPr>
                    <w:b w:val="0"/>
                    <w:bCs w:val="0"/>
                    <w:webHidden/>
                  </w:rPr>
                </w:rPrChange>
              </w:rPr>
              <w:fldChar w:fldCharType="separate"/>
            </w:r>
            <w:r w:rsidR="009E22ED" w:rsidRPr="00BE2C17" w:rsidDel="00D8482B">
              <w:rPr>
                <w:webHidden/>
                <w:sz w:val="26"/>
                <w:szCs w:val="26"/>
                <w:rPrChange w:id="755" w:author="Antoneth Macaisa" w:date="2025-05-07T21:00:00Z">
                  <w:rPr>
                    <w:b w:val="0"/>
                    <w:bCs w:val="0"/>
                    <w:webHidden/>
                  </w:rPr>
                </w:rPrChange>
              </w:rPr>
              <w:delText>85</w:delText>
            </w:r>
            <w:r w:rsidRPr="00BE2C17" w:rsidDel="00D8482B">
              <w:rPr>
                <w:webHidden/>
                <w:sz w:val="26"/>
                <w:szCs w:val="26"/>
                <w:rPrChange w:id="756" w:author="Antoneth Macaisa" w:date="2025-05-07T21:00:00Z">
                  <w:rPr>
                    <w:b w:val="0"/>
                    <w:bCs w:val="0"/>
                    <w:webHidden/>
                  </w:rPr>
                </w:rPrChange>
              </w:rPr>
              <w:fldChar w:fldCharType="end"/>
            </w:r>
            <w:r w:rsidRPr="00BE2C17" w:rsidDel="00D8482B">
              <w:rPr>
                <w:sz w:val="26"/>
                <w:szCs w:val="26"/>
                <w:rPrChange w:id="757" w:author="Antoneth Macaisa" w:date="2025-05-07T21:00:00Z">
                  <w:rPr>
                    <w:b w:val="0"/>
                    <w:bCs w:val="0"/>
                  </w:rPr>
                </w:rPrChange>
              </w:rPr>
              <w:fldChar w:fldCharType="end"/>
            </w:r>
          </w:del>
        </w:p>
        <w:p w14:paraId="7BB9A377" w14:textId="2D2FD634" w:rsidR="002B68F7" w:rsidRPr="00D33817" w:rsidDel="00D8482B" w:rsidRDefault="002B68F7">
          <w:pPr>
            <w:rPr>
              <w:del w:id="758" w:author="Antoneth Macaisa" w:date="2025-05-07T19:04:00Z"/>
              <w:rFonts w:cstheme="minorBidi"/>
              <w:kern w:val="2"/>
              <w14:ligatures w14:val="standardContextual"/>
            </w:rPr>
            <w:pPrChange w:id="759" w:author="Antoneth Macaisa" w:date="2025-05-07T20:29:00Z">
              <w:pPr>
                <w:pStyle w:val="TOC2"/>
              </w:pPr>
            </w:pPrChange>
          </w:pPr>
          <w:del w:id="760" w:author="Antoneth Macaisa" w:date="2025-05-07T19:04:00Z">
            <w:r w:rsidRPr="00BE2C17" w:rsidDel="00D8482B">
              <w:rPr>
                <w:sz w:val="26"/>
                <w:szCs w:val="26"/>
                <w:rPrChange w:id="761" w:author="Antoneth Macaisa" w:date="2025-05-07T21:00:00Z">
                  <w:rPr>
                    <w:b w:val="0"/>
                    <w:bCs w:val="0"/>
                  </w:rPr>
                </w:rPrChange>
              </w:rPr>
              <w:lastRenderedPageBreak/>
              <w:fldChar w:fldCharType="begin"/>
            </w:r>
            <w:r w:rsidRPr="00BE2C17" w:rsidDel="00D8482B">
              <w:rPr>
                <w:sz w:val="26"/>
                <w:szCs w:val="26"/>
                <w:rPrChange w:id="762" w:author="Antoneth Macaisa" w:date="2025-05-07T21:00:00Z">
                  <w:rPr>
                    <w:b w:val="0"/>
                    <w:bCs w:val="0"/>
                  </w:rPr>
                </w:rPrChange>
              </w:rPr>
              <w:delInstrText>HYPERLINK \l "_Toc197445886"</w:delInstrText>
            </w:r>
            <w:r w:rsidRPr="00BE2C17" w:rsidDel="00D8482B">
              <w:rPr>
                <w:sz w:val="26"/>
                <w:szCs w:val="26"/>
                <w:rPrChange w:id="763" w:author="Antoneth Macaisa" w:date="2025-05-07T21:00:00Z">
                  <w:rPr>
                    <w:b w:val="0"/>
                    <w:bCs w:val="0"/>
                  </w:rPr>
                </w:rPrChange>
              </w:rPr>
              <w:fldChar w:fldCharType="separate"/>
            </w:r>
            <w:r w:rsidRPr="00BE2C17" w:rsidDel="00D8482B">
              <w:rPr>
                <w:rStyle w:val="Hyperlink"/>
                <w:sz w:val="26"/>
                <w:szCs w:val="26"/>
                <w:rPrChange w:id="764" w:author="Antoneth Macaisa" w:date="2025-05-07T21:00:00Z">
                  <w:rPr>
                    <w:rStyle w:val="Hyperlink"/>
                    <w:b w:val="0"/>
                    <w:bCs w:val="0"/>
                  </w:rPr>
                </w:rPrChange>
              </w:rPr>
              <w:delText>Implementation Plan</w:delText>
            </w:r>
            <w:r w:rsidRPr="00BE2C17" w:rsidDel="00D8482B">
              <w:rPr>
                <w:webHidden/>
                <w:sz w:val="26"/>
                <w:szCs w:val="26"/>
                <w:rPrChange w:id="765" w:author="Antoneth Macaisa" w:date="2025-05-07T21:00:00Z">
                  <w:rPr>
                    <w:b w:val="0"/>
                    <w:bCs w:val="0"/>
                    <w:webHidden/>
                  </w:rPr>
                </w:rPrChange>
              </w:rPr>
              <w:tab/>
            </w:r>
            <w:r w:rsidRPr="00BE2C17" w:rsidDel="00D8482B">
              <w:rPr>
                <w:webHidden/>
                <w:sz w:val="26"/>
                <w:szCs w:val="26"/>
                <w:rPrChange w:id="766" w:author="Antoneth Macaisa" w:date="2025-05-07T21:00:00Z">
                  <w:rPr>
                    <w:b w:val="0"/>
                    <w:bCs w:val="0"/>
                    <w:webHidden/>
                  </w:rPr>
                </w:rPrChange>
              </w:rPr>
              <w:fldChar w:fldCharType="begin"/>
            </w:r>
            <w:r w:rsidRPr="00BE2C17" w:rsidDel="00D8482B">
              <w:rPr>
                <w:webHidden/>
                <w:sz w:val="26"/>
                <w:szCs w:val="26"/>
                <w:rPrChange w:id="767" w:author="Antoneth Macaisa" w:date="2025-05-07T21:00:00Z">
                  <w:rPr>
                    <w:b w:val="0"/>
                    <w:bCs w:val="0"/>
                    <w:webHidden/>
                  </w:rPr>
                </w:rPrChange>
              </w:rPr>
              <w:delInstrText xml:space="preserve"> PAGEREF _Toc197445886 \h </w:delInstrText>
            </w:r>
            <w:r w:rsidRPr="00BE2C17" w:rsidDel="00D8482B">
              <w:rPr>
                <w:webHidden/>
                <w:sz w:val="26"/>
                <w:szCs w:val="26"/>
                <w:rPrChange w:id="768" w:author="Antoneth Macaisa" w:date="2025-05-07T21:00:00Z">
                  <w:rPr>
                    <w:webHidden/>
                  </w:rPr>
                </w:rPrChange>
              </w:rPr>
            </w:r>
            <w:r w:rsidRPr="00BE2C17" w:rsidDel="00D8482B">
              <w:rPr>
                <w:webHidden/>
                <w:sz w:val="26"/>
                <w:szCs w:val="26"/>
                <w:rPrChange w:id="769" w:author="Antoneth Macaisa" w:date="2025-05-07T21:00:00Z">
                  <w:rPr>
                    <w:b w:val="0"/>
                    <w:bCs w:val="0"/>
                    <w:webHidden/>
                  </w:rPr>
                </w:rPrChange>
              </w:rPr>
              <w:fldChar w:fldCharType="separate"/>
            </w:r>
            <w:r w:rsidR="009E22ED" w:rsidRPr="00BE2C17" w:rsidDel="00D8482B">
              <w:rPr>
                <w:webHidden/>
                <w:sz w:val="26"/>
                <w:szCs w:val="26"/>
                <w:rPrChange w:id="770" w:author="Antoneth Macaisa" w:date="2025-05-07T21:00:00Z">
                  <w:rPr>
                    <w:b w:val="0"/>
                    <w:bCs w:val="0"/>
                    <w:webHidden/>
                  </w:rPr>
                </w:rPrChange>
              </w:rPr>
              <w:delText>85</w:delText>
            </w:r>
            <w:r w:rsidRPr="00BE2C17" w:rsidDel="00D8482B">
              <w:rPr>
                <w:webHidden/>
                <w:sz w:val="26"/>
                <w:szCs w:val="26"/>
                <w:rPrChange w:id="771" w:author="Antoneth Macaisa" w:date="2025-05-07T21:00:00Z">
                  <w:rPr>
                    <w:b w:val="0"/>
                    <w:bCs w:val="0"/>
                    <w:webHidden/>
                  </w:rPr>
                </w:rPrChange>
              </w:rPr>
              <w:fldChar w:fldCharType="end"/>
            </w:r>
            <w:r w:rsidRPr="00BE2C17" w:rsidDel="00D8482B">
              <w:rPr>
                <w:sz w:val="26"/>
                <w:szCs w:val="26"/>
                <w:rPrChange w:id="772" w:author="Antoneth Macaisa" w:date="2025-05-07T21:00:00Z">
                  <w:rPr>
                    <w:b w:val="0"/>
                    <w:bCs w:val="0"/>
                  </w:rPr>
                </w:rPrChange>
              </w:rPr>
              <w:fldChar w:fldCharType="end"/>
            </w:r>
          </w:del>
        </w:p>
        <w:p w14:paraId="1BC0F37C" w14:textId="767A3999" w:rsidR="002B68F7" w:rsidRPr="00D33817" w:rsidDel="00D8482B" w:rsidRDefault="002B68F7">
          <w:pPr>
            <w:rPr>
              <w:del w:id="773" w:author="Antoneth Macaisa" w:date="2025-05-07T19:04:00Z"/>
              <w:rFonts w:cstheme="minorBidi"/>
              <w:kern w:val="2"/>
              <w14:ligatures w14:val="standardContextual"/>
            </w:rPr>
            <w:pPrChange w:id="774" w:author="Antoneth Macaisa" w:date="2025-05-07T20:29:00Z">
              <w:pPr>
                <w:pStyle w:val="TOC1"/>
              </w:pPr>
            </w:pPrChange>
          </w:pPr>
          <w:del w:id="775" w:author="Antoneth Macaisa" w:date="2025-05-07T19:04:00Z">
            <w:r w:rsidRPr="00BE2C17" w:rsidDel="00D8482B">
              <w:rPr>
                <w:sz w:val="26"/>
                <w:szCs w:val="26"/>
                <w:rPrChange w:id="776" w:author="Antoneth Macaisa" w:date="2025-05-07T21:00:00Z">
                  <w:rPr>
                    <w:b w:val="0"/>
                    <w:bCs w:val="0"/>
                  </w:rPr>
                </w:rPrChange>
              </w:rPr>
              <w:fldChar w:fldCharType="begin"/>
            </w:r>
            <w:r w:rsidRPr="00BE2C17" w:rsidDel="00D8482B">
              <w:rPr>
                <w:sz w:val="26"/>
                <w:szCs w:val="26"/>
                <w:rPrChange w:id="777" w:author="Antoneth Macaisa" w:date="2025-05-07T21:00:00Z">
                  <w:rPr>
                    <w:b w:val="0"/>
                    <w:bCs w:val="0"/>
                  </w:rPr>
                </w:rPrChange>
              </w:rPr>
              <w:delInstrText>HYPERLINK \l "_Toc197445887"</w:delInstrText>
            </w:r>
            <w:r w:rsidRPr="00BE2C17" w:rsidDel="00D8482B">
              <w:rPr>
                <w:sz w:val="26"/>
                <w:szCs w:val="26"/>
                <w:rPrChange w:id="778" w:author="Antoneth Macaisa" w:date="2025-05-07T21:00:00Z">
                  <w:rPr>
                    <w:b w:val="0"/>
                    <w:bCs w:val="0"/>
                  </w:rPr>
                </w:rPrChange>
              </w:rPr>
              <w:fldChar w:fldCharType="separate"/>
            </w:r>
            <w:r w:rsidRPr="00BE2C17" w:rsidDel="00D8482B">
              <w:rPr>
                <w:rStyle w:val="Hyperlink"/>
                <w:sz w:val="26"/>
                <w:szCs w:val="26"/>
                <w:rPrChange w:id="779" w:author="Antoneth Macaisa" w:date="2025-05-07T21:00:00Z">
                  <w:rPr>
                    <w:rStyle w:val="Hyperlink"/>
                    <w:b w:val="0"/>
                    <w:bCs w:val="0"/>
                  </w:rPr>
                </w:rPrChange>
              </w:rPr>
              <w:delText>SUMMARY OF FINDINGS, CONCLUSIONS, AND RECOMMENDATIONS</w:delText>
            </w:r>
            <w:r w:rsidRPr="00BE2C17" w:rsidDel="00D8482B">
              <w:rPr>
                <w:webHidden/>
                <w:sz w:val="26"/>
                <w:szCs w:val="26"/>
                <w:rPrChange w:id="780" w:author="Antoneth Macaisa" w:date="2025-05-07T21:00:00Z">
                  <w:rPr>
                    <w:b w:val="0"/>
                    <w:bCs w:val="0"/>
                    <w:webHidden/>
                  </w:rPr>
                </w:rPrChange>
              </w:rPr>
              <w:tab/>
            </w:r>
            <w:r w:rsidRPr="00BE2C17" w:rsidDel="00D8482B">
              <w:rPr>
                <w:webHidden/>
                <w:sz w:val="26"/>
                <w:szCs w:val="26"/>
                <w:rPrChange w:id="781" w:author="Antoneth Macaisa" w:date="2025-05-07T21:00:00Z">
                  <w:rPr>
                    <w:b w:val="0"/>
                    <w:bCs w:val="0"/>
                    <w:webHidden/>
                  </w:rPr>
                </w:rPrChange>
              </w:rPr>
              <w:fldChar w:fldCharType="begin"/>
            </w:r>
            <w:r w:rsidRPr="00BE2C17" w:rsidDel="00D8482B">
              <w:rPr>
                <w:webHidden/>
                <w:sz w:val="26"/>
                <w:szCs w:val="26"/>
                <w:rPrChange w:id="782" w:author="Antoneth Macaisa" w:date="2025-05-07T21:00:00Z">
                  <w:rPr>
                    <w:b w:val="0"/>
                    <w:bCs w:val="0"/>
                    <w:webHidden/>
                  </w:rPr>
                </w:rPrChange>
              </w:rPr>
              <w:delInstrText xml:space="preserve"> PAGEREF _Toc197445887 \h </w:delInstrText>
            </w:r>
            <w:r w:rsidRPr="00BE2C17" w:rsidDel="00D8482B">
              <w:rPr>
                <w:webHidden/>
                <w:sz w:val="26"/>
                <w:szCs w:val="26"/>
                <w:rPrChange w:id="783" w:author="Antoneth Macaisa" w:date="2025-05-07T21:00:00Z">
                  <w:rPr>
                    <w:webHidden/>
                  </w:rPr>
                </w:rPrChange>
              </w:rPr>
            </w:r>
            <w:r w:rsidRPr="00BE2C17" w:rsidDel="00D8482B">
              <w:rPr>
                <w:webHidden/>
                <w:sz w:val="26"/>
                <w:szCs w:val="26"/>
                <w:rPrChange w:id="784" w:author="Antoneth Macaisa" w:date="2025-05-07T21:00:00Z">
                  <w:rPr>
                    <w:b w:val="0"/>
                    <w:bCs w:val="0"/>
                    <w:webHidden/>
                  </w:rPr>
                </w:rPrChange>
              </w:rPr>
              <w:fldChar w:fldCharType="separate"/>
            </w:r>
            <w:r w:rsidR="009E22ED" w:rsidRPr="00BE2C17" w:rsidDel="00D8482B">
              <w:rPr>
                <w:webHidden/>
                <w:sz w:val="26"/>
                <w:szCs w:val="26"/>
                <w:rPrChange w:id="785" w:author="Antoneth Macaisa" w:date="2025-05-07T21:00:00Z">
                  <w:rPr>
                    <w:b w:val="0"/>
                    <w:bCs w:val="0"/>
                    <w:webHidden/>
                  </w:rPr>
                </w:rPrChange>
              </w:rPr>
              <w:delText>86</w:delText>
            </w:r>
            <w:r w:rsidRPr="00BE2C17" w:rsidDel="00D8482B">
              <w:rPr>
                <w:webHidden/>
                <w:sz w:val="26"/>
                <w:szCs w:val="26"/>
                <w:rPrChange w:id="786" w:author="Antoneth Macaisa" w:date="2025-05-07T21:00:00Z">
                  <w:rPr>
                    <w:b w:val="0"/>
                    <w:bCs w:val="0"/>
                    <w:webHidden/>
                  </w:rPr>
                </w:rPrChange>
              </w:rPr>
              <w:fldChar w:fldCharType="end"/>
            </w:r>
            <w:r w:rsidRPr="00BE2C17" w:rsidDel="00D8482B">
              <w:rPr>
                <w:sz w:val="26"/>
                <w:szCs w:val="26"/>
                <w:rPrChange w:id="787" w:author="Antoneth Macaisa" w:date="2025-05-07T21:00:00Z">
                  <w:rPr>
                    <w:b w:val="0"/>
                    <w:bCs w:val="0"/>
                  </w:rPr>
                </w:rPrChange>
              </w:rPr>
              <w:fldChar w:fldCharType="end"/>
            </w:r>
          </w:del>
        </w:p>
        <w:p w14:paraId="54499B36" w14:textId="65ABBB8A" w:rsidR="002B68F7" w:rsidRPr="00D33817" w:rsidDel="00D8482B" w:rsidRDefault="002B68F7">
          <w:pPr>
            <w:rPr>
              <w:del w:id="788" w:author="Antoneth Macaisa" w:date="2025-05-07T19:04:00Z"/>
              <w:rFonts w:cstheme="minorBidi"/>
              <w:kern w:val="2"/>
              <w14:ligatures w14:val="standardContextual"/>
            </w:rPr>
            <w:pPrChange w:id="789" w:author="Antoneth Macaisa" w:date="2025-05-07T20:29:00Z">
              <w:pPr>
                <w:pStyle w:val="TOC2"/>
              </w:pPr>
            </w:pPrChange>
          </w:pPr>
          <w:del w:id="790" w:author="Antoneth Macaisa" w:date="2025-05-07T19:04:00Z">
            <w:r w:rsidRPr="00BE2C17" w:rsidDel="00D8482B">
              <w:rPr>
                <w:sz w:val="26"/>
                <w:szCs w:val="26"/>
                <w:rPrChange w:id="791" w:author="Antoneth Macaisa" w:date="2025-05-07T21:00:00Z">
                  <w:rPr>
                    <w:b w:val="0"/>
                    <w:bCs w:val="0"/>
                  </w:rPr>
                </w:rPrChange>
              </w:rPr>
              <w:fldChar w:fldCharType="begin"/>
            </w:r>
            <w:r w:rsidRPr="00BE2C17" w:rsidDel="00D8482B">
              <w:rPr>
                <w:sz w:val="26"/>
                <w:szCs w:val="26"/>
                <w:rPrChange w:id="792" w:author="Antoneth Macaisa" w:date="2025-05-07T21:00:00Z">
                  <w:rPr>
                    <w:b w:val="0"/>
                    <w:bCs w:val="0"/>
                  </w:rPr>
                </w:rPrChange>
              </w:rPr>
              <w:delInstrText>HYPERLINK \l "_Toc197445888"</w:delInstrText>
            </w:r>
            <w:r w:rsidRPr="00BE2C17" w:rsidDel="00D8482B">
              <w:rPr>
                <w:sz w:val="26"/>
                <w:szCs w:val="26"/>
                <w:rPrChange w:id="793" w:author="Antoneth Macaisa" w:date="2025-05-07T21:00:00Z">
                  <w:rPr>
                    <w:b w:val="0"/>
                    <w:bCs w:val="0"/>
                  </w:rPr>
                </w:rPrChange>
              </w:rPr>
              <w:fldChar w:fldCharType="separate"/>
            </w:r>
            <w:r w:rsidRPr="00BE2C17" w:rsidDel="00D8482B">
              <w:rPr>
                <w:rStyle w:val="Hyperlink"/>
                <w:sz w:val="26"/>
                <w:szCs w:val="26"/>
                <w:rPrChange w:id="794" w:author="Antoneth Macaisa" w:date="2025-05-07T21:00:00Z">
                  <w:rPr>
                    <w:rStyle w:val="Hyperlink"/>
                    <w:b w:val="0"/>
                    <w:bCs w:val="0"/>
                  </w:rPr>
                </w:rPrChange>
              </w:rPr>
              <w:delText>Summary of Findings</w:delText>
            </w:r>
            <w:r w:rsidRPr="00BE2C17" w:rsidDel="00D8482B">
              <w:rPr>
                <w:webHidden/>
                <w:sz w:val="26"/>
                <w:szCs w:val="26"/>
                <w:rPrChange w:id="795" w:author="Antoneth Macaisa" w:date="2025-05-07T21:00:00Z">
                  <w:rPr>
                    <w:b w:val="0"/>
                    <w:bCs w:val="0"/>
                    <w:webHidden/>
                  </w:rPr>
                </w:rPrChange>
              </w:rPr>
              <w:tab/>
            </w:r>
            <w:r w:rsidRPr="00BE2C17" w:rsidDel="00D8482B">
              <w:rPr>
                <w:webHidden/>
                <w:sz w:val="26"/>
                <w:szCs w:val="26"/>
                <w:rPrChange w:id="796" w:author="Antoneth Macaisa" w:date="2025-05-07T21:00:00Z">
                  <w:rPr>
                    <w:b w:val="0"/>
                    <w:bCs w:val="0"/>
                    <w:webHidden/>
                  </w:rPr>
                </w:rPrChange>
              </w:rPr>
              <w:fldChar w:fldCharType="begin"/>
            </w:r>
            <w:r w:rsidRPr="00BE2C17" w:rsidDel="00D8482B">
              <w:rPr>
                <w:webHidden/>
                <w:sz w:val="26"/>
                <w:szCs w:val="26"/>
                <w:rPrChange w:id="797" w:author="Antoneth Macaisa" w:date="2025-05-07T21:00:00Z">
                  <w:rPr>
                    <w:b w:val="0"/>
                    <w:bCs w:val="0"/>
                    <w:webHidden/>
                  </w:rPr>
                </w:rPrChange>
              </w:rPr>
              <w:delInstrText xml:space="preserve"> PAGEREF _Toc197445888 \h </w:delInstrText>
            </w:r>
            <w:r w:rsidRPr="00BE2C17" w:rsidDel="00D8482B">
              <w:rPr>
                <w:webHidden/>
                <w:sz w:val="26"/>
                <w:szCs w:val="26"/>
                <w:rPrChange w:id="798" w:author="Antoneth Macaisa" w:date="2025-05-07T21:00:00Z">
                  <w:rPr>
                    <w:webHidden/>
                  </w:rPr>
                </w:rPrChange>
              </w:rPr>
            </w:r>
            <w:r w:rsidRPr="00BE2C17" w:rsidDel="00D8482B">
              <w:rPr>
                <w:webHidden/>
                <w:sz w:val="26"/>
                <w:szCs w:val="26"/>
                <w:rPrChange w:id="799" w:author="Antoneth Macaisa" w:date="2025-05-07T21:00:00Z">
                  <w:rPr>
                    <w:b w:val="0"/>
                    <w:bCs w:val="0"/>
                    <w:webHidden/>
                  </w:rPr>
                </w:rPrChange>
              </w:rPr>
              <w:fldChar w:fldCharType="separate"/>
            </w:r>
            <w:r w:rsidR="009E22ED" w:rsidRPr="00BE2C17" w:rsidDel="00D8482B">
              <w:rPr>
                <w:webHidden/>
                <w:sz w:val="26"/>
                <w:szCs w:val="26"/>
                <w:rPrChange w:id="800" w:author="Antoneth Macaisa" w:date="2025-05-07T21:00:00Z">
                  <w:rPr>
                    <w:b w:val="0"/>
                    <w:bCs w:val="0"/>
                    <w:webHidden/>
                  </w:rPr>
                </w:rPrChange>
              </w:rPr>
              <w:delText>86</w:delText>
            </w:r>
            <w:r w:rsidRPr="00BE2C17" w:rsidDel="00D8482B">
              <w:rPr>
                <w:webHidden/>
                <w:sz w:val="26"/>
                <w:szCs w:val="26"/>
                <w:rPrChange w:id="801" w:author="Antoneth Macaisa" w:date="2025-05-07T21:00:00Z">
                  <w:rPr>
                    <w:b w:val="0"/>
                    <w:bCs w:val="0"/>
                    <w:webHidden/>
                  </w:rPr>
                </w:rPrChange>
              </w:rPr>
              <w:fldChar w:fldCharType="end"/>
            </w:r>
            <w:r w:rsidRPr="00BE2C17" w:rsidDel="00D8482B">
              <w:rPr>
                <w:sz w:val="26"/>
                <w:szCs w:val="26"/>
                <w:rPrChange w:id="802" w:author="Antoneth Macaisa" w:date="2025-05-07T21:00:00Z">
                  <w:rPr>
                    <w:b w:val="0"/>
                    <w:bCs w:val="0"/>
                  </w:rPr>
                </w:rPrChange>
              </w:rPr>
              <w:fldChar w:fldCharType="end"/>
            </w:r>
          </w:del>
        </w:p>
        <w:p w14:paraId="26D4452E" w14:textId="3A2339C7" w:rsidR="002B68F7" w:rsidRPr="00D33817" w:rsidDel="00D8482B" w:rsidRDefault="002B68F7">
          <w:pPr>
            <w:rPr>
              <w:del w:id="803" w:author="Antoneth Macaisa" w:date="2025-05-07T19:04:00Z"/>
              <w:rFonts w:cstheme="minorBidi"/>
              <w:kern w:val="2"/>
              <w14:ligatures w14:val="standardContextual"/>
            </w:rPr>
            <w:pPrChange w:id="804" w:author="Antoneth Macaisa" w:date="2025-05-07T20:29:00Z">
              <w:pPr>
                <w:pStyle w:val="TOC2"/>
              </w:pPr>
            </w:pPrChange>
          </w:pPr>
          <w:del w:id="805" w:author="Antoneth Macaisa" w:date="2025-05-07T19:04:00Z">
            <w:r w:rsidRPr="00BE2C17" w:rsidDel="00D8482B">
              <w:rPr>
                <w:sz w:val="26"/>
                <w:szCs w:val="26"/>
                <w:rPrChange w:id="806" w:author="Antoneth Macaisa" w:date="2025-05-07T21:00:00Z">
                  <w:rPr>
                    <w:b w:val="0"/>
                    <w:bCs w:val="0"/>
                  </w:rPr>
                </w:rPrChange>
              </w:rPr>
              <w:fldChar w:fldCharType="begin"/>
            </w:r>
            <w:r w:rsidRPr="00BE2C17" w:rsidDel="00D8482B">
              <w:rPr>
                <w:sz w:val="26"/>
                <w:szCs w:val="26"/>
                <w:rPrChange w:id="807" w:author="Antoneth Macaisa" w:date="2025-05-07T21:00:00Z">
                  <w:rPr>
                    <w:b w:val="0"/>
                    <w:bCs w:val="0"/>
                  </w:rPr>
                </w:rPrChange>
              </w:rPr>
              <w:delInstrText>HYPERLINK \l "_Toc197445889"</w:delInstrText>
            </w:r>
            <w:r w:rsidRPr="00BE2C17" w:rsidDel="00D8482B">
              <w:rPr>
                <w:sz w:val="26"/>
                <w:szCs w:val="26"/>
                <w:rPrChange w:id="808" w:author="Antoneth Macaisa" w:date="2025-05-07T21:00:00Z">
                  <w:rPr>
                    <w:b w:val="0"/>
                    <w:bCs w:val="0"/>
                  </w:rPr>
                </w:rPrChange>
              </w:rPr>
              <w:fldChar w:fldCharType="separate"/>
            </w:r>
            <w:r w:rsidRPr="00BE2C17" w:rsidDel="00D8482B">
              <w:rPr>
                <w:rStyle w:val="Hyperlink"/>
                <w:sz w:val="26"/>
                <w:szCs w:val="26"/>
                <w:rPrChange w:id="809" w:author="Antoneth Macaisa" w:date="2025-05-07T21:00:00Z">
                  <w:rPr>
                    <w:rStyle w:val="Hyperlink"/>
                    <w:b w:val="0"/>
                    <w:bCs w:val="0"/>
                  </w:rPr>
                </w:rPrChange>
              </w:rPr>
              <w:delText>Conclusions</w:delText>
            </w:r>
            <w:r w:rsidRPr="00BE2C17" w:rsidDel="00D8482B">
              <w:rPr>
                <w:webHidden/>
                <w:sz w:val="26"/>
                <w:szCs w:val="26"/>
                <w:rPrChange w:id="810" w:author="Antoneth Macaisa" w:date="2025-05-07T21:00:00Z">
                  <w:rPr>
                    <w:b w:val="0"/>
                    <w:bCs w:val="0"/>
                    <w:webHidden/>
                  </w:rPr>
                </w:rPrChange>
              </w:rPr>
              <w:tab/>
            </w:r>
            <w:r w:rsidRPr="00BE2C17" w:rsidDel="00D8482B">
              <w:rPr>
                <w:webHidden/>
                <w:sz w:val="26"/>
                <w:szCs w:val="26"/>
                <w:rPrChange w:id="811" w:author="Antoneth Macaisa" w:date="2025-05-07T21:00:00Z">
                  <w:rPr>
                    <w:b w:val="0"/>
                    <w:bCs w:val="0"/>
                    <w:webHidden/>
                  </w:rPr>
                </w:rPrChange>
              </w:rPr>
              <w:fldChar w:fldCharType="begin"/>
            </w:r>
            <w:r w:rsidRPr="00BE2C17" w:rsidDel="00D8482B">
              <w:rPr>
                <w:webHidden/>
                <w:sz w:val="26"/>
                <w:szCs w:val="26"/>
                <w:rPrChange w:id="812" w:author="Antoneth Macaisa" w:date="2025-05-07T21:00:00Z">
                  <w:rPr>
                    <w:b w:val="0"/>
                    <w:bCs w:val="0"/>
                    <w:webHidden/>
                  </w:rPr>
                </w:rPrChange>
              </w:rPr>
              <w:delInstrText xml:space="preserve"> PAGEREF _Toc197445889 \h </w:delInstrText>
            </w:r>
            <w:r w:rsidRPr="00BE2C17" w:rsidDel="00D8482B">
              <w:rPr>
                <w:webHidden/>
                <w:sz w:val="26"/>
                <w:szCs w:val="26"/>
                <w:rPrChange w:id="813" w:author="Antoneth Macaisa" w:date="2025-05-07T21:00:00Z">
                  <w:rPr>
                    <w:webHidden/>
                  </w:rPr>
                </w:rPrChange>
              </w:rPr>
            </w:r>
            <w:r w:rsidRPr="00BE2C17" w:rsidDel="00D8482B">
              <w:rPr>
                <w:webHidden/>
                <w:sz w:val="26"/>
                <w:szCs w:val="26"/>
                <w:rPrChange w:id="814" w:author="Antoneth Macaisa" w:date="2025-05-07T21:00:00Z">
                  <w:rPr>
                    <w:b w:val="0"/>
                    <w:bCs w:val="0"/>
                    <w:webHidden/>
                  </w:rPr>
                </w:rPrChange>
              </w:rPr>
              <w:fldChar w:fldCharType="separate"/>
            </w:r>
            <w:r w:rsidR="009E22ED" w:rsidRPr="00BE2C17" w:rsidDel="00D8482B">
              <w:rPr>
                <w:webHidden/>
                <w:sz w:val="26"/>
                <w:szCs w:val="26"/>
                <w:rPrChange w:id="815" w:author="Antoneth Macaisa" w:date="2025-05-07T21:00:00Z">
                  <w:rPr>
                    <w:b w:val="0"/>
                    <w:bCs w:val="0"/>
                    <w:webHidden/>
                  </w:rPr>
                </w:rPrChange>
              </w:rPr>
              <w:delText>86</w:delText>
            </w:r>
            <w:r w:rsidRPr="00BE2C17" w:rsidDel="00D8482B">
              <w:rPr>
                <w:webHidden/>
                <w:sz w:val="26"/>
                <w:szCs w:val="26"/>
                <w:rPrChange w:id="816" w:author="Antoneth Macaisa" w:date="2025-05-07T21:00:00Z">
                  <w:rPr>
                    <w:b w:val="0"/>
                    <w:bCs w:val="0"/>
                    <w:webHidden/>
                  </w:rPr>
                </w:rPrChange>
              </w:rPr>
              <w:fldChar w:fldCharType="end"/>
            </w:r>
            <w:r w:rsidRPr="00BE2C17" w:rsidDel="00D8482B">
              <w:rPr>
                <w:sz w:val="26"/>
                <w:szCs w:val="26"/>
                <w:rPrChange w:id="817" w:author="Antoneth Macaisa" w:date="2025-05-07T21:00:00Z">
                  <w:rPr>
                    <w:b w:val="0"/>
                    <w:bCs w:val="0"/>
                  </w:rPr>
                </w:rPrChange>
              </w:rPr>
              <w:fldChar w:fldCharType="end"/>
            </w:r>
          </w:del>
        </w:p>
        <w:p w14:paraId="386EB207" w14:textId="578E86C4" w:rsidR="002B68F7" w:rsidRPr="00D33817" w:rsidDel="00D8482B" w:rsidRDefault="002B68F7">
          <w:pPr>
            <w:rPr>
              <w:del w:id="818" w:author="Antoneth Macaisa" w:date="2025-05-07T19:04:00Z"/>
              <w:rFonts w:cstheme="minorBidi"/>
              <w:kern w:val="2"/>
              <w14:ligatures w14:val="standardContextual"/>
            </w:rPr>
            <w:pPrChange w:id="819" w:author="Antoneth Macaisa" w:date="2025-05-07T20:29:00Z">
              <w:pPr>
                <w:pStyle w:val="TOC2"/>
              </w:pPr>
            </w:pPrChange>
          </w:pPr>
          <w:del w:id="820" w:author="Antoneth Macaisa" w:date="2025-05-07T19:04:00Z">
            <w:r w:rsidRPr="00BE2C17" w:rsidDel="00D8482B">
              <w:rPr>
                <w:sz w:val="26"/>
                <w:szCs w:val="26"/>
                <w:rPrChange w:id="821" w:author="Antoneth Macaisa" w:date="2025-05-07T21:00:00Z">
                  <w:rPr>
                    <w:b w:val="0"/>
                    <w:bCs w:val="0"/>
                  </w:rPr>
                </w:rPrChange>
              </w:rPr>
              <w:fldChar w:fldCharType="begin"/>
            </w:r>
            <w:r w:rsidRPr="00BE2C17" w:rsidDel="00D8482B">
              <w:rPr>
                <w:sz w:val="26"/>
                <w:szCs w:val="26"/>
                <w:rPrChange w:id="822" w:author="Antoneth Macaisa" w:date="2025-05-07T21:00:00Z">
                  <w:rPr>
                    <w:b w:val="0"/>
                    <w:bCs w:val="0"/>
                  </w:rPr>
                </w:rPrChange>
              </w:rPr>
              <w:delInstrText>HYPERLINK \l "_Toc197445890"</w:delInstrText>
            </w:r>
            <w:r w:rsidRPr="00BE2C17" w:rsidDel="00D8482B">
              <w:rPr>
                <w:sz w:val="26"/>
                <w:szCs w:val="26"/>
                <w:rPrChange w:id="823" w:author="Antoneth Macaisa" w:date="2025-05-07T21:00:00Z">
                  <w:rPr>
                    <w:b w:val="0"/>
                    <w:bCs w:val="0"/>
                  </w:rPr>
                </w:rPrChange>
              </w:rPr>
              <w:fldChar w:fldCharType="separate"/>
            </w:r>
            <w:r w:rsidRPr="00BE2C17" w:rsidDel="00D8482B">
              <w:rPr>
                <w:rStyle w:val="Hyperlink"/>
                <w:sz w:val="26"/>
                <w:szCs w:val="26"/>
                <w:rPrChange w:id="824" w:author="Antoneth Macaisa" w:date="2025-05-07T21:00:00Z">
                  <w:rPr>
                    <w:rStyle w:val="Hyperlink"/>
                    <w:b w:val="0"/>
                    <w:bCs w:val="0"/>
                  </w:rPr>
                </w:rPrChange>
              </w:rPr>
              <w:delText>Recommendations</w:delText>
            </w:r>
            <w:r w:rsidRPr="00BE2C17" w:rsidDel="00D8482B">
              <w:rPr>
                <w:webHidden/>
                <w:sz w:val="26"/>
                <w:szCs w:val="26"/>
                <w:rPrChange w:id="825" w:author="Antoneth Macaisa" w:date="2025-05-07T21:00:00Z">
                  <w:rPr>
                    <w:b w:val="0"/>
                    <w:bCs w:val="0"/>
                    <w:webHidden/>
                  </w:rPr>
                </w:rPrChange>
              </w:rPr>
              <w:tab/>
            </w:r>
            <w:r w:rsidRPr="00BE2C17" w:rsidDel="00D8482B">
              <w:rPr>
                <w:webHidden/>
                <w:sz w:val="26"/>
                <w:szCs w:val="26"/>
                <w:rPrChange w:id="826" w:author="Antoneth Macaisa" w:date="2025-05-07T21:00:00Z">
                  <w:rPr>
                    <w:b w:val="0"/>
                    <w:bCs w:val="0"/>
                    <w:webHidden/>
                  </w:rPr>
                </w:rPrChange>
              </w:rPr>
              <w:fldChar w:fldCharType="begin"/>
            </w:r>
            <w:r w:rsidRPr="00BE2C17" w:rsidDel="00D8482B">
              <w:rPr>
                <w:webHidden/>
                <w:sz w:val="26"/>
                <w:szCs w:val="26"/>
                <w:rPrChange w:id="827" w:author="Antoneth Macaisa" w:date="2025-05-07T21:00:00Z">
                  <w:rPr>
                    <w:b w:val="0"/>
                    <w:bCs w:val="0"/>
                    <w:webHidden/>
                  </w:rPr>
                </w:rPrChange>
              </w:rPr>
              <w:delInstrText xml:space="preserve"> PAGEREF _Toc197445890 \h </w:delInstrText>
            </w:r>
            <w:r w:rsidRPr="00BE2C17" w:rsidDel="00D8482B">
              <w:rPr>
                <w:webHidden/>
                <w:sz w:val="26"/>
                <w:szCs w:val="26"/>
                <w:rPrChange w:id="828" w:author="Antoneth Macaisa" w:date="2025-05-07T21:00:00Z">
                  <w:rPr>
                    <w:webHidden/>
                  </w:rPr>
                </w:rPrChange>
              </w:rPr>
            </w:r>
            <w:r w:rsidRPr="00BE2C17" w:rsidDel="00D8482B">
              <w:rPr>
                <w:webHidden/>
                <w:sz w:val="26"/>
                <w:szCs w:val="26"/>
                <w:rPrChange w:id="829" w:author="Antoneth Macaisa" w:date="2025-05-07T21:00:00Z">
                  <w:rPr>
                    <w:b w:val="0"/>
                    <w:bCs w:val="0"/>
                    <w:webHidden/>
                  </w:rPr>
                </w:rPrChange>
              </w:rPr>
              <w:fldChar w:fldCharType="separate"/>
            </w:r>
            <w:r w:rsidR="009E22ED" w:rsidRPr="00BE2C17" w:rsidDel="00D8482B">
              <w:rPr>
                <w:webHidden/>
                <w:sz w:val="26"/>
                <w:szCs w:val="26"/>
                <w:rPrChange w:id="830" w:author="Antoneth Macaisa" w:date="2025-05-07T21:00:00Z">
                  <w:rPr>
                    <w:b w:val="0"/>
                    <w:bCs w:val="0"/>
                    <w:webHidden/>
                  </w:rPr>
                </w:rPrChange>
              </w:rPr>
              <w:delText>86</w:delText>
            </w:r>
            <w:r w:rsidRPr="00BE2C17" w:rsidDel="00D8482B">
              <w:rPr>
                <w:webHidden/>
                <w:sz w:val="26"/>
                <w:szCs w:val="26"/>
                <w:rPrChange w:id="831" w:author="Antoneth Macaisa" w:date="2025-05-07T21:00:00Z">
                  <w:rPr>
                    <w:b w:val="0"/>
                    <w:bCs w:val="0"/>
                    <w:webHidden/>
                  </w:rPr>
                </w:rPrChange>
              </w:rPr>
              <w:fldChar w:fldCharType="end"/>
            </w:r>
            <w:r w:rsidRPr="00BE2C17" w:rsidDel="00D8482B">
              <w:rPr>
                <w:sz w:val="26"/>
                <w:szCs w:val="26"/>
                <w:rPrChange w:id="832" w:author="Antoneth Macaisa" w:date="2025-05-07T21:00:00Z">
                  <w:rPr>
                    <w:b w:val="0"/>
                    <w:bCs w:val="0"/>
                  </w:rPr>
                </w:rPrChange>
              </w:rPr>
              <w:fldChar w:fldCharType="end"/>
            </w:r>
          </w:del>
        </w:p>
        <w:p w14:paraId="09B098DA" w14:textId="3228C6EF" w:rsidR="002B68F7" w:rsidRPr="00D33817" w:rsidDel="00D8482B" w:rsidRDefault="002B68F7">
          <w:pPr>
            <w:rPr>
              <w:del w:id="833" w:author="Antoneth Macaisa" w:date="2025-05-07T19:04:00Z"/>
              <w:rFonts w:cstheme="minorBidi"/>
              <w:kern w:val="2"/>
              <w14:ligatures w14:val="standardContextual"/>
            </w:rPr>
            <w:pPrChange w:id="834" w:author="Antoneth Macaisa" w:date="2025-05-07T20:29:00Z">
              <w:pPr>
                <w:pStyle w:val="TOC1"/>
              </w:pPr>
            </w:pPrChange>
          </w:pPr>
          <w:del w:id="835" w:author="Antoneth Macaisa" w:date="2025-05-07T19:04:00Z">
            <w:r w:rsidRPr="00BE2C17" w:rsidDel="00D8482B">
              <w:rPr>
                <w:sz w:val="26"/>
                <w:szCs w:val="26"/>
                <w:rPrChange w:id="836" w:author="Antoneth Macaisa" w:date="2025-05-07T21:00:00Z">
                  <w:rPr>
                    <w:b w:val="0"/>
                    <w:bCs w:val="0"/>
                  </w:rPr>
                </w:rPrChange>
              </w:rPr>
              <w:fldChar w:fldCharType="begin"/>
            </w:r>
            <w:r w:rsidRPr="00BE2C17" w:rsidDel="00D8482B">
              <w:rPr>
                <w:sz w:val="26"/>
                <w:szCs w:val="26"/>
                <w:rPrChange w:id="837" w:author="Antoneth Macaisa" w:date="2025-05-07T21:00:00Z">
                  <w:rPr>
                    <w:b w:val="0"/>
                    <w:bCs w:val="0"/>
                  </w:rPr>
                </w:rPrChange>
              </w:rPr>
              <w:delInstrText>HYPERLINK \l "_Toc197445891"</w:delInstrText>
            </w:r>
            <w:r w:rsidRPr="00BE2C17" w:rsidDel="00D8482B">
              <w:rPr>
                <w:sz w:val="26"/>
                <w:szCs w:val="26"/>
                <w:rPrChange w:id="838" w:author="Antoneth Macaisa" w:date="2025-05-07T21:00:00Z">
                  <w:rPr>
                    <w:b w:val="0"/>
                    <w:bCs w:val="0"/>
                  </w:rPr>
                </w:rPrChange>
              </w:rPr>
              <w:fldChar w:fldCharType="separate"/>
            </w:r>
            <w:r w:rsidRPr="00BE2C17" w:rsidDel="00D8482B">
              <w:rPr>
                <w:rStyle w:val="Hyperlink"/>
                <w:sz w:val="26"/>
                <w:szCs w:val="26"/>
                <w:rPrChange w:id="839" w:author="Antoneth Macaisa" w:date="2025-05-07T21:00:00Z">
                  <w:rPr>
                    <w:rStyle w:val="Hyperlink"/>
                    <w:b w:val="0"/>
                    <w:bCs w:val="0"/>
                  </w:rPr>
                </w:rPrChange>
              </w:rPr>
              <w:delText>BIBLIOGRAPHY</w:delText>
            </w:r>
            <w:r w:rsidRPr="00BE2C17" w:rsidDel="00D8482B">
              <w:rPr>
                <w:webHidden/>
                <w:sz w:val="26"/>
                <w:szCs w:val="26"/>
                <w:rPrChange w:id="840" w:author="Antoneth Macaisa" w:date="2025-05-07T21:00:00Z">
                  <w:rPr>
                    <w:b w:val="0"/>
                    <w:bCs w:val="0"/>
                    <w:webHidden/>
                  </w:rPr>
                </w:rPrChange>
              </w:rPr>
              <w:tab/>
            </w:r>
            <w:r w:rsidRPr="00BE2C17" w:rsidDel="00D8482B">
              <w:rPr>
                <w:webHidden/>
                <w:sz w:val="26"/>
                <w:szCs w:val="26"/>
                <w:rPrChange w:id="841" w:author="Antoneth Macaisa" w:date="2025-05-07T21:00:00Z">
                  <w:rPr>
                    <w:b w:val="0"/>
                    <w:bCs w:val="0"/>
                    <w:webHidden/>
                  </w:rPr>
                </w:rPrChange>
              </w:rPr>
              <w:fldChar w:fldCharType="begin"/>
            </w:r>
            <w:r w:rsidRPr="00BE2C17" w:rsidDel="00D8482B">
              <w:rPr>
                <w:webHidden/>
                <w:sz w:val="26"/>
                <w:szCs w:val="26"/>
                <w:rPrChange w:id="842" w:author="Antoneth Macaisa" w:date="2025-05-07T21:00:00Z">
                  <w:rPr>
                    <w:b w:val="0"/>
                    <w:bCs w:val="0"/>
                    <w:webHidden/>
                  </w:rPr>
                </w:rPrChange>
              </w:rPr>
              <w:delInstrText xml:space="preserve"> PAGEREF _Toc197445891 \h </w:delInstrText>
            </w:r>
            <w:r w:rsidRPr="00BE2C17" w:rsidDel="00D8482B">
              <w:rPr>
                <w:webHidden/>
                <w:sz w:val="26"/>
                <w:szCs w:val="26"/>
                <w:rPrChange w:id="843" w:author="Antoneth Macaisa" w:date="2025-05-07T21:00:00Z">
                  <w:rPr>
                    <w:webHidden/>
                  </w:rPr>
                </w:rPrChange>
              </w:rPr>
            </w:r>
            <w:r w:rsidRPr="00BE2C17" w:rsidDel="00D8482B">
              <w:rPr>
                <w:webHidden/>
                <w:sz w:val="26"/>
                <w:szCs w:val="26"/>
                <w:rPrChange w:id="844" w:author="Antoneth Macaisa" w:date="2025-05-07T21:00:00Z">
                  <w:rPr>
                    <w:b w:val="0"/>
                    <w:bCs w:val="0"/>
                    <w:webHidden/>
                  </w:rPr>
                </w:rPrChange>
              </w:rPr>
              <w:fldChar w:fldCharType="separate"/>
            </w:r>
            <w:r w:rsidR="009E22ED" w:rsidRPr="00BE2C17" w:rsidDel="00D8482B">
              <w:rPr>
                <w:webHidden/>
                <w:sz w:val="26"/>
                <w:szCs w:val="26"/>
                <w:rPrChange w:id="845" w:author="Antoneth Macaisa" w:date="2025-05-07T21:00:00Z">
                  <w:rPr>
                    <w:b w:val="0"/>
                    <w:bCs w:val="0"/>
                    <w:webHidden/>
                  </w:rPr>
                </w:rPrChange>
              </w:rPr>
              <w:delText>87</w:delText>
            </w:r>
            <w:r w:rsidRPr="00BE2C17" w:rsidDel="00D8482B">
              <w:rPr>
                <w:webHidden/>
                <w:sz w:val="26"/>
                <w:szCs w:val="26"/>
                <w:rPrChange w:id="846" w:author="Antoneth Macaisa" w:date="2025-05-07T21:00:00Z">
                  <w:rPr>
                    <w:b w:val="0"/>
                    <w:bCs w:val="0"/>
                    <w:webHidden/>
                  </w:rPr>
                </w:rPrChange>
              </w:rPr>
              <w:fldChar w:fldCharType="end"/>
            </w:r>
            <w:r w:rsidRPr="00BE2C17" w:rsidDel="00D8482B">
              <w:rPr>
                <w:sz w:val="26"/>
                <w:szCs w:val="26"/>
                <w:rPrChange w:id="847" w:author="Antoneth Macaisa" w:date="2025-05-07T21:00:00Z">
                  <w:rPr>
                    <w:b w:val="0"/>
                    <w:bCs w:val="0"/>
                  </w:rPr>
                </w:rPrChange>
              </w:rPr>
              <w:fldChar w:fldCharType="end"/>
            </w:r>
          </w:del>
        </w:p>
        <w:p w14:paraId="56E4A2A9" w14:textId="2E00E42B" w:rsidR="002B68F7" w:rsidRPr="00D33817" w:rsidDel="00D8482B" w:rsidRDefault="002B68F7">
          <w:pPr>
            <w:rPr>
              <w:del w:id="848" w:author="Antoneth Macaisa" w:date="2025-05-07T19:04:00Z"/>
              <w:rFonts w:cstheme="minorBidi"/>
              <w:kern w:val="2"/>
              <w14:ligatures w14:val="standardContextual"/>
            </w:rPr>
            <w:pPrChange w:id="849" w:author="Antoneth Macaisa" w:date="2025-05-07T20:29:00Z">
              <w:pPr>
                <w:pStyle w:val="TOC2"/>
              </w:pPr>
            </w:pPrChange>
          </w:pPr>
          <w:del w:id="850" w:author="Antoneth Macaisa" w:date="2025-05-07T19:04:00Z">
            <w:r w:rsidRPr="00BE2C17" w:rsidDel="00D8482B">
              <w:rPr>
                <w:sz w:val="26"/>
                <w:szCs w:val="26"/>
                <w:rPrChange w:id="851" w:author="Antoneth Macaisa" w:date="2025-05-07T21:00:00Z">
                  <w:rPr>
                    <w:b w:val="0"/>
                    <w:bCs w:val="0"/>
                  </w:rPr>
                </w:rPrChange>
              </w:rPr>
              <w:fldChar w:fldCharType="begin"/>
            </w:r>
            <w:r w:rsidRPr="00BE2C17" w:rsidDel="00D8482B">
              <w:rPr>
                <w:sz w:val="26"/>
                <w:szCs w:val="26"/>
                <w:rPrChange w:id="852" w:author="Antoneth Macaisa" w:date="2025-05-07T21:00:00Z">
                  <w:rPr>
                    <w:b w:val="0"/>
                    <w:bCs w:val="0"/>
                  </w:rPr>
                </w:rPrChange>
              </w:rPr>
              <w:delInstrText>HYPERLINK \l "_Toc197445892"</w:delInstrText>
            </w:r>
            <w:r w:rsidRPr="00BE2C17" w:rsidDel="00D8482B">
              <w:rPr>
                <w:sz w:val="26"/>
                <w:szCs w:val="26"/>
                <w:rPrChange w:id="853" w:author="Antoneth Macaisa" w:date="2025-05-07T21:00:00Z">
                  <w:rPr>
                    <w:b w:val="0"/>
                    <w:bCs w:val="0"/>
                  </w:rPr>
                </w:rPrChange>
              </w:rPr>
              <w:fldChar w:fldCharType="separate"/>
            </w:r>
            <w:r w:rsidRPr="00BE2C17" w:rsidDel="00D8482B">
              <w:rPr>
                <w:rStyle w:val="Hyperlink"/>
                <w:sz w:val="26"/>
                <w:szCs w:val="26"/>
                <w:rPrChange w:id="854" w:author="Antoneth Macaisa" w:date="2025-05-07T21:00:00Z">
                  <w:rPr>
                    <w:rStyle w:val="Hyperlink"/>
                    <w:b w:val="0"/>
                    <w:bCs w:val="0"/>
                  </w:rPr>
                </w:rPrChange>
              </w:rPr>
              <w:delText>SAMPLE APPENDICES</w:delText>
            </w:r>
            <w:r w:rsidRPr="00BE2C17" w:rsidDel="00D8482B">
              <w:rPr>
                <w:webHidden/>
                <w:sz w:val="26"/>
                <w:szCs w:val="26"/>
                <w:rPrChange w:id="855" w:author="Antoneth Macaisa" w:date="2025-05-07T21:00:00Z">
                  <w:rPr>
                    <w:b w:val="0"/>
                    <w:bCs w:val="0"/>
                    <w:webHidden/>
                  </w:rPr>
                </w:rPrChange>
              </w:rPr>
              <w:tab/>
            </w:r>
            <w:r w:rsidRPr="00BE2C17" w:rsidDel="00D8482B">
              <w:rPr>
                <w:webHidden/>
                <w:sz w:val="26"/>
                <w:szCs w:val="26"/>
                <w:rPrChange w:id="856" w:author="Antoneth Macaisa" w:date="2025-05-07T21:00:00Z">
                  <w:rPr>
                    <w:b w:val="0"/>
                    <w:bCs w:val="0"/>
                    <w:webHidden/>
                  </w:rPr>
                </w:rPrChange>
              </w:rPr>
              <w:fldChar w:fldCharType="begin"/>
            </w:r>
            <w:r w:rsidRPr="00BE2C17" w:rsidDel="00D8482B">
              <w:rPr>
                <w:webHidden/>
                <w:sz w:val="26"/>
                <w:szCs w:val="26"/>
                <w:rPrChange w:id="857" w:author="Antoneth Macaisa" w:date="2025-05-07T21:00:00Z">
                  <w:rPr>
                    <w:b w:val="0"/>
                    <w:bCs w:val="0"/>
                    <w:webHidden/>
                  </w:rPr>
                </w:rPrChange>
              </w:rPr>
              <w:delInstrText xml:space="preserve"> PAGEREF _Toc197445892 \h </w:delInstrText>
            </w:r>
            <w:r w:rsidRPr="00BE2C17" w:rsidDel="00D8482B">
              <w:rPr>
                <w:webHidden/>
                <w:sz w:val="26"/>
                <w:szCs w:val="26"/>
                <w:rPrChange w:id="858" w:author="Antoneth Macaisa" w:date="2025-05-07T21:00:00Z">
                  <w:rPr>
                    <w:webHidden/>
                  </w:rPr>
                </w:rPrChange>
              </w:rPr>
            </w:r>
            <w:r w:rsidRPr="00BE2C17" w:rsidDel="00D8482B">
              <w:rPr>
                <w:webHidden/>
                <w:sz w:val="26"/>
                <w:szCs w:val="26"/>
                <w:rPrChange w:id="859" w:author="Antoneth Macaisa" w:date="2025-05-07T21:00:00Z">
                  <w:rPr>
                    <w:b w:val="0"/>
                    <w:bCs w:val="0"/>
                    <w:webHidden/>
                  </w:rPr>
                </w:rPrChange>
              </w:rPr>
              <w:fldChar w:fldCharType="separate"/>
            </w:r>
            <w:r w:rsidR="009E22ED" w:rsidRPr="00BE2C17" w:rsidDel="00D8482B">
              <w:rPr>
                <w:webHidden/>
                <w:sz w:val="26"/>
                <w:szCs w:val="26"/>
                <w:rPrChange w:id="860" w:author="Antoneth Macaisa" w:date="2025-05-07T21:00:00Z">
                  <w:rPr>
                    <w:b w:val="0"/>
                    <w:bCs w:val="0"/>
                    <w:webHidden/>
                  </w:rPr>
                </w:rPrChange>
              </w:rPr>
              <w:delText>88</w:delText>
            </w:r>
            <w:r w:rsidRPr="00BE2C17" w:rsidDel="00D8482B">
              <w:rPr>
                <w:webHidden/>
                <w:sz w:val="26"/>
                <w:szCs w:val="26"/>
                <w:rPrChange w:id="861" w:author="Antoneth Macaisa" w:date="2025-05-07T21:00:00Z">
                  <w:rPr>
                    <w:b w:val="0"/>
                    <w:bCs w:val="0"/>
                    <w:webHidden/>
                  </w:rPr>
                </w:rPrChange>
              </w:rPr>
              <w:fldChar w:fldCharType="end"/>
            </w:r>
            <w:r w:rsidRPr="00BE2C17" w:rsidDel="00D8482B">
              <w:rPr>
                <w:sz w:val="26"/>
                <w:szCs w:val="26"/>
                <w:rPrChange w:id="862" w:author="Antoneth Macaisa" w:date="2025-05-07T21:00:00Z">
                  <w:rPr>
                    <w:b w:val="0"/>
                    <w:bCs w:val="0"/>
                  </w:rPr>
                </w:rPrChange>
              </w:rPr>
              <w:fldChar w:fldCharType="end"/>
            </w:r>
          </w:del>
        </w:p>
        <w:p w14:paraId="1C410177" w14:textId="318BEAB8" w:rsidR="002B68F7" w:rsidRPr="00D33817" w:rsidDel="00D8482B" w:rsidRDefault="002B68F7">
          <w:pPr>
            <w:rPr>
              <w:del w:id="863" w:author="Antoneth Macaisa" w:date="2025-05-07T19:04:00Z"/>
              <w:rFonts w:cstheme="minorBidi"/>
              <w:kern w:val="2"/>
              <w14:ligatures w14:val="standardContextual"/>
            </w:rPr>
            <w:pPrChange w:id="864" w:author="Antoneth Macaisa" w:date="2025-05-07T20:29:00Z">
              <w:pPr>
                <w:pStyle w:val="TOC2"/>
              </w:pPr>
            </w:pPrChange>
          </w:pPr>
          <w:del w:id="865" w:author="Antoneth Macaisa" w:date="2025-05-07T19:04:00Z">
            <w:r w:rsidRPr="00BE2C17" w:rsidDel="00D8482B">
              <w:rPr>
                <w:sz w:val="26"/>
                <w:szCs w:val="26"/>
                <w:rPrChange w:id="866" w:author="Antoneth Macaisa" w:date="2025-05-07T21:00:00Z">
                  <w:rPr>
                    <w:b w:val="0"/>
                    <w:bCs w:val="0"/>
                  </w:rPr>
                </w:rPrChange>
              </w:rPr>
              <w:fldChar w:fldCharType="begin"/>
            </w:r>
            <w:r w:rsidRPr="00BE2C17" w:rsidDel="00D8482B">
              <w:rPr>
                <w:sz w:val="26"/>
                <w:szCs w:val="26"/>
                <w:rPrChange w:id="867" w:author="Antoneth Macaisa" w:date="2025-05-07T21:00:00Z">
                  <w:rPr>
                    <w:b w:val="0"/>
                    <w:bCs w:val="0"/>
                  </w:rPr>
                </w:rPrChange>
              </w:rPr>
              <w:delInstrText>HYPERLINK \l "_Toc197445893"</w:delInstrText>
            </w:r>
            <w:r w:rsidRPr="00BE2C17" w:rsidDel="00D8482B">
              <w:rPr>
                <w:sz w:val="26"/>
                <w:szCs w:val="26"/>
                <w:rPrChange w:id="868" w:author="Antoneth Macaisa" w:date="2025-05-07T21:00:00Z">
                  <w:rPr>
                    <w:b w:val="0"/>
                    <w:bCs w:val="0"/>
                  </w:rPr>
                </w:rPrChange>
              </w:rPr>
              <w:fldChar w:fldCharType="separate"/>
            </w:r>
            <w:r w:rsidRPr="00BE2C17" w:rsidDel="00D8482B">
              <w:rPr>
                <w:rStyle w:val="Hyperlink"/>
                <w:sz w:val="26"/>
                <w:szCs w:val="26"/>
                <w:rPrChange w:id="869" w:author="Antoneth Macaisa" w:date="2025-05-07T21:00:00Z">
                  <w:rPr>
                    <w:rStyle w:val="Hyperlink"/>
                    <w:b w:val="0"/>
                    <w:bCs w:val="0"/>
                  </w:rPr>
                </w:rPrChange>
              </w:rPr>
              <w:delText>A. RELEVANT SOURCE CODE</w:delText>
            </w:r>
            <w:r w:rsidRPr="00BE2C17" w:rsidDel="00D8482B">
              <w:rPr>
                <w:webHidden/>
                <w:sz w:val="26"/>
                <w:szCs w:val="26"/>
                <w:rPrChange w:id="870" w:author="Antoneth Macaisa" w:date="2025-05-07T21:00:00Z">
                  <w:rPr>
                    <w:b w:val="0"/>
                    <w:bCs w:val="0"/>
                    <w:webHidden/>
                  </w:rPr>
                </w:rPrChange>
              </w:rPr>
              <w:tab/>
            </w:r>
            <w:r w:rsidRPr="00BE2C17" w:rsidDel="00D8482B">
              <w:rPr>
                <w:webHidden/>
                <w:sz w:val="26"/>
                <w:szCs w:val="26"/>
                <w:rPrChange w:id="871" w:author="Antoneth Macaisa" w:date="2025-05-07T21:00:00Z">
                  <w:rPr>
                    <w:b w:val="0"/>
                    <w:bCs w:val="0"/>
                    <w:webHidden/>
                  </w:rPr>
                </w:rPrChange>
              </w:rPr>
              <w:fldChar w:fldCharType="begin"/>
            </w:r>
            <w:r w:rsidRPr="00BE2C17" w:rsidDel="00D8482B">
              <w:rPr>
                <w:webHidden/>
                <w:sz w:val="26"/>
                <w:szCs w:val="26"/>
                <w:rPrChange w:id="872" w:author="Antoneth Macaisa" w:date="2025-05-07T21:00:00Z">
                  <w:rPr>
                    <w:b w:val="0"/>
                    <w:bCs w:val="0"/>
                    <w:webHidden/>
                  </w:rPr>
                </w:rPrChange>
              </w:rPr>
              <w:delInstrText xml:space="preserve"> PAGEREF _Toc197445893 \h </w:delInstrText>
            </w:r>
            <w:r w:rsidRPr="00BE2C17" w:rsidDel="00D8482B">
              <w:rPr>
                <w:webHidden/>
                <w:sz w:val="26"/>
                <w:szCs w:val="26"/>
                <w:rPrChange w:id="873" w:author="Antoneth Macaisa" w:date="2025-05-07T21:00:00Z">
                  <w:rPr>
                    <w:webHidden/>
                  </w:rPr>
                </w:rPrChange>
              </w:rPr>
            </w:r>
            <w:r w:rsidRPr="00BE2C17" w:rsidDel="00D8482B">
              <w:rPr>
                <w:webHidden/>
                <w:sz w:val="26"/>
                <w:szCs w:val="26"/>
                <w:rPrChange w:id="874" w:author="Antoneth Macaisa" w:date="2025-05-07T21:00:00Z">
                  <w:rPr>
                    <w:b w:val="0"/>
                    <w:bCs w:val="0"/>
                    <w:webHidden/>
                  </w:rPr>
                </w:rPrChange>
              </w:rPr>
              <w:fldChar w:fldCharType="separate"/>
            </w:r>
            <w:r w:rsidR="009E22ED" w:rsidRPr="00BE2C17" w:rsidDel="00D8482B">
              <w:rPr>
                <w:webHidden/>
                <w:sz w:val="26"/>
                <w:szCs w:val="26"/>
                <w:rPrChange w:id="875" w:author="Antoneth Macaisa" w:date="2025-05-07T21:00:00Z">
                  <w:rPr>
                    <w:b w:val="0"/>
                    <w:bCs w:val="0"/>
                    <w:webHidden/>
                  </w:rPr>
                </w:rPrChange>
              </w:rPr>
              <w:delText>89</w:delText>
            </w:r>
            <w:r w:rsidRPr="00BE2C17" w:rsidDel="00D8482B">
              <w:rPr>
                <w:webHidden/>
                <w:sz w:val="26"/>
                <w:szCs w:val="26"/>
                <w:rPrChange w:id="876" w:author="Antoneth Macaisa" w:date="2025-05-07T21:00:00Z">
                  <w:rPr>
                    <w:b w:val="0"/>
                    <w:bCs w:val="0"/>
                    <w:webHidden/>
                  </w:rPr>
                </w:rPrChange>
              </w:rPr>
              <w:fldChar w:fldCharType="end"/>
            </w:r>
            <w:r w:rsidRPr="00BE2C17" w:rsidDel="00D8482B">
              <w:rPr>
                <w:sz w:val="26"/>
                <w:szCs w:val="26"/>
                <w:rPrChange w:id="877" w:author="Antoneth Macaisa" w:date="2025-05-07T21:00:00Z">
                  <w:rPr>
                    <w:b w:val="0"/>
                    <w:bCs w:val="0"/>
                  </w:rPr>
                </w:rPrChange>
              </w:rPr>
              <w:fldChar w:fldCharType="end"/>
            </w:r>
          </w:del>
        </w:p>
        <w:p w14:paraId="04E2046E" w14:textId="121C40BC" w:rsidR="002B68F7" w:rsidRPr="00D33817" w:rsidDel="00D8482B" w:rsidRDefault="002B68F7">
          <w:pPr>
            <w:rPr>
              <w:del w:id="878" w:author="Antoneth Macaisa" w:date="2025-05-07T19:04:00Z"/>
              <w:rFonts w:cstheme="minorBidi"/>
              <w:kern w:val="2"/>
              <w14:ligatures w14:val="standardContextual"/>
            </w:rPr>
            <w:pPrChange w:id="879" w:author="Antoneth Macaisa" w:date="2025-05-07T20:29:00Z">
              <w:pPr>
                <w:pStyle w:val="TOC2"/>
              </w:pPr>
            </w:pPrChange>
          </w:pPr>
          <w:del w:id="880" w:author="Antoneth Macaisa" w:date="2025-05-07T19:04:00Z">
            <w:r w:rsidRPr="00BE2C17" w:rsidDel="00D8482B">
              <w:rPr>
                <w:sz w:val="26"/>
                <w:szCs w:val="26"/>
                <w:rPrChange w:id="881" w:author="Antoneth Macaisa" w:date="2025-05-07T21:00:00Z">
                  <w:rPr>
                    <w:b w:val="0"/>
                    <w:bCs w:val="0"/>
                  </w:rPr>
                </w:rPrChange>
              </w:rPr>
              <w:fldChar w:fldCharType="begin"/>
            </w:r>
            <w:r w:rsidRPr="00BE2C17" w:rsidDel="00D8482B">
              <w:rPr>
                <w:sz w:val="26"/>
                <w:szCs w:val="26"/>
                <w:rPrChange w:id="882" w:author="Antoneth Macaisa" w:date="2025-05-07T21:00:00Z">
                  <w:rPr>
                    <w:b w:val="0"/>
                    <w:bCs w:val="0"/>
                  </w:rPr>
                </w:rPrChange>
              </w:rPr>
              <w:delInstrText>HYPERLINK \l "_Toc197445894"</w:delInstrText>
            </w:r>
            <w:r w:rsidRPr="00BE2C17" w:rsidDel="00D8482B">
              <w:rPr>
                <w:sz w:val="26"/>
                <w:szCs w:val="26"/>
                <w:rPrChange w:id="883" w:author="Antoneth Macaisa" w:date="2025-05-07T21:00:00Z">
                  <w:rPr>
                    <w:b w:val="0"/>
                    <w:bCs w:val="0"/>
                  </w:rPr>
                </w:rPrChange>
              </w:rPr>
              <w:fldChar w:fldCharType="separate"/>
            </w:r>
            <w:r w:rsidRPr="00BE2C17" w:rsidDel="00D8482B">
              <w:rPr>
                <w:rStyle w:val="Hyperlink"/>
                <w:sz w:val="26"/>
                <w:szCs w:val="26"/>
                <w:rPrChange w:id="884" w:author="Antoneth Macaisa" w:date="2025-05-07T21:00:00Z">
                  <w:rPr>
                    <w:rStyle w:val="Hyperlink"/>
                    <w:b w:val="0"/>
                    <w:bCs w:val="0"/>
                  </w:rPr>
                </w:rPrChange>
              </w:rPr>
              <w:delText>B. EVALUATION TOOLS</w:delText>
            </w:r>
            <w:r w:rsidRPr="00BE2C17" w:rsidDel="00D8482B">
              <w:rPr>
                <w:webHidden/>
                <w:sz w:val="26"/>
                <w:szCs w:val="26"/>
                <w:rPrChange w:id="885" w:author="Antoneth Macaisa" w:date="2025-05-07T21:00:00Z">
                  <w:rPr>
                    <w:b w:val="0"/>
                    <w:bCs w:val="0"/>
                    <w:webHidden/>
                  </w:rPr>
                </w:rPrChange>
              </w:rPr>
              <w:tab/>
            </w:r>
            <w:r w:rsidRPr="00BE2C17" w:rsidDel="00D8482B">
              <w:rPr>
                <w:webHidden/>
                <w:sz w:val="26"/>
                <w:szCs w:val="26"/>
                <w:rPrChange w:id="886" w:author="Antoneth Macaisa" w:date="2025-05-07T21:00:00Z">
                  <w:rPr>
                    <w:b w:val="0"/>
                    <w:bCs w:val="0"/>
                    <w:webHidden/>
                  </w:rPr>
                </w:rPrChange>
              </w:rPr>
              <w:fldChar w:fldCharType="begin"/>
            </w:r>
            <w:r w:rsidRPr="00BE2C17" w:rsidDel="00D8482B">
              <w:rPr>
                <w:webHidden/>
                <w:sz w:val="26"/>
                <w:szCs w:val="26"/>
                <w:rPrChange w:id="887" w:author="Antoneth Macaisa" w:date="2025-05-07T21:00:00Z">
                  <w:rPr>
                    <w:b w:val="0"/>
                    <w:bCs w:val="0"/>
                    <w:webHidden/>
                  </w:rPr>
                </w:rPrChange>
              </w:rPr>
              <w:delInstrText xml:space="preserve"> PAGEREF _Toc197445894 \h </w:delInstrText>
            </w:r>
            <w:r w:rsidRPr="00BE2C17" w:rsidDel="00D8482B">
              <w:rPr>
                <w:webHidden/>
                <w:sz w:val="26"/>
                <w:szCs w:val="26"/>
                <w:rPrChange w:id="888" w:author="Antoneth Macaisa" w:date="2025-05-07T21:00:00Z">
                  <w:rPr>
                    <w:webHidden/>
                  </w:rPr>
                </w:rPrChange>
              </w:rPr>
            </w:r>
            <w:r w:rsidRPr="00BE2C17" w:rsidDel="00D8482B">
              <w:rPr>
                <w:webHidden/>
                <w:sz w:val="26"/>
                <w:szCs w:val="26"/>
                <w:rPrChange w:id="889" w:author="Antoneth Macaisa" w:date="2025-05-07T21:00:00Z">
                  <w:rPr>
                    <w:b w:val="0"/>
                    <w:bCs w:val="0"/>
                    <w:webHidden/>
                  </w:rPr>
                </w:rPrChange>
              </w:rPr>
              <w:fldChar w:fldCharType="separate"/>
            </w:r>
            <w:r w:rsidR="009E22ED" w:rsidRPr="00BE2C17" w:rsidDel="00D8482B">
              <w:rPr>
                <w:webHidden/>
                <w:sz w:val="26"/>
                <w:szCs w:val="26"/>
                <w:rPrChange w:id="890" w:author="Antoneth Macaisa" w:date="2025-05-07T21:00:00Z">
                  <w:rPr>
                    <w:b w:val="0"/>
                    <w:bCs w:val="0"/>
                    <w:webHidden/>
                  </w:rPr>
                </w:rPrChange>
              </w:rPr>
              <w:delText>90</w:delText>
            </w:r>
            <w:r w:rsidRPr="00BE2C17" w:rsidDel="00D8482B">
              <w:rPr>
                <w:webHidden/>
                <w:sz w:val="26"/>
                <w:szCs w:val="26"/>
                <w:rPrChange w:id="891" w:author="Antoneth Macaisa" w:date="2025-05-07T21:00:00Z">
                  <w:rPr>
                    <w:b w:val="0"/>
                    <w:bCs w:val="0"/>
                    <w:webHidden/>
                  </w:rPr>
                </w:rPrChange>
              </w:rPr>
              <w:fldChar w:fldCharType="end"/>
            </w:r>
            <w:r w:rsidRPr="00BE2C17" w:rsidDel="00D8482B">
              <w:rPr>
                <w:sz w:val="26"/>
                <w:szCs w:val="26"/>
                <w:rPrChange w:id="892" w:author="Antoneth Macaisa" w:date="2025-05-07T21:00:00Z">
                  <w:rPr>
                    <w:b w:val="0"/>
                    <w:bCs w:val="0"/>
                  </w:rPr>
                </w:rPrChange>
              </w:rPr>
              <w:fldChar w:fldCharType="end"/>
            </w:r>
          </w:del>
        </w:p>
        <w:p w14:paraId="6DD0AD66" w14:textId="1F8EB47D" w:rsidR="002B68F7" w:rsidRPr="00D33817" w:rsidDel="00D8482B" w:rsidRDefault="002B68F7">
          <w:pPr>
            <w:rPr>
              <w:del w:id="893" w:author="Antoneth Macaisa" w:date="2025-05-07T19:04:00Z"/>
              <w:rFonts w:cstheme="minorBidi"/>
              <w:kern w:val="2"/>
              <w14:ligatures w14:val="standardContextual"/>
            </w:rPr>
            <w:pPrChange w:id="894" w:author="Antoneth Macaisa" w:date="2025-05-07T20:29:00Z">
              <w:pPr>
                <w:pStyle w:val="TOC2"/>
              </w:pPr>
            </w:pPrChange>
          </w:pPr>
          <w:del w:id="895" w:author="Antoneth Macaisa" w:date="2025-05-07T19:04:00Z">
            <w:r w:rsidRPr="00BE2C17" w:rsidDel="00D8482B">
              <w:rPr>
                <w:sz w:val="26"/>
                <w:szCs w:val="26"/>
                <w:rPrChange w:id="896" w:author="Antoneth Macaisa" w:date="2025-05-07T21:00:00Z">
                  <w:rPr>
                    <w:b w:val="0"/>
                    <w:bCs w:val="0"/>
                  </w:rPr>
                </w:rPrChange>
              </w:rPr>
              <w:fldChar w:fldCharType="begin"/>
            </w:r>
            <w:r w:rsidRPr="00BE2C17" w:rsidDel="00D8482B">
              <w:rPr>
                <w:sz w:val="26"/>
                <w:szCs w:val="26"/>
                <w:rPrChange w:id="897" w:author="Antoneth Macaisa" w:date="2025-05-07T21:00:00Z">
                  <w:rPr>
                    <w:b w:val="0"/>
                    <w:bCs w:val="0"/>
                  </w:rPr>
                </w:rPrChange>
              </w:rPr>
              <w:delInstrText>HYPERLINK \l "_Toc197445895"</w:delInstrText>
            </w:r>
            <w:r w:rsidRPr="00BE2C17" w:rsidDel="00D8482B">
              <w:rPr>
                <w:sz w:val="26"/>
                <w:szCs w:val="26"/>
                <w:rPrChange w:id="898" w:author="Antoneth Macaisa" w:date="2025-05-07T21:00:00Z">
                  <w:rPr>
                    <w:b w:val="0"/>
                    <w:bCs w:val="0"/>
                  </w:rPr>
                </w:rPrChange>
              </w:rPr>
              <w:fldChar w:fldCharType="separate"/>
            </w:r>
            <w:r w:rsidRPr="00BE2C17" w:rsidDel="00D8482B">
              <w:rPr>
                <w:rStyle w:val="Hyperlink"/>
                <w:sz w:val="26"/>
                <w:szCs w:val="26"/>
                <w:rPrChange w:id="899" w:author="Antoneth Macaisa" w:date="2025-05-07T21:00:00Z">
                  <w:rPr>
                    <w:rStyle w:val="Hyperlink"/>
                    <w:b w:val="0"/>
                    <w:bCs w:val="0"/>
                  </w:rPr>
                </w:rPrChange>
              </w:rPr>
              <w:delText>C. SAMPLE INPUT AND OUTPUT DATA REPORTS</w:delText>
            </w:r>
            <w:r w:rsidRPr="00BE2C17" w:rsidDel="00D8482B">
              <w:rPr>
                <w:webHidden/>
                <w:sz w:val="26"/>
                <w:szCs w:val="26"/>
                <w:rPrChange w:id="900" w:author="Antoneth Macaisa" w:date="2025-05-07T21:00:00Z">
                  <w:rPr>
                    <w:b w:val="0"/>
                    <w:bCs w:val="0"/>
                    <w:webHidden/>
                  </w:rPr>
                </w:rPrChange>
              </w:rPr>
              <w:tab/>
            </w:r>
            <w:r w:rsidRPr="00BE2C17" w:rsidDel="00D8482B">
              <w:rPr>
                <w:webHidden/>
                <w:sz w:val="26"/>
                <w:szCs w:val="26"/>
                <w:rPrChange w:id="901" w:author="Antoneth Macaisa" w:date="2025-05-07T21:00:00Z">
                  <w:rPr>
                    <w:b w:val="0"/>
                    <w:bCs w:val="0"/>
                    <w:webHidden/>
                  </w:rPr>
                </w:rPrChange>
              </w:rPr>
              <w:fldChar w:fldCharType="begin"/>
            </w:r>
            <w:r w:rsidRPr="00BE2C17" w:rsidDel="00D8482B">
              <w:rPr>
                <w:webHidden/>
                <w:sz w:val="26"/>
                <w:szCs w:val="26"/>
                <w:rPrChange w:id="902" w:author="Antoneth Macaisa" w:date="2025-05-07T21:00:00Z">
                  <w:rPr>
                    <w:b w:val="0"/>
                    <w:bCs w:val="0"/>
                    <w:webHidden/>
                  </w:rPr>
                </w:rPrChange>
              </w:rPr>
              <w:delInstrText xml:space="preserve"> PAGEREF _Toc197445895 \h </w:delInstrText>
            </w:r>
            <w:r w:rsidRPr="00BE2C17" w:rsidDel="00D8482B">
              <w:rPr>
                <w:webHidden/>
                <w:sz w:val="26"/>
                <w:szCs w:val="26"/>
                <w:rPrChange w:id="903" w:author="Antoneth Macaisa" w:date="2025-05-07T21:00:00Z">
                  <w:rPr>
                    <w:webHidden/>
                  </w:rPr>
                </w:rPrChange>
              </w:rPr>
            </w:r>
            <w:r w:rsidRPr="00BE2C17" w:rsidDel="00D8482B">
              <w:rPr>
                <w:webHidden/>
                <w:sz w:val="26"/>
                <w:szCs w:val="26"/>
                <w:rPrChange w:id="904" w:author="Antoneth Macaisa" w:date="2025-05-07T21:00:00Z">
                  <w:rPr>
                    <w:b w:val="0"/>
                    <w:bCs w:val="0"/>
                    <w:webHidden/>
                  </w:rPr>
                </w:rPrChange>
              </w:rPr>
              <w:fldChar w:fldCharType="separate"/>
            </w:r>
            <w:r w:rsidR="009E22ED" w:rsidRPr="00BE2C17" w:rsidDel="00D8482B">
              <w:rPr>
                <w:webHidden/>
                <w:sz w:val="26"/>
                <w:szCs w:val="26"/>
                <w:rPrChange w:id="905" w:author="Antoneth Macaisa" w:date="2025-05-07T21:00:00Z">
                  <w:rPr>
                    <w:b w:val="0"/>
                    <w:bCs w:val="0"/>
                    <w:webHidden/>
                  </w:rPr>
                </w:rPrChange>
              </w:rPr>
              <w:delText>92</w:delText>
            </w:r>
            <w:r w:rsidRPr="00BE2C17" w:rsidDel="00D8482B">
              <w:rPr>
                <w:webHidden/>
                <w:sz w:val="26"/>
                <w:szCs w:val="26"/>
                <w:rPrChange w:id="906" w:author="Antoneth Macaisa" w:date="2025-05-07T21:00:00Z">
                  <w:rPr>
                    <w:b w:val="0"/>
                    <w:bCs w:val="0"/>
                    <w:webHidden/>
                  </w:rPr>
                </w:rPrChange>
              </w:rPr>
              <w:fldChar w:fldCharType="end"/>
            </w:r>
            <w:r w:rsidRPr="00BE2C17" w:rsidDel="00D8482B">
              <w:rPr>
                <w:sz w:val="26"/>
                <w:szCs w:val="26"/>
                <w:rPrChange w:id="907" w:author="Antoneth Macaisa" w:date="2025-05-07T21:00:00Z">
                  <w:rPr>
                    <w:b w:val="0"/>
                    <w:bCs w:val="0"/>
                  </w:rPr>
                </w:rPrChange>
              </w:rPr>
              <w:fldChar w:fldCharType="end"/>
            </w:r>
          </w:del>
        </w:p>
        <w:p w14:paraId="79992028" w14:textId="76340AE5" w:rsidR="002B68F7" w:rsidRPr="00D33817" w:rsidDel="00D8482B" w:rsidRDefault="002B68F7">
          <w:pPr>
            <w:rPr>
              <w:del w:id="908" w:author="Antoneth Macaisa" w:date="2025-05-07T19:04:00Z"/>
              <w:rFonts w:cstheme="minorBidi"/>
              <w:kern w:val="2"/>
              <w14:ligatures w14:val="standardContextual"/>
            </w:rPr>
            <w:pPrChange w:id="909" w:author="Antoneth Macaisa" w:date="2025-05-07T20:29:00Z">
              <w:pPr>
                <w:pStyle w:val="TOC2"/>
              </w:pPr>
            </w:pPrChange>
          </w:pPr>
          <w:del w:id="910" w:author="Antoneth Macaisa" w:date="2025-05-07T19:04:00Z">
            <w:r w:rsidRPr="00BE2C17" w:rsidDel="00D8482B">
              <w:rPr>
                <w:sz w:val="26"/>
                <w:szCs w:val="26"/>
                <w:rPrChange w:id="911" w:author="Antoneth Macaisa" w:date="2025-05-07T21:00:00Z">
                  <w:rPr>
                    <w:b w:val="0"/>
                    <w:bCs w:val="0"/>
                  </w:rPr>
                </w:rPrChange>
              </w:rPr>
              <w:fldChar w:fldCharType="begin"/>
            </w:r>
            <w:r w:rsidRPr="00BE2C17" w:rsidDel="00D8482B">
              <w:rPr>
                <w:sz w:val="26"/>
                <w:szCs w:val="26"/>
                <w:rPrChange w:id="912" w:author="Antoneth Macaisa" w:date="2025-05-07T21:00:00Z">
                  <w:rPr>
                    <w:b w:val="0"/>
                    <w:bCs w:val="0"/>
                  </w:rPr>
                </w:rPrChange>
              </w:rPr>
              <w:delInstrText>HYPERLINK \l "_Toc197445896"</w:delInstrText>
            </w:r>
            <w:r w:rsidRPr="00BE2C17" w:rsidDel="00D8482B">
              <w:rPr>
                <w:sz w:val="26"/>
                <w:szCs w:val="26"/>
                <w:rPrChange w:id="913" w:author="Antoneth Macaisa" w:date="2025-05-07T21:00:00Z">
                  <w:rPr>
                    <w:b w:val="0"/>
                    <w:bCs w:val="0"/>
                  </w:rPr>
                </w:rPrChange>
              </w:rPr>
              <w:fldChar w:fldCharType="separate"/>
            </w:r>
            <w:r w:rsidRPr="00BE2C17" w:rsidDel="00D8482B">
              <w:rPr>
                <w:rStyle w:val="Hyperlink"/>
                <w:sz w:val="26"/>
                <w:szCs w:val="26"/>
                <w:rPrChange w:id="914" w:author="Antoneth Macaisa" w:date="2025-05-07T21:00:00Z">
                  <w:rPr>
                    <w:rStyle w:val="Hyperlink"/>
                    <w:b w:val="0"/>
                    <w:bCs w:val="0"/>
                  </w:rPr>
                </w:rPrChange>
              </w:rPr>
              <w:delText>D.  USER MANUAL</w:delText>
            </w:r>
            <w:r w:rsidRPr="00BE2C17" w:rsidDel="00D8482B">
              <w:rPr>
                <w:webHidden/>
                <w:sz w:val="26"/>
                <w:szCs w:val="26"/>
                <w:rPrChange w:id="915" w:author="Antoneth Macaisa" w:date="2025-05-07T21:00:00Z">
                  <w:rPr>
                    <w:b w:val="0"/>
                    <w:bCs w:val="0"/>
                    <w:webHidden/>
                  </w:rPr>
                </w:rPrChange>
              </w:rPr>
              <w:tab/>
            </w:r>
            <w:r w:rsidRPr="00BE2C17" w:rsidDel="00D8482B">
              <w:rPr>
                <w:webHidden/>
                <w:sz w:val="26"/>
                <w:szCs w:val="26"/>
                <w:rPrChange w:id="916" w:author="Antoneth Macaisa" w:date="2025-05-07T21:00:00Z">
                  <w:rPr>
                    <w:b w:val="0"/>
                    <w:bCs w:val="0"/>
                    <w:webHidden/>
                  </w:rPr>
                </w:rPrChange>
              </w:rPr>
              <w:fldChar w:fldCharType="begin"/>
            </w:r>
            <w:r w:rsidRPr="00BE2C17" w:rsidDel="00D8482B">
              <w:rPr>
                <w:webHidden/>
                <w:sz w:val="26"/>
                <w:szCs w:val="26"/>
                <w:rPrChange w:id="917" w:author="Antoneth Macaisa" w:date="2025-05-07T21:00:00Z">
                  <w:rPr>
                    <w:b w:val="0"/>
                    <w:bCs w:val="0"/>
                    <w:webHidden/>
                  </w:rPr>
                </w:rPrChange>
              </w:rPr>
              <w:delInstrText xml:space="preserve"> PAGEREF _Toc197445896 \h </w:delInstrText>
            </w:r>
            <w:r w:rsidRPr="00BE2C17" w:rsidDel="00D8482B">
              <w:rPr>
                <w:webHidden/>
                <w:sz w:val="26"/>
                <w:szCs w:val="26"/>
                <w:rPrChange w:id="918" w:author="Antoneth Macaisa" w:date="2025-05-07T21:00:00Z">
                  <w:rPr>
                    <w:webHidden/>
                  </w:rPr>
                </w:rPrChange>
              </w:rPr>
            </w:r>
            <w:r w:rsidRPr="00BE2C17" w:rsidDel="00D8482B">
              <w:rPr>
                <w:webHidden/>
                <w:sz w:val="26"/>
                <w:szCs w:val="26"/>
                <w:rPrChange w:id="919" w:author="Antoneth Macaisa" w:date="2025-05-07T21:00:00Z">
                  <w:rPr>
                    <w:b w:val="0"/>
                    <w:bCs w:val="0"/>
                    <w:webHidden/>
                  </w:rPr>
                </w:rPrChange>
              </w:rPr>
              <w:fldChar w:fldCharType="separate"/>
            </w:r>
            <w:r w:rsidR="009E22ED" w:rsidRPr="00BE2C17" w:rsidDel="00D8482B">
              <w:rPr>
                <w:webHidden/>
                <w:sz w:val="26"/>
                <w:szCs w:val="26"/>
                <w:rPrChange w:id="920" w:author="Antoneth Macaisa" w:date="2025-05-07T21:00:00Z">
                  <w:rPr>
                    <w:b w:val="0"/>
                    <w:bCs w:val="0"/>
                    <w:webHidden/>
                  </w:rPr>
                </w:rPrChange>
              </w:rPr>
              <w:delText>93</w:delText>
            </w:r>
            <w:r w:rsidRPr="00BE2C17" w:rsidDel="00D8482B">
              <w:rPr>
                <w:webHidden/>
                <w:sz w:val="26"/>
                <w:szCs w:val="26"/>
                <w:rPrChange w:id="921" w:author="Antoneth Macaisa" w:date="2025-05-07T21:00:00Z">
                  <w:rPr>
                    <w:b w:val="0"/>
                    <w:bCs w:val="0"/>
                    <w:webHidden/>
                  </w:rPr>
                </w:rPrChange>
              </w:rPr>
              <w:fldChar w:fldCharType="end"/>
            </w:r>
            <w:r w:rsidRPr="00BE2C17" w:rsidDel="00D8482B">
              <w:rPr>
                <w:sz w:val="26"/>
                <w:szCs w:val="26"/>
                <w:rPrChange w:id="922" w:author="Antoneth Macaisa" w:date="2025-05-07T21:00:00Z">
                  <w:rPr>
                    <w:b w:val="0"/>
                    <w:bCs w:val="0"/>
                  </w:rPr>
                </w:rPrChange>
              </w:rPr>
              <w:fldChar w:fldCharType="end"/>
            </w:r>
          </w:del>
        </w:p>
        <w:p w14:paraId="02739359" w14:textId="0C9931C7" w:rsidR="002B68F7" w:rsidRPr="00D33817" w:rsidDel="00D8482B" w:rsidRDefault="002B68F7">
          <w:pPr>
            <w:rPr>
              <w:del w:id="923" w:author="Antoneth Macaisa" w:date="2025-05-07T19:04:00Z"/>
              <w:rFonts w:cstheme="minorBidi"/>
              <w:kern w:val="2"/>
              <w14:ligatures w14:val="standardContextual"/>
            </w:rPr>
            <w:pPrChange w:id="924" w:author="Antoneth Macaisa" w:date="2025-05-07T20:29:00Z">
              <w:pPr>
                <w:pStyle w:val="TOC2"/>
              </w:pPr>
            </w:pPrChange>
          </w:pPr>
          <w:del w:id="925" w:author="Antoneth Macaisa" w:date="2025-05-07T19:04:00Z">
            <w:r w:rsidRPr="00BE2C17" w:rsidDel="00D8482B">
              <w:rPr>
                <w:sz w:val="26"/>
                <w:szCs w:val="26"/>
                <w:rPrChange w:id="926" w:author="Antoneth Macaisa" w:date="2025-05-07T21:00:00Z">
                  <w:rPr>
                    <w:b w:val="0"/>
                    <w:bCs w:val="0"/>
                  </w:rPr>
                </w:rPrChange>
              </w:rPr>
              <w:fldChar w:fldCharType="begin"/>
            </w:r>
            <w:r w:rsidRPr="00BE2C17" w:rsidDel="00D8482B">
              <w:rPr>
                <w:sz w:val="26"/>
                <w:szCs w:val="26"/>
                <w:rPrChange w:id="927" w:author="Antoneth Macaisa" w:date="2025-05-07T21:00:00Z">
                  <w:rPr>
                    <w:b w:val="0"/>
                    <w:bCs w:val="0"/>
                  </w:rPr>
                </w:rPrChange>
              </w:rPr>
              <w:delInstrText>HYPERLINK \l "_Toc197445897"</w:delInstrText>
            </w:r>
            <w:r w:rsidRPr="00BE2C17" w:rsidDel="00D8482B">
              <w:rPr>
                <w:sz w:val="26"/>
                <w:szCs w:val="26"/>
                <w:rPrChange w:id="928" w:author="Antoneth Macaisa" w:date="2025-05-07T21:00:00Z">
                  <w:rPr>
                    <w:b w:val="0"/>
                    <w:bCs w:val="0"/>
                  </w:rPr>
                </w:rPrChange>
              </w:rPr>
              <w:fldChar w:fldCharType="separate"/>
            </w:r>
            <w:r w:rsidRPr="00BE2C17" w:rsidDel="00D8482B">
              <w:rPr>
                <w:rStyle w:val="Hyperlink"/>
                <w:sz w:val="26"/>
                <w:szCs w:val="26"/>
                <w:rPrChange w:id="929" w:author="Antoneth Macaisa" w:date="2025-05-07T21:00:00Z">
                  <w:rPr>
                    <w:rStyle w:val="Hyperlink"/>
                    <w:b w:val="0"/>
                    <w:bCs w:val="0"/>
                  </w:rPr>
                </w:rPrChange>
              </w:rPr>
              <w:delText>E. OTHER RELEVANT DOCUMENTS</w:delText>
            </w:r>
            <w:r w:rsidRPr="00BE2C17" w:rsidDel="00D8482B">
              <w:rPr>
                <w:webHidden/>
                <w:sz w:val="26"/>
                <w:szCs w:val="26"/>
                <w:rPrChange w:id="930" w:author="Antoneth Macaisa" w:date="2025-05-07T21:00:00Z">
                  <w:rPr>
                    <w:b w:val="0"/>
                    <w:bCs w:val="0"/>
                    <w:webHidden/>
                  </w:rPr>
                </w:rPrChange>
              </w:rPr>
              <w:tab/>
            </w:r>
            <w:r w:rsidRPr="00BE2C17" w:rsidDel="00D8482B">
              <w:rPr>
                <w:webHidden/>
                <w:sz w:val="26"/>
                <w:szCs w:val="26"/>
                <w:rPrChange w:id="931" w:author="Antoneth Macaisa" w:date="2025-05-07T21:00:00Z">
                  <w:rPr>
                    <w:b w:val="0"/>
                    <w:bCs w:val="0"/>
                    <w:webHidden/>
                  </w:rPr>
                </w:rPrChange>
              </w:rPr>
              <w:fldChar w:fldCharType="begin"/>
            </w:r>
            <w:r w:rsidRPr="00BE2C17" w:rsidDel="00D8482B">
              <w:rPr>
                <w:webHidden/>
                <w:sz w:val="26"/>
                <w:szCs w:val="26"/>
                <w:rPrChange w:id="932" w:author="Antoneth Macaisa" w:date="2025-05-07T21:00:00Z">
                  <w:rPr>
                    <w:b w:val="0"/>
                    <w:bCs w:val="0"/>
                    <w:webHidden/>
                  </w:rPr>
                </w:rPrChange>
              </w:rPr>
              <w:delInstrText xml:space="preserve"> PAGEREF _Toc197445897 \h </w:delInstrText>
            </w:r>
            <w:r w:rsidRPr="00BE2C17" w:rsidDel="00D8482B">
              <w:rPr>
                <w:webHidden/>
                <w:sz w:val="26"/>
                <w:szCs w:val="26"/>
                <w:rPrChange w:id="933" w:author="Antoneth Macaisa" w:date="2025-05-07T21:00:00Z">
                  <w:rPr>
                    <w:webHidden/>
                  </w:rPr>
                </w:rPrChange>
              </w:rPr>
            </w:r>
            <w:r w:rsidRPr="00BE2C17" w:rsidDel="00D8482B">
              <w:rPr>
                <w:webHidden/>
                <w:sz w:val="26"/>
                <w:szCs w:val="26"/>
                <w:rPrChange w:id="934" w:author="Antoneth Macaisa" w:date="2025-05-07T21:00:00Z">
                  <w:rPr>
                    <w:b w:val="0"/>
                    <w:bCs w:val="0"/>
                    <w:webHidden/>
                  </w:rPr>
                </w:rPrChange>
              </w:rPr>
              <w:fldChar w:fldCharType="separate"/>
            </w:r>
            <w:r w:rsidR="009E22ED" w:rsidRPr="00BE2C17" w:rsidDel="00D8482B">
              <w:rPr>
                <w:webHidden/>
                <w:sz w:val="26"/>
                <w:szCs w:val="26"/>
                <w:rPrChange w:id="935" w:author="Antoneth Macaisa" w:date="2025-05-07T21:00:00Z">
                  <w:rPr>
                    <w:b w:val="0"/>
                    <w:bCs w:val="0"/>
                    <w:webHidden/>
                  </w:rPr>
                </w:rPrChange>
              </w:rPr>
              <w:delText>94</w:delText>
            </w:r>
            <w:r w:rsidRPr="00BE2C17" w:rsidDel="00D8482B">
              <w:rPr>
                <w:webHidden/>
                <w:sz w:val="26"/>
                <w:szCs w:val="26"/>
                <w:rPrChange w:id="936" w:author="Antoneth Macaisa" w:date="2025-05-07T21:00:00Z">
                  <w:rPr>
                    <w:b w:val="0"/>
                    <w:bCs w:val="0"/>
                    <w:webHidden/>
                  </w:rPr>
                </w:rPrChange>
              </w:rPr>
              <w:fldChar w:fldCharType="end"/>
            </w:r>
            <w:r w:rsidRPr="00BE2C17" w:rsidDel="00D8482B">
              <w:rPr>
                <w:sz w:val="26"/>
                <w:szCs w:val="26"/>
                <w:rPrChange w:id="937" w:author="Antoneth Macaisa" w:date="2025-05-07T21:00:00Z">
                  <w:rPr>
                    <w:b w:val="0"/>
                    <w:bCs w:val="0"/>
                  </w:rPr>
                </w:rPrChange>
              </w:rPr>
              <w:fldChar w:fldCharType="end"/>
            </w:r>
          </w:del>
        </w:p>
        <w:p w14:paraId="26E877B4" w14:textId="3DED6895" w:rsidR="002B68F7" w:rsidRPr="00D33817" w:rsidDel="00D8482B" w:rsidRDefault="002B68F7">
          <w:pPr>
            <w:rPr>
              <w:del w:id="938" w:author="Antoneth Macaisa" w:date="2025-05-07T19:04:00Z"/>
              <w:rFonts w:cstheme="minorBidi"/>
              <w:kern w:val="2"/>
              <w14:ligatures w14:val="standardContextual"/>
            </w:rPr>
            <w:pPrChange w:id="939" w:author="Antoneth Macaisa" w:date="2025-05-07T20:29:00Z">
              <w:pPr>
                <w:pStyle w:val="TOC2"/>
              </w:pPr>
            </w:pPrChange>
          </w:pPr>
          <w:del w:id="940" w:author="Antoneth Macaisa" w:date="2025-05-07T19:04:00Z">
            <w:r w:rsidRPr="00BE2C17" w:rsidDel="00D8482B">
              <w:rPr>
                <w:sz w:val="26"/>
                <w:szCs w:val="26"/>
                <w:rPrChange w:id="941" w:author="Antoneth Macaisa" w:date="2025-05-07T21:00:00Z">
                  <w:rPr>
                    <w:b w:val="0"/>
                    <w:bCs w:val="0"/>
                  </w:rPr>
                </w:rPrChange>
              </w:rPr>
              <w:fldChar w:fldCharType="begin"/>
            </w:r>
            <w:r w:rsidRPr="00BE2C17" w:rsidDel="00D8482B">
              <w:rPr>
                <w:sz w:val="26"/>
                <w:szCs w:val="26"/>
                <w:rPrChange w:id="942" w:author="Antoneth Macaisa" w:date="2025-05-07T21:00:00Z">
                  <w:rPr>
                    <w:b w:val="0"/>
                    <w:bCs w:val="0"/>
                  </w:rPr>
                </w:rPrChange>
              </w:rPr>
              <w:delInstrText>HYPERLINK \l "_Toc197445898"</w:delInstrText>
            </w:r>
            <w:r w:rsidRPr="00BE2C17" w:rsidDel="00D8482B">
              <w:rPr>
                <w:sz w:val="26"/>
                <w:szCs w:val="26"/>
                <w:rPrChange w:id="943" w:author="Antoneth Macaisa" w:date="2025-05-07T21:00:00Z">
                  <w:rPr>
                    <w:b w:val="0"/>
                    <w:bCs w:val="0"/>
                  </w:rPr>
                </w:rPrChange>
              </w:rPr>
              <w:fldChar w:fldCharType="separate"/>
            </w:r>
            <w:r w:rsidRPr="00BE2C17" w:rsidDel="00D8482B">
              <w:rPr>
                <w:rStyle w:val="Hyperlink"/>
                <w:sz w:val="26"/>
                <w:szCs w:val="26"/>
                <w:rPrChange w:id="944" w:author="Antoneth Macaisa" w:date="2025-05-07T21:00:00Z">
                  <w:rPr>
                    <w:rStyle w:val="Hyperlink"/>
                    <w:b w:val="0"/>
                    <w:bCs w:val="0"/>
                  </w:rPr>
                </w:rPrChange>
              </w:rPr>
              <w:delText>F. GRAMMARIAN’S CERTIFICATION</w:delText>
            </w:r>
            <w:r w:rsidRPr="00BE2C17" w:rsidDel="00D8482B">
              <w:rPr>
                <w:webHidden/>
                <w:sz w:val="26"/>
                <w:szCs w:val="26"/>
                <w:rPrChange w:id="945" w:author="Antoneth Macaisa" w:date="2025-05-07T21:00:00Z">
                  <w:rPr>
                    <w:b w:val="0"/>
                    <w:bCs w:val="0"/>
                    <w:webHidden/>
                  </w:rPr>
                </w:rPrChange>
              </w:rPr>
              <w:tab/>
            </w:r>
            <w:r w:rsidRPr="00BE2C17" w:rsidDel="00D8482B">
              <w:rPr>
                <w:webHidden/>
                <w:sz w:val="26"/>
                <w:szCs w:val="26"/>
                <w:rPrChange w:id="946" w:author="Antoneth Macaisa" w:date="2025-05-07T21:00:00Z">
                  <w:rPr>
                    <w:b w:val="0"/>
                    <w:bCs w:val="0"/>
                    <w:webHidden/>
                  </w:rPr>
                </w:rPrChange>
              </w:rPr>
              <w:fldChar w:fldCharType="begin"/>
            </w:r>
            <w:r w:rsidRPr="00BE2C17" w:rsidDel="00D8482B">
              <w:rPr>
                <w:webHidden/>
                <w:sz w:val="26"/>
                <w:szCs w:val="26"/>
                <w:rPrChange w:id="947" w:author="Antoneth Macaisa" w:date="2025-05-07T21:00:00Z">
                  <w:rPr>
                    <w:b w:val="0"/>
                    <w:bCs w:val="0"/>
                    <w:webHidden/>
                  </w:rPr>
                </w:rPrChange>
              </w:rPr>
              <w:delInstrText xml:space="preserve"> PAGEREF _Toc197445898 \h </w:delInstrText>
            </w:r>
            <w:r w:rsidRPr="00BE2C17" w:rsidDel="00D8482B">
              <w:rPr>
                <w:webHidden/>
                <w:sz w:val="26"/>
                <w:szCs w:val="26"/>
                <w:rPrChange w:id="948" w:author="Antoneth Macaisa" w:date="2025-05-07T21:00:00Z">
                  <w:rPr>
                    <w:webHidden/>
                  </w:rPr>
                </w:rPrChange>
              </w:rPr>
            </w:r>
            <w:r w:rsidRPr="00BE2C17" w:rsidDel="00D8482B">
              <w:rPr>
                <w:webHidden/>
                <w:sz w:val="26"/>
                <w:szCs w:val="26"/>
                <w:rPrChange w:id="949" w:author="Antoneth Macaisa" w:date="2025-05-07T21:00:00Z">
                  <w:rPr>
                    <w:b w:val="0"/>
                    <w:bCs w:val="0"/>
                    <w:webHidden/>
                  </w:rPr>
                </w:rPrChange>
              </w:rPr>
              <w:fldChar w:fldCharType="separate"/>
            </w:r>
            <w:r w:rsidR="009E22ED" w:rsidRPr="00BE2C17" w:rsidDel="00D8482B">
              <w:rPr>
                <w:webHidden/>
                <w:sz w:val="26"/>
                <w:szCs w:val="26"/>
                <w:rPrChange w:id="950" w:author="Antoneth Macaisa" w:date="2025-05-07T21:00:00Z">
                  <w:rPr>
                    <w:b w:val="0"/>
                    <w:bCs w:val="0"/>
                    <w:webHidden/>
                  </w:rPr>
                </w:rPrChange>
              </w:rPr>
              <w:delText>95</w:delText>
            </w:r>
            <w:r w:rsidRPr="00BE2C17" w:rsidDel="00D8482B">
              <w:rPr>
                <w:webHidden/>
                <w:sz w:val="26"/>
                <w:szCs w:val="26"/>
                <w:rPrChange w:id="951" w:author="Antoneth Macaisa" w:date="2025-05-07T21:00:00Z">
                  <w:rPr>
                    <w:b w:val="0"/>
                    <w:bCs w:val="0"/>
                    <w:webHidden/>
                  </w:rPr>
                </w:rPrChange>
              </w:rPr>
              <w:fldChar w:fldCharType="end"/>
            </w:r>
            <w:r w:rsidRPr="00BE2C17" w:rsidDel="00D8482B">
              <w:rPr>
                <w:sz w:val="26"/>
                <w:szCs w:val="26"/>
                <w:rPrChange w:id="952" w:author="Antoneth Macaisa" w:date="2025-05-07T21:00:00Z">
                  <w:rPr>
                    <w:b w:val="0"/>
                    <w:bCs w:val="0"/>
                  </w:rPr>
                </w:rPrChange>
              </w:rPr>
              <w:fldChar w:fldCharType="end"/>
            </w:r>
          </w:del>
        </w:p>
        <w:p w14:paraId="3F44FAFA" w14:textId="747687C3" w:rsidR="002B68F7" w:rsidRPr="00D33817" w:rsidDel="00D8482B" w:rsidRDefault="002B68F7">
          <w:pPr>
            <w:rPr>
              <w:del w:id="953" w:author="Antoneth Macaisa" w:date="2025-05-07T19:04:00Z"/>
              <w:rFonts w:cstheme="minorBidi"/>
              <w:kern w:val="2"/>
              <w14:ligatures w14:val="standardContextual"/>
            </w:rPr>
            <w:pPrChange w:id="954" w:author="Antoneth Macaisa" w:date="2025-05-07T20:29:00Z">
              <w:pPr>
                <w:pStyle w:val="TOC2"/>
              </w:pPr>
            </w:pPrChange>
          </w:pPr>
          <w:del w:id="955" w:author="Antoneth Macaisa" w:date="2025-05-07T19:04:00Z">
            <w:r w:rsidRPr="00BE2C17" w:rsidDel="00D8482B">
              <w:rPr>
                <w:sz w:val="26"/>
                <w:szCs w:val="26"/>
                <w:rPrChange w:id="956" w:author="Antoneth Macaisa" w:date="2025-05-07T21:00:00Z">
                  <w:rPr>
                    <w:b w:val="0"/>
                    <w:bCs w:val="0"/>
                  </w:rPr>
                </w:rPrChange>
              </w:rPr>
              <w:fldChar w:fldCharType="begin"/>
            </w:r>
            <w:r w:rsidRPr="00BE2C17" w:rsidDel="00D8482B">
              <w:rPr>
                <w:sz w:val="26"/>
                <w:szCs w:val="26"/>
                <w:rPrChange w:id="957" w:author="Antoneth Macaisa" w:date="2025-05-07T21:00:00Z">
                  <w:rPr>
                    <w:b w:val="0"/>
                    <w:bCs w:val="0"/>
                  </w:rPr>
                </w:rPrChange>
              </w:rPr>
              <w:delInstrText>HYPERLINK \l "_Toc197445899"</w:delInstrText>
            </w:r>
            <w:r w:rsidRPr="00BE2C17" w:rsidDel="00D8482B">
              <w:rPr>
                <w:sz w:val="26"/>
                <w:szCs w:val="26"/>
                <w:rPrChange w:id="958" w:author="Antoneth Macaisa" w:date="2025-05-07T21:00:00Z">
                  <w:rPr>
                    <w:b w:val="0"/>
                    <w:bCs w:val="0"/>
                  </w:rPr>
                </w:rPrChange>
              </w:rPr>
              <w:fldChar w:fldCharType="separate"/>
            </w:r>
            <w:r w:rsidRPr="00BE2C17" w:rsidDel="00D8482B">
              <w:rPr>
                <w:rStyle w:val="Hyperlink"/>
                <w:sz w:val="26"/>
                <w:szCs w:val="26"/>
                <w:rPrChange w:id="959" w:author="Antoneth Macaisa" w:date="2025-05-07T21:00:00Z">
                  <w:rPr>
                    <w:rStyle w:val="Hyperlink"/>
                    <w:b w:val="0"/>
                    <w:bCs w:val="0"/>
                  </w:rPr>
                </w:rPrChange>
              </w:rPr>
              <w:delText>G. PROOF OF CONDUCTING SURVEY</w:delText>
            </w:r>
            <w:r w:rsidRPr="00BE2C17" w:rsidDel="00D8482B">
              <w:rPr>
                <w:webHidden/>
                <w:sz w:val="26"/>
                <w:szCs w:val="26"/>
                <w:rPrChange w:id="960" w:author="Antoneth Macaisa" w:date="2025-05-07T21:00:00Z">
                  <w:rPr>
                    <w:b w:val="0"/>
                    <w:bCs w:val="0"/>
                    <w:webHidden/>
                  </w:rPr>
                </w:rPrChange>
              </w:rPr>
              <w:tab/>
            </w:r>
            <w:r w:rsidRPr="00BE2C17" w:rsidDel="00D8482B">
              <w:rPr>
                <w:webHidden/>
                <w:sz w:val="26"/>
                <w:szCs w:val="26"/>
                <w:rPrChange w:id="961" w:author="Antoneth Macaisa" w:date="2025-05-07T21:00:00Z">
                  <w:rPr>
                    <w:b w:val="0"/>
                    <w:bCs w:val="0"/>
                    <w:webHidden/>
                  </w:rPr>
                </w:rPrChange>
              </w:rPr>
              <w:fldChar w:fldCharType="begin"/>
            </w:r>
            <w:r w:rsidRPr="00BE2C17" w:rsidDel="00D8482B">
              <w:rPr>
                <w:webHidden/>
                <w:sz w:val="26"/>
                <w:szCs w:val="26"/>
                <w:rPrChange w:id="962" w:author="Antoneth Macaisa" w:date="2025-05-07T21:00:00Z">
                  <w:rPr>
                    <w:b w:val="0"/>
                    <w:bCs w:val="0"/>
                    <w:webHidden/>
                  </w:rPr>
                </w:rPrChange>
              </w:rPr>
              <w:delInstrText xml:space="preserve"> PAGEREF _Toc197445899 \h </w:delInstrText>
            </w:r>
            <w:r w:rsidRPr="00BE2C17" w:rsidDel="00D8482B">
              <w:rPr>
                <w:webHidden/>
                <w:sz w:val="26"/>
                <w:szCs w:val="26"/>
                <w:rPrChange w:id="963" w:author="Antoneth Macaisa" w:date="2025-05-07T21:00:00Z">
                  <w:rPr>
                    <w:webHidden/>
                  </w:rPr>
                </w:rPrChange>
              </w:rPr>
            </w:r>
            <w:r w:rsidRPr="00BE2C17" w:rsidDel="00D8482B">
              <w:rPr>
                <w:webHidden/>
                <w:sz w:val="26"/>
                <w:szCs w:val="26"/>
                <w:rPrChange w:id="964" w:author="Antoneth Macaisa" w:date="2025-05-07T21:00:00Z">
                  <w:rPr>
                    <w:b w:val="0"/>
                    <w:bCs w:val="0"/>
                    <w:webHidden/>
                  </w:rPr>
                </w:rPrChange>
              </w:rPr>
              <w:fldChar w:fldCharType="separate"/>
            </w:r>
            <w:r w:rsidR="009E22ED" w:rsidRPr="00BE2C17" w:rsidDel="00D8482B">
              <w:rPr>
                <w:webHidden/>
                <w:sz w:val="26"/>
                <w:szCs w:val="26"/>
                <w:rPrChange w:id="965" w:author="Antoneth Macaisa" w:date="2025-05-07T21:00:00Z">
                  <w:rPr>
                    <w:b w:val="0"/>
                    <w:bCs w:val="0"/>
                    <w:webHidden/>
                  </w:rPr>
                </w:rPrChange>
              </w:rPr>
              <w:delText>96</w:delText>
            </w:r>
            <w:r w:rsidRPr="00BE2C17" w:rsidDel="00D8482B">
              <w:rPr>
                <w:webHidden/>
                <w:sz w:val="26"/>
                <w:szCs w:val="26"/>
                <w:rPrChange w:id="966" w:author="Antoneth Macaisa" w:date="2025-05-07T21:00:00Z">
                  <w:rPr>
                    <w:b w:val="0"/>
                    <w:bCs w:val="0"/>
                    <w:webHidden/>
                  </w:rPr>
                </w:rPrChange>
              </w:rPr>
              <w:fldChar w:fldCharType="end"/>
            </w:r>
            <w:r w:rsidRPr="00BE2C17" w:rsidDel="00D8482B">
              <w:rPr>
                <w:sz w:val="26"/>
                <w:szCs w:val="26"/>
                <w:rPrChange w:id="967" w:author="Antoneth Macaisa" w:date="2025-05-07T21:00:00Z">
                  <w:rPr>
                    <w:b w:val="0"/>
                    <w:bCs w:val="0"/>
                  </w:rPr>
                </w:rPrChange>
              </w:rPr>
              <w:fldChar w:fldCharType="end"/>
            </w:r>
          </w:del>
        </w:p>
        <w:p w14:paraId="545D1758" w14:textId="097D0F1A" w:rsidR="002B68F7" w:rsidRPr="00D33817" w:rsidDel="00D8482B" w:rsidRDefault="002B68F7">
          <w:pPr>
            <w:rPr>
              <w:del w:id="968" w:author="Antoneth Macaisa" w:date="2025-05-07T19:04:00Z"/>
              <w:rFonts w:cstheme="minorBidi"/>
              <w:kern w:val="2"/>
              <w14:ligatures w14:val="standardContextual"/>
            </w:rPr>
            <w:pPrChange w:id="969" w:author="Antoneth Macaisa" w:date="2025-05-07T20:29:00Z">
              <w:pPr>
                <w:pStyle w:val="TOC2"/>
              </w:pPr>
            </w:pPrChange>
          </w:pPr>
          <w:del w:id="970" w:author="Antoneth Macaisa" w:date="2025-05-07T19:04:00Z">
            <w:r w:rsidRPr="00BE2C17" w:rsidDel="00D8482B">
              <w:rPr>
                <w:sz w:val="26"/>
                <w:szCs w:val="26"/>
                <w:rPrChange w:id="971" w:author="Antoneth Macaisa" w:date="2025-05-07T21:00:00Z">
                  <w:rPr>
                    <w:b w:val="0"/>
                    <w:bCs w:val="0"/>
                  </w:rPr>
                </w:rPrChange>
              </w:rPr>
              <w:fldChar w:fldCharType="begin"/>
            </w:r>
            <w:r w:rsidRPr="00BE2C17" w:rsidDel="00D8482B">
              <w:rPr>
                <w:sz w:val="26"/>
                <w:szCs w:val="26"/>
                <w:rPrChange w:id="972" w:author="Antoneth Macaisa" w:date="2025-05-07T21:00:00Z">
                  <w:rPr>
                    <w:b w:val="0"/>
                    <w:bCs w:val="0"/>
                  </w:rPr>
                </w:rPrChange>
              </w:rPr>
              <w:delInstrText>HYPERLINK \l "_Toc197445900"</w:delInstrText>
            </w:r>
            <w:r w:rsidRPr="00BE2C17" w:rsidDel="00D8482B">
              <w:rPr>
                <w:sz w:val="26"/>
                <w:szCs w:val="26"/>
                <w:rPrChange w:id="973" w:author="Antoneth Macaisa" w:date="2025-05-07T21:00:00Z">
                  <w:rPr>
                    <w:b w:val="0"/>
                    <w:bCs w:val="0"/>
                  </w:rPr>
                </w:rPrChange>
              </w:rPr>
              <w:fldChar w:fldCharType="separate"/>
            </w:r>
            <w:r w:rsidRPr="00BE2C17" w:rsidDel="00D8482B">
              <w:rPr>
                <w:rStyle w:val="Hyperlink"/>
                <w:sz w:val="26"/>
                <w:szCs w:val="26"/>
                <w:rPrChange w:id="974" w:author="Antoneth Macaisa" w:date="2025-05-07T21:00:00Z">
                  <w:rPr>
                    <w:rStyle w:val="Hyperlink"/>
                    <w:b w:val="0"/>
                    <w:bCs w:val="0"/>
                  </w:rPr>
                </w:rPrChange>
              </w:rPr>
              <w:delText>H. PROOF OF SYSTEM TURNOVER</w:delText>
            </w:r>
            <w:r w:rsidRPr="00BE2C17" w:rsidDel="00D8482B">
              <w:rPr>
                <w:webHidden/>
                <w:sz w:val="26"/>
                <w:szCs w:val="26"/>
                <w:rPrChange w:id="975" w:author="Antoneth Macaisa" w:date="2025-05-07T21:00:00Z">
                  <w:rPr>
                    <w:b w:val="0"/>
                    <w:bCs w:val="0"/>
                    <w:webHidden/>
                  </w:rPr>
                </w:rPrChange>
              </w:rPr>
              <w:tab/>
            </w:r>
            <w:r w:rsidRPr="00BE2C17" w:rsidDel="00D8482B">
              <w:rPr>
                <w:webHidden/>
                <w:sz w:val="26"/>
                <w:szCs w:val="26"/>
                <w:rPrChange w:id="976" w:author="Antoneth Macaisa" w:date="2025-05-07T21:00:00Z">
                  <w:rPr>
                    <w:b w:val="0"/>
                    <w:bCs w:val="0"/>
                    <w:webHidden/>
                  </w:rPr>
                </w:rPrChange>
              </w:rPr>
              <w:fldChar w:fldCharType="begin"/>
            </w:r>
            <w:r w:rsidRPr="00BE2C17" w:rsidDel="00D8482B">
              <w:rPr>
                <w:webHidden/>
                <w:sz w:val="26"/>
                <w:szCs w:val="26"/>
                <w:rPrChange w:id="977" w:author="Antoneth Macaisa" w:date="2025-05-07T21:00:00Z">
                  <w:rPr>
                    <w:b w:val="0"/>
                    <w:bCs w:val="0"/>
                    <w:webHidden/>
                  </w:rPr>
                </w:rPrChange>
              </w:rPr>
              <w:delInstrText xml:space="preserve"> PAGEREF _Toc197445900 \h </w:delInstrText>
            </w:r>
            <w:r w:rsidRPr="00BE2C17" w:rsidDel="00D8482B">
              <w:rPr>
                <w:webHidden/>
                <w:sz w:val="26"/>
                <w:szCs w:val="26"/>
                <w:rPrChange w:id="978" w:author="Antoneth Macaisa" w:date="2025-05-07T21:00:00Z">
                  <w:rPr>
                    <w:webHidden/>
                  </w:rPr>
                </w:rPrChange>
              </w:rPr>
            </w:r>
            <w:r w:rsidRPr="00BE2C17" w:rsidDel="00D8482B">
              <w:rPr>
                <w:webHidden/>
                <w:sz w:val="26"/>
                <w:szCs w:val="26"/>
                <w:rPrChange w:id="979" w:author="Antoneth Macaisa" w:date="2025-05-07T21:00:00Z">
                  <w:rPr>
                    <w:b w:val="0"/>
                    <w:bCs w:val="0"/>
                    <w:webHidden/>
                  </w:rPr>
                </w:rPrChange>
              </w:rPr>
              <w:fldChar w:fldCharType="separate"/>
            </w:r>
            <w:r w:rsidR="009E22ED" w:rsidRPr="00BE2C17" w:rsidDel="00D8482B">
              <w:rPr>
                <w:webHidden/>
                <w:sz w:val="26"/>
                <w:szCs w:val="26"/>
                <w:rPrChange w:id="980" w:author="Antoneth Macaisa" w:date="2025-05-07T21:00:00Z">
                  <w:rPr>
                    <w:b w:val="0"/>
                    <w:bCs w:val="0"/>
                    <w:webHidden/>
                  </w:rPr>
                </w:rPrChange>
              </w:rPr>
              <w:delText>97</w:delText>
            </w:r>
            <w:r w:rsidRPr="00BE2C17" w:rsidDel="00D8482B">
              <w:rPr>
                <w:webHidden/>
                <w:sz w:val="26"/>
                <w:szCs w:val="26"/>
                <w:rPrChange w:id="981" w:author="Antoneth Macaisa" w:date="2025-05-07T21:00:00Z">
                  <w:rPr>
                    <w:b w:val="0"/>
                    <w:bCs w:val="0"/>
                    <w:webHidden/>
                  </w:rPr>
                </w:rPrChange>
              </w:rPr>
              <w:fldChar w:fldCharType="end"/>
            </w:r>
            <w:r w:rsidRPr="00BE2C17" w:rsidDel="00D8482B">
              <w:rPr>
                <w:sz w:val="26"/>
                <w:szCs w:val="26"/>
                <w:rPrChange w:id="982" w:author="Antoneth Macaisa" w:date="2025-05-07T21:00:00Z">
                  <w:rPr>
                    <w:b w:val="0"/>
                    <w:bCs w:val="0"/>
                  </w:rPr>
                </w:rPrChange>
              </w:rPr>
              <w:fldChar w:fldCharType="end"/>
            </w:r>
          </w:del>
        </w:p>
        <w:p w14:paraId="12557299" w14:textId="6770F7C4" w:rsidR="002B68F7" w:rsidRPr="00D33817" w:rsidDel="007C0045" w:rsidRDefault="002B68F7">
          <w:pPr>
            <w:rPr>
              <w:del w:id="983" w:author="Antoneth Macaisa" w:date="2025-05-07T20:29:00Z"/>
              <w:rFonts w:cstheme="minorBidi"/>
              <w:kern w:val="2"/>
              <w14:ligatures w14:val="standardContextual"/>
            </w:rPr>
            <w:pPrChange w:id="984" w:author="Antoneth Macaisa" w:date="2025-05-07T20:29:00Z">
              <w:pPr>
                <w:pStyle w:val="TOC2"/>
              </w:pPr>
            </w:pPrChange>
          </w:pPr>
          <w:del w:id="985" w:author="Antoneth Macaisa" w:date="2025-05-07T19:04:00Z">
            <w:r w:rsidRPr="00BE2C17" w:rsidDel="00D8482B">
              <w:rPr>
                <w:sz w:val="26"/>
                <w:szCs w:val="26"/>
                <w:rPrChange w:id="986" w:author="Antoneth Macaisa" w:date="2025-05-07T21:00:00Z">
                  <w:rPr>
                    <w:b w:val="0"/>
                    <w:bCs w:val="0"/>
                  </w:rPr>
                </w:rPrChange>
              </w:rPr>
              <w:fldChar w:fldCharType="begin"/>
            </w:r>
            <w:r w:rsidRPr="00BE2C17" w:rsidDel="00D8482B">
              <w:rPr>
                <w:sz w:val="26"/>
                <w:szCs w:val="26"/>
                <w:rPrChange w:id="987" w:author="Antoneth Macaisa" w:date="2025-05-07T21:00:00Z">
                  <w:rPr>
                    <w:b w:val="0"/>
                    <w:bCs w:val="0"/>
                  </w:rPr>
                </w:rPrChange>
              </w:rPr>
              <w:delInstrText>HYPERLINK \l "_Toc197445901"</w:delInstrText>
            </w:r>
            <w:r w:rsidRPr="00BE2C17" w:rsidDel="00D8482B">
              <w:rPr>
                <w:sz w:val="26"/>
                <w:szCs w:val="26"/>
                <w:rPrChange w:id="988" w:author="Antoneth Macaisa" w:date="2025-05-07T21:00:00Z">
                  <w:rPr>
                    <w:b w:val="0"/>
                    <w:bCs w:val="0"/>
                  </w:rPr>
                </w:rPrChange>
              </w:rPr>
              <w:fldChar w:fldCharType="separate"/>
            </w:r>
            <w:r w:rsidRPr="00BE2C17" w:rsidDel="00D8482B">
              <w:rPr>
                <w:rStyle w:val="Hyperlink"/>
                <w:sz w:val="26"/>
                <w:szCs w:val="26"/>
                <w:rPrChange w:id="989" w:author="Antoneth Macaisa" w:date="2025-05-07T21:00:00Z">
                  <w:rPr>
                    <w:rStyle w:val="Hyperlink"/>
                    <w:b w:val="0"/>
                    <w:bCs w:val="0"/>
                  </w:rPr>
                </w:rPrChange>
              </w:rPr>
              <w:delText>I. CURRICULUM VITAE</w:delText>
            </w:r>
            <w:r w:rsidRPr="00BE2C17" w:rsidDel="00D8482B">
              <w:rPr>
                <w:webHidden/>
                <w:sz w:val="26"/>
                <w:szCs w:val="26"/>
                <w:rPrChange w:id="990" w:author="Antoneth Macaisa" w:date="2025-05-07T21:00:00Z">
                  <w:rPr>
                    <w:b w:val="0"/>
                    <w:bCs w:val="0"/>
                    <w:webHidden/>
                  </w:rPr>
                </w:rPrChange>
              </w:rPr>
              <w:tab/>
            </w:r>
            <w:r w:rsidRPr="00BE2C17" w:rsidDel="00D8482B">
              <w:rPr>
                <w:webHidden/>
                <w:sz w:val="26"/>
                <w:szCs w:val="26"/>
                <w:rPrChange w:id="991" w:author="Antoneth Macaisa" w:date="2025-05-07T21:00:00Z">
                  <w:rPr>
                    <w:b w:val="0"/>
                    <w:bCs w:val="0"/>
                    <w:webHidden/>
                  </w:rPr>
                </w:rPrChange>
              </w:rPr>
              <w:fldChar w:fldCharType="begin"/>
            </w:r>
            <w:r w:rsidRPr="00BE2C17" w:rsidDel="00D8482B">
              <w:rPr>
                <w:webHidden/>
                <w:sz w:val="26"/>
                <w:szCs w:val="26"/>
                <w:rPrChange w:id="992" w:author="Antoneth Macaisa" w:date="2025-05-07T21:00:00Z">
                  <w:rPr>
                    <w:b w:val="0"/>
                    <w:bCs w:val="0"/>
                    <w:webHidden/>
                  </w:rPr>
                </w:rPrChange>
              </w:rPr>
              <w:delInstrText xml:space="preserve"> PAGEREF _Toc197445901 \h </w:delInstrText>
            </w:r>
            <w:r w:rsidRPr="00BE2C17" w:rsidDel="00D8482B">
              <w:rPr>
                <w:webHidden/>
                <w:sz w:val="26"/>
                <w:szCs w:val="26"/>
                <w:rPrChange w:id="993" w:author="Antoneth Macaisa" w:date="2025-05-07T21:00:00Z">
                  <w:rPr>
                    <w:webHidden/>
                  </w:rPr>
                </w:rPrChange>
              </w:rPr>
            </w:r>
            <w:r w:rsidRPr="00BE2C17" w:rsidDel="00D8482B">
              <w:rPr>
                <w:webHidden/>
                <w:sz w:val="26"/>
                <w:szCs w:val="26"/>
                <w:rPrChange w:id="994" w:author="Antoneth Macaisa" w:date="2025-05-07T21:00:00Z">
                  <w:rPr>
                    <w:b w:val="0"/>
                    <w:bCs w:val="0"/>
                    <w:webHidden/>
                  </w:rPr>
                </w:rPrChange>
              </w:rPr>
              <w:fldChar w:fldCharType="separate"/>
            </w:r>
            <w:r w:rsidR="009E22ED" w:rsidRPr="00BE2C17" w:rsidDel="00D8482B">
              <w:rPr>
                <w:webHidden/>
                <w:sz w:val="26"/>
                <w:szCs w:val="26"/>
                <w:rPrChange w:id="995" w:author="Antoneth Macaisa" w:date="2025-05-07T21:00:00Z">
                  <w:rPr>
                    <w:b w:val="0"/>
                    <w:bCs w:val="0"/>
                    <w:webHidden/>
                  </w:rPr>
                </w:rPrChange>
              </w:rPr>
              <w:delText>98</w:delText>
            </w:r>
            <w:r w:rsidRPr="00BE2C17" w:rsidDel="00D8482B">
              <w:rPr>
                <w:webHidden/>
                <w:sz w:val="26"/>
                <w:szCs w:val="26"/>
                <w:rPrChange w:id="996" w:author="Antoneth Macaisa" w:date="2025-05-07T21:00:00Z">
                  <w:rPr>
                    <w:b w:val="0"/>
                    <w:bCs w:val="0"/>
                    <w:webHidden/>
                  </w:rPr>
                </w:rPrChange>
              </w:rPr>
              <w:fldChar w:fldCharType="end"/>
            </w:r>
            <w:r w:rsidRPr="00BE2C17" w:rsidDel="00D8482B">
              <w:rPr>
                <w:sz w:val="26"/>
                <w:szCs w:val="26"/>
                <w:rPrChange w:id="997" w:author="Antoneth Macaisa" w:date="2025-05-07T21:00:00Z">
                  <w:rPr>
                    <w:b w:val="0"/>
                    <w:bCs w:val="0"/>
                  </w:rPr>
                </w:rPrChange>
              </w:rPr>
              <w:fldChar w:fldCharType="end"/>
            </w:r>
          </w:del>
        </w:p>
        <w:p w14:paraId="238EED6C" w14:textId="6ED0A976" w:rsidR="00D625FE" w:rsidRPr="00D33817" w:rsidDel="007C0045" w:rsidRDefault="009E5EEE">
          <w:pPr>
            <w:rPr>
              <w:del w:id="998" w:author="Antoneth Macaisa" w:date="2025-05-07T20:29:00Z"/>
              <w:szCs w:val="26"/>
            </w:rPr>
            <w:pPrChange w:id="999" w:author="Antoneth Macaisa" w:date="2025-05-07T20:29:00Z">
              <w:pPr>
                <w:pStyle w:val="TOCHeading"/>
              </w:pPr>
            </w:pPrChange>
          </w:pPr>
          <w:del w:id="1000" w:author="Antoneth Macaisa" w:date="2025-05-07T20:29:00Z">
            <w:r w:rsidRPr="00BE2C17" w:rsidDel="007C0045">
              <w:rPr>
                <w:noProof/>
                <w:sz w:val="26"/>
                <w:szCs w:val="26"/>
                <w:rPrChange w:id="1001" w:author="Antoneth Macaisa" w:date="2025-05-07T21:00:00Z">
                  <w:rPr>
                    <w:noProof/>
                  </w:rPr>
                </w:rPrChange>
              </w:rPr>
              <w:fldChar w:fldCharType="end"/>
            </w:r>
          </w:del>
          <w:del w:id="1002" w:author="Antoneth Macaisa" w:date="2025-05-07T19:05:00Z">
            <w:r w:rsidR="00D625FE" w:rsidRPr="00BE2C17" w:rsidDel="00D8482B">
              <w:rPr>
                <w:sz w:val="26"/>
                <w:szCs w:val="26"/>
                <w:rPrChange w:id="1003" w:author="Antoneth Macaisa" w:date="2025-05-07T21:00:00Z">
                  <w:rPr/>
                </w:rPrChange>
              </w:rPr>
              <w:delText xml:space="preserve"> </w:delText>
            </w:r>
          </w:del>
        </w:p>
        <w:customXmlDelRangeStart w:id="1004" w:author="Antoneth Macaisa" w:date="2025-05-07T20:29:00Z"/>
      </w:sdtContent>
    </w:sdt>
    <w:customXmlDelRangeEnd w:id="1004"/>
    <w:customXmlDelRangeStart w:id="1005" w:author="Antoneth Macaisa" w:date="2025-05-07T20:29:00Z"/>
    <w:sdt>
      <w:sdtPr>
        <w:rPr>
          <w:rFonts w:ascii="Times New Roman" w:hAnsi="Times New Roman"/>
          <w:b/>
          <w:bCs/>
          <w:noProof/>
          <w:sz w:val="26"/>
          <w:szCs w:val="26"/>
          <w:lang w:val="en-US" w:eastAsia="en-US"/>
        </w:rPr>
        <w:id w:val="-2146725691"/>
        <w:docPartObj>
          <w:docPartGallery w:val="Table of Contents"/>
          <w:docPartUnique/>
        </w:docPartObj>
      </w:sdtPr>
      <w:sdtEndPr>
        <w:rPr>
          <w:rFonts w:asciiTheme="minorHAnsi" w:hAnsiTheme="minorHAnsi"/>
          <w:b w:val="0"/>
          <w:bCs w:val="0"/>
          <w:noProof w:val="0"/>
          <w:lang w:val="en-PH" w:eastAsia="en-PH"/>
        </w:rPr>
      </w:sdtEndPr>
      <w:sdtContent>
        <w:customXmlDelRangeEnd w:id="1005"/>
        <w:p w14:paraId="4CFF2C5A" w14:textId="5D0F67DC" w:rsidR="003519BD" w:rsidRPr="00BE2C17" w:rsidDel="00D8482B" w:rsidRDefault="003519BD">
          <w:pPr>
            <w:rPr>
              <w:del w:id="1006" w:author="Antoneth Macaisa" w:date="2025-05-07T19:05:00Z"/>
              <w:sz w:val="26"/>
              <w:szCs w:val="26"/>
              <w:rPrChange w:id="1007" w:author="Antoneth Macaisa" w:date="2025-05-07T21:00:00Z">
                <w:rPr>
                  <w:del w:id="1008" w:author="Antoneth Macaisa" w:date="2025-05-07T19:05:00Z"/>
                </w:rPr>
              </w:rPrChange>
            </w:rPr>
            <w:pPrChange w:id="1009" w:author="Antoneth Macaisa" w:date="2025-05-07T20:29:00Z">
              <w:pPr>
                <w:jc w:val="center"/>
              </w:pPr>
            </w:pPrChange>
          </w:pPr>
        </w:p>
        <w:p w14:paraId="083AE439" w14:textId="33104082" w:rsidR="003519BD" w:rsidRPr="00BE2C17" w:rsidDel="007C0045" w:rsidRDefault="003519BD">
          <w:pPr>
            <w:rPr>
              <w:del w:id="1010" w:author="Antoneth Macaisa" w:date="2025-05-07T20:29:00Z"/>
              <w:sz w:val="26"/>
              <w:szCs w:val="26"/>
            </w:rPr>
          </w:pPr>
          <w:del w:id="1011" w:author="Antoneth Macaisa" w:date="2025-05-07T19:05:00Z">
            <w:r w:rsidRPr="00BE2C17" w:rsidDel="00D8482B">
              <w:rPr>
                <w:sz w:val="26"/>
                <w:szCs w:val="26"/>
              </w:rPr>
              <w:br w:type="page"/>
            </w:r>
          </w:del>
        </w:p>
        <w:p w14:paraId="01F599BC" w14:textId="62976D8C" w:rsidR="003519BD" w:rsidRPr="00BE2C17" w:rsidDel="007C0045" w:rsidRDefault="003519BD">
          <w:pPr>
            <w:rPr>
              <w:del w:id="1012" w:author="Antoneth Macaisa" w:date="2025-05-07T20:29:00Z"/>
              <w:rFonts w:ascii="Times New Roman" w:hAnsi="Times New Roman"/>
              <w:sz w:val="26"/>
              <w:szCs w:val="26"/>
            </w:rPr>
            <w:pPrChange w:id="1013" w:author="Antoneth Macaisa" w:date="2025-05-07T20:29:00Z">
              <w:pPr>
                <w:jc w:val="center"/>
              </w:pPr>
            </w:pPrChange>
          </w:pPr>
          <w:del w:id="1014" w:author="Antoneth Macaisa" w:date="2025-05-07T20:29:00Z">
            <w:r w:rsidRPr="00BE2C17" w:rsidDel="007C0045">
              <w:rPr>
                <w:rFonts w:ascii="Times New Roman" w:hAnsi="Times New Roman"/>
                <w:b/>
                <w:bCs/>
                <w:sz w:val="26"/>
                <w:szCs w:val="26"/>
              </w:rPr>
              <w:lastRenderedPageBreak/>
              <w:delText>LIST OF FIGURES</w:delText>
            </w:r>
            <w:r w:rsidRPr="00BE2C17" w:rsidDel="007C0045">
              <w:rPr>
                <w:rFonts w:ascii="Times New Roman" w:hAnsi="Times New Roman"/>
                <w:sz w:val="26"/>
                <w:szCs w:val="26"/>
              </w:rPr>
              <w:delText xml:space="preserve"> </w:delText>
            </w:r>
          </w:del>
        </w:p>
        <w:p w14:paraId="192B1C41" w14:textId="3D7564F4" w:rsidR="009D2598" w:rsidRPr="00BE2C17" w:rsidDel="007C0045" w:rsidRDefault="003519BD">
          <w:pPr>
            <w:rPr>
              <w:del w:id="1015" w:author="Antoneth Macaisa" w:date="2025-05-07T20:29:00Z"/>
              <w:rFonts w:ascii="Times New Roman" w:hAnsi="Times New Roman"/>
              <w:b/>
              <w:bCs/>
              <w:sz w:val="26"/>
              <w:szCs w:val="26"/>
              <w:lang w:val="en-US" w:eastAsia="ja-JP"/>
            </w:rPr>
          </w:pPr>
          <w:del w:id="1016" w:author="Antoneth Macaisa" w:date="2025-05-07T20:29:00Z">
            <w:r w:rsidRPr="00BE2C17" w:rsidDel="007C0045">
              <w:rPr>
                <w:rFonts w:ascii="Times New Roman" w:hAnsi="Times New Roman"/>
                <w:b/>
                <w:bCs/>
                <w:sz w:val="26"/>
                <w:szCs w:val="26"/>
                <w:lang w:val="en-US" w:eastAsia="ja-JP"/>
              </w:rPr>
              <w:delText>FIGURE</w:delText>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r>
            <w:r w:rsidRPr="00BE2C17" w:rsidDel="007C0045">
              <w:rPr>
                <w:rFonts w:ascii="Times New Roman" w:hAnsi="Times New Roman"/>
                <w:b/>
                <w:bCs/>
                <w:sz w:val="26"/>
                <w:szCs w:val="26"/>
                <w:lang w:val="en-US" w:eastAsia="ja-JP"/>
              </w:rPr>
              <w:tab/>
              <w:delText xml:space="preserve">           PAGE</w:delText>
            </w:r>
            <w:r w:rsidR="009D2598" w:rsidRPr="00BE2C17" w:rsidDel="007C0045">
              <w:rPr>
                <w:rFonts w:ascii="Times New Roman" w:hAnsi="Times New Roman"/>
                <w:sz w:val="26"/>
                <w:szCs w:val="26"/>
              </w:rPr>
              <w:fldChar w:fldCharType="begin"/>
            </w:r>
            <w:r w:rsidR="009D2598" w:rsidRPr="00BE2C17" w:rsidDel="007C0045">
              <w:rPr>
                <w:rFonts w:ascii="Times New Roman" w:hAnsi="Times New Roman"/>
                <w:sz w:val="26"/>
                <w:szCs w:val="26"/>
              </w:rPr>
              <w:delInstrText xml:space="preserve"> TOC \o "1-3" \h \z \u </w:delInstrText>
            </w:r>
            <w:r w:rsidR="009D2598" w:rsidRPr="00BE2C17" w:rsidDel="007C0045">
              <w:rPr>
                <w:rFonts w:ascii="Times New Roman" w:hAnsi="Times New Roman"/>
                <w:sz w:val="26"/>
                <w:szCs w:val="26"/>
              </w:rPr>
              <w:fldChar w:fldCharType="separate"/>
            </w:r>
          </w:del>
        </w:p>
        <w:p w14:paraId="25E7B093" w14:textId="5D927148" w:rsidR="009D2598" w:rsidRPr="00D33817" w:rsidDel="007C0045" w:rsidRDefault="009D2598">
          <w:pPr>
            <w:rPr>
              <w:del w:id="1017" w:author="Antoneth Macaisa" w:date="2025-05-07T20:29:00Z"/>
              <w:kern w:val="2"/>
              <w14:ligatures w14:val="standardContextual"/>
            </w:rPr>
            <w:pPrChange w:id="1018" w:author="Antoneth Macaisa" w:date="2025-05-07T20:29:00Z">
              <w:pPr>
                <w:pStyle w:val="TOC2"/>
                <w:jc w:val="center"/>
              </w:pPr>
            </w:pPrChange>
          </w:pPr>
          <w:del w:id="1019" w:author="Antoneth Macaisa" w:date="2025-05-07T20:29:00Z">
            <w:r w:rsidRPr="00BE2C17" w:rsidDel="007C0045">
              <w:rPr>
                <w:rStyle w:val="Hyperlink"/>
                <w:color w:val="auto"/>
                <w:sz w:val="26"/>
                <w:szCs w:val="26"/>
                <w:u w:val="none"/>
                <w:rPrChange w:id="1020" w:author="Antoneth Macaisa" w:date="2025-05-07T21:00:00Z">
                  <w:rPr>
                    <w:rStyle w:val="Hyperlink"/>
                    <w:color w:val="auto"/>
                    <w:u w:val="none"/>
                  </w:rPr>
                </w:rPrChange>
              </w:rPr>
              <w:delText>1</w:delText>
            </w:r>
            <w:r w:rsidR="00791C90" w:rsidRPr="00BE2C17" w:rsidDel="007C0045">
              <w:rPr>
                <w:rStyle w:val="Hyperlink"/>
                <w:color w:val="auto"/>
                <w:sz w:val="26"/>
                <w:szCs w:val="26"/>
                <w:u w:val="none"/>
                <w:rPrChange w:id="1021" w:author="Antoneth Macaisa" w:date="2025-05-07T21:00:00Z">
                  <w:rPr>
                    <w:rStyle w:val="Hyperlink"/>
                    <w:color w:val="auto"/>
                    <w:u w:val="none"/>
                  </w:rPr>
                </w:rPrChange>
              </w:rPr>
              <w:delText xml:space="preserve">       </w:delText>
            </w:r>
            <w:r w:rsidR="003519BD" w:rsidRPr="00BE2C17" w:rsidDel="007C0045">
              <w:rPr>
                <w:rStyle w:val="Hyperlink"/>
                <w:color w:val="auto"/>
                <w:sz w:val="26"/>
                <w:szCs w:val="26"/>
                <w:u w:val="none"/>
                <w:rPrChange w:id="1022" w:author="Antoneth Macaisa" w:date="2025-05-07T21:00:00Z">
                  <w:rPr>
                    <w:rStyle w:val="Hyperlink"/>
                    <w:color w:val="auto"/>
                    <w:u w:val="none"/>
                  </w:rPr>
                </w:rPrChange>
              </w:rPr>
              <w:delText>Sample</w:delText>
            </w:r>
            <w:r w:rsidRPr="00BE2C17" w:rsidDel="007C0045">
              <w:rPr>
                <w:sz w:val="26"/>
                <w:szCs w:val="26"/>
                <w:rPrChange w:id="1023" w:author="Antoneth Macaisa" w:date="2025-05-07T21:00:00Z">
                  <w:rPr>
                    <w:b w:val="0"/>
                    <w:bCs w:val="0"/>
                  </w:rPr>
                </w:rPrChange>
              </w:rPr>
              <w:fldChar w:fldCharType="begin"/>
            </w:r>
            <w:r w:rsidRPr="00BE2C17" w:rsidDel="007C0045">
              <w:rPr>
                <w:sz w:val="26"/>
                <w:szCs w:val="26"/>
                <w:rPrChange w:id="1024" w:author="Antoneth Macaisa" w:date="2025-05-07T21:00:00Z">
                  <w:rPr>
                    <w:b w:val="0"/>
                    <w:bCs w:val="0"/>
                  </w:rPr>
                </w:rPrChange>
              </w:rPr>
              <w:delInstrText>HYPERLINK \l "_Toc165907937"</w:delInstrText>
            </w:r>
            <w:r w:rsidRPr="00BE2C17" w:rsidDel="007C0045">
              <w:rPr>
                <w:sz w:val="26"/>
                <w:szCs w:val="26"/>
                <w:rPrChange w:id="1025" w:author="Antoneth Macaisa" w:date="2025-05-07T21:00:00Z">
                  <w:rPr>
                    <w:b w:val="0"/>
                    <w:bCs w:val="0"/>
                  </w:rPr>
                </w:rPrChange>
              </w:rPr>
              <w:fldChar w:fldCharType="separate"/>
            </w:r>
            <w:r w:rsidRPr="00BE2C17" w:rsidDel="007C0045">
              <w:rPr>
                <w:webHidden/>
                <w:sz w:val="26"/>
                <w:szCs w:val="26"/>
                <w:rPrChange w:id="1026" w:author="Antoneth Macaisa" w:date="2025-05-07T21:00:00Z">
                  <w:rPr>
                    <w:webHidden/>
                  </w:rPr>
                </w:rPrChange>
              </w:rPr>
              <w:tab/>
            </w:r>
            <w:r w:rsidRPr="00BE2C17" w:rsidDel="007C0045">
              <w:rPr>
                <w:sz w:val="26"/>
                <w:szCs w:val="26"/>
                <w:rPrChange w:id="1027" w:author="Antoneth Macaisa" w:date="2025-05-07T21:00:00Z">
                  <w:rPr>
                    <w:b w:val="0"/>
                    <w:bCs w:val="0"/>
                  </w:rPr>
                </w:rPrChange>
              </w:rPr>
              <w:fldChar w:fldCharType="end"/>
            </w:r>
            <w:r w:rsidRPr="00BE2C17" w:rsidDel="007C0045">
              <w:rPr>
                <w:rStyle w:val="Hyperlink"/>
                <w:color w:val="auto"/>
                <w:sz w:val="26"/>
                <w:szCs w:val="26"/>
                <w:u w:val="none"/>
                <w:rPrChange w:id="1028" w:author="Antoneth Macaisa" w:date="2025-05-07T21:00:00Z">
                  <w:rPr>
                    <w:rStyle w:val="Hyperlink"/>
                    <w:color w:val="auto"/>
                    <w:u w:val="none"/>
                  </w:rPr>
                </w:rPrChange>
              </w:rPr>
              <w:delText>2</w:delText>
            </w:r>
            <w:r w:rsidR="003D2FBB" w:rsidRPr="00BE2C17" w:rsidDel="007C0045">
              <w:rPr>
                <w:rStyle w:val="Hyperlink"/>
                <w:color w:val="auto"/>
                <w:sz w:val="26"/>
                <w:szCs w:val="26"/>
                <w:u w:val="none"/>
                <w:rPrChange w:id="1029" w:author="Antoneth Macaisa" w:date="2025-05-07T21:00:00Z">
                  <w:rPr>
                    <w:rStyle w:val="Hyperlink"/>
                    <w:color w:val="auto"/>
                    <w:u w:val="none"/>
                  </w:rPr>
                </w:rPrChange>
              </w:rPr>
              <w:delText>4</w:delText>
            </w:r>
          </w:del>
        </w:p>
        <w:p w14:paraId="446DAB67" w14:textId="5BFD224D" w:rsidR="009D2598" w:rsidRPr="00D33817" w:rsidDel="007C0045" w:rsidRDefault="009D2598">
          <w:pPr>
            <w:rPr>
              <w:del w:id="1030" w:author="Antoneth Macaisa" w:date="2025-05-07T20:29:00Z"/>
            </w:rPr>
            <w:pPrChange w:id="1031" w:author="Antoneth Macaisa" w:date="2025-05-07T20:29:00Z">
              <w:pPr>
                <w:pStyle w:val="TOC2"/>
                <w:jc w:val="center"/>
              </w:pPr>
            </w:pPrChange>
          </w:pPr>
          <w:del w:id="1032" w:author="Antoneth Macaisa" w:date="2025-05-07T20:29:00Z">
            <w:r w:rsidRPr="00BE2C17" w:rsidDel="007C0045">
              <w:rPr>
                <w:rStyle w:val="Hyperlink"/>
                <w:color w:val="auto"/>
                <w:sz w:val="26"/>
                <w:szCs w:val="26"/>
                <w:u w:val="none"/>
                <w:rPrChange w:id="1033" w:author="Antoneth Macaisa" w:date="2025-05-07T21:00:00Z">
                  <w:rPr>
                    <w:rStyle w:val="Hyperlink"/>
                    <w:color w:val="auto"/>
                    <w:u w:val="none"/>
                  </w:rPr>
                </w:rPrChange>
              </w:rPr>
              <w:delText>2</w:delText>
            </w:r>
            <w:r w:rsidR="00791C90" w:rsidRPr="00BE2C17" w:rsidDel="007C0045">
              <w:rPr>
                <w:rStyle w:val="Hyperlink"/>
                <w:color w:val="auto"/>
                <w:sz w:val="26"/>
                <w:szCs w:val="26"/>
                <w:u w:val="none"/>
                <w:rPrChange w:id="1034" w:author="Antoneth Macaisa" w:date="2025-05-07T21:00:00Z">
                  <w:rPr>
                    <w:rStyle w:val="Hyperlink"/>
                    <w:color w:val="auto"/>
                    <w:u w:val="none"/>
                  </w:rPr>
                </w:rPrChange>
              </w:rPr>
              <w:delText xml:space="preserve">       </w:delText>
            </w:r>
            <w:r w:rsidR="003519BD" w:rsidRPr="00BE2C17" w:rsidDel="007C0045">
              <w:rPr>
                <w:sz w:val="26"/>
                <w:szCs w:val="26"/>
                <w:rPrChange w:id="1035" w:author="Antoneth Macaisa" w:date="2025-05-07T21:00:00Z">
                  <w:rPr>
                    <w:b w:val="0"/>
                    <w:bCs w:val="0"/>
                  </w:rPr>
                </w:rPrChange>
              </w:rPr>
              <w:fldChar w:fldCharType="begin"/>
            </w:r>
            <w:r w:rsidR="003519BD" w:rsidRPr="00BE2C17" w:rsidDel="007C0045">
              <w:rPr>
                <w:sz w:val="26"/>
                <w:szCs w:val="26"/>
                <w:rPrChange w:id="1036" w:author="Antoneth Macaisa" w:date="2025-05-07T21:00:00Z">
                  <w:rPr>
                    <w:b w:val="0"/>
                    <w:bCs w:val="0"/>
                  </w:rPr>
                </w:rPrChange>
              </w:rPr>
              <w:delInstrText>HYPERLINK \l "_Toc165907938"</w:delInstrText>
            </w:r>
            <w:r w:rsidR="003519BD" w:rsidRPr="00BE2C17" w:rsidDel="007C0045">
              <w:rPr>
                <w:sz w:val="26"/>
                <w:szCs w:val="26"/>
                <w:rPrChange w:id="1037" w:author="Antoneth Macaisa" w:date="2025-05-07T21:00:00Z">
                  <w:rPr>
                    <w:b w:val="0"/>
                    <w:bCs w:val="0"/>
                  </w:rPr>
                </w:rPrChange>
              </w:rPr>
              <w:fldChar w:fldCharType="separate"/>
            </w:r>
            <w:r w:rsidR="003519BD" w:rsidRPr="00BE2C17" w:rsidDel="007C0045">
              <w:rPr>
                <w:rStyle w:val="Hyperlink"/>
                <w:sz w:val="26"/>
                <w:szCs w:val="26"/>
                <w:rPrChange w:id="1038" w:author="Antoneth Macaisa" w:date="2025-05-07T21:00:00Z">
                  <w:rPr>
                    <w:rStyle w:val="Hyperlink"/>
                  </w:rPr>
                </w:rPrChange>
              </w:rPr>
              <w:delText>Sample</w:delText>
            </w:r>
            <w:r w:rsidRPr="00BE2C17" w:rsidDel="007C0045">
              <w:rPr>
                <w:webHidden/>
                <w:sz w:val="26"/>
                <w:szCs w:val="26"/>
                <w:rPrChange w:id="1039" w:author="Antoneth Macaisa" w:date="2025-05-07T21:00:00Z">
                  <w:rPr>
                    <w:webHidden/>
                  </w:rPr>
                </w:rPrChange>
              </w:rPr>
              <w:tab/>
            </w:r>
            <w:r w:rsidR="003D2FBB" w:rsidRPr="00BE2C17" w:rsidDel="007C0045">
              <w:rPr>
                <w:webHidden/>
                <w:sz w:val="26"/>
                <w:szCs w:val="26"/>
                <w:rPrChange w:id="1040" w:author="Antoneth Macaisa" w:date="2025-05-07T21:00:00Z">
                  <w:rPr>
                    <w:webHidden/>
                  </w:rPr>
                </w:rPrChange>
              </w:rPr>
              <w:delText>44</w:delText>
            </w:r>
            <w:r w:rsidR="003519BD" w:rsidRPr="00BE2C17" w:rsidDel="007C0045">
              <w:rPr>
                <w:sz w:val="26"/>
                <w:szCs w:val="26"/>
                <w:rPrChange w:id="1041" w:author="Antoneth Macaisa" w:date="2025-05-07T21:00:00Z">
                  <w:rPr>
                    <w:b w:val="0"/>
                    <w:bCs w:val="0"/>
                  </w:rPr>
                </w:rPrChange>
              </w:rPr>
              <w:fldChar w:fldCharType="end"/>
            </w:r>
          </w:del>
        </w:p>
        <w:p w14:paraId="3E556A81" w14:textId="5E407317" w:rsidR="009D2598" w:rsidRPr="00D33817" w:rsidDel="007C0045" w:rsidRDefault="009D2598">
          <w:pPr>
            <w:rPr>
              <w:del w:id="1042" w:author="Antoneth Macaisa" w:date="2025-05-07T20:29:00Z"/>
              <w:kern w:val="2"/>
              <w14:ligatures w14:val="standardContextual"/>
            </w:rPr>
            <w:pPrChange w:id="1043" w:author="Antoneth Macaisa" w:date="2025-05-07T20:29:00Z">
              <w:pPr>
                <w:pStyle w:val="TOC2"/>
                <w:jc w:val="center"/>
              </w:pPr>
            </w:pPrChange>
          </w:pPr>
          <w:del w:id="1044" w:author="Antoneth Macaisa" w:date="2025-05-07T20:29:00Z">
            <w:r w:rsidRPr="00BE2C17" w:rsidDel="007C0045">
              <w:rPr>
                <w:rStyle w:val="Hyperlink"/>
                <w:color w:val="auto"/>
                <w:sz w:val="26"/>
                <w:szCs w:val="26"/>
                <w:u w:val="none"/>
                <w:rPrChange w:id="1045" w:author="Antoneth Macaisa" w:date="2025-05-07T21:00:00Z">
                  <w:rPr>
                    <w:rStyle w:val="Hyperlink"/>
                    <w:color w:val="auto"/>
                    <w:u w:val="none"/>
                  </w:rPr>
                </w:rPrChange>
              </w:rPr>
              <w:delText>3</w:delText>
            </w:r>
            <w:r w:rsidR="00791C90" w:rsidRPr="00BE2C17" w:rsidDel="007C0045">
              <w:rPr>
                <w:rStyle w:val="Hyperlink"/>
                <w:color w:val="auto"/>
                <w:sz w:val="26"/>
                <w:szCs w:val="26"/>
                <w:u w:val="none"/>
                <w:rPrChange w:id="1046" w:author="Antoneth Macaisa" w:date="2025-05-07T21:00:00Z">
                  <w:rPr>
                    <w:rStyle w:val="Hyperlink"/>
                    <w:color w:val="auto"/>
                    <w:u w:val="none"/>
                  </w:rPr>
                </w:rPrChange>
              </w:rPr>
              <w:delText xml:space="preserve">       </w:delText>
            </w:r>
            <w:r w:rsidR="003519BD" w:rsidRPr="00BE2C17" w:rsidDel="007C0045">
              <w:rPr>
                <w:rStyle w:val="Hyperlink"/>
                <w:color w:val="auto"/>
                <w:sz w:val="26"/>
                <w:szCs w:val="26"/>
                <w:u w:val="none"/>
                <w:rPrChange w:id="1047" w:author="Antoneth Macaisa" w:date="2025-05-07T21:00:00Z">
                  <w:rPr>
                    <w:rStyle w:val="Hyperlink"/>
                    <w:color w:val="auto"/>
                    <w:u w:val="none"/>
                  </w:rPr>
                </w:rPrChange>
              </w:rPr>
              <w:delText>Sample</w:delText>
            </w:r>
            <w:r w:rsidRPr="00BE2C17" w:rsidDel="007C0045">
              <w:rPr>
                <w:sz w:val="26"/>
                <w:szCs w:val="26"/>
                <w:rPrChange w:id="1048" w:author="Antoneth Macaisa" w:date="2025-05-07T21:00:00Z">
                  <w:rPr>
                    <w:b w:val="0"/>
                    <w:bCs w:val="0"/>
                  </w:rPr>
                </w:rPrChange>
              </w:rPr>
              <w:fldChar w:fldCharType="begin"/>
            </w:r>
            <w:r w:rsidRPr="00BE2C17" w:rsidDel="007C0045">
              <w:rPr>
                <w:sz w:val="26"/>
                <w:szCs w:val="26"/>
                <w:rPrChange w:id="1049" w:author="Antoneth Macaisa" w:date="2025-05-07T21:00:00Z">
                  <w:rPr>
                    <w:b w:val="0"/>
                    <w:bCs w:val="0"/>
                  </w:rPr>
                </w:rPrChange>
              </w:rPr>
              <w:delInstrText>HYPERLINK \l "_Toc165907938"</w:delInstrText>
            </w:r>
            <w:r w:rsidRPr="00BE2C17" w:rsidDel="007C0045">
              <w:rPr>
                <w:sz w:val="26"/>
                <w:szCs w:val="26"/>
                <w:rPrChange w:id="1050" w:author="Antoneth Macaisa" w:date="2025-05-07T21:00:00Z">
                  <w:rPr>
                    <w:b w:val="0"/>
                    <w:bCs w:val="0"/>
                  </w:rPr>
                </w:rPrChange>
              </w:rPr>
              <w:fldChar w:fldCharType="separate"/>
            </w:r>
            <w:r w:rsidRPr="00BE2C17" w:rsidDel="007C0045">
              <w:rPr>
                <w:webHidden/>
                <w:sz w:val="26"/>
                <w:szCs w:val="26"/>
                <w:rPrChange w:id="1051" w:author="Antoneth Macaisa" w:date="2025-05-07T21:00:00Z">
                  <w:rPr>
                    <w:webHidden/>
                  </w:rPr>
                </w:rPrChange>
              </w:rPr>
              <w:tab/>
            </w:r>
            <w:r w:rsidR="003D2FBB" w:rsidRPr="00BE2C17" w:rsidDel="007C0045">
              <w:rPr>
                <w:webHidden/>
                <w:sz w:val="26"/>
                <w:szCs w:val="26"/>
                <w:rPrChange w:id="1052" w:author="Antoneth Macaisa" w:date="2025-05-07T21:00:00Z">
                  <w:rPr>
                    <w:webHidden/>
                  </w:rPr>
                </w:rPrChange>
              </w:rPr>
              <w:delText>46</w:delText>
            </w:r>
            <w:r w:rsidRPr="00BE2C17" w:rsidDel="007C0045">
              <w:rPr>
                <w:sz w:val="26"/>
                <w:szCs w:val="26"/>
                <w:rPrChange w:id="1053" w:author="Antoneth Macaisa" w:date="2025-05-07T21:00:00Z">
                  <w:rPr>
                    <w:b w:val="0"/>
                    <w:bCs w:val="0"/>
                  </w:rPr>
                </w:rPrChange>
              </w:rPr>
              <w:fldChar w:fldCharType="end"/>
            </w:r>
          </w:del>
        </w:p>
        <w:p w14:paraId="2A2E4C9F" w14:textId="428CCCC3" w:rsidR="009D2598" w:rsidRPr="00D33817" w:rsidDel="007C0045" w:rsidRDefault="009D2598">
          <w:pPr>
            <w:rPr>
              <w:del w:id="1054" w:author="Antoneth Macaisa" w:date="2025-05-07T20:29:00Z"/>
            </w:rPr>
            <w:pPrChange w:id="1055" w:author="Antoneth Macaisa" w:date="2025-05-07T20:29:00Z">
              <w:pPr>
                <w:pStyle w:val="TOC2"/>
                <w:ind w:left="0"/>
              </w:pPr>
            </w:pPrChange>
          </w:pPr>
          <w:del w:id="1056" w:author="Antoneth Macaisa" w:date="2025-05-07T20:29:00Z">
            <w:r w:rsidRPr="00BE2C17" w:rsidDel="007C0045">
              <w:rPr>
                <w:b/>
                <w:bCs/>
                <w:sz w:val="26"/>
                <w:szCs w:val="26"/>
                <w:rPrChange w:id="1057" w:author="Antoneth Macaisa" w:date="2025-05-07T21:00:00Z">
                  <w:rPr/>
                </w:rPrChange>
              </w:rPr>
              <w:fldChar w:fldCharType="end"/>
            </w:r>
          </w:del>
        </w:p>
        <w:customXmlDelRangeStart w:id="1058" w:author="Antoneth Macaisa" w:date="2025-05-07T20:29:00Z"/>
      </w:sdtContent>
    </w:sdt>
    <w:customXmlDelRangeEnd w:id="1058"/>
    <w:p w14:paraId="4B1A26B9" w14:textId="2E98314E" w:rsidR="009E5EEE" w:rsidRPr="00BE2C17" w:rsidDel="007C0045" w:rsidRDefault="009E5EEE">
      <w:pPr>
        <w:rPr>
          <w:del w:id="1059" w:author="Antoneth Macaisa" w:date="2025-05-07T20:29:00Z"/>
          <w:rFonts w:ascii="Times New Roman" w:eastAsia="Times New Roman" w:hAnsi="Times New Roman"/>
          <w:b/>
          <w:color w:val="000000"/>
          <w:sz w:val="26"/>
          <w:szCs w:val="26"/>
        </w:rPr>
        <w:pPrChange w:id="1060" w:author="Antoneth Macaisa" w:date="2025-05-07T20:29:00Z">
          <w:pPr>
            <w:spacing w:after="0" w:line="240" w:lineRule="auto"/>
          </w:pPr>
        </w:pPrChange>
      </w:pPr>
    </w:p>
    <w:p w14:paraId="1A38FBF9" w14:textId="1FA8365C" w:rsidR="00B506C2" w:rsidRPr="00BE2C17" w:rsidDel="007C0045" w:rsidRDefault="00B506C2">
      <w:pPr>
        <w:rPr>
          <w:del w:id="1061" w:author="Antoneth Macaisa" w:date="2025-05-07T20:29:00Z"/>
          <w:rFonts w:ascii="Times New Roman" w:eastAsia="Times New Roman" w:hAnsi="Times New Roman"/>
          <w:b/>
          <w:color w:val="000000"/>
          <w:sz w:val="26"/>
          <w:szCs w:val="26"/>
        </w:rPr>
        <w:pPrChange w:id="1062" w:author="Antoneth Macaisa" w:date="2025-05-07T20:29:00Z">
          <w:pPr>
            <w:spacing w:after="0" w:line="240" w:lineRule="auto"/>
          </w:pPr>
        </w:pPrChange>
      </w:pPr>
    </w:p>
    <w:p w14:paraId="03AEA13D" w14:textId="133A23AB" w:rsidR="00B506C2" w:rsidRPr="00BE2C17" w:rsidDel="007C0045" w:rsidRDefault="00B506C2">
      <w:pPr>
        <w:rPr>
          <w:del w:id="1063" w:author="Antoneth Macaisa" w:date="2025-05-07T20:29:00Z"/>
          <w:rFonts w:ascii="Times New Roman" w:eastAsia="Times New Roman" w:hAnsi="Times New Roman"/>
          <w:b/>
          <w:color w:val="000000"/>
          <w:sz w:val="26"/>
          <w:szCs w:val="26"/>
        </w:rPr>
        <w:pPrChange w:id="1064" w:author="Antoneth Macaisa" w:date="2025-05-07T20:29:00Z">
          <w:pPr>
            <w:spacing w:after="0" w:line="240" w:lineRule="auto"/>
          </w:pPr>
        </w:pPrChange>
      </w:pPr>
    </w:p>
    <w:p w14:paraId="504A15DD" w14:textId="38770C19" w:rsidR="00616E81" w:rsidRPr="00BE2C17" w:rsidDel="007C0045" w:rsidRDefault="00616E81">
      <w:pPr>
        <w:rPr>
          <w:del w:id="1065" w:author="Antoneth Macaisa" w:date="2025-05-07T20:29:00Z"/>
          <w:rFonts w:ascii="Times New Roman" w:eastAsia="Times New Roman" w:hAnsi="Times New Roman"/>
          <w:b/>
          <w:color w:val="000000"/>
          <w:sz w:val="26"/>
          <w:szCs w:val="26"/>
        </w:rPr>
        <w:pPrChange w:id="1066" w:author="Antoneth Macaisa" w:date="2025-05-07T20:29:00Z">
          <w:pPr>
            <w:spacing w:after="0" w:line="240" w:lineRule="auto"/>
          </w:pPr>
        </w:pPrChange>
      </w:pPr>
    </w:p>
    <w:p w14:paraId="37764D4F" w14:textId="4A17DEAB" w:rsidR="00616E81" w:rsidRPr="00BE2C17" w:rsidDel="007C0045" w:rsidRDefault="00616E81">
      <w:pPr>
        <w:rPr>
          <w:del w:id="1067" w:author="Antoneth Macaisa" w:date="2025-05-07T20:29:00Z"/>
          <w:rFonts w:ascii="Times New Roman" w:eastAsia="Times New Roman" w:hAnsi="Times New Roman"/>
          <w:b/>
          <w:color w:val="000000"/>
          <w:sz w:val="26"/>
          <w:szCs w:val="26"/>
        </w:rPr>
        <w:pPrChange w:id="1068" w:author="Antoneth Macaisa" w:date="2025-05-07T20:29:00Z">
          <w:pPr>
            <w:spacing w:after="0" w:line="240" w:lineRule="auto"/>
          </w:pPr>
        </w:pPrChange>
      </w:pPr>
    </w:p>
    <w:p w14:paraId="747BD337" w14:textId="10C619D2" w:rsidR="00616E81" w:rsidRPr="00BE2C17" w:rsidDel="007C0045" w:rsidRDefault="00616E81">
      <w:pPr>
        <w:rPr>
          <w:del w:id="1069" w:author="Antoneth Macaisa" w:date="2025-05-07T20:29:00Z"/>
          <w:rFonts w:ascii="Times New Roman" w:eastAsia="Times New Roman" w:hAnsi="Times New Roman"/>
          <w:b/>
          <w:color w:val="000000"/>
          <w:sz w:val="26"/>
          <w:szCs w:val="26"/>
        </w:rPr>
        <w:pPrChange w:id="1070" w:author="Antoneth Macaisa" w:date="2025-05-07T20:29:00Z">
          <w:pPr>
            <w:spacing w:after="0" w:line="240" w:lineRule="auto"/>
          </w:pPr>
        </w:pPrChange>
      </w:pPr>
    </w:p>
    <w:p w14:paraId="12AAF017" w14:textId="1AF857FE" w:rsidR="00B506C2" w:rsidRPr="00BE2C17" w:rsidDel="007C0045" w:rsidRDefault="003519BD">
      <w:pPr>
        <w:rPr>
          <w:del w:id="1071" w:author="Antoneth Macaisa" w:date="2025-05-07T20:29:00Z"/>
          <w:rFonts w:ascii="Times New Roman" w:eastAsia="Times New Roman" w:hAnsi="Times New Roman"/>
          <w:b/>
          <w:color w:val="000000"/>
          <w:sz w:val="26"/>
          <w:szCs w:val="26"/>
        </w:rPr>
      </w:pPr>
      <w:del w:id="1072" w:author="Antoneth Macaisa" w:date="2025-05-07T20:29:00Z">
        <w:r w:rsidRPr="00BE2C17" w:rsidDel="007C0045">
          <w:rPr>
            <w:rFonts w:ascii="Times New Roman" w:eastAsia="Times New Roman" w:hAnsi="Times New Roman"/>
            <w:b/>
            <w:color w:val="000000"/>
            <w:sz w:val="26"/>
            <w:szCs w:val="26"/>
          </w:rPr>
          <w:br w:type="page"/>
        </w:r>
      </w:del>
    </w:p>
    <w:customXmlDelRangeStart w:id="1073" w:author="Antoneth Macaisa" w:date="2025-05-07T20:29:00Z"/>
    <w:sdt>
      <w:sdtPr>
        <w:rPr>
          <w:b/>
          <w:bCs/>
          <w:noProof/>
          <w:sz w:val="26"/>
          <w:szCs w:val="26"/>
          <w:lang w:eastAsia="en-US"/>
        </w:rPr>
        <w:id w:val="1770186799"/>
        <w:docPartObj>
          <w:docPartGallery w:val="Table of Contents"/>
          <w:docPartUnique/>
        </w:docPartObj>
      </w:sdtPr>
      <w:sdtEndPr>
        <w:rPr>
          <w:b w:val="0"/>
          <w:bCs w:val="0"/>
          <w:noProof w:val="0"/>
          <w:lang w:eastAsia="en-PH"/>
        </w:rPr>
      </w:sdtEndPr>
      <w:sdtContent>
        <w:customXmlDelRangeEnd w:id="1073"/>
        <w:p w14:paraId="66DA2F1C" w14:textId="3E60D2DD" w:rsidR="00B506C2" w:rsidRPr="00D33817" w:rsidDel="007C0045" w:rsidRDefault="00B506C2">
          <w:pPr>
            <w:rPr>
              <w:del w:id="1074" w:author="Antoneth Macaisa" w:date="2025-05-07T20:29:00Z"/>
              <w:b/>
              <w:bCs/>
              <w:szCs w:val="26"/>
            </w:rPr>
            <w:pPrChange w:id="1075" w:author="Antoneth Macaisa" w:date="2025-05-07T20:29:00Z">
              <w:pPr>
                <w:pStyle w:val="TOCHeading"/>
              </w:pPr>
            </w:pPrChange>
          </w:pPr>
          <w:del w:id="1076" w:author="Antoneth Macaisa" w:date="2025-05-07T20:29:00Z">
            <w:r w:rsidRPr="00BE2C17" w:rsidDel="007C0045">
              <w:rPr>
                <w:b/>
                <w:bCs/>
                <w:sz w:val="26"/>
                <w:szCs w:val="26"/>
                <w:rPrChange w:id="1077" w:author="Antoneth Macaisa" w:date="2025-05-07T21:00:00Z">
                  <w:rPr>
                    <w:b/>
                    <w:bCs/>
                    <w:szCs w:val="26"/>
                  </w:rPr>
                </w:rPrChange>
              </w:rPr>
              <w:delText xml:space="preserve">LIST OF </w:delText>
            </w:r>
            <w:r w:rsidR="001225FB" w:rsidRPr="00BE2C17" w:rsidDel="007C0045">
              <w:rPr>
                <w:b/>
                <w:bCs/>
                <w:sz w:val="26"/>
                <w:szCs w:val="26"/>
                <w:rPrChange w:id="1078" w:author="Antoneth Macaisa" w:date="2025-05-07T21:00:00Z">
                  <w:rPr>
                    <w:b/>
                    <w:bCs/>
                    <w:szCs w:val="26"/>
                  </w:rPr>
                </w:rPrChange>
              </w:rPr>
              <w:delText>TABLES</w:delText>
            </w:r>
          </w:del>
        </w:p>
        <w:p w14:paraId="5B4E3A49" w14:textId="7A932F97" w:rsidR="00B506C2" w:rsidRPr="00BE2C17" w:rsidDel="007C0045" w:rsidRDefault="001225FB">
          <w:pPr>
            <w:rPr>
              <w:del w:id="1079" w:author="Antoneth Macaisa" w:date="2025-05-07T20:29:00Z"/>
              <w:rFonts w:ascii="Times New Roman" w:hAnsi="Times New Roman"/>
              <w:sz w:val="26"/>
              <w:szCs w:val="26"/>
              <w:lang w:val="en-US" w:eastAsia="ja-JP"/>
            </w:rPr>
          </w:pPr>
          <w:del w:id="1080" w:author="Antoneth Macaisa" w:date="2025-05-07T20:29:00Z">
            <w:r w:rsidRPr="00BE2C17" w:rsidDel="007C0045">
              <w:rPr>
                <w:rFonts w:ascii="Times New Roman" w:hAnsi="Times New Roman"/>
                <w:b/>
                <w:bCs/>
                <w:sz w:val="26"/>
                <w:szCs w:val="26"/>
                <w:lang w:val="en-US" w:eastAsia="ja-JP"/>
              </w:rPr>
              <w:delText>TABLE</w:delText>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r>
            <w:r w:rsidR="00B506C2" w:rsidRPr="00BE2C17" w:rsidDel="007C0045">
              <w:rPr>
                <w:rFonts w:ascii="Times New Roman" w:hAnsi="Times New Roman"/>
                <w:b/>
                <w:bCs/>
                <w:sz w:val="26"/>
                <w:szCs w:val="26"/>
                <w:lang w:val="en-US" w:eastAsia="ja-JP"/>
              </w:rPr>
              <w:tab/>
              <w:delText xml:space="preserve">           PAGE</w:delText>
            </w:r>
            <w:r w:rsidR="00B506C2" w:rsidRPr="00BE2C17" w:rsidDel="007C0045">
              <w:rPr>
                <w:rFonts w:ascii="Times New Roman" w:hAnsi="Times New Roman"/>
                <w:sz w:val="26"/>
                <w:szCs w:val="26"/>
              </w:rPr>
              <w:fldChar w:fldCharType="begin"/>
            </w:r>
            <w:r w:rsidR="00B506C2" w:rsidRPr="00BE2C17" w:rsidDel="007C0045">
              <w:rPr>
                <w:rFonts w:ascii="Times New Roman" w:hAnsi="Times New Roman"/>
                <w:sz w:val="26"/>
                <w:szCs w:val="26"/>
              </w:rPr>
              <w:delInstrText xml:space="preserve"> TOC \o "1-3" \h \z \u </w:delInstrText>
            </w:r>
            <w:r w:rsidR="00B506C2" w:rsidRPr="00BE2C17" w:rsidDel="007C0045">
              <w:rPr>
                <w:rFonts w:ascii="Times New Roman" w:hAnsi="Times New Roman"/>
                <w:sz w:val="26"/>
                <w:szCs w:val="26"/>
              </w:rPr>
              <w:fldChar w:fldCharType="separate"/>
            </w:r>
          </w:del>
        </w:p>
        <w:p w14:paraId="631ED8AF" w14:textId="41F901C7" w:rsidR="00B506C2" w:rsidRPr="00D33817" w:rsidDel="007C0045" w:rsidRDefault="00791C90">
          <w:pPr>
            <w:rPr>
              <w:del w:id="1081" w:author="Antoneth Macaisa" w:date="2025-05-07T20:29:00Z"/>
              <w:kern w:val="2"/>
              <w14:ligatures w14:val="standardContextual"/>
            </w:rPr>
            <w:pPrChange w:id="1082" w:author="Antoneth Macaisa" w:date="2025-05-07T20:29:00Z">
              <w:pPr>
                <w:pStyle w:val="TOC2"/>
              </w:pPr>
            </w:pPrChange>
          </w:pPr>
          <w:del w:id="1083" w:author="Antoneth Macaisa" w:date="2025-05-07T20:29:00Z">
            <w:r w:rsidRPr="00BE2C17" w:rsidDel="007C0045">
              <w:rPr>
                <w:rStyle w:val="Hyperlink"/>
                <w:color w:val="auto"/>
                <w:sz w:val="26"/>
                <w:szCs w:val="26"/>
                <w:u w:val="none"/>
                <w:rPrChange w:id="1084" w:author="Antoneth Macaisa" w:date="2025-05-07T21:00:00Z">
                  <w:rPr>
                    <w:rStyle w:val="Hyperlink"/>
                    <w:color w:val="auto"/>
                    <w:u w:val="none"/>
                  </w:rPr>
                </w:rPrChange>
              </w:rPr>
              <w:delText xml:space="preserve">  </w:delText>
            </w:r>
            <w:r w:rsidR="00B506C2" w:rsidRPr="00BE2C17" w:rsidDel="007C0045">
              <w:rPr>
                <w:rStyle w:val="Hyperlink"/>
                <w:color w:val="auto"/>
                <w:sz w:val="26"/>
                <w:szCs w:val="26"/>
                <w:u w:val="none"/>
                <w:rPrChange w:id="1085" w:author="Antoneth Macaisa" w:date="2025-05-07T21:00:00Z">
                  <w:rPr>
                    <w:rStyle w:val="Hyperlink"/>
                    <w:color w:val="auto"/>
                    <w:u w:val="none"/>
                  </w:rPr>
                </w:rPrChange>
              </w:rPr>
              <w:delText>1</w:delText>
            </w:r>
            <w:r w:rsidRPr="00BE2C17" w:rsidDel="007C0045">
              <w:rPr>
                <w:rStyle w:val="Hyperlink"/>
                <w:color w:val="auto"/>
                <w:sz w:val="26"/>
                <w:szCs w:val="26"/>
                <w:u w:val="none"/>
                <w:rPrChange w:id="1086" w:author="Antoneth Macaisa" w:date="2025-05-07T21:00:00Z">
                  <w:rPr>
                    <w:rStyle w:val="Hyperlink"/>
                    <w:color w:val="auto"/>
                    <w:u w:val="none"/>
                  </w:rPr>
                </w:rPrChange>
              </w:rPr>
              <w:delText xml:space="preserve">       </w:delText>
            </w:r>
            <w:r w:rsidR="00AC7B1B" w:rsidRPr="00BE2C17" w:rsidDel="007C0045">
              <w:rPr>
                <w:sz w:val="26"/>
                <w:szCs w:val="26"/>
                <w:rPrChange w:id="1087" w:author="Antoneth Macaisa" w:date="2025-05-07T21:00:00Z">
                  <w:rPr>
                    <w:b w:val="0"/>
                    <w:bCs w:val="0"/>
                  </w:rPr>
                </w:rPrChange>
              </w:rPr>
              <w:fldChar w:fldCharType="begin"/>
            </w:r>
            <w:r w:rsidR="00AC7B1B" w:rsidRPr="00BE2C17" w:rsidDel="007C0045">
              <w:rPr>
                <w:sz w:val="26"/>
                <w:szCs w:val="26"/>
                <w:rPrChange w:id="1088" w:author="Antoneth Macaisa" w:date="2025-05-07T21:00:00Z">
                  <w:rPr>
                    <w:b w:val="0"/>
                    <w:bCs w:val="0"/>
                  </w:rPr>
                </w:rPrChange>
              </w:rPr>
              <w:delInstrText>HYPERLINK \l "_Toc165907937"</w:delInstrText>
            </w:r>
            <w:r w:rsidR="00AC7B1B" w:rsidRPr="00BE2C17" w:rsidDel="007C0045">
              <w:rPr>
                <w:sz w:val="26"/>
                <w:szCs w:val="26"/>
                <w:rPrChange w:id="1089" w:author="Antoneth Macaisa" w:date="2025-05-07T21:00:00Z">
                  <w:rPr>
                    <w:b w:val="0"/>
                    <w:bCs w:val="0"/>
                  </w:rPr>
                </w:rPrChange>
              </w:rPr>
              <w:fldChar w:fldCharType="separate"/>
            </w:r>
            <w:r w:rsidR="00AC7B1B" w:rsidRPr="00BE2C17" w:rsidDel="007C0045">
              <w:rPr>
                <w:rStyle w:val="Hyperlink"/>
                <w:sz w:val="26"/>
                <w:szCs w:val="26"/>
                <w:rPrChange w:id="1090" w:author="Antoneth Macaisa" w:date="2025-05-07T21:00:00Z">
                  <w:rPr>
                    <w:rStyle w:val="Hyperlink"/>
                  </w:rPr>
                </w:rPrChange>
              </w:rPr>
              <w:delText>Sample</w:delText>
            </w:r>
            <w:r w:rsidR="00B506C2" w:rsidRPr="00BE2C17" w:rsidDel="007C0045">
              <w:rPr>
                <w:webHidden/>
                <w:sz w:val="26"/>
                <w:szCs w:val="26"/>
                <w:rPrChange w:id="1091" w:author="Antoneth Macaisa" w:date="2025-05-07T21:00:00Z">
                  <w:rPr>
                    <w:webHidden/>
                  </w:rPr>
                </w:rPrChange>
              </w:rPr>
              <w:tab/>
            </w:r>
            <w:r w:rsidR="00AC7B1B" w:rsidRPr="00BE2C17" w:rsidDel="007C0045">
              <w:rPr>
                <w:sz w:val="26"/>
                <w:szCs w:val="26"/>
                <w:rPrChange w:id="1092" w:author="Antoneth Macaisa" w:date="2025-05-07T21:00:00Z">
                  <w:rPr>
                    <w:b w:val="0"/>
                    <w:bCs w:val="0"/>
                  </w:rPr>
                </w:rPrChange>
              </w:rPr>
              <w:fldChar w:fldCharType="end"/>
            </w:r>
            <w:r w:rsidR="003D2FBB" w:rsidRPr="00BE2C17" w:rsidDel="007C0045">
              <w:rPr>
                <w:rStyle w:val="Hyperlink"/>
                <w:color w:val="auto"/>
                <w:sz w:val="26"/>
                <w:szCs w:val="26"/>
                <w:u w:val="none"/>
                <w:rPrChange w:id="1093" w:author="Antoneth Macaisa" w:date="2025-05-07T21:00:00Z">
                  <w:rPr>
                    <w:rStyle w:val="Hyperlink"/>
                    <w:color w:val="auto"/>
                    <w:u w:val="none"/>
                  </w:rPr>
                </w:rPrChange>
              </w:rPr>
              <w:delText>59</w:delText>
            </w:r>
          </w:del>
        </w:p>
        <w:p w14:paraId="316BAD6F" w14:textId="6A5A4D83" w:rsidR="00B506C2" w:rsidRPr="00D33817" w:rsidDel="007C0045" w:rsidRDefault="00791C90">
          <w:pPr>
            <w:rPr>
              <w:del w:id="1094" w:author="Antoneth Macaisa" w:date="2025-05-07T20:29:00Z"/>
              <w:kern w:val="2"/>
              <w14:ligatures w14:val="standardContextual"/>
            </w:rPr>
            <w:pPrChange w:id="1095" w:author="Antoneth Macaisa" w:date="2025-05-07T20:29:00Z">
              <w:pPr>
                <w:pStyle w:val="TOC2"/>
              </w:pPr>
            </w:pPrChange>
          </w:pPr>
          <w:del w:id="1096" w:author="Antoneth Macaisa" w:date="2025-05-07T20:29:00Z">
            <w:r w:rsidRPr="00BE2C17" w:rsidDel="007C0045">
              <w:rPr>
                <w:rStyle w:val="Hyperlink"/>
                <w:color w:val="auto"/>
                <w:sz w:val="26"/>
                <w:szCs w:val="26"/>
                <w:u w:val="none"/>
                <w:rPrChange w:id="1097" w:author="Antoneth Macaisa" w:date="2025-05-07T21:00:00Z">
                  <w:rPr>
                    <w:rStyle w:val="Hyperlink"/>
                    <w:color w:val="auto"/>
                    <w:u w:val="none"/>
                  </w:rPr>
                </w:rPrChange>
              </w:rPr>
              <w:delText xml:space="preserve">  </w:delText>
            </w:r>
            <w:r w:rsidR="00B506C2" w:rsidRPr="00BE2C17" w:rsidDel="007C0045">
              <w:rPr>
                <w:rStyle w:val="Hyperlink"/>
                <w:color w:val="auto"/>
                <w:sz w:val="26"/>
                <w:szCs w:val="26"/>
                <w:u w:val="none"/>
                <w:rPrChange w:id="1098" w:author="Antoneth Macaisa" w:date="2025-05-07T21:00:00Z">
                  <w:rPr>
                    <w:rStyle w:val="Hyperlink"/>
                    <w:color w:val="auto"/>
                    <w:u w:val="none"/>
                  </w:rPr>
                </w:rPrChange>
              </w:rPr>
              <w:delText>2</w:delText>
            </w:r>
            <w:r w:rsidRPr="00BE2C17" w:rsidDel="007C0045">
              <w:rPr>
                <w:rStyle w:val="Hyperlink"/>
                <w:color w:val="auto"/>
                <w:sz w:val="26"/>
                <w:szCs w:val="26"/>
                <w:u w:val="none"/>
                <w:rPrChange w:id="1099" w:author="Antoneth Macaisa" w:date="2025-05-07T21:00:00Z">
                  <w:rPr>
                    <w:rStyle w:val="Hyperlink"/>
                    <w:color w:val="auto"/>
                    <w:u w:val="none"/>
                  </w:rPr>
                </w:rPrChange>
              </w:rPr>
              <w:delText xml:space="preserve">       </w:delText>
            </w:r>
            <w:r w:rsidR="00AC7B1B" w:rsidRPr="00BE2C17" w:rsidDel="007C0045">
              <w:rPr>
                <w:rStyle w:val="Hyperlink"/>
                <w:color w:val="auto"/>
                <w:sz w:val="26"/>
                <w:szCs w:val="26"/>
                <w:u w:val="none"/>
                <w:rPrChange w:id="1100" w:author="Antoneth Macaisa" w:date="2025-05-07T21:00:00Z">
                  <w:rPr>
                    <w:rStyle w:val="Hyperlink"/>
                    <w:color w:val="auto"/>
                    <w:u w:val="none"/>
                  </w:rPr>
                </w:rPrChange>
              </w:rPr>
              <w:delText>Sample</w:delText>
            </w:r>
            <w:r w:rsidR="00B506C2" w:rsidRPr="00BE2C17" w:rsidDel="007C0045">
              <w:rPr>
                <w:sz w:val="26"/>
                <w:szCs w:val="26"/>
                <w:rPrChange w:id="1101" w:author="Antoneth Macaisa" w:date="2025-05-07T21:00:00Z">
                  <w:rPr>
                    <w:b w:val="0"/>
                    <w:bCs w:val="0"/>
                  </w:rPr>
                </w:rPrChange>
              </w:rPr>
              <w:fldChar w:fldCharType="begin"/>
            </w:r>
            <w:r w:rsidR="00B506C2" w:rsidRPr="00BE2C17" w:rsidDel="007C0045">
              <w:rPr>
                <w:sz w:val="26"/>
                <w:szCs w:val="26"/>
                <w:rPrChange w:id="1102" w:author="Antoneth Macaisa" w:date="2025-05-07T21:00:00Z">
                  <w:rPr>
                    <w:b w:val="0"/>
                    <w:bCs w:val="0"/>
                  </w:rPr>
                </w:rPrChange>
              </w:rPr>
              <w:delInstrText>HYPERLINK \l "_Toc165907938"</w:delInstrText>
            </w:r>
            <w:r w:rsidR="00B506C2" w:rsidRPr="00BE2C17" w:rsidDel="007C0045">
              <w:rPr>
                <w:sz w:val="26"/>
                <w:szCs w:val="26"/>
                <w:rPrChange w:id="1103" w:author="Antoneth Macaisa" w:date="2025-05-07T21:00:00Z">
                  <w:rPr>
                    <w:b w:val="0"/>
                    <w:bCs w:val="0"/>
                  </w:rPr>
                </w:rPrChange>
              </w:rPr>
              <w:fldChar w:fldCharType="separate"/>
            </w:r>
            <w:r w:rsidR="00B506C2" w:rsidRPr="00BE2C17" w:rsidDel="007C0045">
              <w:rPr>
                <w:webHidden/>
                <w:sz w:val="26"/>
                <w:szCs w:val="26"/>
                <w:rPrChange w:id="1104" w:author="Antoneth Macaisa" w:date="2025-05-07T21:00:00Z">
                  <w:rPr>
                    <w:webHidden/>
                  </w:rPr>
                </w:rPrChange>
              </w:rPr>
              <w:tab/>
            </w:r>
            <w:r w:rsidR="003D2FBB" w:rsidRPr="00BE2C17" w:rsidDel="007C0045">
              <w:rPr>
                <w:webHidden/>
                <w:sz w:val="26"/>
                <w:szCs w:val="26"/>
                <w:rPrChange w:id="1105" w:author="Antoneth Macaisa" w:date="2025-05-07T21:00:00Z">
                  <w:rPr>
                    <w:webHidden/>
                  </w:rPr>
                </w:rPrChange>
              </w:rPr>
              <w:delText>60</w:delText>
            </w:r>
            <w:r w:rsidR="00B506C2" w:rsidRPr="00BE2C17" w:rsidDel="007C0045">
              <w:rPr>
                <w:sz w:val="26"/>
                <w:szCs w:val="26"/>
                <w:rPrChange w:id="1106" w:author="Antoneth Macaisa" w:date="2025-05-07T21:00:00Z">
                  <w:rPr>
                    <w:b w:val="0"/>
                    <w:bCs w:val="0"/>
                  </w:rPr>
                </w:rPrChange>
              </w:rPr>
              <w:fldChar w:fldCharType="end"/>
            </w:r>
          </w:del>
        </w:p>
        <w:p w14:paraId="659AA7C9" w14:textId="4BB9B217" w:rsidR="002B68F7" w:rsidRPr="00D33817" w:rsidDel="007C0045" w:rsidRDefault="00791C90">
          <w:pPr>
            <w:rPr>
              <w:del w:id="1107" w:author="Antoneth Macaisa" w:date="2025-05-07T20:29:00Z"/>
            </w:rPr>
            <w:pPrChange w:id="1108" w:author="Antoneth Macaisa" w:date="2025-05-07T20:29:00Z">
              <w:pPr>
                <w:pStyle w:val="TOC2"/>
              </w:pPr>
            </w:pPrChange>
          </w:pPr>
          <w:del w:id="1109" w:author="Antoneth Macaisa" w:date="2025-05-07T20:29:00Z">
            <w:r w:rsidRPr="00BE2C17" w:rsidDel="007C0045">
              <w:rPr>
                <w:rStyle w:val="Hyperlink"/>
                <w:color w:val="auto"/>
                <w:sz w:val="26"/>
                <w:szCs w:val="26"/>
                <w:u w:val="none"/>
                <w:rPrChange w:id="1110" w:author="Antoneth Macaisa" w:date="2025-05-07T21:00:00Z">
                  <w:rPr>
                    <w:rStyle w:val="Hyperlink"/>
                    <w:color w:val="auto"/>
                    <w:u w:val="none"/>
                  </w:rPr>
                </w:rPrChange>
              </w:rPr>
              <w:delText xml:space="preserve">  </w:delText>
            </w:r>
            <w:r w:rsidR="00B506C2" w:rsidRPr="00BE2C17" w:rsidDel="007C0045">
              <w:rPr>
                <w:rStyle w:val="Hyperlink"/>
                <w:color w:val="auto"/>
                <w:sz w:val="26"/>
                <w:szCs w:val="26"/>
                <w:u w:val="none"/>
                <w:rPrChange w:id="1111" w:author="Antoneth Macaisa" w:date="2025-05-07T21:00:00Z">
                  <w:rPr>
                    <w:rStyle w:val="Hyperlink"/>
                    <w:color w:val="auto"/>
                    <w:u w:val="none"/>
                  </w:rPr>
                </w:rPrChange>
              </w:rPr>
              <w:delText>3</w:delText>
            </w:r>
            <w:r w:rsidRPr="00BE2C17" w:rsidDel="007C0045">
              <w:rPr>
                <w:rStyle w:val="Hyperlink"/>
                <w:color w:val="auto"/>
                <w:sz w:val="26"/>
                <w:szCs w:val="26"/>
                <w:u w:val="none"/>
                <w:rPrChange w:id="1112" w:author="Antoneth Macaisa" w:date="2025-05-07T21:00:00Z">
                  <w:rPr>
                    <w:rStyle w:val="Hyperlink"/>
                    <w:color w:val="auto"/>
                    <w:u w:val="none"/>
                  </w:rPr>
                </w:rPrChange>
              </w:rPr>
              <w:delText xml:space="preserve">       </w:delText>
            </w:r>
            <w:r w:rsidR="00AC7B1B" w:rsidRPr="00BE2C17" w:rsidDel="007C0045">
              <w:rPr>
                <w:sz w:val="26"/>
                <w:szCs w:val="26"/>
                <w:rPrChange w:id="1113" w:author="Antoneth Macaisa" w:date="2025-05-07T21:00:00Z">
                  <w:rPr>
                    <w:b w:val="0"/>
                    <w:bCs w:val="0"/>
                  </w:rPr>
                </w:rPrChange>
              </w:rPr>
              <w:fldChar w:fldCharType="begin"/>
            </w:r>
            <w:r w:rsidR="00AC7B1B" w:rsidRPr="00BE2C17" w:rsidDel="007C0045">
              <w:rPr>
                <w:sz w:val="26"/>
                <w:szCs w:val="26"/>
                <w:rPrChange w:id="1114" w:author="Antoneth Macaisa" w:date="2025-05-07T21:00:00Z">
                  <w:rPr>
                    <w:b w:val="0"/>
                    <w:bCs w:val="0"/>
                  </w:rPr>
                </w:rPrChange>
              </w:rPr>
              <w:delInstrText>HYPERLINK \l "_Toc165907939"</w:delInstrText>
            </w:r>
            <w:r w:rsidR="00AC7B1B" w:rsidRPr="00BE2C17" w:rsidDel="007C0045">
              <w:rPr>
                <w:sz w:val="26"/>
                <w:szCs w:val="26"/>
                <w:rPrChange w:id="1115" w:author="Antoneth Macaisa" w:date="2025-05-07T21:00:00Z">
                  <w:rPr>
                    <w:b w:val="0"/>
                    <w:bCs w:val="0"/>
                  </w:rPr>
                </w:rPrChange>
              </w:rPr>
              <w:fldChar w:fldCharType="separate"/>
            </w:r>
            <w:r w:rsidR="00AC7B1B" w:rsidRPr="00BE2C17" w:rsidDel="007C0045">
              <w:rPr>
                <w:rStyle w:val="Hyperlink"/>
                <w:sz w:val="26"/>
                <w:szCs w:val="26"/>
                <w:rPrChange w:id="1116" w:author="Antoneth Macaisa" w:date="2025-05-07T21:00:00Z">
                  <w:rPr>
                    <w:rStyle w:val="Hyperlink"/>
                  </w:rPr>
                </w:rPrChange>
              </w:rPr>
              <w:delText>Sample</w:delText>
            </w:r>
            <w:r w:rsidR="00B506C2" w:rsidRPr="00BE2C17" w:rsidDel="007C0045">
              <w:rPr>
                <w:webHidden/>
                <w:sz w:val="26"/>
                <w:szCs w:val="26"/>
                <w:rPrChange w:id="1117" w:author="Antoneth Macaisa" w:date="2025-05-07T21:00:00Z">
                  <w:rPr>
                    <w:webHidden/>
                  </w:rPr>
                </w:rPrChange>
              </w:rPr>
              <w:tab/>
            </w:r>
            <w:r w:rsidR="003D2FBB" w:rsidRPr="00BE2C17" w:rsidDel="007C0045">
              <w:rPr>
                <w:webHidden/>
                <w:sz w:val="26"/>
                <w:szCs w:val="26"/>
                <w:rPrChange w:id="1118" w:author="Antoneth Macaisa" w:date="2025-05-07T21:00:00Z">
                  <w:rPr>
                    <w:webHidden/>
                  </w:rPr>
                </w:rPrChange>
              </w:rPr>
              <w:delText>75</w:delText>
            </w:r>
            <w:r w:rsidR="00AC7B1B" w:rsidRPr="00BE2C17" w:rsidDel="007C0045">
              <w:rPr>
                <w:sz w:val="26"/>
                <w:szCs w:val="26"/>
                <w:rPrChange w:id="1119" w:author="Antoneth Macaisa" w:date="2025-05-07T21:00:00Z">
                  <w:rPr>
                    <w:b w:val="0"/>
                    <w:bCs w:val="0"/>
                  </w:rPr>
                </w:rPrChange>
              </w:rPr>
              <w:fldChar w:fldCharType="end"/>
            </w:r>
            <w:bookmarkStart w:id="1120" w:name="_Hlk183405422"/>
          </w:del>
        </w:p>
        <w:bookmarkEnd w:id="1120"/>
        <w:p w14:paraId="488BF7B7" w14:textId="23839415" w:rsidR="00B506C2" w:rsidRPr="00D33817" w:rsidDel="007C0045" w:rsidRDefault="00B506C2">
          <w:pPr>
            <w:rPr>
              <w:del w:id="1121" w:author="Antoneth Macaisa" w:date="2025-05-07T20:29:00Z"/>
              <w:webHidden/>
              <w:kern w:val="2"/>
              <w14:ligatures w14:val="standardContextual"/>
            </w:rPr>
            <w:pPrChange w:id="1122" w:author="Antoneth Macaisa" w:date="2025-05-07T20:29:00Z">
              <w:pPr>
                <w:pStyle w:val="TOC2"/>
                <w:ind w:left="0"/>
              </w:pPr>
            </w:pPrChange>
          </w:pPr>
          <w:del w:id="1123" w:author="Antoneth Macaisa" w:date="2025-05-07T20:29:00Z">
            <w:r w:rsidRPr="00BE2C17" w:rsidDel="007C0045">
              <w:rPr>
                <w:sz w:val="26"/>
                <w:szCs w:val="26"/>
                <w:rPrChange w:id="1124" w:author="Antoneth Macaisa" w:date="2025-05-07T21:00:00Z">
                  <w:rPr>
                    <w:b w:val="0"/>
                    <w:bCs w:val="0"/>
                  </w:rPr>
                </w:rPrChange>
              </w:rPr>
              <w:fldChar w:fldCharType="end"/>
            </w:r>
          </w:del>
        </w:p>
        <w:customXmlDelRangeStart w:id="1125" w:author="Antoneth Macaisa" w:date="2025-05-07T20:29:00Z"/>
      </w:sdtContent>
    </w:sdt>
    <w:customXmlDelRangeEnd w:id="1125"/>
    <w:p w14:paraId="094A025A" w14:textId="3D2BA004" w:rsidR="007E3B86" w:rsidRPr="00BE2C17" w:rsidDel="007C0045" w:rsidRDefault="00103CC3">
      <w:pPr>
        <w:rPr>
          <w:del w:id="1126" w:author="Antoneth Macaisa" w:date="2025-05-07T20:29:00Z"/>
          <w:webHidden/>
          <w:sz w:val="26"/>
          <w:szCs w:val="26"/>
        </w:rPr>
      </w:pPr>
      <w:del w:id="1127" w:author="Antoneth Macaisa" w:date="2025-05-07T20:29:00Z">
        <w:r w:rsidRPr="00BE2C17" w:rsidDel="007C0045">
          <w:rPr>
            <w:webHidden/>
            <w:sz w:val="26"/>
            <w:szCs w:val="26"/>
          </w:rPr>
          <w:delText xml:space="preserve"> </w:delText>
        </w:r>
      </w:del>
    </w:p>
    <w:p w14:paraId="411BE4E0" w14:textId="77777777" w:rsidR="007E3B86" w:rsidRPr="00BE2C17" w:rsidDel="007C0045" w:rsidRDefault="007E3B86" w:rsidP="007C0045">
      <w:pPr>
        <w:rPr>
          <w:del w:id="1128" w:author="Antoneth Macaisa" w:date="2025-05-07T20:29:00Z"/>
          <w:rFonts w:ascii="Times New Roman" w:hAnsi="Times New Roman"/>
          <w:noProof/>
          <w:webHidden/>
          <w:sz w:val="26"/>
          <w:szCs w:val="26"/>
          <w:lang w:val="en-US" w:eastAsia="en-US"/>
        </w:rPr>
      </w:pPr>
    </w:p>
    <w:p w14:paraId="0B246930" w14:textId="59714B51" w:rsidR="007E3B86" w:rsidRPr="00BE2C17" w:rsidDel="007C0045" w:rsidRDefault="007E3B86" w:rsidP="007E3B86">
      <w:pPr>
        <w:tabs>
          <w:tab w:val="left" w:pos="6267"/>
        </w:tabs>
        <w:rPr>
          <w:del w:id="1129" w:author="Antoneth Macaisa" w:date="2025-05-07T20:29:00Z"/>
          <w:rFonts w:ascii="Times New Roman" w:hAnsi="Times New Roman"/>
          <w:noProof/>
          <w:webHidden/>
          <w:sz w:val="26"/>
          <w:szCs w:val="26"/>
          <w:lang w:val="en-US" w:eastAsia="en-US"/>
        </w:rPr>
      </w:pPr>
      <w:del w:id="1130" w:author="Antoneth Macaisa" w:date="2025-05-07T20:29:00Z">
        <w:r w:rsidRPr="00BE2C17" w:rsidDel="007C0045">
          <w:rPr>
            <w:rFonts w:ascii="Times New Roman" w:hAnsi="Times New Roman"/>
            <w:noProof/>
            <w:webHidden/>
            <w:sz w:val="26"/>
            <w:szCs w:val="26"/>
            <w:lang w:val="en-US" w:eastAsia="en-US"/>
          </w:rPr>
          <w:tab/>
        </w:r>
      </w:del>
    </w:p>
    <w:p w14:paraId="56088CBB" w14:textId="3683A8B0" w:rsidR="007E3B86" w:rsidRPr="00BE2C17" w:rsidRDefault="007E3B86">
      <w:pPr>
        <w:tabs>
          <w:tab w:val="center" w:pos="4320"/>
        </w:tabs>
        <w:rPr>
          <w:sz w:val="26"/>
          <w:szCs w:val="26"/>
          <w:lang w:val="en-US" w:eastAsia="en-US"/>
        </w:rPr>
        <w:sectPr w:rsidR="007E3B86" w:rsidRPr="00BE2C17" w:rsidSect="0064049B">
          <w:headerReference w:type="default" r:id="rId8"/>
          <w:footerReference w:type="even" r:id="rId9"/>
          <w:footerReference w:type="default" r:id="rId10"/>
          <w:headerReference w:type="first" r:id="rId11"/>
          <w:footerReference w:type="first" r:id="rId1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fmt="lowerRoman" w:start="1"/>
          <w:cols w:space="720"/>
          <w:titlePg/>
          <w:docGrid w:linePitch="360"/>
        </w:sectPr>
        <w:pPrChange w:id="1137" w:author="Antoneth Macaisa" w:date="2025-05-07T21:15:00Z">
          <w:pPr>
            <w:tabs>
              <w:tab w:val="left" w:pos="6267"/>
            </w:tabs>
          </w:pPr>
        </w:pPrChange>
      </w:pPr>
      <w:del w:id="1138" w:author="Antoneth Macaisa" w:date="2025-05-07T20:29:00Z">
        <w:r w:rsidRPr="00BE2C17" w:rsidDel="007C0045">
          <w:rPr>
            <w:sz w:val="26"/>
            <w:szCs w:val="26"/>
            <w:lang w:val="en-US" w:eastAsia="en-US"/>
          </w:rPr>
          <w:tab/>
        </w:r>
      </w:del>
    </w:p>
    <w:p w14:paraId="13225ABB" w14:textId="77777777" w:rsidR="003E6BA0" w:rsidRDefault="003E6BA0">
      <w:pPr>
        <w:tabs>
          <w:tab w:val="center" w:pos="4320"/>
          <w:tab w:val="right" w:pos="8640"/>
        </w:tabs>
        <w:spacing w:after="0" w:line="240" w:lineRule="auto"/>
        <w:rPr>
          <w:ins w:id="1139" w:author="admin" w:date="2025-05-21T03:16:00Z"/>
          <w:rFonts w:ascii="Times New Roman" w:hAnsi="Times New Roman"/>
          <w:b/>
          <w:sz w:val="26"/>
          <w:szCs w:val="26"/>
        </w:rPr>
        <w:pPrChange w:id="1140" w:author="admin" w:date="2025-05-21T03:17:00Z">
          <w:pPr>
            <w:tabs>
              <w:tab w:val="center" w:pos="4320"/>
              <w:tab w:val="right" w:pos="8640"/>
            </w:tabs>
            <w:spacing w:after="0" w:line="240" w:lineRule="auto"/>
            <w:jc w:val="center"/>
          </w:pPr>
        </w:pPrChange>
      </w:pPr>
    </w:p>
    <w:p w14:paraId="0EA88FFD" w14:textId="31C95082" w:rsidR="007345A4" w:rsidRPr="00BE2C17" w:rsidDel="002F785A" w:rsidRDefault="007345A4">
      <w:pPr>
        <w:spacing w:after="0" w:line="480" w:lineRule="auto"/>
        <w:rPr>
          <w:ins w:id="1141" w:author="Antoneth Macaisa" w:date="2025-05-07T20:43:00Z"/>
          <w:del w:id="1142" w:author="admin" w:date="2025-05-21T01:40:00Z"/>
          <w:rFonts w:ascii="Times New Roman" w:hAnsi="Times New Roman"/>
          <w:b/>
          <w:sz w:val="26"/>
          <w:szCs w:val="26"/>
        </w:rPr>
        <w:pPrChange w:id="1143" w:author="admin" w:date="2025-05-21T03:17:00Z">
          <w:pPr>
            <w:tabs>
              <w:tab w:val="center" w:pos="4320"/>
              <w:tab w:val="right" w:pos="8640"/>
            </w:tabs>
            <w:spacing w:after="0" w:line="240" w:lineRule="auto"/>
            <w:jc w:val="center"/>
          </w:pPr>
        </w:pPrChange>
      </w:pPr>
      <w:ins w:id="1144" w:author="Antoneth Macaisa" w:date="2025-05-07T20:42:00Z">
        <w:del w:id="1145" w:author="admin" w:date="2025-05-21T01:40:00Z">
          <w:r w:rsidRPr="00BE2C17" w:rsidDel="002F785A">
            <w:rPr>
              <w:rFonts w:ascii="Times New Roman" w:hAnsi="Times New Roman"/>
              <w:b/>
              <w:sz w:val="26"/>
              <w:szCs w:val="26"/>
            </w:rPr>
            <w:delText>TABLE OF CONTENTS</w:delText>
          </w:r>
        </w:del>
      </w:ins>
    </w:p>
    <w:p w14:paraId="1E815334" w14:textId="63650AEA" w:rsidR="00965654" w:rsidDel="002F785A" w:rsidRDefault="007345A4">
      <w:pPr>
        <w:spacing w:after="0" w:line="480" w:lineRule="auto"/>
        <w:rPr>
          <w:ins w:id="1146" w:author="Antoneth Macaisa" w:date="2025-05-19T14:22:00Z"/>
          <w:del w:id="1147" w:author="admin" w:date="2025-05-21T01:40:00Z"/>
          <w:rFonts w:ascii="Times New Roman" w:hAnsi="Times New Roman"/>
          <w:b/>
          <w:bCs/>
          <w:sz w:val="26"/>
          <w:szCs w:val="26"/>
        </w:rPr>
      </w:pPr>
      <w:ins w:id="1148" w:author="Antoneth Macaisa" w:date="2025-05-07T20:43:00Z">
        <w:del w:id="1149" w:author="admin" w:date="2025-05-21T01:40:00Z">
          <w:r w:rsidRPr="00C06692" w:rsidDel="002F785A">
            <w:rPr>
              <w:rFonts w:ascii="Times New Roman" w:hAnsi="Times New Roman"/>
              <w:b/>
              <w:bCs/>
              <w:sz w:val="26"/>
              <w:szCs w:val="26"/>
              <w:rPrChange w:id="1150" w:author="Antoneth Macaisa" w:date="2025-05-07T21:26:00Z">
                <w:rPr/>
              </w:rPrChange>
            </w:rPr>
            <w:delText>TITLE</w:delText>
          </w:r>
          <w:r w:rsidRPr="00C06692" w:rsidDel="002F785A">
            <w:rPr>
              <w:rFonts w:ascii="Times New Roman" w:hAnsi="Times New Roman"/>
              <w:b/>
              <w:bCs/>
              <w:sz w:val="26"/>
              <w:szCs w:val="26"/>
              <w:rPrChange w:id="1151" w:author="Antoneth Macaisa" w:date="2025-05-07T21:26:00Z">
                <w:rPr/>
              </w:rPrChange>
            </w:rPr>
            <w:tab/>
          </w:r>
          <w:r w:rsidRPr="00C06692" w:rsidDel="002F785A">
            <w:rPr>
              <w:rFonts w:ascii="Times New Roman" w:hAnsi="Times New Roman"/>
              <w:b/>
              <w:bCs/>
              <w:sz w:val="26"/>
              <w:szCs w:val="26"/>
              <w:rPrChange w:id="1152" w:author="Antoneth Macaisa" w:date="2025-05-07T21:26:00Z">
                <w:rPr/>
              </w:rPrChange>
            </w:rPr>
            <w:tab/>
          </w:r>
          <w:r w:rsidRPr="00C06692" w:rsidDel="002F785A">
            <w:rPr>
              <w:rFonts w:ascii="Times New Roman" w:hAnsi="Times New Roman"/>
              <w:b/>
              <w:bCs/>
              <w:sz w:val="26"/>
              <w:szCs w:val="26"/>
              <w:rPrChange w:id="1153" w:author="Antoneth Macaisa" w:date="2025-05-07T21:26:00Z">
                <w:rPr/>
              </w:rPrChange>
            </w:rPr>
            <w:tab/>
          </w:r>
          <w:r w:rsidRPr="00C06692" w:rsidDel="002F785A">
            <w:rPr>
              <w:rFonts w:ascii="Times New Roman" w:hAnsi="Times New Roman"/>
              <w:b/>
              <w:bCs/>
              <w:sz w:val="26"/>
              <w:szCs w:val="26"/>
              <w:rPrChange w:id="1154" w:author="Antoneth Macaisa" w:date="2025-05-07T21:26:00Z">
                <w:rPr/>
              </w:rPrChange>
            </w:rPr>
            <w:tab/>
          </w:r>
          <w:r w:rsidRPr="00C06692" w:rsidDel="002F785A">
            <w:rPr>
              <w:rFonts w:ascii="Times New Roman" w:hAnsi="Times New Roman"/>
              <w:b/>
              <w:bCs/>
              <w:sz w:val="26"/>
              <w:szCs w:val="26"/>
              <w:rPrChange w:id="1155" w:author="Antoneth Macaisa" w:date="2025-05-07T21:26:00Z">
                <w:rPr/>
              </w:rPrChange>
            </w:rPr>
            <w:tab/>
          </w:r>
          <w:r w:rsidRPr="00C06692" w:rsidDel="002F785A">
            <w:rPr>
              <w:rFonts w:ascii="Times New Roman" w:hAnsi="Times New Roman"/>
              <w:b/>
              <w:bCs/>
              <w:sz w:val="26"/>
              <w:szCs w:val="26"/>
              <w:rPrChange w:id="1156" w:author="Antoneth Macaisa" w:date="2025-05-07T21:26:00Z">
                <w:rPr/>
              </w:rPrChange>
            </w:rPr>
            <w:tab/>
          </w:r>
          <w:r w:rsidRPr="00C06692" w:rsidDel="002F785A">
            <w:rPr>
              <w:rFonts w:ascii="Times New Roman" w:hAnsi="Times New Roman"/>
              <w:b/>
              <w:bCs/>
              <w:sz w:val="26"/>
              <w:szCs w:val="26"/>
              <w:rPrChange w:id="1157" w:author="Antoneth Macaisa" w:date="2025-05-07T21:26:00Z">
                <w:rPr/>
              </w:rPrChange>
            </w:rPr>
            <w:tab/>
          </w:r>
          <w:r w:rsidRPr="00C06692" w:rsidDel="002F785A">
            <w:rPr>
              <w:rFonts w:ascii="Times New Roman" w:hAnsi="Times New Roman"/>
              <w:b/>
              <w:bCs/>
              <w:sz w:val="26"/>
              <w:szCs w:val="26"/>
              <w:rPrChange w:id="1158" w:author="Antoneth Macaisa" w:date="2025-05-07T21:26:00Z">
                <w:rPr/>
              </w:rPrChange>
            </w:rPr>
            <w:tab/>
          </w:r>
          <w:r w:rsidRPr="00C06692" w:rsidDel="002F785A">
            <w:rPr>
              <w:rFonts w:ascii="Times New Roman" w:hAnsi="Times New Roman"/>
              <w:b/>
              <w:bCs/>
              <w:sz w:val="26"/>
              <w:szCs w:val="26"/>
              <w:rPrChange w:id="1159" w:author="Antoneth Macaisa" w:date="2025-05-07T21:26:00Z">
                <w:rPr/>
              </w:rPrChange>
            </w:rPr>
            <w:tab/>
            <w:delText xml:space="preserve">           PAGE</w:delText>
          </w:r>
        </w:del>
      </w:ins>
    </w:p>
    <w:p w14:paraId="6B26D9B5" w14:textId="3404D01B" w:rsidR="00C84A91" w:rsidDel="002F785A" w:rsidRDefault="00C84A91">
      <w:pPr>
        <w:spacing w:after="0" w:line="480" w:lineRule="auto"/>
        <w:rPr>
          <w:ins w:id="1160" w:author="Antoneth Macaisa" w:date="2025-05-19T13:53:00Z"/>
          <w:del w:id="1161" w:author="admin" w:date="2025-05-21T01:40:00Z"/>
          <w:rFonts w:ascii="Times New Roman" w:hAnsi="Times New Roman"/>
          <w:b/>
          <w:bCs/>
          <w:sz w:val="26"/>
          <w:szCs w:val="26"/>
        </w:rPr>
        <w:pPrChange w:id="1162" w:author="admin" w:date="2025-05-21T03:17:00Z">
          <w:pPr/>
        </w:pPrChange>
      </w:pPr>
      <w:ins w:id="1163" w:author="Antoneth Macaisa" w:date="2025-05-19T14:22:00Z">
        <w:del w:id="1164" w:author="admin" w:date="2025-05-21T01:40:00Z">
          <w:r w:rsidDel="002F785A">
            <w:rPr>
              <w:rFonts w:ascii="Times New Roman" w:hAnsi="Times New Roman"/>
              <w:b/>
              <w:bCs/>
              <w:sz w:val="26"/>
              <w:szCs w:val="26"/>
            </w:rPr>
            <w:delText>TABLE OF CONTENTS.………………………………………………………...i</w:delText>
          </w:r>
        </w:del>
      </w:ins>
    </w:p>
    <w:p w14:paraId="7B09560C" w14:textId="69FDC285" w:rsidR="00C06692" w:rsidRPr="00965654" w:rsidDel="002F785A" w:rsidRDefault="00C06692">
      <w:pPr>
        <w:spacing w:after="0" w:line="480" w:lineRule="auto"/>
        <w:rPr>
          <w:ins w:id="1165" w:author="Antoneth Macaisa" w:date="2025-05-07T21:26:00Z"/>
          <w:del w:id="1166" w:author="admin" w:date="2025-05-21T01:40:00Z"/>
          <w:rFonts w:ascii="Times New Roman" w:hAnsi="Times New Roman"/>
          <w:b/>
          <w:bCs/>
          <w:sz w:val="26"/>
          <w:szCs w:val="26"/>
        </w:rPr>
        <w:pPrChange w:id="1167" w:author="admin" w:date="2025-05-21T03:17:00Z">
          <w:pPr>
            <w:tabs>
              <w:tab w:val="center" w:pos="4320"/>
              <w:tab w:val="right" w:pos="8640"/>
            </w:tabs>
            <w:spacing w:after="0"/>
          </w:pPr>
        </w:pPrChange>
      </w:pPr>
      <w:ins w:id="1168" w:author="Antoneth Macaisa" w:date="2025-05-07T21:26:00Z">
        <w:del w:id="1169" w:author="admin" w:date="2025-05-21T01:40:00Z">
          <w:r w:rsidDel="002F785A">
            <w:rPr>
              <w:rFonts w:ascii="Times New Roman" w:hAnsi="Times New Roman"/>
              <w:b/>
              <w:sz w:val="26"/>
              <w:szCs w:val="26"/>
            </w:rPr>
            <w:delText>LIST OF FIGURES</w:delText>
          </w:r>
        </w:del>
      </w:ins>
      <w:ins w:id="1170" w:author="Antoneth Macaisa" w:date="2025-05-19T14:22:00Z">
        <w:del w:id="1171" w:author="admin" w:date="2025-05-21T01:40:00Z">
          <w:r w:rsidR="00C84A91" w:rsidDel="002F785A">
            <w:rPr>
              <w:rFonts w:ascii="Times New Roman" w:hAnsi="Times New Roman"/>
              <w:b/>
              <w:sz w:val="26"/>
              <w:szCs w:val="26"/>
            </w:rPr>
            <w:delText>.……………………………………………………………..</w:delText>
          </w:r>
        </w:del>
      </w:ins>
      <w:ins w:id="1172" w:author="Antoneth Macaisa" w:date="2025-05-19T14:23:00Z">
        <w:del w:id="1173" w:author="admin" w:date="2025-05-21T01:40:00Z">
          <w:r w:rsidR="00C84A91" w:rsidDel="002F785A">
            <w:rPr>
              <w:rFonts w:ascii="Times New Roman" w:hAnsi="Times New Roman"/>
              <w:b/>
              <w:sz w:val="26"/>
              <w:szCs w:val="26"/>
            </w:rPr>
            <w:delText>i</w:delText>
          </w:r>
        </w:del>
      </w:ins>
      <w:ins w:id="1174" w:author="Antoneth Macaisa" w:date="2025-05-20T14:35:00Z">
        <w:del w:id="1175" w:author="admin" w:date="2025-05-21T01:40:00Z">
          <w:r w:rsidR="001B7763" w:rsidDel="002F785A">
            <w:rPr>
              <w:rFonts w:ascii="Times New Roman" w:hAnsi="Times New Roman"/>
              <w:b/>
              <w:sz w:val="26"/>
              <w:szCs w:val="26"/>
            </w:rPr>
            <w:delText>ii</w:delText>
          </w:r>
        </w:del>
      </w:ins>
    </w:p>
    <w:p w14:paraId="3AA6C3E2" w14:textId="3600BABF" w:rsidR="00FE27A9" w:rsidDel="002F785A" w:rsidRDefault="00C06692">
      <w:pPr>
        <w:tabs>
          <w:tab w:val="center" w:pos="4320"/>
          <w:tab w:val="right" w:pos="8640"/>
        </w:tabs>
        <w:spacing w:after="0" w:line="480" w:lineRule="auto"/>
        <w:rPr>
          <w:ins w:id="1176" w:author="Antoneth Macaisa" w:date="2025-05-19T13:55:00Z"/>
          <w:del w:id="1177" w:author="admin" w:date="2025-05-21T01:40:00Z"/>
          <w:rFonts w:ascii="Times New Roman" w:hAnsi="Times New Roman"/>
          <w:b/>
          <w:sz w:val="26"/>
          <w:szCs w:val="26"/>
        </w:rPr>
      </w:pPr>
      <w:ins w:id="1178" w:author="Antoneth Macaisa" w:date="2025-05-07T21:26:00Z">
        <w:del w:id="1179" w:author="admin" w:date="2025-05-21T01:40:00Z">
          <w:r w:rsidDel="002F785A">
            <w:rPr>
              <w:rFonts w:ascii="Times New Roman" w:hAnsi="Times New Roman"/>
              <w:b/>
              <w:sz w:val="26"/>
              <w:szCs w:val="26"/>
            </w:rPr>
            <w:delText>LIST OF TABLES</w:delText>
          </w:r>
        </w:del>
      </w:ins>
      <w:ins w:id="1180" w:author="Antoneth Macaisa" w:date="2025-05-19T14:22:00Z">
        <w:del w:id="1181" w:author="admin" w:date="2025-05-21T01:40:00Z">
          <w:r w:rsidR="00C84A91" w:rsidDel="002F785A">
            <w:rPr>
              <w:rFonts w:ascii="Times New Roman" w:hAnsi="Times New Roman"/>
              <w:b/>
              <w:sz w:val="26"/>
              <w:szCs w:val="26"/>
            </w:rPr>
            <w:delText>……………………………………………………………</w:delText>
          </w:r>
        </w:del>
      </w:ins>
      <w:ins w:id="1182" w:author="Antoneth Macaisa" w:date="2025-05-19T14:23:00Z">
        <w:del w:id="1183" w:author="admin" w:date="2025-05-21T01:40:00Z">
          <w:r w:rsidR="00C84A91" w:rsidDel="002F785A">
            <w:rPr>
              <w:rFonts w:ascii="Times New Roman" w:hAnsi="Times New Roman"/>
              <w:b/>
              <w:sz w:val="26"/>
              <w:szCs w:val="26"/>
            </w:rPr>
            <w:delText>..</w:delText>
          </w:r>
        </w:del>
      </w:ins>
      <w:ins w:id="1184" w:author="Antoneth Macaisa" w:date="2025-05-19T17:14:00Z">
        <w:del w:id="1185" w:author="admin" w:date="2025-05-21T01:40:00Z">
          <w:r w:rsidR="00646FBA" w:rsidDel="002F785A">
            <w:rPr>
              <w:rFonts w:ascii="Times New Roman" w:hAnsi="Times New Roman"/>
              <w:b/>
              <w:sz w:val="26"/>
              <w:szCs w:val="26"/>
            </w:rPr>
            <w:delText>.</w:delText>
          </w:r>
        </w:del>
      </w:ins>
      <w:ins w:id="1186" w:author="Antoneth Macaisa" w:date="2025-05-19T14:23:00Z">
        <w:del w:id="1187" w:author="admin" w:date="2025-05-21T01:40:00Z">
          <w:r w:rsidR="00C84A91" w:rsidDel="002F785A">
            <w:rPr>
              <w:rFonts w:ascii="Times New Roman" w:hAnsi="Times New Roman"/>
              <w:b/>
              <w:sz w:val="26"/>
              <w:szCs w:val="26"/>
            </w:rPr>
            <w:delText>v</w:delText>
          </w:r>
        </w:del>
      </w:ins>
      <w:ins w:id="1188" w:author="Antoneth Macaisa" w:date="2025-05-20T14:35:00Z">
        <w:del w:id="1189" w:author="admin" w:date="2025-05-21T01:40:00Z">
          <w:r w:rsidR="001B7763" w:rsidDel="002F785A">
            <w:rPr>
              <w:rFonts w:ascii="Times New Roman" w:hAnsi="Times New Roman"/>
              <w:b/>
              <w:sz w:val="26"/>
              <w:szCs w:val="26"/>
            </w:rPr>
            <w:delText>i</w:delText>
          </w:r>
        </w:del>
      </w:ins>
      <w:ins w:id="1190" w:author="Antoneth Macaisa" w:date="2025-05-19T14:23:00Z">
        <w:del w:id="1191" w:author="admin" w:date="2025-05-21T01:40:00Z">
          <w:r w:rsidR="00C84A91" w:rsidDel="002F785A">
            <w:rPr>
              <w:rFonts w:ascii="Times New Roman" w:hAnsi="Times New Roman"/>
              <w:b/>
              <w:sz w:val="26"/>
              <w:szCs w:val="26"/>
            </w:rPr>
            <w:delText>ii</w:delText>
          </w:r>
        </w:del>
      </w:ins>
    </w:p>
    <w:p w14:paraId="0BEC2C76" w14:textId="5EDD3A16" w:rsidR="00965654" w:rsidRPr="002666C9" w:rsidDel="002F785A" w:rsidRDefault="00965654">
      <w:pPr>
        <w:pStyle w:val="ListParagraph"/>
        <w:tabs>
          <w:tab w:val="center" w:pos="4320"/>
          <w:tab w:val="right" w:pos="8640"/>
        </w:tabs>
        <w:spacing w:after="0" w:line="480" w:lineRule="auto"/>
        <w:ind w:left="360"/>
        <w:rPr>
          <w:ins w:id="1192" w:author="Antoneth Macaisa" w:date="2025-05-19T13:53:00Z"/>
          <w:del w:id="1193" w:author="admin" w:date="2025-05-21T01:40:00Z"/>
          <w:rFonts w:ascii="Times New Roman" w:hAnsi="Times New Roman"/>
          <w:b/>
          <w:sz w:val="26"/>
          <w:szCs w:val="26"/>
          <w:rPrChange w:id="1194" w:author="admin" w:date="2025-05-20T23:24:00Z">
            <w:rPr>
              <w:ins w:id="1195" w:author="Antoneth Macaisa" w:date="2025-05-19T13:53:00Z"/>
              <w:del w:id="1196" w:author="admin" w:date="2025-05-21T01:40:00Z"/>
              <w:b/>
            </w:rPr>
          </w:rPrChange>
        </w:rPr>
        <w:pPrChange w:id="1197" w:author="admin" w:date="2025-05-21T03:17:00Z">
          <w:pPr>
            <w:tabs>
              <w:tab w:val="center" w:pos="4320"/>
              <w:tab w:val="right" w:pos="8640"/>
            </w:tabs>
            <w:spacing w:after="0"/>
          </w:pPr>
        </w:pPrChange>
      </w:pPr>
      <w:ins w:id="1198" w:author="Antoneth Macaisa" w:date="2025-05-19T13:55:00Z">
        <w:del w:id="1199" w:author="admin" w:date="2025-05-21T01:40:00Z">
          <w:r w:rsidRPr="002666C9" w:rsidDel="002F785A">
            <w:rPr>
              <w:rFonts w:ascii="Times New Roman" w:hAnsi="Times New Roman"/>
              <w:b/>
              <w:sz w:val="26"/>
              <w:szCs w:val="26"/>
              <w:rPrChange w:id="1200" w:author="admin" w:date="2025-05-20T23:24:00Z">
                <w:rPr>
                  <w:b/>
                </w:rPr>
              </w:rPrChange>
            </w:rPr>
            <w:delText>INTRODUCTION</w:delText>
          </w:r>
        </w:del>
      </w:ins>
      <w:ins w:id="1201" w:author="Antoneth Macaisa" w:date="2025-05-19T14:22:00Z">
        <w:del w:id="1202" w:author="admin" w:date="2025-05-20T22:07:00Z">
          <w:r w:rsidR="00C84A91" w:rsidRPr="002666C9" w:rsidDel="0060414D">
            <w:rPr>
              <w:rFonts w:ascii="Times New Roman" w:hAnsi="Times New Roman"/>
              <w:b/>
              <w:sz w:val="26"/>
              <w:szCs w:val="26"/>
              <w:rPrChange w:id="1203" w:author="admin" w:date="2025-05-20T23:24:00Z">
                <w:rPr>
                  <w:b/>
                </w:rPr>
              </w:rPrChange>
            </w:rPr>
            <w:delText>……</w:delText>
          </w:r>
        </w:del>
        <w:del w:id="1204" w:author="admin" w:date="2025-05-20T23:24:00Z">
          <w:r w:rsidR="00C84A91" w:rsidRPr="002666C9" w:rsidDel="002666C9">
            <w:rPr>
              <w:rFonts w:ascii="Times New Roman" w:hAnsi="Times New Roman"/>
              <w:b/>
              <w:sz w:val="26"/>
              <w:szCs w:val="26"/>
              <w:rPrChange w:id="1205" w:author="admin" w:date="2025-05-20T23:24:00Z">
                <w:rPr>
                  <w:b/>
                </w:rPr>
              </w:rPrChange>
            </w:rPr>
            <w:delText>……</w:delText>
          </w:r>
        </w:del>
        <w:del w:id="1206" w:author="admin" w:date="2025-05-21T01:40:00Z">
          <w:r w:rsidR="00C84A91" w:rsidRPr="002666C9" w:rsidDel="002F785A">
            <w:rPr>
              <w:rFonts w:ascii="Times New Roman" w:hAnsi="Times New Roman"/>
              <w:b/>
              <w:sz w:val="26"/>
              <w:szCs w:val="26"/>
              <w:rPrChange w:id="1207" w:author="admin" w:date="2025-05-20T23:24:00Z">
                <w:rPr>
                  <w:b/>
                </w:rPr>
              </w:rPrChange>
            </w:rPr>
            <w:delText>……………………………………………………..</w:delText>
          </w:r>
        </w:del>
      </w:ins>
      <w:ins w:id="1208" w:author="Antoneth Macaisa" w:date="2025-05-19T16:05:00Z">
        <w:del w:id="1209" w:author="admin" w:date="2025-05-21T01:40:00Z">
          <w:r w:rsidR="0030058A" w:rsidRPr="002666C9" w:rsidDel="002F785A">
            <w:rPr>
              <w:rFonts w:ascii="Times New Roman" w:hAnsi="Times New Roman"/>
              <w:b/>
              <w:sz w:val="26"/>
              <w:szCs w:val="26"/>
              <w:rPrChange w:id="1210" w:author="admin" w:date="2025-05-20T23:24:00Z">
                <w:rPr>
                  <w:b/>
                </w:rPr>
              </w:rPrChange>
            </w:rPr>
            <w:delText>1</w:delText>
          </w:r>
        </w:del>
      </w:ins>
      <w:ins w:id="1211" w:author="Antoneth Macaisa" w:date="2025-05-07T20:43:00Z">
        <w:del w:id="1212" w:author="admin" w:date="2025-05-21T01:40:00Z">
          <w:r w:rsidR="007345A4" w:rsidRPr="002666C9" w:rsidDel="002F785A">
            <w:rPr>
              <w:rFonts w:ascii="Times New Roman" w:hAnsi="Times New Roman"/>
              <w:sz w:val="26"/>
              <w:szCs w:val="26"/>
              <w:rPrChange w:id="1213" w:author="admin" w:date="2025-05-20T23:24:00Z">
                <w:rPr/>
              </w:rPrChange>
            </w:rPr>
            <w:delText>Project Context</w:delText>
          </w:r>
        </w:del>
      </w:ins>
      <w:ins w:id="1214" w:author="Antoneth Macaisa" w:date="2025-05-07T22:24:00Z">
        <w:del w:id="1215" w:author="admin" w:date="2025-05-21T01:40:00Z">
          <w:r w:rsidR="00B15C58" w:rsidRPr="002666C9" w:rsidDel="002F785A">
            <w:rPr>
              <w:rFonts w:ascii="Times New Roman" w:hAnsi="Times New Roman"/>
              <w:sz w:val="26"/>
              <w:szCs w:val="26"/>
              <w:rPrChange w:id="1216" w:author="admin" w:date="2025-05-20T23:24:00Z">
                <w:rPr/>
              </w:rPrChange>
            </w:rPr>
            <w:delText xml:space="preserve"> </w:delText>
          </w:r>
        </w:del>
        <w:del w:id="1217" w:author="admin" w:date="2025-05-20T22:07:00Z">
          <w:r w:rsidR="00B15C58" w:rsidRPr="002666C9" w:rsidDel="0060414D">
            <w:rPr>
              <w:rFonts w:ascii="Times New Roman" w:hAnsi="Times New Roman"/>
              <w:sz w:val="26"/>
              <w:szCs w:val="26"/>
              <w:rPrChange w:id="1218" w:author="admin" w:date="2025-05-20T23:24:00Z">
                <w:rPr/>
              </w:rPrChange>
            </w:rPr>
            <w:delText>…</w:delText>
          </w:r>
        </w:del>
      </w:ins>
      <w:ins w:id="1219" w:author="Antoneth Macaisa" w:date="2025-05-07T22:25:00Z">
        <w:del w:id="1220" w:author="admin" w:date="2025-05-20T22:07:00Z">
          <w:r w:rsidR="00B15C58" w:rsidRPr="002666C9" w:rsidDel="0060414D">
            <w:rPr>
              <w:rFonts w:ascii="Times New Roman" w:hAnsi="Times New Roman"/>
              <w:sz w:val="26"/>
              <w:szCs w:val="26"/>
              <w:rPrChange w:id="1221" w:author="admin" w:date="2025-05-20T23:24:00Z">
                <w:rPr/>
              </w:rPrChange>
            </w:rPr>
            <w:delText>……</w:delText>
          </w:r>
        </w:del>
        <w:del w:id="1222" w:author="admin" w:date="2025-05-21T01:40:00Z">
          <w:r w:rsidR="00B15C58" w:rsidRPr="002666C9" w:rsidDel="002F785A">
            <w:rPr>
              <w:rFonts w:ascii="Times New Roman" w:hAnsi="Times New Roman"/>
              <w:sz w:val="26"/>
              <w:szCs w:val="26"/>
              <w:rPrChange w:id="1223" w:author="admin" w:date="2025-05-20T23:24:00Z">
                <w:rPr/>
              </w:rPrChange>
            </w:rPr>
            <w:delText>……………………………………………………………</w:delText>
          </w:r>
        </w:del>
      </w:ins>
      <w:ins w:id="1224" w:author="Antoneth Macaisa" w:date="2025-05-19T16:05:00Z">
        <w:del w:id="1225" w:author="admin" w:date="2025-05-21T01:40:00Z">
          <w:r w:rsidR="0030058A" w:rsidRPr="002666C9" w:rsidDel="002F785A">
            <w:rPr>
              <w:rFonts w:ascii="Times New Roman" w:hAnsi="Times New Roman"/>
              <w:sz w:val="26"/>
              <w:szCs w:val="26"/>
              <w:rPrChange w:id="1226" w:author="admin" w:date="2025-05-20T23:24:00Z">
                <w:rPr/>
              </w:rPrChange>
            </w:rPr>
            <w:delText>1</w:delText>
          </w:r>
        </w:del>
      </w:ins>
    </w:p>
    <w:p w14:paraId="68A9F3D0" w14:textId="3D6C672D" w:rsidR="00965654" w:rsidDel="002F785A" w:rsidRDefault="007345A4">
      <w:pPr>
        <w:tabs>
          <w:tab w:val="center" w:pos="4320"/>
          <w:tab w:val="right" w:pos="8640"/>
        </w:tabs>
        <w:spacing w:after="0" w:line="480" w:lineRule="auto"/>
        <w:ind w:left="360"/>
        <w:rPr>
          <w:ins w:id="1227" w:author="Antoneth Macaisa" w:date="2025-05-19T13:53:00Z"/>
          <w:del w:id="1228" w:author="admin" w:date="2025-05-21T01:40:00Z"/>
          <w:rFonts w:ascii="Times New Roman" w:hAnsi="Times New Roman"/>
          <w:b/>
          <w:sz w:val="26"/>
          <w:szCs w:val="26"/>
        </w:rPr>
        <w:pPrChange w:id="1229" w:author="admin" w:date="2025-05-21T03:17:00Z">
          <w:pPr>
            <w:tabs>
              <w:tab w:val="center" w:pos="4320"/>
              <w:tab w:val="right" w:pos="8640"/>
            </w:tabs>
            <w:spacing w:after="0"/>
          </w:pPr>
        </w:pPrChange>
      </w:pPr>
      <w:ins w:id="1230" w:author="Antoneth Macaisa" w:date="2025-05-07T20:43:00Z">
        <w:del w:id="1231" w:author="admin" w:date="2025-05-21T01:40:00Z">
          <w:r w:rsidRPr="00BE2C17" w:rsidDel="002F785A">
            <w:rPr>
              <w:rFonts w:ascii="Times New Roman" w:hAnsi="Times New Roman"/>
              <w:sz w:val="26"/>
              <w:szCs w:val="26"/>
              <w:rPrChange w:id="1232" w:author="Antoneth Macaisa" w:date="2025-05-07T21:00:00Z">
                <w:rPr/>
              </w:rPrChange>
            </w:rPr>
            <w:delText>Purpose and Description</w:delText>
          </w:r>
        </w:del>
      </w:ins>
      <w:ins w:id="1233" w:author="Antoneth Macaisa" w:date="2025-05-07T22:25:00Z">
        <w:del w:id="1234" w:author="admin" w:date="2025-05-21T01:40:00Z">
          <w:r w:rsidR="00B15C58" w:rsidDel="002F785A">
            <w:rPr>
              <w:rFonts w:ascii="Times New Roman" w:hAnsi="Times New Roman"/>
              <w:sz w:val="26"/>
              <w:szCs w:val="26"/>
            </w:rPr>
            <w:delText xml:space="preserve"> </w:delText>
          </w:r>
        </w:del>
        <w:del w:id="1235" w:author="admin" w:date="2025-05-20T22:07:00Z">
          <w:r w:rsidR="00B15C58" w:rsidDel="0060414D">
            <w:rPr>
              <w:rFonts w:ascii="Times New Roman" w:hAnsi="Times New Roman"/>
              <w:sz w:val="26"/>
              <w:szCs w:val="26"/>
            </w:rPr>
            <w:delText>……</w:delText>
          </w:r>
        </w:del>
        <w:del w:id="1236" w:author="admin" w:date="2025-05-21T01:40:00Z">
          <w:r w:rsidR="00B15C58" w:rsidDel="002F785A">
            <w:rPr>
              <w:rFonts w:ascii="Times New Roman" w:hAnsi="Times New Roman"/>
              <w:sz w:val="26"/>
              <w:szCs w:val="26"/>
            </w:rPr>
            <w:delText>……………………………………………………</w:delText>
          </w:r>
        </w:del>
      </w:ins>
      <w:ins w:id="1237" w:author="Antoneth Macaisa" w:date="2025-05-19T16:08:00Z">
        <w:del w:id="1238" w:author="admin" w:date="2025-05-21T01:40:00Z">
          <w:r w:rsidR="008D1A1F" w:rsidDel="002F785A">
            <w:rPr>
              <w:rFonts w:ascii="Times New Roman" w:hAnsi="Times New Roman"/>
              <w:sz w:val="26"/>
              <w:szCs w:val="26"/>
            </w:rPr>
            <w:delText>..7</w:delText>
          </w:r>
        </w:del>
      </w:ins>
    </w:p>
    <w:p w14:paraId="1E091097" w14:textId="1F337690" w:rsidR="00965654" w:rsidDel="002F785A" w:rsidRDefault="007345A4">
      <w:pPr>
        <w:tabs>
          <w:tab w:val="center" w:pos="4320"/>
          <w:tab w:val="right" w:pos="8640"/>
        </w:tabs>
        <w:spacing w:after="0" w:line="480" w:lineRule="auto"/>
        <w:ind w:left="360"/>
        <w:rPr>
          <w:ins w:id="1239" w:author="Antoneth Macaisa" w:date="2025-05-19T13:53:00Z"/>
          <w:del w:id="1240" w:author="admin" w:date="2025-05-21T01:40:00Z"/>
          <w:rFonts w:ascii="Times New Roman" w:hAnsi="Times New Roman"/>
          <w:b/>
          <w:sz w:val="26"/>
          <w:szCs w:val="26"/>
        </w:rPr>
        <w:pPrChange w:id="1241" w:author="admin" w:date="2025-05-21T03:17:00Z">
          <w:pPr>
            <w:tabs>
              <w:tab w:val="center" w:pos="4320"/>
              <w:tab w:val="right" w:pos="8640"/>
            </w:tabs>
            <w:spacing w:after="0"/>
          </w:pPr>
        </w:pPrChange>
      </w:pPr>
      <w:ins w:id="1242" w:author="Antoneth Macaisa" w:date="2025-05-07T20:43:00Z">
        <w:del w:id="1243" w:author="admin" w:date="2025-05-21T01:40:00Z">
          <w:r w:rsidRPr="00BE2C17" w:rsidDel="002F785A">
            <w:rPr>
              <w:rFonts w:ascii="Times New Roman" w:hAnsi="Times New Roman"/>
              <w:sz w:val="26"/>
              <w:szCs w:val="26"/>
              <w:rPrChange w:id="1244" w:author="Antoneth Macaisa" w:date="2025-05-07T21:00:00Z">
                <w:rPr/>
              </w:rPrChange>
            </w:rPr>
            <w:delText>Objectives of the Study</w:delText>
          </w:r>
        </w:del>
      </w:ins>
      <w:ins w:id="1245" w:author="Antoneth Macaisa" w:date="2025-05-07T22:25:00Z">
        <w:del w:id="1246" w:author="admin" w:date="2025-05-21T01:40:00Z">
          <w:r w:rsidR="00B15C58" w:rsidDel="002F785A">
            <w:rPr>
              <w:rFonts w:ascii="Times New Roman" w:hAnsi="Times New Roman"/>
              <w:sz w:val="26"/>
              <w:szCs w:val="26"/>
            </w:rPr>
            <w:delText xml:space="preserve"> </w:delText>
          </w:r>
        </w:del>
        <w:del w:id="1247" w:author="admin" w:date="2025-05-20T22:08:00Z">
          <w:r w:rsidR="00B15C58" w:rsidDel="0060414D">
            <w:rPr>
              <w:rFonts w:ascii="Times New Roman" w:hAnsi="Times New Roman"/>
              <w:sz w:val="26"/>
              <w:szCs w:val="26"/>
            </w:rPr>
            <w:delText>…………</w:delText>
          </w:r>
        </w:del>
        <w:del w:id="1248" w:author="admin" w:date="2025-05-21T01:40:00Z">
          <w:r w:rsidR="00B15C58" w:rsidDel="002F785A">
            <w:rPr>
              <w:rFonts w:ascii="Times New Roman" w:hAnsi="Times New Roman"/>
              <w:sz w:val="26"/>
              <w:szCs w:val="26"/>
            </w:rPr>
            <w:delText>………………………………………………..</w:delText>
          </w:r>
        </w:del>
      </w:ins>
      <w:ins w:id="1249" w:author="Antoneth Macaisa" w:date="2025-05-07T22:12:00Z">
        <w:del w:id="1250" w:author="admin" w:date="2025-05-21T01:40:00Z">
          <w:r w:rsidR="00302815" w:rsidDel="002F785A">
            <w:rPr>
              <w:rFonts w:ascii="Times New Roman" w:hAnsi="Times New Roman"/>
              <w:sz w:val="26"/>
              <w:szCs w:val="26"/>
            </w:rPr>
            <w:delText>1</w:delText>
          </w:r>
        </w:del>
      </w:ins>
      <w:ins w:id="1251" w:author="Antoneth Macaisa" w:date="2025-05-19T16:08:00Z">
        <w:del w:id="1252" w:author="admin" w:date="2025-05-21T01:40:00Z">
          <w:r w:rsidR="008D1A1F" w:rsidDel="002F785A">
            <w:rPr>
              <w:rFonts w:ascii="Times New Roman" w:hAnsi="Times New Roman"/>
              <w:sz w:val="26"/>
              <w:szCs w:val="26"/>
            </w:rPr>
            <w:delText>1</w:delText>
          </w:r>
        </w:del>
      </w:ins>
    </w:p>
    <w:p w14:paraId="44F213F2" w14:textId="144C6E6D" w:rsidR="007345A4" w:rsidRPr="00965654" w:rsidDel="002F785A" w:rsidRDefault="007345A4">
      <w:pPr>
        <w:tabs>
          <w:tab w:val="center" w:pos="4320"/>
          <w:tab w:val="right" w:pos="8640"/>
        </w:tabs>
        <w:spacing w:after="0" w:line="480" w:lineRule="auto"/>
        <w:ind w:left="360"/>
        <w:rPr>
          <w:ins w:id="1253" w:author="Antoneth Macaisa" w:date="2025-05-07T20:43:00Z"/>
          <w:del w:id="1254" w:author="admin" w:date="2025-05-21T01:40:00Z"/>
          <w:rFonts w:ascii="Times New Roman" w:hAnsi="Times New Roman"/>
          <w:b/>
          <w:sz w:val="26"/>
          <w:szCs w:val="26"/>
          <w:rPrChange w:id="1255" w:author="Antoneth Macaisa" w:date="2025-05-19T13:53:00Z">
            <w:rPr>
              <w:ins w:id="1256" w:author="Antoneth Macaisa" w:date="2025-05-07T20:43:00Z"/>
              <w:del w:id="1257" w:author="admin" w:date="2025-05-21T01:40:00Z"/>
            </w:rPr>
          </w:rPrChange>
        </w:rPr>
        <w:pPrChange w:id="1258" w:author="admin" w:date="2025-05-21T03:17:00Z">
          <w:pPr/>
        </w:pPrChange>
      </w:pPr>
      <w:ins w:id="1259" w:author="Antoneth Macaisa" w:date="2025-05-07T20:43:00Z">
        <w:del w:id="1260" w:author="admin" w:date="2025-05-21T01:40:00Z">
          <w:r w:rsidRPr="00BE2C17" w:rsidDel="002F785A">
            <w:rPr>
              <w:rFonts w:ascii="Times New Roman" w:hAnsi="Times New Roman"/>
              <w:sz w:val="26"/>
              <w:szCs w:val="26"/>
              <w:rPrChange w:id="1261" w:author="Antoneth Macaisa" w:date="2025-05-07T21:00:00Z">
                <w:rPr/>
              </w:rPrChange>
            </w:rPr>
            <w:delText>Scope and Limitations of the Study</w:delText>
          </w:r>
        </w:del>
      </w:ins>
      <w:ins w:id="1262" w:author="Antoneth Macaisa" w:date="2025-05-07T22:25:00Z">
        <w:del w:id="1263" w:author="admin" w:date="2025-05-21T01:40:00Z">
          <w:r w:rsidR="00B15C58" w:rsidDel="002F785A">
            <w:rPr>
              <w:rFonts w:ascii="Times New Roman" w:hAnsi="Times New Roman"/>
              <w:sz w:val="26"/>
              <w:szCs w:val="26"/>
            </w:rPr>
            <w:delText xml:space="preserve"> </w:delText>
          </w:r>
        </w:del>
        <w:del w:id="1264" w:author="admin" w:date="2025-05-20T22:08:00Z">
          <w:r w:rsidR="00B15C58" w:rsidDel="0060414D">
            <w:rPr>
              <w:rFonts w:ascii="Times New Roman" w:hAnsi="Times New Roman"/>
              <w:sz w:val="26"/>
              <w:szCs w:val="26"/>
            </w:rPr>
            <w:delText>………</w:delText>
          </w:r>
        </w:del>
        <w:del w:id="1265" w:author="admin" w:date="2025-05-21T01:40:00Z">
          <w:r w:rsidR="00B15C58" w:rsidDel="002F785A">
            <w:rPr>
              <w:rFonts w:ascii="Times New Roman" w:hAnsi="Times New Roman"/>
              <w:sz w:val="26"/>
              <w:szCs w:val="26"/>
            </w:rPr>
            <w:delText>……………………………………...</w:delText>
          </w:r>
        </w:del>
      </w:ins>
      <w:ins w:id="1266" w:author="Antoneth Macaisa" w:date="2025-05-19T16:08:00Z">
        <w:del w:id="1267" w:author="admin" w:date="2025-05-21T01:40:00Z">
          <w:r w:rsidR="008D1A1F" w:rsidDel="002F785A">
            <w:rPr>
              <w:rFonts w:ascii="Times New Roman" w:hAnsi="Times New Roman"/>
              <w:sz w:val="26"/>
              <w:szCs w:val="26"/>
            </w:rPr>
            <w:delText>18</w:delText>
          </w:r>
        </w:del>
      </w:ins>
    </w:p>
    <w:p w14:paraId="7B430423" w14:textId="16B86ACD" w:rsidR="00FE27A9" w:rsidDel="002666C9" w:rsidRDefault="007345A4">
      <w:pPr>
        <w:spacing w:after="0" w:line="480" w:lineRule="auto"/>
        <w:rPr>
          <w:del w:id="1268" w:author="admin" w:date="2025-05-20T23:25:00Z"/>
          <w:rFonts w:ascii="Times New Roman" w:hAnsi="Times New Roman"/>
          <w:sz w:val="26"/>
          <w:szCs w:val="26"/>
        </w:rPr>
        <w:pPrChange w:id="1269" w:author="admin" w:date="2025-05-21T03:17:00Z">
          <w:pPr/>
        </w:pPrChange>
      </w:pPr>
      <w:ins w:id="1270" w:author="Antoneth Macaisa" w:date="2025-05-07T20:43:00Z">
        <w:del w:id="1271" w:author="admin" w:date="2025-05-21T01:40:00Z">
          <w:r w:rsidRPr="00BE2C17" w:rsidDel="002F785A">
            <w:rPr>
              <w:rFonts w:ascii="Times New Roman" w:hAnsi="Times New Roman"/>
              <w:sz w:val="26"/>
              <w:szCs w:val="26"/>
              <w:rPrChange w:id="1272" w:author="Antoneth Macaisa" w:date="2025-05-07T21:00:00Z">
                <w:rPr/>
              </w:rPrChange>
            </w:rPr>
            <w:delText>Definition of Terms</w:delText>
          </w:r>
        </w:del>
      </w:ins>
      <w:ins w:id="1273" w:author="Antoneth Macaisa" w:date="2025-05-07T22:25:00Z">
        <w:del w:id="1274" w:author="admin" w:date="2025-05-21T01:40:00Z">
          <w:r w:rsidR="00B15C58" w:rsidDel="002F785A">
            <w:rPr>
              <w:rFonts w:ascii="Times New Roman" w:hAnsi="Times New Roman"/>
              <w:sz w:val="26"/>
              <w:szCs w:val="26"/>
            </w:rPr>
            <w:delText xml:space="preserve"> </w:delText>
          </w:r>
        </w:del>
        <w:del w:id="1275" w:author="admin" w:date="2025-05-20T22:08:00Z">
          <w:r w:rsidR="00B15C58" w:rsidDel="0060414D">
            <w:rPr>
              <w:rFonts w:ascii="Times New Roman" w:hAnsi="Times New Roman"/>
              <w:sz w:val="26"/>
              <w:szCs w:val="26"/>
            </w:rPr>
            <w:delText>……………</w:delText>
          </w:r>
        </w:del>
        <w:del w:id="1276" w:author="admin" w:date="2025-05-21T01:40:00Z">
          <w:r w:rsidR="00B15C58" w:rsidDel="002F785A">
            <w:rPr>
              <w:rFonts w:ascii="Times New Roman" w:hAnsi="Times New Roman"/>
              <w:sz w:val="26"/>
              <w:szCs w:val="26"/>
            </w:rPr>
            <w:delText>………………………………………………...</w:delText>
          </w:r>
        </w:del>
      </w:ins>
      <w:ins w:id="1277" w:author="Antoneth Macaisa" w:date="2025-05-19T16:08:00Z">
        <w:del w:id="1278" w:author="admin" w:date="2025-05-21T01:40:00Z">
          <w:r w:rsidR="008D1A1F" w:rsidDel="002F785A">
            <w:rPr>
              <w:rFonts w:ascii="Times New Roman" w:hAnsi="Times New Roman"/>
              <w:sz w:val="26"/>
              <w:szCs w:val="26"/>
            </w:rPr>
            <w:delText>19</w:delText>
          </w:r>
        </w:del>
      </w:ins>
    </w:p>
    <w:p w14:paraId="6F1DAAEC" w14:textId="0982B3B6" w:rsidR="00965654" w:rsidRPr="002666C9" w:rsidDel="002F785A" w:rsidRDefault="00965654">
      <w:pPr>
        <w:pStyle w:val="ListParagraph"/>
        <w:numPr>
          <w:ilvl w:val="0"/>
          <w:numId w:val="103"/>
        </w:numPr>
        <w:spacing w:after="0" w:line="480" w:lineRule="auto"/>
        <w:ind w:left="360"/>
        <w:rPr>
          <w:ins w:id="1279" w:author="Antoneth Macaisa" w:date="2025-05-07T20:43:00Z"/>
          <w:del w:id="1280" w:author="admin" w:date="2025-05-21T01:40:00Z"/>
          <w:rFonts w:ascii="Times New Roman" w:hAnsi="Times New Roman"/>
          <w:b/>
          <w:bCs/>
          <w:sz w:val="26"/>
          <w:szCs w:val="26"/>
          <w:rPrChange w:id="1281" w:author="admin" w:date="2025-05-20T23:25:00Z">
            <w:rPr>
              <w:ins w:id="1282" w:author="Antoneth Macaisa" w:date="2025-05-07T20:43:00Z"/>
              <w:del w:id="1283" w:author="admin" w:date="2025-05-21T01:40:00Z"/>
            </w:rPr>
          </w:rPrChange>
        </w:rPr>
        <w:pPrChange w:id="1284" w:author="admin" w:date="2025-05-21T03:17:00Z">
          <w:pPr/>
        </w:pPrChange>
      </w:pPr>
      <w:ins w:id="1285" w:author="Antoneth Macaisa" w:date="2025-05-19T13:59:00Z">
        <w:del w:id="1286" w:author="admin" w:date="2025-05-21T01:40:00Z">
          <w:r w:rsidRPr="002666C9" w:rsidDel="002F785A">
            <w:rPr>
              <w:rFonts w:ascii="Times New Roman" w:hAnsi="Times New Roman"/>
              <w:b/>
              <w:bCs/>
              <w:sz w:val="26"/>
              <w:szCs w:val="26"/>
              <w:rPrChange w:id="1287" w:author="admin" w:date="2025-05-20T23:25:00Z">
                <w:rPr/>
              </w:rPrChange>
            </w:rPr>
            <w:delText>REVIEW OF RELATED</w:delText>
          </w:r>
        </w:del>
        <w:del w:id="1288" w:author="admin" w:date="2025-05-20T22:09:00Z">
          <w:r w:rsidRPr="002666C9" w:rsidDel="0060414D">
            <w:rPr>
              <w:rFonts w:ascii="Times New Roman" w:hAnsi="Times New Roman"/>
              <w:b/>
              <w:bCs/>
              <w:sz w:val="26"/>
              <w:szCs w:val="26"/>
              <w:rPrChange w:id="1289" w:author="admin" w:date="2025-05-20T23:25:00Z">
                <w:rPr/>
              </w:rPrChange>
            </w:rPr>
            <w:delText xml:space="preserve"> </w:delText>
          </w:r>
        </w:del>
        <w:del w:id="1290" w:author="admin" w:date="2025-05-21T01:40:00Z">
          <w:r w:rsidRPr="002666C9" w:rsidDel="002F785A">
            <w:rPr>
              <w:rFonts w:ascii="Times New Roman" w:hAnsi="Times New Roman"/>
              <w:b/>
              <w:bCs/>
              <w:sz w:val="26"/>
              <w:szCs w:val="26"/>
              <w:rPrChange w:id="1291" w:author="admin" w:date="2025-05-20T23:25:00Z">
                <w:rPr/>
              </w:rPrChange>
            </w:rPr>
            <w:delText>SYSTEMS</w:delText>
          </w:r>
        </w:del>
      </w:ins>
      <w:ins w:id="1292" w:author="Antoneth Macaisa" w:date="2025-05-19T14:21:00Z">
        <w:del w:id="1293" w:author="admin" w:date="2025-05-20T22:09:00Z">
          <w:r w:rsidR="00C84A91" w:rsidRPr="002666C9" w:rsidDel="0060414D">
            <w:rPr>
              <w:rFonts w:ascii="Times New Roman" w:hAnsi="Times New Roman"/>
              <w:b/>
              <w:bCs/>
              <w:sz w:val="26"/>
              <w:szCs w:val="26"/>
              <w:rPrChange w:id="1294" w:author="admin" w:date="2025-05-20T23:25:00Z">
                <w:rPr/>
              </w:rPrChange>
            </w:rPr>
            <w:delText>………</w:delText>
          </w:r>
        </w:del>
        <w:del w:id="1295" w:author="admin" w:date="2025-05-21T01:40:00Z">
          <w:r w:rsidR="00C84A91" w:rsidRPr="002666C9" w:rsidDel="002F785A">
            <w:rPr>
              <w:rFonts w:ascii="Times New Roman" w:hAnsi="Times New Roman"/>
              <w:b/>
              <w:bCs/>
              <w:sz w:val="26"/>
              <w:szCs w:val="26"/>
              <w:rPrChange w:id="1296" w:author="admin" w:date="2025-05-20T23:25:00Z">
                <w:rPr/>
              </w:rPrChange>
            </w:rPr>
            <w:delText>………………………………….</w:delText>
          </w:r>
        </w:del>
      </w:ins>
      <w:ins w:id="1297" w:author="Antoneth Macaisa" w:date="2025-05-19T16:08:00Z">
        <w:del w:id="1298" w:author="admin" w:date="2025-05-21T01:40:00Z">
          <w:r w:rsidR="008D1A1F" w:rsidRPr="002666C9" w:rsidDel="002F785A">
            <w:rPr>
              <w:rFonts w:ascii="Times New Roman" w:hAnsi="Times New Roman"/>
              <w:b/>
              <w:bCs/>
              <w:sz w:val="26"/>
              <w:szCs w:val="26"/>
              <w:rPrChange w:id="1299" w:author="admin" w:date="2025-05-20T23:25:00Z">
                <w:rPr/>
              </w:rPrChange>
            </w:rPr>
            <w:delText>2</w:delText>
          </w:r>
        </w:del>
      </w:ins>
      <w:ins w:id="1300" w:author="Antoneth Macaisa" w:date="2025-05-19T19:20:00Z">
        <w:del w:id="1301" w:author="admin" w:date="2025-05-21T01:40:00Z">
          <w:r w:rsidR="00A70BF1" w:rsidRPr="002666C9" w:rsidDel="002F785A">
            <w:rPr>
              <w:rFonts w:ascii="Times New Roman" w:hAnsi="Times New Roman"/>
              <w:b/>
              <w:bCs/>
              <w:sz w:val="26"/>
              <w:szCs w:val="26"/>
              <w:rPrChange w:id="1302" w:author="admin" w:date="2025-05-20T23:25:00Z">
                <w:rPr/>
              </w:rPrChange>
            </w:rPr>
            <w:delText>1</w:delText>
          </w:r>
        </w:del>
      </w:ins>
    </w:p>
    <w:p w14:paraId="24DE7D4F" w14:textId="17CB9FE9" w:rsidR="007345A4" w:rsidRPr="00BE2C17" w:rsidDel="002F785A" w:rsidRDefault="007345A4">
      <w:pPr>
        <w:spacing w:after="0" w:line="480" w:lineRule="auto"/>
        <w:ind w:left="360"/>
        <w:rPr>
          <w:ins w:id="1303" w:author="Antoneth Macaisa" w:date="2025-05-07T20:43:00Z"/>
          <w:del w:id="1304" w:author="admin" w:date="2025-05-21T01:40:00Z"/>
          <w:rFonts w:ascii="Times New Roman" w:hAnsi="Times New Roman"/>
          <w:sz w:val="26"/>
          <w:szCs w:val="26"/>
          <w:rPrChange w:id="1305" w:author="Antoneth Macaisa" w:date="2025-05-07T21:00:00Z">
            <w:rPr>
              <w:ins w:id="1306" w:author="Antoneth Macaisa" w:date="2025-05-07T20:43:00Z"/>
              <w:del w:id="1307" w:author="admin" w:date="2025-05-21T01:40:00Z"/>
            </w:rPr>
          </w:rPrChange>
        </w:rPr>
        <w:pPrChange w:id="1308" w:author="admin" w:date="2025-05-21T03:17:00Z">
          <w:pPr/>
        </w:pPrChange>
      </w:pPr>
      <w:ins w:id="1309" w:author="Antoneth Macaisa" w:date="2025-05-07T20:43:00Z">
        <w:del w:id="1310" w:author="admin" w:date="2025-05-21T01:40:00Z">
          <w:r w:rsidRPr="00BE2C17" w:rsidDel="002F785A">
            <w:rPr>
              <w:rFonts w:ascii="Times New Roman" w:hAnsi="Times New Roman"/>
              <w:sz w:val="26"/>
              <w:szCs w:val="26"/>
              <w:rPrChange w:id="1311" w:author="Antoneth Macaisa" w:date="2025-05-07T21:00:00Z">
                <w:rPr/>
              </w:rPrChange>
            </w:rPr>
            <w:delText>Technical Background</w:delText>
          </w:r>
        </w:del>
      </w:ins>
      <w:ins w:id="1312" w:author="Antoneth Macaisa" w:date="2025-05-07T22:12:00Z">
        <w:del w:id="1313" w:author="admin" w:date="2025-05-20T22:09:00Z">
          <w:r w:rsidR="00302815" w:rsidDel="0060414D">
            <w:rPr>
              <w:rFonts w:ascii="Times New Roman" w:hAnsi="Times New Roman"/>
              <w:sz w:val="26"/>
              <w:szCs w:val="26"/>
            </w:rPr>
            <w:delText xml:space="preserve"> </w:delText>
          </w:r>
        </w:del>
      </w:ins>
      <w:ins w:id="1314" w:author="Antoneth Macaisa" w:date="2025-05-07T22:25:00Z">
        <w:del w:id="1315" w:author="admin" w:date="2025-05-20T22:09:00Z">
          <w:r w:rsidR="00B15C58" w:rsidDel="0060414D">
            <w:rPr>
              <w:rFonts w:ascii="Times New Roman" w:hAnsi="Times New Roman"/>
              <w:sz w:val="26"/>
              <w:szCs w:val="26"/>
            </w:rPr>
            <w:delText>…………</w:delText>
          </w:r>
        </w:del>
        <w:del w:id="1316" w:author="admin" w:date="2025-05-21T01:40:00Z">
          <w:r w:rsidR="00B15C58" w:rsidDel="002F785A">
            <w:rPr>
              <w:rFonts w:ascii="Times New Roman" w:hAnsi="Times New Roman"/>
              <w:sz w:val="26"/>
              <w:szCs w:val="26"/>
            </w:rPr>
            <w:delText>………………………………………………...</w:delText>
          </w:r>
        </w:del>
      </w:ins>
      <w:ins w:id="1317" w:author="Antoneth Macaisa" w:date="2025-05-19T16:09:00Z">
        <w:del w:id="1318" w:author="admin" w:date="2025-05-21T01:40:00Z">
          <w:r w:rsidR="008D1A1F" w:rsidDel="002F785A">
            <w:rPr>
              <w:rFonts w:ascii="Times New Roman" w:hAnsi="Times New Roman"/>
              <w:sz w:val="26"/>
              <w:szCs w:val="26"/>
            </w:rPr>
            <w:delText>2</w:delText>
          </w:r>
        </w:del>
      </w:ins>
      <w:ins w:id="1319" w:author="Antoneth Macaisa" w:date="2025-05-19T19:20:00Z">
        <w:del w:id="1320" w:author="admin" w:date="2025-05-21T01:40:00Z">
          <w:r w:rsidR="00A70BF1" w:rsidDel="002F785A">
            <w:rPr>
              <w:rFonts w:ascii="Times New Roman" w:hAnsi="Times New Roman"/>
              <w:sz w:val="26"/>
              <w:szCs w:val="26"/>
            </w:rPr>
            <w:delText>1</w:delText>
          </w:r>
        </w:del>
      </w:ins>
      <w:ins w:id="1321" w:author="Antoneth Macaisa" w:date="2025-05-07T20:43:00Z">
        <w:del w:id="1322" w:author="admin" w:date="2025-05-21T01:40:00Z">
          <w:r w:rsidRPr="00BE2C17" w:rsidDel="002F785A">
            <w:rPr>
              <w:rFonts w:ascii="Times New Roman" w:hAnsi="Times New Roman"/>
              <w:sz w:val="26"/>
              <w:szCs w:val="26"/>
              <w:rPrChange w:id="1323" w:author="Antoneth Macaisa" w:date="2025-05-07T21:00:00Z">
                <w:rPr/>
              </w:rPrChange>
            </w:rPr>
            <w:tab/>
          </w:r>
        </w:del>
      </w:ins>
    </w:p>
    <w:p w14:paraId="067A1678" w14:textId="739A4AED" w:rsidR="007345A4" w:rsidRPr="00BE2C17" w:rsidDel="002F785A" w:rsidRDefault="007345A4">
      <w:pPr>
        <w:spacing w:after="0" w:line="480" w:lineRule="auto"/>
        <w:ind w:left="360"/>
        <w:rPr>
          <w:ins w:id="1324" w:author="Antoneth Macaisa" w:date="2025-05-07T20:43:00Z"/>
          <w:del w:id="1325" w:author="admin" w:date="2025-05-21T01:40:00Z"/>
          <w:rFonts w:ascii="Times New Roman" w:hAnsi="Times New Roman"/>
          <w:sz w:val="26"/>
          <w:szCs w:val="26"/>
          <w:rPrChange w:id="1326" w:author="Antoneth Macaisa" w:date="2025-05-07T21:00:00Z">
            <w:rPr>
              <w:ins w:id="1327" w:author="Antoneth Macaisa" w:date="2025-05-07T20:43:00Z"/>
              <w:del w:id="1328" w:author="admin" w:date="2025-05-21T01:40:00Z"/>
            </w:rPr>
          </w:rPrChange>
        </w:rPr>
        <w:pPrChange w:id="1329" w:author="admin" w:date="2025-05-21T03:17:00Z">
          <w:pPr/>
        </w:pPrChange>
      </w:pPr>
      <w:ins w:id="1330" w:author="Antoneth Macaisa" w:date="2025-05-07T20:43:00Z">
        <w:del w:id="1331" w:author="admin" w:date="2025-05-21T01:40:00Z">
          <w:r w:rsidRPr="00BE2C17" w:rsidDel="002F785A">
            <w:rPr>
              <w:rFonts w:ascii="Times New Roman" w:hAnsi="Times New Roman"/>
              <w:sz w:val="26"/>
              <w:szCs w:val="26"/>
              <w:rPrChange w:id="1332" w:author="Antoneth Macaisa" w:date="2025-05-07T21:00:00Z">
                <w:rPr/>
              </w:rPrChange>
            </w:rPr>
            <w:lastRenderedPageBreak/>
            <w:delText>System Architecture</w:delText>
          </w:r>
        </w:del>
        <w:del w:id="1333" w:author="admin" w:date="2025-05-20T22:09:00Z">
          <w:r w:rsidRPr="00BE2C17" w:rsidDel="0060414D">
            <w:rPr>
              <w:rFonts w:ascii="Times New Roman" w:hAnsi="Times New Roman"/>
              <w:sz w:val="26"/>
              <w:szCs w:val="26"/>
              <w:rPrChange w:id="1334" w:author="Antoneth Macaisa" w:date="2025-05-07T21:00:00Z">
                <w:rPr/>
              </w:rPrChange>
            </w:rPr>
            <w:tab/>
          </w:r>
        </w:del>
      </w:ins>
      <w:ins w:id="1335" w:author="Antoneth Macaisa" w:date="2025-05-07T22:25:00Z">
        <w:del w:id="1336" w:author="admin" w:date="2025-05-20T22:09:00Z">
          <w:r w:rsidR="00B15C58" w:rsidDel="0060414D">
            <w:rPr>
              <w:rFonts w:ascii="Times New Roman" w:hAnsi="Times New Roman"/>
              <w:sz w:val="26"/>
              <w:szCs w:val="26"/>
            </w:rPr>
            <w:delText>……………</w:delText>
          </w:r>
        </w:del>
        <w:del w:id="1337" w:author="admin" w:date="2025-05-21T01:40:00Z">
          <w:r w:rsidR="00B15C58" w:rsidDel="002F785A">
            <w:rPr>
              <w:rFonts w:ascii="Times New Roman" w:hAnsi="Times New Roman"/>
              <w:sz w:val="26"/>
              <w:szCs w:val="26"/>
            </w:rPr>
            <w:delText>………………………………………………...</w:delText>
          </w:r>
        </w:del>
      </w:ins>
      <w:ins w:id="1338" w:author="Antoneth Macaisa" w:date="2025-05-19T16:09:00Z">
        <w:del w:id="1339" w:author="admin" w:date="2025-05-21T01:40:00Z">
          <w:r w:rsidR="008D1A1F" w:rsidDel="002F785A">
            <w:rPr>
              <w:rFonts w:ascii="Times New Roman" w:hAnsi="Times New Roman"/>
              <w:sz w:val="26"/>
              <w:szCs w:val="26"/>
            </w:rPr>
            <w:delText>2</w:delText>
          </w:r>
        </w:del>
      </w:ins>
      <w:ins w:id="1340" w:author="Antoneth Macaisa" w:date="2025-05-19T19:20:00Z">
        <w:del w:id="1341" w:author="admin" w:date="2025-05-21T01:40:00Z">
          <w:r w:rsidR="00A70BF1" w:rsidDel="002F785A">
            <w:rPr>
              <w:rFonts w:ascii="Times New Roman" w:hAnsi="Times New Roman"/>
              <w:sz w:val="26"/>
              <w:szCs w:val="26"/>
            </w:rPr>
            <w:delText>5</w:delText>
          </w:r>
        </w:del>
      </w:ins>
    </w:p>
    <w:p w14:paraId="47042C10" w14:textId="40172912" w:rsidR="00FE27A9" w:rsidRPr="002666C9" w:rsidDel="002666C9" w:rsidRDefault="007345A4">
      <w:pPr>
        <w:pStyle w:val="ListParagraph"/>
        <w:numPr>
          <w:ilvl w:val="0"/>
          <w:numId w:val="103"/>
        </w:numPr>
        <w:spacing w:line="480" w:lineRule="auto"/>
        <w:ind w:left="360"/>
        <w:rPr>
          <w:ins w:id="1342" w:author="Antoneth Macaisa" w:date="2025-05-19T13:59:00Z"/>
          <w:del w:id="1343" w:author="admin" w:date="2025-05-20T23:23:00Z"/>
          <w:rFonts w:ascii="Times New Roman" w:hAnsi="Times New Roman"/>
          <w:b/>
          <w:sz w:val="26"/>
          <w:szCs w:val="26"/>
          <w:rPrChange w:id="1344" w:author="admin" w:date="2025-05-20T23:26:00Z">
            <w:rPr>
              <w:ins w:id="1345" w:author="Antoneth Macaisa" w:date="2025-05-19T13:59:00Z"/>
              <w:del w:id="1346" w:author="admin" w:date="2025-05-20T23:23:00Z"/>
              <w:rFonts w:ascii="Times New Roman" w:hAnsi="Times New Roman"/>
              <w:sz w:val="26"/>
              <w:szCs w:val="26"/>
            </w:rPr>
          </w:rPrChange>
        </w:rPr>
        <w:pPrChange w:id="1347" w:author="admin" w:date="2025-05-21T03:17:00Z">
          <w:pPr>
            <w:spacing w:after="0" w:line="480" w:lineRule="auto"/>
            <w:ind w:left="360"/>
          </w:pPr>
        </w:pPrChange>
      </w:pPr>
      <w:ins w:id="1348" w:author="Antoneth Macaisa" w:date="2025-05-07T20:43:00Z">
        <w:del w:id="1349" w:author="admin" w:date="2025-05-21T01:40:00Z">
          <w:r w:rsidRPr="00BE2C17" w:rsidDel="002F785A">
            <w:rPr>
              <w:rFonts w:ascii="Times New Roman" w:hAnsi="Times New Roman"/>
              <w:sz w:val="26"/>
              <w:szCs w:val="26"/>
              <w:rPrChange w:id="1350" w:author="Antoneth Macaisa" w:date="2025-05-07T21:00:00Z">
                <w:rPr/>
              </w:rPrChange>
            </w:rPr>
            <w:delText>Related Systems</w:delText>
          </w:r>
        </w:del>
      </w:ins>
      <w:ins w:id="1351" w:author="Antoneth Macaisa" w:date="2025-05-07T22:25:00Z">
        <w:del w:id="1352" w:author="admin" w:date="2025-05-20T22:10:00Z">
          <w:r w:rsidR="00B15C58" w:rsidDel="0060414D">
            <w:rPr>
              <w:rFonts w:ascii="Times New Roman" w:hAnsi="Times New Roman"/>
              <w:sz w:val="26"/>
              <w:szCs w:val="26"/>
            </w:rPr>
            <w:delText xml:space="preserve"> …………</w:delText>
          </w:r>
        </w:del>
        <w:del w:id="1353" w:author="admin" w:date="2025-05-21T01:40:00Z">
          <w:r w:rsidR="00B15C58" w:rsidDel="002F785A">
            <w:rPr>
              <w:rFonts w:ascii="Times New Roman" w:hAnsi="Times New Roman"/>
              <w:sz w:val="26"/>
              <w:szCs w:val="26"/>
            </w:rPr>
            <w:delText>……………………………………………………….</w:delText>
          </w:r>
        </w:del>
      </w:ins>
      <w:ins w:id="1354" w:author="Antoneth Macaisa" w:date="2025-05-19T16:09:00Z">
        <w:del w:id="1355" w:author="admin" w:date="2025-05-21T01:40:00Z">
          <w:r w:rsidR="008D1A1F" w:rsidDel="002F785A">
            <w:rPr>
              <w:rFonts w:ascii="Times New Roman" w:hAnsi="Times New Roman"/>
              <w:sz w:val="26"/>
              <w:szCs w:val="26"/>
            </w:rPr>
            <w:delText>28</w:delText>
          </w:r>
        </w:del>
      </w:ins>
    </w:p>
    <w:p w14:paraId="5E9DE8A5" w14:textId="0D02C15D" w:rsidR="00965654" w:rsidRPr="002666C9" w:rsidDel="002F785A" w:rsidRDefault="00965654">
      <w:pPr>
        <w:pStyle w:val="ListParagraph"/>
        <w:numPr>
          <w:ilvl w:val="0"/>
          <w:numId w:val="103"/>
        </w:numPr>
        <w:spacing w:line="480" w:lineRule="auto"/>
        <w:ind w:left="360"/>
        <w:rPr>
          <w:ins w:id="1356" w:author="Antoneth Macaisa" w:date="2025-05-07T20:43:00Z"/>
          <w:del w:id="1357" w:author="admin" w:date="2025-05-21T01:40:00Z"/>
          <w:rFonts w:ascii="Times New Roman" w:hAnsi="Times New Roman"/>
          <w:b/>
          <w:bCs/>
          <w:sz w:val="26"/>
          <w:szCs w:val="26"/>
          <w:rPrChange w:id="1358" w:author="admin" w:date="2025-05-20T23:26:00Z">
            <w:rPr>
              <w:ins w:id="1359" w:author="Antoneth Macaisa" w:date="2025-05-07T20:43:00Z"/>
              <w:del w:id="1360" w:author="admin" w:date="2025-05-21T01:40:00Z"/>
            </w:rPr>
          </w:rPrChange>
        </w:rPr>
        <w:pPrChange w:id="1361" w:author="admin" w:date="2025-05-21T03:17:00Z">
          <w:pPr/>
        </w:pPrChange>
      </w:pPr>
      <w:ins w:id="1362" w:author="Antoneth Macaisa" w:date="2025-05-19T13:59:00Z">
        <w:del w:id="1363" w:author="admin" w:date="2025-05-21T01:40:00Z">
          <w:r w:rsidRPr="002666C9" w:rsidDel="002F785A">
            <w:rPr>
              <w:rFonts w:ascii="Times New Roman" w:hAnsi="Times New Roman"/>
              <w:b/>
              <w:bCs/>
              <w:sz w:val="26"/>
              <w:szCs w:val="26"/>
              <w:rPrChange w:id="1364" w:author="admin" w:date="2025-05-20T23:26:00Z">
                <w:rPr>
                  <w:bCs/>
                </w:rPr>
              </w:rPrChange>
            </w:rPr>
            <w:delText>DESIGN AND</w:delText>
          </w:r>
        </w:del>
        <w:del w:id="1365" w:author="admin" w:date="2025-05-20T22:10:00Z">
          <w:r w:rsidRPr="002666C9" w:rsidDel="0060414D">
            <w:rPr>
              <w:rFonts w:ascii="Times New Roman" w:hAnsi="Times New Roman"/>
              <w:b/>
              <w:bCs/>
              <w:sz w:val="26"/>
              <w:szCs w:val="26"/>
              <w:rPrChange w:id="1366" w:author="admin" w:date="2025-05-20T23:26:00Z">
                <w:rPr>
                  <w:bCs/>
                </w:rPr>
              </w:rPrChange>
            </w:rPr>
            <w:delText xml:space="preserve"> </w:delText>
          </w:r>
        </w:del>
        <w:del w:id="1367" w:author="admin" w:date="2025-05-21T01:40:00Z">
          <w:r w:rsidRPr="002666C9" w:rsidDel="002F785A">
            <w:rPr>
              <w:rFonts w:ascii="Times New Roman" w:hAnsi="Times New Roman"/>
              <w:b/>
              <w:bCs/>
              <w:sz w:val="26"/>
              <w:szCs w:val="26"/>
              <w:rPrChange w:id="1368" w:author="admin" w:date="2025-05-20T23:26:00Z">
                <w:rPr>
                  <w:bCs/>
                </w:rPr>
              </w:rPrChange>
            </w:rPr>
            <w:delText>METHODOLOGY</w:delText>
          </w:r>
        </w:del>
      </w:ins>
      <w:ins w:id="1369" w:author="Antoneth Macaisa" w:date="2025-05-19T14:21:00Z">
        <w:del w:id="1370" w:author="admin" w:date="2025-05-20T22:10:00Z">
          <w:r w:rsidR="00C84A91" w:rsidRPr="002666C9" w:rsidDel="0060414D">
            <w:rPr>
              <w:rFonts w:ascii="Times New Roman" w:hAnsi="Times New Roman"/>
              <w:b/>
              <w:bCs/>
              <w:sz w:val="26"/>
              <w:szCs w:val="26"/>
              <w:rPrChange w:id="1371" w:author="admin" w:date="2025-05-20T23:26:00Z">
                <w:rPr>
                  <w:bCs/>
                </w:rPr>
              </w:rPrChange>
            </w:rPr>
            <w:delText>…………</w:delText>
          </w:r>
        </w:del>
        <w:del w:id="1372" w:author="admin" w:date="2025-05-21T01:40:00Z">
          <w:r w:rsidR="00C84A91" w:rsidRPr="002666C9" w:rsidDel="002F785A">
            <w:rPr>
              <w:rFonts w:ascii="Times New Roman" w:hAnsi="Times New Roman"/>
              <w:b/>
              <w:bCs/>
              <w:sz w:val="26"/>
              <w:szCs w:val="26"/>
              <w:rPrChange w:id="1373" w:author="admin" w:date="2025-05-20T23:26:00Z">
                <w:rPr>
                  <w:bCs/>
                </w:rPr>
              </w:rPrChange>
            </w:rPr>
            <w:delText>………………………………….</w:delText>
          </w:r>
        </w:del>
      </w:ins>
      <w:ins w:id="1374" w:author="Antoneth Macaisa" w:date="2025-05-19T16:09:00Z">
        <w:del w:id="1375" w:author="admin" w:date="2025-05-21T01:40:00Z">
          <w:r w:rsidR="008D1A1F" w:rsidRPr="002666C9" w:rsidDel="002F785A">
            <w:rPr>
              <w:rFonts w:ascii="Times New Roman" w:hAnsi="Times New Roman"/>
              <w:b/>
              <w:bCs/>
              <w:sz w:val="26"/>
              <w:szCs w:val="26"/>
              <w:rPrChange w:id="1376" w:author="admin" w:date="2025-05-20T23:26:00Z">
                <w:rPr>
                  <w:bCs/>
                </w:rPr>
              </w:rPrChange>
            </w:rPr>
            <w:delText>4</w:delText>
          </w:r>
        </w:del>
      </w:ins>
      <w:ins w:id="1377" w:author="Antoneth Macaisa" w:date="2025-05-19T19:20:00Z">
        <w:del w:id="1378" w:author="admin" w:date="2025-05-21T01:40:00Z">
          <w:r w:rsidR="00A70BF1" w:rsidRPr="002666C9" w:rsidDel="002F785A">
            <w:rPr>
              <w:rFonts w:ascii="Times New Roman" w:hAnsi="Times New Roman"/>
              <w:b/>
              <w:bCs/>
              <w:sz w:val="26"/>
              <w:szCs w:val="26"/>
              <w:rPrChange w:id="1379" w:author="admin" w:date="2025-05-20T23:26:00Z">
                <w:rPr>
                  <w:bCs/>
                </w:rPr>
              </w:rPrChange>
            </w:rPr>
            <w:delText>8</w:delText>
          </w:r>
        </w:del>
      </w:ins>
    </w:p>
    <w:p w14:paraId="5808B2FB" w14:textId="597A9084" w:rsidR="007345A4" w:rsidRPr="00BE2C17" w:rsidDel="002F785A" w:rsidRDefault="007345A4">
      <w:pPr>
        <w:spacing w:after="0" w:line="480" w:lineRule="auto"/>
        <w:ind w:left="360"/>
        <w:rPr>
          <w:ins w:id="1380" w:author="Antoneth Macaisa" w:date="2025-05-07T20:43:00Z"/>
          <w:del w:id="1381" w:author="admin" w:date="2025-05-21T01:40:00Z"/>
          <w:rFonts w:ascii="Times New Roman" w:hAnsi="Times New Roman"/>
          <w:sz w:val="26"/>
          <w:szCs w:val="26"/>
          <w:rPrChange w:id="1382" w:author="Antoneth Macaisa" w:date="2025-05-07T21:00:00Z">
            <w:rPr>
              <w:ins w:id="1383" w:author="Antoneth Macaisa" w:date="2025-05-07T20:43:00Z"/>
              <w:del w:id="1384" w:author="admin" w:date="2025-05-21T01:40:00Z"/>
            </w:rPr>
          </w:rPrChange>
        </w:rPr>
        <w:pPrChange w:id="1385" w:author="admin" w:date="2025-05-21T03:17:00Z">
          <w:pPr/>
        </w:pPrChange>
      </w:pPr>
      <w:ins w:id="1386" w:author="Antoneth Macaisa" w:date="2025-05-07T20:43:00Z">
        <w:del w:id="1387" w:author="admin" w:date="2025-05-21T01:40:00Z">
          <w:r w:rsidRPr="00BE2C17" w:rsidDel="002F785A">
            <w:rPr>
              <w:rFonts w:ascii="Times New Roman" w:hAnsi="Times New Roman"/>
              <w:sz w:val="26"/>
              <w:szCs w:val="26"/>
              <w:rPrChange w:id="1388" w:author="Antoneth Macaisa" w:date="2025-05-07T21:00:00Z">
                <w:rPr/>
              </w:rPrChange>
            </w:rPr>
            <w:delText>Data Gathering</w:delText>
          </w:r>
        </w:del>
      </w:ins>
      <w:ins w:id="1389" w:author="Antoneth Macaisa" w:date="2025-05-07T22:25:00Z">
        <w:del w:id="1390" w:author="admin" w:date="2025-05-21T01:40:00Z">
          <w:r w:rsidR="00B15C58" w:rsidDel="002F785A">
            <w:rPr>
              <w:rFonts w:ascii="Times New Roman" w:hAnsi="Times New Roman"/>
              <w:sz w:val="26"/>
              <w:szCs w:val="26"/>
            </w:rPr>
            <w:delText xml:space="preserve"> </w:delText>
          </w:r>
        </w:del>
        <w:del w:id="1391" w:author="admin" w:date="2025-05-20T22:13:00Z">
          <w:r w:rsidR="00B15C58" w:rsidDel="00FE27A9">
            <w:rPr>
              <w:rFonts w:ascii="Times New Roman" w:hAnsi="Times New Roman"/>
              <w:sz w:val="26"/>
              <w:szCs w:val="26"/>
            </w:rPr>
            <w:delText>……………</w:delText>
          </w:r>
        </w:del>
        <w:del w:id="1392" w:author="admin" w:date="2025-05-21T01:40:00Z">
          <w:r w:rsidR="00B15C58" w:rsidDel="002F785A">
            <w:rPr>
              <w:rFonts w:ascii="Times New Roman" w:hAnsi="Times New Roman"/>
              <w:sz w:val="26"/>
              <w:szCs w:val="26"/>
            </w:rPr>
            <w:delText>…………………………………</w:delText>
          </w:r>
        </w:del>
      </w:ins>
      <w:ins w:id="1393" w:author="Antoneth Macaisa" w:date="2025-05-07T22:26:00Z">
        <w:del w:id="1394" w:author="admin" w:date="2025-05-21T01:40:00Z">
          <w:r w:rsidR="00B15C58" w:rsidDel="002F785A">
            <w:rPr>
              <w:rFonts w:ascii="Times New Roman" w:hAnsi="Times New Roman"/>
              <w:sz w:val="26"/>
              <w:szCs w:val="26"/>
            </w:rPr>
            <w:delText>…………………...</w:delText>
          </w:r>
        </w:del>
      </w:ins>
      <w:ins w:id="1395" w:author="Antoneth Macaisa" w:date="2025-05-19T16:14:00Z">
        <w:del w:id="1396" w:author="admin" w:date="2025-05-21T01:40:00Z">
          <w:r w:rsidR="008D1A1F" w:rsidDel="002F785A">
            <w:rPr>
              <w:rFonts w:ascii="Times New Roman" w:hAnsi="Times New Roman"/>
              <w:sz w:val="26"/>
              <w:szCs w:val="26"/>
            </w:rPr>
            <w:delText>4</w:delText>
          </w:r>
        </w:del>
      </w:ins>
      <w:ins w:id="1397" w:author="Antoneth Macaisa" w:date="2025-05-19T19:20:00Z">
        <w:del w:id="1398" w:author="admin" w:date="2025-05-21T01:40:00Z">
          <w:r w:rsidR="00A70BF1" w:rsidDel="002F785A">
            <w:rPr>
              <w:rFonts w:ascii="Times New Roman" w:hAnsi="Times New Roman"/>
              <w:sz w:val="26"/>
              <w:szCs w:val="26"/>
            </w:rPr>
            <w:delText>8</w:delText>
          </w:r>
        </w:del>
      </w:ins>
    </w:p>
    <w:p w14:paraId="30358955" w14:textId="47A10524" w:rsidR="007345A4" w:rsidRPr="00FE27A9" w:rsidDel="002F785A" w:rsidRDefault="007345A4">
      <w:pPr>
        <w:spacing w:after="0" w:line="480" w:lineRule="auto"/>
        <w:ind w:left="360"/>
        <w:rPr>
          <w:ins w:id="1399" w:author="Antoneth Macaisa" w:date="2025-05-07T20:43:00Z"/>
          <w:del w:id="1400" w:author="admin" w:date="2025-05-21T01:40:00Z"/>
          <w:rFonts w:ascii="Times New Roman" w:hAnsi="Times New Roman"/>
          <w:sz w:val="26"/>
          <w:szCs w:val="26"/>
          <w:rPrChange w:id="1401" w:author="admin" w:date="2025-05-20T22:14:00Z">
            <w:rPr>
              <w:ins w:id="1402" w:author="Antoneth Macaisa" w:date="2025-05-07T20:43:00Z"/>
              <w:del w:id="1403" w:author="admin" w:date="2025-05-21T01:40:00Z"/>
            </w:rPr>
          </w:rPrChange>
        </w:rPr>
        <w:pPrChange w:id="1404" w:author="admin" w:date="2025-05-21T03:17:00Z">
          <w:pPr/>
        </w:pPrChange>
      </w:pPr>
      <w:ins w:id="1405" w:author="Antoneth Macaisa" w:date="2025-05-07T20:43:00Z">
        <w:del w:id="1406" w:author="admin" w:date="2025-05-21T01:40:00Z">
          <w:r w:rsidRPr="00BE2C17" w:rsidDel="002F785A">
            <w:rPr>
              <w:rFonts w:ascii="Times New Roman" w:hAnsi="Times New Roman"/>
              <w:sz w:val="26"/>
              <w:szCs w:val="26"/>
              <w:rPrChange w:id="1407" w:author="Antoneth Macaisa" w:date="2025-05-07T21:00:00Z">
                <w:rPr/>
              </w:rPrChange>
            </w:rPr>
            <w:delText>Project Concept</w:delText>
          </w:r>
        </w:del>
      </w:ins>
      <w:ins w:id="1408" w:author="Antoneth Macaisa" w:date="2025-05-07T22:26:00Z">
        <w:del w:id="1409" w:author="admin" w:date="2025-05-21T01:40:00Z">
          <w:r w:rsidR="00B15C58" w:rsidDel="002F785A">
            <w:rPr>
              <w:rFonts w:ascii="Times New Roman" w:hAnsi="Times New Roman"/>
              <w:sz w:val="26"/>
              <w:szCs w:val="26"/>
            </w:rPr>
            <w:delText xml:space="preserve"> </w:delText>
          </w:r>
        </w:del>
        <w:del w:id="1410" w:author="admin" w:date="2025-05-20T22:14:00Z">
          <w:r w:rsidR="00B15C58" w:rsidDel="00FE27A9">
            <w:rPr>
              <w:rFonts w:ascii="Times New Roman" w:hAnsi="Times New Roman"/>
              <w:sz w:val="26"/>
              <w:szCs w:val="26"/>
            </w:rPr>
            <w:delText>………………</w:delText>
          </w:r>
        </w:del>
        <w:del w:id="1411" w:author="admin" w:date="2025-05-21T01:40:00Z">
          <w:r w:rsidR="00B15C58" w:rsidDel="002F785A">
            <w:rPr>
              <w:rFonts w:ascii="Times New Roman" w:hAnsi="Times New Roman"/>
              <w:sz w:val="26"/>
              <w:szCs w:val="26"/>
            </w:rPr>
            <w:delText>…………………………………………………..</w:delText>
          </w:r>
        </w:del>
      </w:ins>
      <w:ins w:id="1412" w:author="Antoneth Macaisa" w:date="2025-05-19T19:20:00Z">
        <w:del w:id="1413" w:author="admin" w:date="2025-05-21T01:40:00Z">
          <w:r w:rsidR="00A70BF1" w:rsidDel="002F785A">
            <w:rPr>
              <w:rFonts w:ascii="Times New Roman" w:hAnsi="Times New Roman"/>
              <w:sz w:val="26"/>
              <w:szCs w:val="26"/>
            </w:rPr>
            <w:delText>49</w:delText>
          </w:r>
        </w:del>
      </w:ins>
    </w:p>
    <w:p w14:paraId="54923A99" w14:textId="3C191C08" w:rsidR="007345A4" w:rsidRPr="00BE2C17" w:rsidDel="002F785A" w:rsidRDefault="007345A4">
      <w:pPr>
        <w:spacing w:after="0" w:line="480" w:lineRule="auto"/>
        <w:ind w:left="360"/>
        <w:rPr>
          <w:ins w:id="1414" w:author="Antoneth Macaisa" w:date="2025-05-07T20:43:00Z"/>
          <w:del w:id="1415" w:author="admin" w:date="2025-05-21T01:40:00Z"/>
          <w:rFonts w:ascii="Times New Roman" w:hAnsi="Times New Roman"/>
          <w:sz w:val="26"/>
          <w:szCs w:val="26"/>
          <w:rPrChange w:id="1416" w:author="Antoneth Macaisa" w:date="2025-05-07T21:00:00Z">
            <w:rPr>
              <w:ins w:id="1417" w:author="Antoneth Macaisa" w:date="2025-05-07T20:43:00Z"/>
              <w:del w:id="1418" w:author="admin" w:date="2025-05-21T01:40:00Z"/>
            </w:rPr>
          </w:rPrChange>
        </w:rPr>
        <w:pPrChange w:id="1419" w:author="admin" w:date="2025-05-21T03:17:00Z">
          <w:pPr/>
        </w:pPrChange>
      </w:pPr>
      <w:ins w:id="1420" w:author="Antoneth Macaisa" w:date="2025-05-07T20:43:00Z">
        <w:del w:id="1421" w:author="admin" w:date="2025-05-21T01:40:00Z">
          <w:r w:rsidRPr="00BE2C17" w:rsidDel="002F785A">
            <w:rPr>
              <w:rFonts w:ascii="Times New Roman" w:hAnsi="Times New Roman"/>
              <w:sz w:val="26"/>
              <w:szCs w:val="26"/>
              <w:rPrChange w:id="1422" w:author="Antoneth Macaisa" w:date="2025-05-07T21:00:00Z">
                <w:rPr/>
              </w:rPrChange>
            </w:rPr>
            <w:delText>Development Method</w:delText>
          </w:r>
        </w:del>
      </w:ins>
      <w:ins w:id="1423" w:author="Antoneth Macaisa" w:date="2025-05-07T22:12:00Z">
        <w:del w:id="1424" w:author="admin" w:date="2025-05-21T01:40:00Z">
          <w:r w:rsidR="00302815" w:rsidDel="002F785A">
            <w:rPr>
              <w:rFonts w:ascii="Times New Roman" w:hAnsi="Times New Roman"/>
              <w:sz w:val="26"/>
              <w:szCs w:val="26"/>
            </w:rPr>
            <w:delText xml:space="preserve"> </w:delText>
          </w:r>
        </w:del>
      </w:ins>
      <w:ins w:id="1425" w:author="Antoneth Macaisa" w:date="2025-05-07T22:26:00Z">
        <w:del w:id="1426" w:author="admin" w:date="2025-05-20T22:14:00Z">
          <w:r w:rsidR="00B15C58" w:rsidDel="00FE27A9">
            <w:rPr>
              <w:rFonts w:ascii="Times New Roman" w:hAnsi="Times New Roman"/>
              <w:sz w:val="26"/>
              <w:szCs w:val="26"/>
            </w:rPr>
            <w:delText>………………</w:delText>
          </w:r>
        </w:del>
        <w:del w:id="1427" w:author="admin" w:date="2025-05-21T01:40:00Z">
          <w:r w:rsidR="00B15C58" w:rsidDel="002F785A">
            <w:rPr>
              <w:rFonts w:ascii="Times New Roman" w:hAnsi="Times New Roman"/>
              <w:sz w:val="26"/>
              <w:szCs w:val="26"/>
            </w:rPr>
            <w:delText>……………………………………………</w:delText>
          </w:r>
        </w:del>
      </w:ins>
      <w:ins w:id="1428" w:author="Antoneth Macaisa" w:date="2025-05-07T22:12:00Z">
        <w:del w:id="1429" w:author="admin" w:date="2025-05-21T01:40:00Z">
          <w:r w:rsidR="00302815" w:rsidDel="002F785A">
            <w:rPr>
              <w:rFonts w:ascii="Times New Roman" w:hAnsi="Times New Roman"/>
              <w:sz w:val="26"/>
              <w:szCs w:val="26"/>
            </w:rPr>
            <w:delText>5</w:delText>
          </w:r>
        </w:del>
      </w:ins>
      <w:ins w:id="1430" w:author="Antoneth Macaisa" w:date="2025-05-19T19:20:00Z">
        <w:del w:id="1431" w:author="admin" w:date="2025-05-21T01:40:00Z">
          <w:r w:rsidR="00A70BF1" w:rsidDel="002F785A">
            <w:rPr>
              <w:rFonts w:ascii="Times New Roman" w:hAnsi="Times New Roman"/>
              <w:sz w:val="26"/>
              <w:szCs w:val="26"/>
            </w:rPr>
            <w:delText>1</w:delText>
          </w:r>
        </w:del>
      </w:ins>
    </w:p>
    <w:p w14:paraId="08DEE065" w14:textId="3189BF31" w:rsidR="007345A4" w:rsidRPr="00BE2C17" w:rsidDel="002F785A" w:rsidRDefault="007345A4">
      <w:pPr>
        <w:spacing w:after="0" w:line="480" w:lineRule="auto"/>
        <w:ind w:left="360"/>
        <w:rPr>
          <w:ins w:id="1432" w:author="Antoneth Macaisa" w:date="2025-05-07T20:43:00Z"/>
          <w:del w:id="1433" w:author="admin" w:date="2025-05-21T01:40:00Z"/>
          <w:rFonts w:ascii="Times New Roman" w:hAnsi="Times New Roman"/>
          <w:sz w:val="26"/>
          <w:szCs w:val="26"/>
          <w:rPrChange w:id="1434" w:author="Antoneth Macaisa" w:date="2025-05-07T21:00:00Z">
            <w:rPr>
              <w:ins w:id="1435" w:author="Antoneth Macaisa" w:date="2025-05-07T20:43:00Z"/>
              <w:del w:id="1436" w:author="admin" w:date="2025-05-21T01:40:00Z"/>
            </w:rPr>
          </w:rPrChange>
        </w:rPr>
        <w:pPrChange w:id="1437" w:author="admin" w:date="2025-05-21T03:17:00Z">
          <w:pPr/>
        </w:pPrChange>
      </w:pPr>
      <w:ins w:id="1438" w:author="Antoneth Macaisa" w:date="2025-05-07T20:43:00Z">
        <w:del w:id="1439" w:author="admin" w:date="2025-05-21T01:40:00Z">
          <w:r w:rsidRPr="00BE2C17" w:rsidDel="002F785A">
            <w:rPr>
              <w:rFonts w:ascii="Times New Roman" w:hAnsi="Times New Roman"/>
              <w:sz w:val="26"/>
              <w:szCs w:val="26"/>
              <w:rPrChange w:id="1440" w:author="Antoneth Macaisa" w:date="2025-05-07T21:00:00Z">
                <w:rPr/>
              </w:rPrChange>
            </w:rPr>
            <w:delText>Development Approach</w:delText>
          </w:r>
        </w:del>
      </w:ins>
      <w:ins w:id="1441" w:author="Antoneth Macaisa" w:date="2025-05-07T22:12:00Z">
        <w:del w:id="1442" w:author="admin" w:date="2025-05-21T01:40:00Z">
          <w:r w:rsidR="00302815" w:rsidDel="002F785A">
            <w:rPr>
              <w:rFonts w:ascii="Times New Roman" w:hAnsi="Times New Roman"/>
              <w:sz w:val="26"/>
              <w:szCs w:val="26"/>
            </w:rPr>
            <w:delText xml:space="preserve"> </w:delText>
          </w:r>
        </w:del>
      </w:ins>
      <w:ins w:id="1443" w:author="Antoneth Macaisa" w:date="2025-05-07T22:28:00Z">
        <w:del w:id="1444" w:author="admin" w:date="2025-05-20T22:14:00Z">
          <w:r w:rsidR="00BC33F1" w:rsidDel="00FE27A9">
            <w:rPr>
              <w:rFonts w:ascii="Times New Roman" w:hAnsi="Times New Roman"/>
              <w:sz w:val="26"/>
              <w:szCs w:val="26"/>
            </w:rPr>
            <w:delText>……………</w:delText>
          </w:r>
        </w:del>
        <w:del w:id="1445" w:author="admin" w:date="2025-05-21T01:40:00Z">
          <w:r w:rsidR="00BC33F1" w:rsidDel="002F785A">
            <w:rPr>
              <w:rFonts w:ascii="Times New Roman" w:hAnsi="Times New Roman"/>
              <w:sz w:val="26"/>
              <w:szCs w:val="26"/>
            </w:rPr>
            <w:delText>…………………………………………….</w:delText>
          </w:r>
        </w:del>
      </w:ins>
      <w:ins w:id="1446" w:author="Antoneth Macaisa" w:date="2025-05-19T16:09:00Z">
        <w:del w:id="1447" w:author="admin" w:date="2025-05-21T01:40:00Z">
          <w:r w:rsidR="008D1A1F" w:rsidDel="002F785A">
            <w:rPr>
              <w:rFonts w:ascii="Times New Roman" w:hAnsi="Times New Roman"/>
              <w:sz w:val="26"/>
              <w:szCs w:val="26"/>
            </w:rPr>
            <w:delText>5</w:delText>
          </w:r>
        </w:del>
      </w:ins>
      <w:ins w:id="1448" w:author="Antoneth Macaisa" w:date="2025-05-19T19:20:00Z">
        <w:del w:id="1449" w:author="admin" w:date="2025-05-21T01:40:00Z">
          <w:r w:rsidR="00A70BF1" w:rsidDel="002F785A">
            <w:rPr>
              <w:rFonts w:ascii="Times New Roman" w:hAnsi="Times New Roman"/>
              <w:sz w:val="26"/>
              <w:szCs w:val="26"/>
            </w:rPr>
            <w:delText>3</w:delText>
          </w:r>
        </w:del>
      </w:ins>
    </w:p>
    <w:p w14:paraId="695329E0" w14:textId="768C42AF" w:rsidR="007345A4" w:rsidRPr="00BE2C17" w:rsidDel="002F785A" w:rsidRDefault="007345A4">
      <w:pPr>
        <w:spacing w:after="0" w:line="480" w:lineRule="auto"/>
        <w:ind w:left="360"/>
        <w:rPr>
          <w:ins w:id="1450" w:author="Antoneth Macaisa" w:date="2025-05-07T20:43:00Z"/>
          <w:del w:id="1451" w:author="admin" w:date="2025-05-21T01:40:00Z"/>
          <w:rFonts w:ascii="Times New Roman" w:hAnsi="Times New Roman"/>
          <w:sz w:val="26"/>
          <w:szCs w:val="26"/>
          <w:rPrChange w:id="1452" w:author="Antoneth Macaisa" w:date="2025-05-07T21:00:00Z">
            <w:rPr>
              <w:ins w:id="1453" w:author="Antoneth Macaisa" w:date="2025-05-07T20:43:00Z"/>
              <w:del w:id="1454" w:author="admin" w:date="2025-05-21T01:40:00Z"/>
            </w:rPr>
          </w:rPrChange>
        </w:rPr>
        <w:pPrChange w:id="1455" w:author="admin" w:date="2025-05-21T03:17:00Z">
          <w:pPr/>
        </w:pPrChange>
      </w:pPr>
      <w:ins w:id="1456" w:author="Antoneth Macaisa" w:date="2025-05-07T20:43:00Z">
        <w:del w:id="1457" w:author="admin" w:date="2025-05-21T01:40:00Z">
          <w:r w:rsidRPr="00BE2C17" w:rsidDel="002F785A">
            <w:rPr>
              <w:rFonts w:ascii="Times New Roman" w:hAnsi="Times New Roman"/>
              <w:sz w:val="26"/>
              <w:szCs w:val="26"/>
              <w:rPrChange w:id="1458" w:author="Antoneth Macaisa" w:date="2025-05-07T21:00:00Z">
                <w:rPr/>
              </w:rPrChange>
            </w:rPr>
            <w:delText>System Analysis and Design</w:delText>
          </w:r>
        </w:del>
      </w:ins>
      <w:ins w:id="1459" w:author="Antoneth Macaisa" w:date="2025-05-07T22:13:00Z">
        <w:del w:id="1460" w:author="admin" w:date="2025-05-21T01:40:00Z">
          <w:r w:rsidR="00302815" w:rsidDel="002F785A">
            <w:rPr>
              <w:rFonts w:ascii="Times New Roman" w:hAnsi="Times New Roman"/>
              <w:sz w:val="26"/>
              <w:szCs w:val="26"/>
            </w:rPr>
            <w:delText xml:space="preserve"> </w:delText>
          </w:r>
        </w:del>
      </w:ins>
      <w:ins w:id="1461" w:author="Antoneth Macaisa" w:date="2025-05-07T22:28:00Z">
        <w:del w:id="1462" w:author="admin" w:date="2025-05-20T22:15:00Z">
          <w:r w:rsidR="00BC33F1" w:rsidDel="00FE27A9">
            <w:rPr>
              <w:rFonts w:ascii="Times New Roman" w:hAnsi="Times New Roman"/>
              <w:sz w:val="26"/>
              <w:szCs w:val="26"/>
            </w:rPr>
            <w:delText>………</w:delText>
          </w:r>
        </w:del>
        <w:del w:id="1463" w:author="admin" w:date="2025-05-21T01:40:00Z">
          <w:r w:rsidR="00BC33F1" w:rsidDel="002F785A">
            <w:rPr>
              <w:rFonts w:ascii="Times New Roman" w:hAnsi="Times New Roman"/>
              <w:sz w:val="26"/>
              <w:szCs w:val="26"/>
            </w:rPr>
            <w:delText>……………………………………………..</w:delText>
          </w:r>
        </w:del>
      </w:ins>
      <w:ins w:id="1464" w:author="Antoneth Macaisa" w:date="2025-05-19T16:09:00Z">
        <w:del w:id="1465" w:author="admin" w:date="2025-05-21T01:40:00Z">
          <w:r w:rsidR="008D1A1F" w:rsidDel="002F785A">
            <w:rPr>
              <w:rFonts w:ascii="Times New Roman" w:hAnsi="Times New Roman"/>
              <w:sz w:val="26"/>
              <w:szCs w:val="26"/>
            </w:rPr>
            <w:delText>5</w:delText>
          </w:r>
        </w:del>
      </w:ins>
      <w:ins w:id="1466" w:author="Antoneth Macaisa" w:date="2025-05-19T19:20:00Z">
        <w:del w:id="1467" w:author="admin" w:date="2025-05-21T01:40:00Z">
          <w:r w:rsidR="00A70BF1" w:rsidDel="002F785A">
            <w:rPr>
              <w:rFonts w:ascii="Times New Roman" w:hAnsi="Times New Roman"/>
              <w:sz w:val="26"/>
              <w:szCs w:val="26"/>
            </w:rPr>
            <w:delText>5</w:delText>
          </w:r>
        </w:del>
      </w:ins>
    </w:p>
    <w:p w14:paraId="367A7681" w14:textId="17FF2DF5" w:rsidR="007345A4" w:rsidRPr="00BE2C17" w:rsidDel="002F785A" w:rsidRDefault="007345A4">
      <w:pPr>
        <w:spacing w:after="0" w:line="480" w:lineRule="auto"/>
        <w:ind w:left="360"/>
        <w:rPr>
          <w:ins w:id="1468" w:author="Antoneth Macaisa" w:date="2025-05-07T20:43:00Z"/>
          <w:del w:id="1469" w:author="admin" w:date="2025-05-21T01:40:00Z"/>
          <w:rFonts w:ascii="Times New Roman" w:hAnsi="Times New Roman"/>
          <w:sz w:val="26"/>
          <w:szCs w:val="26"/>
          <w:rPrChange w:id="1470" w:author="Antoneth Macaisa" w:date="2025-05-07T21:00:00Z">
            <w:rPr>
              <w:ins w:id="1471" w:author="Antoneth Macaisa" w:date="2025-05-07T20:43:00Z"/>
              <w:del w:id="1472" w:author="admin" w:date="2025-05-21T01:40:00Z"/>
            </w:rPr>
          </w:rPrChange>
        </w:rPr>
        <w:pPrChange w:id="1473" w:author="admin" w:date="2025-05-21T03:17:00Z">
          <w:pPr/>
        </w:pPrChange>
      </w:pPr>
      <w:ins w:id="1474" w:author="Antoneth Macaisa" w:date="2025-05-07T20:43:00Z">
        <w:del w:id="1475" w:author="admin" w:date="2025-05-21T01:40:00Z">
          <w:r w:rsidRPr="00BE2C17" w:rsidDel="002F785A">
            <w:rPr>
              <w:rFonts w:ascii="Times New Roman" w:hAnsi="Times New Roman"/>
              <w:sz w:val="26"/>
              <w:szCs w:val="26"/>
              <w:rPrChange w:id="1476" w:author="Antoneth Macaisa" w:date="2025-05-07T21:00:00Z">
                <w:rPr/>
              </w:rPrChange>
            </w:rPr>
            <w:delText>Context Flow Diagram</w:delText>
          </w:r>
        </w:del>
      </w:ins>
      <w:ins w:id="1477" w:author="Antoneth Macaisa" w:date="2025-05-07T22:28:00Z">
        <w:del w:id="1478" w:author="admin" w:date="2025-05-21T01:40:00Z">
          <w:r w:rsidR="00BC33F1" w:rsidDel="002F785A">
            <w:rPr>
              <w:rFonts w:ascii="Times New Roman" w:hAnsi="Times New Roman"/>
              <w:sz w:val="26"/>
              <w:szCs w:val="26"/>
            </w:rPr>
            <w:delText xml:space="preserve"> </w:delText>
          </w:r>
        </w:del>
        <w:del w:id="1479" w:author="admin" w:date="2025-05-20T22:15:00Z">
          <w:r w:rsidR="00BC33F1" w:rsidDel="00FE27A9">
            <w:rPr>
              <w:rFonts w:ascii="Times New Roman" w:hAnsi="Times New Roman"/>
              <w:sz w:val="26"/>
              <w:szCs w:val="26"/>
            </w:rPr>
            <w:delText>…………</w:delText>
          </w:r>
        </w:del>
        <w:del w:id="1480" w:author="admin" w:date="2025-05-21T01:40:00Z">
          <w:r w:rsidR="00BC33F1" w:rsidDel="002F785A">
            <w:rPr>
              <w:rFonts w:ascii="Times New Roman" w:hAnsi="Times New Roman"/>
              <w:sz w:val="26"/>
              <w:szCs w:val="26"/>
            </w:rPr>
            <w:delText>………………………………………………...</w:delText>
          </w:r>
        </w:del>
      </w:ins>
      <w:ins w:id="1481" w:author="Antoneth Macaisa" w:date="2025-05-19T16:15:00Z">
        <w:del w:id="1482" w:author="admin" w:date="2025-05-21T01:40:00Z">
          <w:r w:rsidR="008D1A1F" w:rsidDel="002F785A">
            <w:rPr>
              <w:rFonts w:ascii="Times New Roman" w:hAnsi="Times New Roman"/>
              <w:sz w:val="26"/>
              <w:szCs w:val="26"/>
            </w:rPr>
            <w:delText>5</w:delText>
          </w:r>
        </w:del>
      </w:ins>
      <w:ins w:id="1483" w:author="Antoneth Macaisa" w:date="2025-05-19T19:21:00Z">
        <w:del w:id="1484" w:author="admin" w:date="2025-05-21T01:40:00Z">
          <w:r w:rsidR="00A70BF1" w:rsidDel="002F785A">
            <w:rPr>
              <w:rFonts w:ascii="Times New Roman" w:hAnsi="Times New Roman"/>
              <w:sz w:val="26"/>
              <w:szCs w:val="26"/>
            </w:rPr>
            <w:delText>8</w:delText>
          </w:r>
        </w:del>
      </w:ins>
    </w:p>
    <w:p w14:paraId="1320FD92" w14:textId="0D187F4C" w:rsidR="007345A4" w:rsidRPr="00BE2C17" w:rsidDel="002F785A" w:rsidRDefault="007345A4">
      <w:pPr>
        <w:spacing w:after="0" w:line="480" w:lineRule="auto"/>
        <w:ind w:left="360"/>
        <w:rPr>
          <w:ins w:id="1485" w:author="Antoneth Macaisa" w:date="2025-05-07T20:43:00Z"/>
          <w:del w:id="1486" w:author="admin" w:date="2025-05-21T01:40:00Z"/>
          <w:rFonts w:ascii="Times New Roman" w:hAnsi="Times New Roman"/>
          <w:sz w:val="26"/>
          <w:szCs w:val="26"/>
          <w:rPrChange w:id="1487" w:author="Antoneth Macaisa" w:date="2025-05-07T21:00:00Z">
            <w:rPr>
              <w:ins w:id="1488" w:author="Antoneth Macaisa" w:date="2025-05-07T20:43:00Z"/>
              <w:del w:id="1489" w:author="admin" w:date="2025-05-21T01:40:00Z"/>
            </w:rPr>
          </w:rPrChange>
        </w:rPr>
        <w:pPrChange w:id="1490" w:author="admin" w:date="2025-05-21T03:17:00Z">
          <w:pPr/>
        </w:pPrChange>
      </w:pPr>
      <w:ins w:id="1491" w:author="Antoneth Macaisa" w:date="2025-05-07T20:43:00Z">
        <w:del w:id="1492" w:author="admin" w:date="2025-05-21T01:40:00Z">
          <w:r w:rsidRPr="00BE2C17" w:rsidDel="002F785A">
            <w:rPr>
              <w:rFonts w:ascii="Times New Roman" w:hAnsi="Times New Roman"/>
              <w:sz w:val="26"/>
              <w:szCs w:val="26"/>
              <w:rPrChange w:id="1493" w:author="Antoneth Macaisa" w:date="2025-05-07T21:00:00Z">
                <w:rPr/>
              </w:rPrChange>
            </w:rPr>
            <w:lastRenderedPageBreak/>
            <w:delText>Data Flow Diagram</w:delText>
          </w:r>
        </w:del>
        <w:del w:id="1494" w:author="admin" w:date="2025-05-20T22:15:00Z">
          <w:r w:rsidRPr="00BE2C17" w:rsidDel="00FE27A9">
            <w:rPr>
              <w:rFonts w:ascii="Times New Roman" w:hAnsi="Times New Roman"/>
              <w:sz w:val="26"/>
              <w:szCs w:val="26"/>
              <w:rPrChange w:id="1495" w:author="Antoneth Macaisa" w:date="2025-05-07T21:00:00Z">
                <w:rPr/>
              </w:rPrChange>
            </w:rPr>
            <w:tab/>
          </w:r>
        </w:del>
      </w:ins>
      <w:ins w:id="1496" w:author="Antoneth Macaisa" w:date="2025-05-07T22:28:00Z">
        <w:del w:id="1497" w:author="admin" w:date="2025-05-20T22:15:00Z">
          <w:r w:rsidR="00BC33F1" w:rsidDel="00FE27A9">
            <w:rPr>
              <w:rFonts w:ascii="Times New Roman" w:hAnsi="Times New Roman"/>
              <w:sz w:val="26"/>
              <w:szCs w:val="26"/>
            </w:rPr>
            <w:delText>……………</w:delText>
          </w:r>
        </w:del>
        <w:del w:id="1498" w:author="admin" w:date="2025-05-21T01:40:00Z">
          <w:r w:rsidR="00BC33F1" w:rsidDel="002F785A">
            <w:rPr>
              <w:rFonts w:ascii="Times New Roman" w:hAnsi="Times New Roman"/>
              <w:sz w:val="26"/>
              <w:szCs w:val="26"/>
            </w:rPr>
            <w:delText>………………………………………………...</w:delText>
          </w:r>
        </w:del>
      </w:ins>
      <w:ins w:id="1499" w:author="Antoneth Macaisa" w:date="2025-05-07T22:13:00Z">
        <w:del w:id="1500" w:author="admin" w:date="2025-05-21T01:40:00Z">
          <w:r w:rsidR="00302815" w:rsidDel="002F785A">
            <w:rPr>
              <w:rFonts w:ascii="Times New Roman" w:hAnsi="Times New Roman"/>
              <w:sz w:val="26"/>
              <w:szCs w:val="26"/>
            </w:rPr>
            <w:delText>6</w:delText>
          </w:r>
        </w:del>
      </w:ins>
      <w:ins w:id="1501" w:author="Antoneth Macaisa" w:date="2025-05-19T19:21:00Z">
        <w:del w:id="1502" w:author="admin" w:date="2025-05-21T01:40:00Z">
          <w:r w:rsidR="00A70BF1" w:rsidDel="002F785A">
            <w:rPr>
              <w:rFonts w:ascii="Times New Roman" w:hAnsi="Times New Roman"/>
              <w:sz w:val="26"/>
              <w:szCs w:val="26"/>
            </w:rPr>
            <w:delText>0</w:delText>
          </w:r>
        </w:del>
      </w:ins>
    </w:p>
    <w:p w14:paraId="73AC812F" w14:textId="3EF1D2B5" w:rsidR="007345A4" w:rsidRPr="00BE2C17" w:rsidDel="002F785A" w:rsidRDefault="007345A4">
      <w:pPr>
        <w:spacing w:after="0" w:line="480" w:lineRule="auto"/>
        <w:ind w:left="360"/>
        <w:rPr>
          <w:ins w:id="1503" w:author="Antoneth Macaisa" w:date="2025-05-07T20:43:00Z"/>
          <w:del w:id="1504" w:author="admin" w:date="2025-05-21T01:40:00Z"/>
          <w:rFonts w:ascii="Times New Roman" w:hAnsi="Times New Roman"/>
          <w:sz w:val="26"/>
          <w:szCs w:val="26"/>
          <w:rPrChange w:id="1505" w:author="Antoneth Macaisa" w:date="2025-05-07T21:00:00Z">
            <w:rPr>
              <w:ins w:id="1506" w:author="Antoneth Macaisa" w:date="2025-05-07T20:43:00Z"/>
              <w:del w:id="1507" w:author="admin" w:date="2025-05-21T01:40:00Z"/>
            </w:rPr>
          </w:rPrChange>
        </w:rPr>
        <w:pPrChange w:id="1508" w:author="admin" w:date="2025-05-21T03:17:00Z">
          <w:pPr/>
        </w:pPrChange>
      </w:pPr>
      <w:ins w:id="1509" w:author="Antoneth Macaisa" w:date="2025-05-07T20:43:00Z">
        <w:del w:id="1510" w:author="admin" w:date="2025-05-21T01:40:00Z">
          <w:r w:rsidRPr="00BE2C17" w:rsidDel="002F785A">
            <w:rPr>
              <w:rFonts w:ascii="Times New Roman" w:hAnsi="Times New Roman"/>
              <w:sz w:val="26"/>
              <w:szCs w:val="26"/>
              <w:rPrChange w:id="1511" w:author="Antoneth Macaisa" w:date="2025-05-07T21:00:00Z">
                <w:rPr/>
              </w:rPrChange>
            </w:rPr>
            <w:delText>Functional Requirements</w:delText>
          </w:r>
        </w:del>
      </w:ins>
      <w:ins w:id="1512" w:author="Antoneth Macaisa" w:date="2025-05-07T22:13:00Z">
        <w:del w:id="1513" w:author="admin" w:date="2025-05-21T01:40:00Z">
          <w:r w:rsidR="00302815" w:rsidDel="002F785A">
            <w:rPr>
              <w:rFonts w:ascii="Times New Roman" w:hAnsi="Times New Roman"/>
              <w:sz w:val="26"/>
              <w:szCs w:val="26"/>
            </w:rPr>
            <w:delText xml:space="preserve"> </w:delText>
          </w:r>
        </w:del>
      </w:ins>
      <w:ins w:id="1514" w:author="Antoneth Macaisa" w:date="2025-05-07T22:28:00Z">
        <w:del w:id="1515" w:author="admin" w:date="2025-05-20T22:15:00Z">
          <w:r w:rsidR="00BC33F1" w:rsidDel="00FE27A9">
            <w:rPr>
              <w:rFonts w:ascii="Times New Roman" w:hAnsi="Times New Roman"/>
              <w:sz w:val="26"/>
              <w:szCs w:val="26"/>
            </w:rPr>
            <w:delText>……</w:delText>
          </w:r>
        </w:del>
        <w:del w:id="1516" w:author="admin" w:date="2025-05-21T01:40:00Z">
          <w:r w:rsidR="00BC33F1" w:rsidDel="002F785A">
            <w:rPr>
              <w:rFonts w:ascii="Times New Roman" w:hAnsi="Times New Roman"/>
              <w:sz w:val="26"/>
              <w:szCs w:val="26"/>
            </w:rPr>
            <w:delText>…………………………………………………...</w:delText>
          </w:r>
        </w:del>
      </w:ins>
      <w:ins w:id="1517" w:author="Antoneth Macaisa" w:date="2025-05-19T16:09:00Z">
        <w:del w:id="1518" w:author="admin" w:date="2025-05-21T01:40:00Z">
          <w:r w:rsidR="008D1A1F" w:rsidDel="002F785A">
            <w:rPr>
              <w:rFonts w:ascii="Times New Roman" w:hAnsi="Times New Roman"/>
              <w:sz w:val="26"/>
              <w:szCs w:val="26"/>
            </w:rPr>
            <w:delText>6</w:delText>
          </w:r>
        </w:del>
      </w:ins>
      <w:ins w:id="1519" w:author="Antoneth Macaisa" w:date="2025-05-19T19:21:00Z">
        <w:del w:id="1520" w:author="admin" w:date="2025-05-21T01:40:00Z">
          <w:r w:rsidR="00A70BF1" w:rsidDel="002F785A">
            <w:rPr>
              <w:rFonts w:ascii="Times New Roman" w:hAnsi="Times New Roman"/>
              <w:sz w:val="26"/>
              <w:szCs w:val="26"/>
            </w:rPr>
            <w:delText>2</w:delText>
          </w:r>
        </w:del>
      </w:ins>
      <w:ins w:id="1521" w:author="Antoneth Macaisa" w:date="2025-05-07T20:43:00Z">
        <w:del w:id="1522" w:author="admin" w:date="2025-05-21T01:40:00Z">
          <w:r w:rsidRPr="00BE2C17" w:rsidDel="002F785A">
            <w:rPr>
              <w:rFonts w:ascii="Times New Roman" w:hAnsi="Times New Roman"/>
              <w:sz w:val="26"/>
              <w:szCs w:val="26"/>
              <w:rPrChange w:id="1523" w:author="Antoneth Macaisa" w:date="2025-05-07T21:00:00Z">
                <w:rPr/>
              </w:rPrChange>
            </w:rPr>
            <w:tab/>
          </w:r>
        </w:del>
      </w:ins>
    </w:p>
    <w:p w14:paraId="795BCC3E" w14:textId="6487940B" w:rsidR="00C06692" w:rsidDel="002F785A" w:rsidRDefault="007345A4">
      <w:pPr>
        <w:spacing w:after="0" w:line="480" w:lineRule="auto"/>
        <w:ind w:left="360"/>
        <w:rPr>
          <w:ins w:id="1524" w:author="Antoneth Macaisa" w:date="2025-05-07T21:29:00Z"/>
          <w:del w:id="1525" w:author="admin" w:date="2025-05-21T01:40:00Z"/>
          <w:rFonts w:ascii="Times New Roman" w:hAnsi="Times New Roman"/>
          <w:sz w:val="26"/>
          <w:szCs w:val="26"/>
        </w:rPr>
        <w:pPrChange w:id="1526" w:author="admin" w:date="2025-05-21T03:17:00Z">
          <w:pPr/>
        </w:pPrChange>
      </w:pPr>
      <w:ins w:id="1527" w:author="Antoneth Macaisa" w:date="2025-05-07T20:43:00Z">
        <w:del w:id="1528" w:author="admin" w:date="2025-05-21T01:40:00Z">
          <w:r w:rsidRPr="00BE2C17" w:rsidDel="002F785A">
            <w:rPr>
              <w:rFonts w:ascii="Times New Roman" w:hAnsi="Times New Roman"/>
              <w:sz w:val="26"/>
              <w:szCs w:val="26"/>
              <w:rPrChange w:id="1529" w:author="Antoneth Macaisa" w:date="2025-05-07T21:00:00Z">
                <w:rPr/>
              </w:rPrChange>
            </w:rPr>
            <w:delText>Non-Functional Requirements</w:delText>
          </w:r>
        </w:del>
      </w:ins>
      <w:ins w:id="1530" w:author="Antoneth Macaisa" w:date="2025-05-07T22:13:00Z">
        <w:del w:id="1531" w:author="admin" w:date="2025-05-21T01:40:00Z">
          <w:r w:rsidR="00302815" w:rsidDel="002F785A">
            <w:rPr>
              <w:rFonts w:ascii="Times New Roman" w:hAnsi="Times New Roman"/>
              <w:sz w:val="26"/>
              <w:szCs w:val="26"/>
            </w:rPr>
            <w:delText xml:space="preserve"> </w:delText>
          </w:r>
        </w:del>
      </w:ins>
      <w:ins w:id="1532" w:author="Antoneth Macaisa" w:date="2025-05-07T22:24:00Z">
        <w:del w:id="1533" w:author="admin" w:date="2025-05-20T22:15:00Z">
          <w:r w:rsidR="00B15C58" w:rsidDel="00FE27A9">
            <w:rPr>
              <w:rFonts w:ascii="Times New Roman" w:hAnsi="Times New Roman"/>
              <w:sz w:val="26"/>
              <w:szCs w:val="26"/>
            </w:rPr>
            <w:delText>……</w:delText>
          </w:r>
        </w:del>
        <w:del w:id="1534" w:author="admin" w:date="2025-05-21T01:40:00Z">
          <w:r w:rsidR="00B15C58" w:rsidDel="002F785A">
            <w:rPr>
              <w:rFonts w:ascii="Times New Roman" w:hAnsi="Times New Roman"/>
              <w:sz w:val="26"/>
              <w:szCs w:val="26"/>
            </w:rPr>
            <w:delText>……………………………………………...</w:delText>
          </w:r>
        </w:del>
      </w:ins>
      <w:ins w:id="1535" w:author="Antoneth Macaisa" w:date="2025-05-19T16:09:00Z">
        <w:del w:id="1536" w:author="admin" w:date="2025-05-21T01:40:00Z">
          <w:r w:rsidR="008D1A1F" w:rsidDel="002F785A">
            <w:rPr>
              <w:rFonts w:ascii="Times New Roman" w:hAnsi="Times New Roman"/>
              <w:sz w:val="26"/>
              <w:szCs w:val="26"/>
            </w:rPr>
            <w:delText>6</w:delText>
          </w:r>
        </w:del>
      </w:ins>
      <w:ins w:id="1537" w:author="Antoneth Macaisa" w:date="2025-05-19T19:21:00Z">
        <w:del w:id="1538" w:author="admin" w:date="2025-05-21T01:40:00Z">
          <w:r w:rsidR="00A70BF1" w:rsidDel="002F785A">
            <w:rPr>
              <w:rFonts w:ascii="Times New Roman" w:hAnsi="Times New Roman"/>
              <w:sz w:val="26"/>
              <w:szCs w:val="26"/>
            </w:rPr>
            <w:delText>5</w:delText>
          </w:r>
        </w:del>
      </w:ins>
      <w:ins w:id="1539" w:author="Antoneth Macaisa" w:date="2025-05-07T20:43:00Z">
        <w:del w:id="1540" w:author="admin" w:date="2025-05-21T01:40:00Z">
          <w:r w:rsidRPr="00BE2C17" w:rsidDel="002F785A">
            <w:rPr>
              <w:rFonts w:ascii="Times New Roman" w:hAnsi="Times New Roman"/>
              <w:sz w:val="26"/>
              <w:szCs w:val="26"/>
              <w:rPrChange w:id="1541" w:author="Antoneth Macaisa" w:date="2025-05-07T21:00:00Z">
                <w:rPr/>
              </w:rPrChange>
            </w:rPr>
            <w:tab/>
          </w:r>
        </w:del>
      </w:ins>
    </w:p>
    <w:p w14:paraId="55E3D23B" w14:textId="65777388" w:rsidR="007345A4" w:rsidRPr="00BE2C17" w:rsidDel="002F785A" w:rsidRDefault="007345A4">
      <w:pPr>
        <w:spacing w:after="0" w:line="480" w:lineRule="auto"/>
        <w:ind w:left="360"/>
        <w:rPr>
          <w:ins w:id="1542" w:author="Antoneth Macaisa" w:date="2025-05-07T20:43:00Z"/>
          <w:del w:id="1543" w:author="admin" w:date="2025-05-21T01:40:00Z"/>
          <w:rFonts w:ascii="Times New Roman" w:hAnsi="Times New Roman"/>
          <w:sz w:val="26"/>
          <w:szCs w:val="26"/>
          <w:rPrChange w:id="1544" w:author="Antoneth Macaisa" w:date="2025-05-07T21:00:00Z">
            <w:rPr>
              <w:ins w:id="1545" w:author="Antoneth Macaisa" w:date="2025-05-07T20:43:00Z"/>
              <w:del w:id="1546" w:author="admin" w:date="2025-05-21T01:40:00Z"/>
            </w:rPr>
          </w:rPrChange>
        </w:rPr>
        <w:pPrChange w:id="1547" w:author="admin" w:date="2025-05-21T03:17:00Z">
          <w:pPr/>
        </w:pPrChange>
      </w:pPr>
      <w:ins w:id="1548" w:author="Antoneth Macaisa" w:date="2025-05-07T20:43:00Z">
        <w:del w:id="1549" w:author="admin" w:date="2025-05-21T01:40:00Z">
          <w:r w:rsidRPr="00BE2C17" w:rsidDel="002F785A">
            <w:rPr>
              <w:rFonts w:ascii="Times New Roman" w:hAnsi="Times New Roman"/>
              <w:sz w:val="26"/>
              <w:szCs w:val="26"/>
              <w:rPrChange w:id="1550" w:author="Antoneth Macaisa" w:date="2025-05-07T21:00:00Z">
                <w:rPr/>
              </w:rPrChange>
            </w:rPr>
            <w:delText>User Design Interface</w:delText>
          </w:r>
        </w:del>
      </w:ins>
      <w:ins w:id="1551" w:author="Antoneth Macaisa" w:date="2025-05-07T22:24:00Z">
        <w:del w:id="1552" w:author="admin" w:date="2025-05-21T01:40:00Z">
          <w:r w:rsidR="00B15C58" w:rsidDel="002F785A">
            <w:rPr>
              <w:rFonts w:ascii="Times New Roman" w:hAnsi="Times New Roman"/>
              <w:sz w:val="26"/>
              <w:szCs w:val="26"/>
            </w:rPr>
            <w:delText xml:space="preserve"> </w:delText>
          </w:r>
        </w:del>
        <w:del w:id="1553" w:author="admin" w:date="2025-05-20T22:15:00Z">
          <w:r w:rsidR="00B15C58" w:rsidDel="00FE27A9">
            <w:rPr>
              <w:rFonts w:ascii="Times New Roman" w:hAnsi="Times New Roman"/>
              <w:sz w:val="26"/>
              <w:szCs w:val="26"/>
            </w:rPr>
            <w:delText>……</w:delText>
          </w:r>
        </w:del>
        <w:del w:id="1554" w:author="admin" w:date="2025-05-21T01:40:00Z">
          <w:r w:rsidR="00B15C58" w:rsidDel="002F785A">
            <w:rPr>
              <w:rFonts w:ascii="Times New Roman" w:hAnsi="Times New Roman"/>
              <w:sz w:val="26"/>
              <w:szCs w:val="26"/>
            </w:rPr>
            <w:delText>……………………………………………………</w:delText>
          </w:r>
        </w:del>
      </w:ins>
      <w:ins w:id="1555" w:author="Antoneth Macaisa" w:date="2025-05-19T16:10:00Z">
        <w:del w:id="1556" w:author="admin" w:date="2025-05-21T01:40:00Z">
          <w:r w:rsidR="008D1A1F" w:rsidDel="002F785A">
            <w:rPr>
              <w:rFonts w:ascii="Times New Roman" w:hAnsi="Times New Roman"/>
              <w:sz w:val="26"/>
              <w:szCs w:val="26"/>
            </w:rPr>
            <w:delText>..</w:delText>
          </w:r>
        </w:del>
      </w:ins>
      <w:ins w:id="1557" w:author="Antoneth Macaisa" w:date="2025-05-19T16:15:00Z">
        <w:del w:id="1558" w:author="admin" w:date="2025-05-21T01:40:00Z">
          <w:r w:rsidR="008D1A1F" w:rsidDel="002F785A">
            <w:rPr>
              <w:rFonts w:ascii="Times New Roman" w:hAnsi="Times New Roman"/>
              <w:sz w:val="26"/>
              <w:szCs w:val="26"/>
            </w:rPr>
            <w:delText>..6</w:delText>
          </w:r>
        </w:del>
      </w:ins>
      <w:ins w:id="1559" w:author="Antoneth Macaisa" w:date="2025-05-19T19:21:00Z">
        <w:del w:id="1560" w:author="admin" w:date="2025-05-21T01:40:00Z">
          <w:r w:rsidR="00A70BF1" w:rsidDel="002F785A">
            <w:rPr>
              <w:rFonts w:ascii="Times New Roman" w:hAnsi="Times New Roman"/>
              <w:sz w:val="26"/>
              <w:szCs w:val="26"/>
            </w:rPr>
            <w:delText>7</w:delText>
          </w:r>
        </w:del>
      </w:ins>
    </w:p>
    <w:p w14:paraId="7C36866E" w14:textId="0BE2D183" w:rsidR="007345A4" w:rsidRPr="00BE2C17" w:rsidDel="002F785A" w:rsidRDefault="007345A4">
      <w:pPr>
        <w:spacing w:after="0" w:line="480" w:lineRule="auto"/>
        <w:ind w:left="360"/>
        <w:rPr>
          <w:ins w:id="1561" w:author="Antoneth Macaisa" w:date="2025-05-07T20:43:00Z"/>
          <w:del w:id="1562" w:author="admin" w:date="2025-05-21T01:40:00Z"/>
          <w:rFonts w:ascii="Times New Roman" w:hAnsi="Times New Roman"/>
          <w:sz w:val="26"/>
          <w:szCs w:val="26"/>
          <w:rPrChange w:id="1563" w:author="Antoneth Macaisa" w:date="2025-05-07T21:00:00Z">
            <w:rPr>
              <w:ins w:id="1564" w:author="Antoneth Macaisa" w:date="2025-05-07T20:43:00Z"/>
              <w:del w:id="1565" w:author="admin" w:date="2025-05-21T01:40:00Z"/>
            </w:rPr>
          </w:rPrChange>
        </w:rPr>
        <w:pPrChange w:id="1566" w:author="admin" w:date="2025-05-21T03:17:00Z">
          <w:pPr/>
        </w:pPrChange>
      </w:pPr>
      <w:ins w:id="1567" w:author="Antoneth Macaisa" w:date="2025-05-07T20:43:00Z">
        <w:del w:id="1568" w:author="admin" w:date="2025-05-21T01:40:00Z">
          <w:r w:rsidRPr="00BE2C17" w:rsidDel="002F785A">
            <w:rPr>
              <w:rFonts w:ascii="Times New Roman" w:hAnsi="Times New Roman"/>
              <w:sz w:val="26"/>
              <w:szCs w:val="26"/>
              <w:rPrChange w:id="1569" w:author="Antoneth Macaisa" w:date="2025-05-07T21:00:00Z">
                <w:rPr/>
              </w:rPrChange>
            </w:rPr>
            <w:delText>Hardware Requirements in Developing the Syste</w:delText>
          </w:r>
        </w:del>
        <w:del w:id="1570" w:author="admin" w:date="2025-05-20T22:15:00Z">
          <w:r w:rsidRPr="00BE2C17" w:rsidDel="00FE27A9">
            <w:rPr>
              <w:rFonts w:ascii="Times New Roman" w:hAnsi="Times New Roman"/>
              <w:sz w:val="26"/>
              <w:szCs w:val="26"/>
              <w:rPrChange w:id="1571" w:author="Antoneth Macaisa" w:date="2025-05-07T21:00:00Z">
                <w:rPr/>
              </w:rPrChange>
            </w:rPr>
            <w:delText>m</w:delText>
          </w:r>
        </w:del>
      </w:ins>
      <w:ins w:id="1572" w:author="Antoneth Macaisa" w:date="2025-05-07T22:24:00Z">
        <w:del w:id="1573" w:author="admin" w:date="2025-05-20T22:15:00Z">
          <w:r w:rsidR="00B15C58" w:rsidDel="00FE27A9">
            <w:rPr>
              <w:rFonts w:ascii="Times New Roman" w:hAnsi="Times New Roman"/>
              <w:sz w:val="26"/>
              <w:szCs w:val="26"/>
            </w:rPr>
            <w:delText xml:space="preserve"> ……</w:delText>
          </w:r>
        </w:del>
        <w:del w:id="1574" w:author="admin" w:date="2025-05-21T01:40:00Z">
          <w:r w:rsidR="00B15C58" w:rsidDel="002F785A">
            <w:rPr>
              <w:rFonts w:ascii="Times New Roman" w:hAnsi="Times New Roman"/>
              <w:sz w:val="26"/>
              <w:szCs w:val="26"/>
            </w:rPr>
            <w:delText>………………………</w:delText>
          </w:r>
        </w:del>
      </w:ins>
      <w:ins w:id="1575" w:author="Antoneth Macaisa" w:date="2025-05-07T22:13:00Z">
        <w:del w:id="1576" w:author="admin" w:date="2025-05-21T01:40:00Z">
          <w:r w:rsidR="00302815" w:rsidDel="002F785A">
            <w:rPr>
              <w:rFonts w:ascii="Times New Roman" w:hAnsi="Times New Roman"/>
              <w:sz w:val="26"/>
              <w:szCs w:val="26"/>
            </w:rPr>
            <w:delText>1</w:delText>
          </w:r>
        </w:del>
      </w:ins>
      <w:ins w:id="1577" w:author="Antoneth Macaisa" w:date="2025-05-19T16:10:00Z">
        <w:del w:id="1578" w:author="admin" w:date="2025-05-21T01:40:00Z">
          <w:r w:rsidR="008D1A1F" w:rsidDel="002F785A">
            <w:rPr>
              <w:rFonts w:ascii="Times New Roman" w:hAnsi="Times New Roman"/>
              <w:sz w:val="26"/>
              <w:szCs w:val="26"/>
            </w:rPr>
            <w:delText>2</w:delText>
          </w:r>
        </w:del>
      </w:ins>
      <w:ins w:id="1579" w:author="Antoneth Macaisa" w:date="2025-05-20T14:31:00Z">
        <w:del w:id="1580" w:author="admin" w:date="2025-05-21T01:40:00Z">
          <w:r w:rsidR="001B7763" w:rsidDel="002F785A">
            <w:rPr>
              <w:rFonts w:ascii="Times New Roman" w:hAnsi="Times New Roman"/>
              <w:sz w:val="26"/>
              <w:szCs w:val="26"/>
            </w:rPr>
            <w:delText>9</w:delText>
          </w:r>
        </w:del>
      </w:ins>
    </w:p>
    <w:p w14:paraId="18D42914" w14:textId="1D0BC50F" w:rsidR="007345A4" w:rsidRPr="00BE2C17" w:rsidDel="002F785A" w:rsidRDefault="007345A4">
      <w:pPr>
        <w:spacing w:after="0" w:line="480" w:lineRule="auto"/>
        <w:ind w:left="360"/>
        <w:rPr>
          <w:ins w:id="1581" w:author="Antoneth Macaisa" w:date="2025-05-07T20:43:00Z"/>
          <w:del w:id="1582" w:author="admin" w:date="2025-05-21T01:40:00Z"/>
          <w:rFonts w:ascii="Times New Roman" w:hAnsi="Times New Roman"/>
          <w:sz w:val="26"/>
          <w:szCs w:val="26"/>
          <w:rPrChange w:id="1583" w:author="Antoneth Macaisa" w:date="2025-05-07T21:00:00Z">
            <w:rPr>
              <w:ins w:id="1584" w:author="Antoneth Macaisa" w:date="2025-05-07T20:43:00Z"/>
              <w:del w:id="1585" w:author="admin" w:date="2025-05-21T01:40:00Z"/>
            </w:rPr>
          </w:rPrChange>
        </w:rPr>
        <w:pPrChange w:id="1586" w:author="admin" w:date="2025-05-21T03:17:00Z">
          <w:pPr/>
        </w:pPrChange>
      </w:pPr>
      <w:ins w:id="1587" w:author="Antoneth Macaisa" w:date="2025-05-07T20:43:00Z">
        <w:del w:id="1588" w:author="admin" w:date="2025-05-21T01:40:00Z">
          <w:r w:rsidRPr="00BE2C17" w:rsidDel="002F785A">
            <w:rPr>
              <w:rFonts w:ascii="Times New Roman" w:hAnsi="Times New Roman"/>
              <w:sz w:val="26"/>
              <w:szCs w:val="26"/>
              <w:rPrChange w:id="1589" w:author="Antoneth Macaisa" w:date="2025-05-07T21:00:00Z">
                <w:rPr/>
              </w:rPrChange>
            </w:rPr>
            <w:delText>Hardware Requirements in Using the System</w:delText>
          </w:r>
        </w:del>
      </w:ins>
      <w:ins w:id="1590" w:author="Antoneth Macaisa" w:date="2025-05-07T22:24:00Z">
        <w:del w:id="1591" w:author="admin" w:date="2025-05-20T22:16:00Z">
          <w:r w:rsidR="00B15C58" w:rsidDel="00FE27A9">
            <w:rPr>
              <w:rFonts w:ascii="Times New Roman" w:hAnsi="Times New Roman"/>
              <w:sz w:val="26"/>
              <w:szCs w:val="26"/>
            </w:rPr>
            <w:delText xml:space="preserve"> …</w:delText>
          </w:r>
        </w:del>
        <w:del w:id="1592" w:author="admin" w:date="2025-05-21T01:40:00Z">
          <w:r w:rsidR="00B15C58" w:rsidDel="002F785A">
            <w:rPr>
              <w:rFonts w:ascii="Times New Roman" w:hAnsi="Times New Roman"/>
              <w:sz w:val="26"/>
              <w:szCs w:val="26"/>
            </w:rPr>
            <w:delText>……………………………….</w:delText>
          </w:r>
        </w:del>
      </w:ins>
      <w:ins w:id="1593" w:author="Antoneth Macaisa" w:date="2025-05-07T22:13:00Z">
        <w:del w:id="1594" w:author="admin" w:date="2025-05-21T01:40:00Z">
          <w:r w:rsidR="00302815" w:rsidDel="002F785A">
            <w:rPr>
              <w:rFonts w:ascii="Times New Roman" w:hAnsi="Times New Roman"/>
              <w:sz w:val="26"/>
              <w:szCs w:val="26"/>
            </w:rPr>
            <w:delText>1</w:delText>
          </w:r>
        </w:del>
      </w:ins>
      <w:ins w:id="1595" w:author="Antoneth Macaisa" w:date="2025-05-20T14:31:00Z">
        <w:del w:id="1596" w:author="admin" w:date="2025-05-21T01:40:00Z">
          <w:r w:rsidR="001B7763" w:rsidDel="002F785A">
            <w:rPr>
              <w:rFonts w:ascii="Times New Roman" w:hAnsi="Times New Roman"/>
              <w:sz w:val="26"/>
              <w:szCs w:val="26"/>
            </w:rPr>
            <w:delText>31</w:delText>
          </w:r>
        </w:del>
      </w:ins>
    </w:p>
    <w:p w14:paraId="7D4F24FA" w14:textId="0AA7FE69" w:rsidR="00C06692" w:rsidDel="002F785A" w:rsidRDefault="007345A4">
      <w:pPr>
        <w:spacing w:after="0" w:line="480" w:lineRule="auto"/>
        <w:ind w:left="360"/>
        <w:rPr>
          <w:ins w:id="1597" w:author="Antoneth Macaisa" w:date="2025-05-07T21:29:00Z"/>
          <w:del w:id="1598" w:author="admin" w:date="2025-05-21T01:40:00Z"/>
          <w:rFonts w:ascii="Times New Roman" w:hAnsi="Times New Roman"/>
          <w:sz w:val="26"/>
          <w:szCs w:val="26"/>
        </w:rPr>
        <w:pPrChange w:id="1599" w:author="admin" w:date="2025-05-21T03:17:00Z">
          <w:pPr/>
        </w:pPrChange>
      </w:pPr>
      <w:ins w:id="1600" w:author="Antoneth Macaisa" w:date="2025-05-07T20:43:00Z">
        <w:del w:id="1601" w:author="admin" w:date="2025-05-21T01:40:00Z">
          <w:r w:rsidRPr="00BE2C17" w:rsidDel="002F785A">
            <w:rPr>
              <w:rFonts w:ascii="Times New Roman" w:hAnsi="Times New Roman"/>
              <w:sz w:val="26"/>
              <w:szCs w:val="26"/>
              <w:rPrChange w:id="1602" w:author="Antoneth Macaisa" w:date="2025-05-07T21:00:00Z">
                <w:rPr/>
              </w:rPrChange>
            </w:rPr>
            <w:delText>Software Requirements in Developing the Sys</w:delText>
          </w:r>
        </w:del>
        <w:del w:id="1603" w:author="admin" w:date="2025-05-20T22:16:00Z">
          <w:r w:rsidRPr="00BE2C17" w:rsidDel="00FE27A9">
            <w:rPr>
              <w:rFonts w:ascii="Times New Roman" w:hAnsi="Times New Roman"/>
              <w:sz w:val="26"/>
              <w:szCs w:val="26"/>
              <w:rPrChange w:id="1604" w:author="Antoneth Macaisa" w:date="2025-05-07T21:00:00Z">
                <w:rPr/>
              </w:rPrChange>
            </w:rPr>
            <w:delText>tem</w:delText>
          </w:r>
        </w:del>
      </w:ins>
      <w:ins w:id="1605" w:author="Antoneth Macaisa" w:date="2025-05-07T22:13:00Z">
        <w:del w:id="1606" w:author="admin" w:date="2025-05-20T22:16:00Z">
          <w:r w:rsidR="00302815" w:rsidDel="00FE27A9">
            <w:rPr>
              <w:rFonts w:ascii="Times New Roman" w:hAnsi="Times New Roman"/>
              <w:sz w:val="26"/>
              <w:szCs w:val="26"/>
            </w:rPr>
            <w:delText xml:space="preserve"> </w:delText>
          </w:r>
        </w:del>
      </w:ins>
      <w:ins w:id="1607" w:author="Antoneth Macaisa" w:date="2025-05-07T22:24:00Z">
        <w:del w:id="1608" w:author="admin" w:date="2025-05-21T01:40:00Z">
          <w:r w:rsidR="00B15C58" w:rsidDel="002F785A">
            <w:rPr>
              <w:rFonts w:ascii="Times New Roman" w:hAnsi="Times New Roman"/>
              <w:sz w:val="26"/>
              <w:szCs w:val="26"/>
            </w:rPr>
            <w:delText>…</w:delText>
          </w:r>
        </w:del>
        <w:del w:id="1609" w:author="admin" w:date="2025-05-20T22:16:00Z">
          <w:r w:rsidR="00B15C58" w:rsidDel="00FE27A9">
            <w:rPr>
              <w:rFonts w:ascii="Times New Roman" w:hAnsi="Times New Roman"/>
              <w:sz w:val="26"/>
              <w:szCs w:val="26"/>
            </w:rPr>
            <w:delText>…</w:delText>
          </w:r>
        </w:del>
        <w:del w:id="1610" w:author="admin" w:date="2025-05-21T01:40:00Z">
          <w:r w:rsidR="00B15C58" w:rsidDel="002F785A">
            <w:rPr>
              <w:rFonts w:ascii="Times New Roman" w:hAnsi="Times New Roman"/>
              <w:sz w:val="26"/>
              <w:szCs w:val="26"/>
            </w:rPr>
            <w:delText>……………………….</w:delText>
          </w:r>
        </w:del>
      </w:ins>
      <w:ins w:id="1611" w:author="Antoneth Macaisa" w:date="2025-05-07T22:13:00Z">
        <w:del w:id="1612" w:author="admin" w:date="2025-05-21T01:40:00Z">
          <w:r w:rsidR="00302815" w:rsidDel="002F785A">
            <w:rPr>
              <w:rFonts w:ascii="Times New Roman" w:hAnsi="Times New Roman"/>
              <w:sz w:val="26"/>
              <w:szCs w:val="26"/>
            </w:rPr>
            <w:delText>1</w:delText>
          </w:r>
        </w:del>
      </w:ins>
      <w:ins w:id="1613" w:author="Antoneth Macaisa" w:date="2025-05-20T14:31:00Z">
        <w:del w:id="1614" w:author="admin" w:date="2025-05-21T01:40:00Z">
          <w:r w:rsidR="001B7763" w:rsidDel="002F785A">
            <w:rPr>
              <w:rFonts w:ascii="Times New Roman" w:hAnsi="Times New Roman"/>
              <w:sz w:val="26"/>
              <w:szCs w:val="26"/>
            </w:rPr>
            <w:delText>32</w:delText>
          </w:r>
        </w:del>
      </w:ins>
    </w:p>
    <w:p w14:paraId="7B2DD0AF" w14:textId="0B102F10" w:rsidR="007345A4" w:rsidRPr="00BE2C17" w:rsidDel="002F785A" w:rsidRDefault="007345A4">
      <w:pPr>
        <w:spacing w:after="0" w:line="480" w:lineRule="auto"/>
        <w:ind w:left="360"/>
        <w:rPr>
          <w:ins w:id="1615" w:author="Antoneth Macaisa" w:date="2025-05-07T20:43:00Z"/>
          <w:del w:id="1616" w:author="admin" w:date="2025-05-21T01:40:00Z"/>
          <w:rFonts w:ascii="Times New Roman" w:hAnsi="Times New Roman"/>
          <w:sz w:val="26"/>
          <w:szCs w:val="26"/>
          <w:rPrChange w:id="1617" w:author="Antoneth Macaisa" w:date="2025-05-07T21:00:00Z">
            <w:rPr>
              <w:ins w:id="1618" w:author="Antoneth Macaisa" w:date="2025-05-07T20:43:00Z"/>
              <w:del w:id="1619" w:author="admin" w:date="2025-05-21T01:40:00Z"/>
            </w:rPr>
          </w:rPrChange>
        </w:rPr>
        <w:pPrChange w:id="1620" w:author="admin" w:date="2025-05-21T03:17:00Z">
          <w:pPr/>
        </w:pPrChange>
      </w:pPr>
      <w:ins w:id="1621" w:author="Antoneth Macaisa" w:date="2025-05-07T20:43:00Z">
        <w:del w:id="1622" w:author="admin" w:date="2025-05-21T01:40:00Z">
          <w:r w:rsidRPr="00BE2C17" w:rsidDel="002F785A">
            <w:rPr>
              <w:rFonts w:ascii="Times New Roman" w:hAnsi="Times New Roman"/>
              <w:sz w:val="26"/>
              <w:szCs w:val="26"/>
              <w:rPrChange w:id="1623" w:author="Antoneth Macaisa" w:date="2025-05-07T21:00:00Z">
                <w:rPr/>
              </w:rPrChange>
            </w:rPr>
            <w:delText>Software Requirements in Using the System</w:delText>
          </w:r>
        </w:del>
      </w:ins>
      <w:ins w:id="1624" w:author="Antoneth Macaisa" w:date="2025-05-07T22:24:00Z">
        <w:del w:id="1625" w:author="admin" w:date="2025-05-21T01:40:00Z">
          <w:r w:rsidR="00B15C58" w:rsidDel="002F785A">
            <w:rPr>
              <w:rFonts w:ascii="Times New Roman" w:hAnsi="Times New Roman"/>
              <w:sz w:val="26"/>
              <w:szCs w:val="26"/>
            </w:rPr>
            <w:delText xml:space="preserve"> </w:delText>
          </w:r>
        </w:del>
        <w:del w:id="1626" w:author="admin" w:date="2025-05-20T22:16:00Z">
          <w:r w:rsidR="00B15C58" w:rsidDel="00FE27A9">
            <w:rPr>
              <w:rFonts w:ascii="Times New Roman" w:hAnsi="Times New Roman"/>
              <w:sz w:val="26"/>
              <w:szCs w:val="26"/>
            </w:rPr>
            <w:delText>………</w:delText>
          </w:r>
        </w:del>
        <w:del w:id="1627" w:author="admin" w:date="2025-05-21T01:40:00Z">
          <w:r w:rsidR="00B15C58" w:rsidDel="002F785A">
            <w:rPr>
              <w:rFonts w:ascii="Times New Roman" w:hAnsi="Times New Roman"/>
              <w:sz w:val="26"/>
              <w:szCs w:val="26"/>
            </w:rPr>
            <w:delText>…………………………..</w:delText>
          </w:r>
        </w:del>
      </w:ins>
      <w:ins w:id="1628" w:author="Antoneth Macaisa" w:date="2025-05-07T22:14:00Z">
        <w:del w:id="1629" w:author="admin" w:date="2025-05-21T01:40:00Z">
          <w:r w:rsidR="00302815" w:rsidDel="002F785A">
            <w:rPr>
              <w:rFonts w:ascii="Times New Roman" w:hAnsi="Times New Roman"/>
              <w:sz w:val="26"/>
              <w:szCs w:val="26"/>
            </w:rPr>
            <w:delText>1</w:delText>
          </w:r>
        </w:del>
      </w:ins>
      <w:ins w:id="1630" w:author="Antoneth Macaisa" w:date="2025-05-20T14:31:00Z">
        <w:del w:id="1631" w:author="admin" w:date="2025-05-21T01:40:00Z">
          <w:r w:rsidR="001B7763" w:rsidDel="002F785A">
            <w:rPr>
              <w:rFonts w:ascii="Times New Roman" w:hAnsi="Times New Roman"/>
              <w:sz w:val="26"/>
              <w:szCs w:val="26"/>
            </w:rPr>
            <w:delText>33</w:delText>
          </w:r>
        </w:del>
      </w:ins>
    </w:p>
    <w:p w14:paraId="27ABCE59" w14:textId="0950EF99" w:rsidR="007345A4" w:rsidRPr="00BE2C17" w:rsidDel="002F785A" w:rsidRDefault="007345A4">
      <w:pPr>
        <w:spacing w:after="0" w:line="480" w:lineRule="auto"/>
        <w:ind w:left="360"/>
        <w:rPr>
          <w:ins w:id="1632" w:author="Antoneth Macaisa" w:date="2025-05-07T20:43:00Z"/>
          <w:del w:id="1633" w:author="admin" w:date="2025-05-21T01:40:00Z"/>
          <w:rFonts w:ascii="Times New Roman" w:hAnsi="Times New Roman"/>
          <w:sz w:val="26"/>
          <w:szCs w:val="26"/>
          <w:rPrChange w:id="1634" w:author="Antoneth Macaisa" w:date="2025-05-07T21:00:00Z">
            <w:rPr>
              <w:ins w:id="1635" w:author="Antoneth Macaisa" w:date="2025-05-07T20:43:00Z"/>
              <w:del w:id="1636" w:author="admin" w:date="2025-05-21T01:40:00Z"/>
            </w:rPr>
          </w:rPrChange>
        </w:rPr>
        <w:pPrChange w:id="1637" w:author="admin" w:date="2025-05-21T03:17:00Z">
          <w:pPr/>
        </w:pPrChange>
      </w:pPr>
      <w:ins w:id="1638" w:author="Antoneth Macaisa" w:date="2025-05-07T20:43:00Z">
        <w:del w:id="1639" w:author="admin" w:date="2025-05-21T01:40:00Z">
          <w:r w:rsidRPr="00BE2C17" w:rsidDel="002F785A">
            <w:rPr>
              <w:rFonts w:ascii="Times New Roman" w:hAnsi="Times New Roman"/>
              <w:sz w:val="26"/>
              <w:szCs w:val="26"/>
              <w:rPrChange w:id="1640" w:author="Antoneth Macaisa" w:date="2025-05-07T21:00:00Z">
                <w:rPr/>
              </w:rPrChange>
            </w:rPr>
            <w:delText>Testing and Evaluation</w:delText>
          </w:r>
        </w:del>
      </w:ins>
      <w:ins w:id="1641" w:author="Antoneth Macaisa" w:date="2025-05-07T22:23:00Z">
        <w:del w:id="1642" w:author="admin" w:date="2025-05-20T22:18:00Z">
          <w:r w:rsidR="00B15C58" w:rsidDel="00FE27A9">
            <w:rPr>
              <w:rFonts w:ascii="Times New Roman" w:hAnsi="Times New Roman"/>
              <w:sz w:val="26"/>
              <w:szCs w:val="26"/>
            </w:rPr>
            <w:delText xml:space="preserve"> </w:delText>
          </w:r>
        </w:del>
      </w:ins>
      <w:ins w:id="1643" w:author="Antoneth Macaisa" w:date="2025-05-07T22:24:00Z">
        <w:del w:id="1644" w:author="admin" w:date="2025-05-20T22:18:00Z">
          <w:r w:rsidR="00B15C58" w:rsidDel="00FE27A9">
            <w:rPr>
              <w:rFonts w:ascii="Times New Roman" w:hAnsi="Times New Roman"/>
              <w:sz w:val="26"/>
              <w:szCs w:val="26"/>
            </w:rPr>
            <w:delText>…</w:delText>
          </w:r>
        </w:del>
        <w:del w:id="1645" w:author="admin" w:date="2025-05-21T01:40:00Z">
          <w:r w:rsidR="00B15C58" w:rsidDel="002F785A">
            <w:rPr>
              <w:rFonts w:ascii="Times New Roman" w:hAnsi="Times New Roman"/>
              <w:sz w:val="26"/>
              <w:szCs w:val="26"/>
            </w:rPr>
            <w:delText>………………………………………………………</w:delText>
          </w:r>
        </w:del>
      </w:ins>
      <w:ins w:id="1646" w:author="Antoneth Macaisa" w:date="2025-05-07T22:14:00Z">
        <w:del w:id="1647" w:author="admin" w:date="2025-05-21T01:40:00Z">
          <w:r w:rsidR="00302815" w:rsidDel="002F785A">
            <w:rPr>
              <w:rFonts w:ascii="Times New Roman" w:hAnsi="Times New Roman"/>
              <w:sz w:val="26"/>
              <w:szCs w:val="26"/>
            </w:rPr>
            <w:delText>1</w:delText>
          </w:r>
        </w:del>
      </w:ins>
      <w:ins w:id="1648" w:author="Antoneth Macaisa" w:date="2025-05-20T14:31:00Z">
        <w:del w:id="1649" w:author="admin" w:date="2025-05-21T01:40:00Z">
          <w:r w:rsidR="001B7763" w:rsidDel="002F785A">
            <w:rPr>
              <w:rFonts w:ascii="Times New Roman" w:hAnsi="Times New Roman"/>
              <w:sz w:val="26"/>
              <w:szCs w:val="26"/>
            </w:rPr>
            <w:delText>34</w:delText>
          </w:r>
        </w:del>
      </w:ins>
    </w:p>
    <w:p w14:paraId="05180114" w14:textId="0969B936" w:rsidR="007345A4" w:rsidRPr="00BE2C17" w:rsidDel="002F785A" w:rsidRDefault="007345A4">
      <w:pPr>
        <w:spacing w:after="0" w:line="480" w:lineRule="auto"/>
        <w:ind w:left="360"/>
        <w:rPr>
          <w:ins w:id="1650" w:author="Antoneth Macaisa" w:date="2025-05-07T20:43:00Z"/>
          <w:del w:id="1651" w:author="admin" w:date="2025-05-21T01:40:00Z"/>
          <w:rFonts w:ascii="Times New Roman" w:hAnsi="Times New Roman"/>
          <w:sz w:val="26"/>
          <w:szCs w:val="26"/>
          <w:rPrChange w:id="1652" w:author="Antoneth Macaisa" w:date="2025-05-07T21:00:00Z">
            <w:rPr>
              <w:ins w:id="1653" w:author="Antoneth Macaisa" w:date="2025-05-07T20:43:00Z"/>
              <w:del w:id="1654" w:author="admin" w:date="2025-05-21T01:40:00Z"/>
            </w:rPr>
          </w:rPrChange>
        </w:rPr>
        <w:pPrChange w:id="1655" w:author="admin" w:date="2025-05-21T03:17:00Z">
          <w:pPr/>
        </w:pPrChange>
      </w:pPr>
      <w:ins w:id="1656" w:author="Antoneth Macaisa" w:date="2025-05-07T20:43:00Z">
        <w:del w:id="1657" w:author="admin" w:date="2025-05-21T01:40:00Z">
          <w:r w:rsidRPr="00BE2C17" w:rsidDel="002F785A">
            <w:rPr>
              <w:rFonts w:ascii="Times New Roman" w:hAnsi="Times New Roman"/>
              <w:sz w:val="26"/>
              <w:szCs w:val="26"/>
              <w:rPrChange w:id="1658" w:author="Antoneth Macaisa" w:date="2025-05-07T21:00:00Z">
                <w:rPr/>
              </w:rPrChange>
            </w:rPr>
            <w:delText>Test Case</w:delText>
          </w:r>
        </w:del>
      </w:ins>
      <w:ins w:id="1659" w:author="Antoneth Macaisa" w:date="2025-05-07T22:23:00Z">
        <w:del w:id="1660" w:author="admin" w:date="2025-05-21T01:40:00Z">
          <w:r w:rsidR="00B15C58" w:rsidDel="002F785A">
            <w:rPr>
              <w:rFonts w:ascii="Times New Roman" w:hAnsi="Times New Roman"/>
              <w:sz w:val="26"/>
              <w:szCs w:val="26"/>
            </w:rPr>
            <w:delText xml:space="preserve"> </w:delText>
          </w:r>
        </w:del>
        <w:del w:id="1661" w:author="admin" w:date="2025-05-20T22:18:00Z">
          <w:r w:rsidR="00B15C58" w:rsidDel="00FE27A9">
            <w:rPr>
              <w:rFonts w:ascii="Times New Roman" w:hAnsi="Times New Roman"/>
              <w:sz w:val="26"/>
              <w:szCs w:val="26"/>
            </w:rPr>
            <w:delText>……………</w:delText>
          </w:r>
        </w:del>
        <w:del w:id="1662" w:author="admin" w:date="2025-05-21T01:40:00Z">
          <w:r w:rsidR="00B15C58" w:rsidDel="002F785A">
            <w:rPr>
              <w:rFonts w:ascii="Times New Roman" w:hAnsi="Times New Roman"/>
              <w:sz w:val="26"/>
              <w:szCs w:val="26"/>
            </w:rPr>
            <w:delText>…………………………………………………………..</w:delText>
          </w:r>
        </w:del>
      </w:ins>
      <w:ins w:id="1663" w:author="Antoneth Macaisa" w:date="2025-05-07T22:14:00Z">
        <w:del w:id="1664" w:author="admin" w:date="2025-05-21T01:40:00Z">
          <w:r w:rsidR="00302815" w:rsidDel="002F785A">
            <w:rPr>
              <w:rFonts w:ascii="Times New Roman" w:hAnsi="Times New Roman"/>
              <w:sz w:val="26"/>
              <w:szCs w:val="26"/>
            </w:rPr>
            <w:delText>1</w:delText>
          </w:r>
        </w:del>
      </w:ins>
      <w:ins w:id="1665" w:author="Antoneth Macaisa" w:date="2025-05-07T22:22:00Z">
        <w:del w:id="1666" w:author="admin" w:date="2025-05-21T01:40:00Z">
          <w:r w:rsidR="00B15C58" w:rsidDel="002F785A">
            <w:rPr>
              <w:rFonts w:ascii="Times New Roman" w:hAnsi="Times New Roman"/>
              <w:sz w:val="26"/>
              <w:szCs w:val="26"/>
            </w:rPr>
            <w:delText>3</w:delText>
          </w:r>
        </w:del>
      </w:ins>
      <w:ins w:id="1667" w:author="Antoneth Macaisa" w:date="2025-05-20T14:31:00Z">
        <w:del w:id="1668" w:author="admin" w:date="2025-05-21T01:40:00Z">
          <w:r w:rsidR="001B7763" w:rsidDel="002F785A">
            <w:rPr>
              <w:rFonts w:ascii="Times New Roman" w:hAnsi="Times New Roman"/>
              <w:sz w:val="26"/>
              <w:szCs w:val="26"/>
            </w:rPr>
            <w:delText>8</w:delText>
          </w:r>
        </w:del>
      </w:ins>
    </w:p>
    <w:p w14:paraId="04EE2074" w14:textId="5536BA0C" w:rsidR="007345A4" w:rsidDel="002F785A" w:rsidRDefault="007345A4">
      <w:pPr>
        <w:spacing w:after="0" w:line="480" w:lineRule="auto"/>
        <w:ind w:left="360"/>
        <w:rPr>
          <w:ins w:id="1669" w:author="Antoneth Macaisa" w:date="2025-05-07T22:11:00Z"/>
          <w:del w:id="1670" w:author="admin" w:date="2025-05-21T01:40:00Z"/>
          <w:rFonts w:ascii="Times New Roman" w:hAnsi="Times New Roman"/>
          <w:sz w:val="26"/>
          <w:szCs w:val="26"/>
        </w:rPr>
        <w:pPrChange w:id="1671" w:author="admin" w:date="2025-05-21T03:17:00Z">
          <w:pPr/>
        </w:pPrChange>
      </w:pPr>
      <w:ins w:id="1672" w:author="Antoneth Macaisa" w:date="2025-05-07T20:43:00Z">
        <w:del w:id="1673" w:author="admin" w:date="2025-05-21T01:40:00Z">
          <w:r w:rsidRPr="00BE2C17" w:rsidDel="002F785A">
            <w:rPr>
              <w:rFonts w:ascii="Times New Roman" w:hAnsi="Times New Roman"/>
              <w:sz w:val="26"/>
              <w:szCs w:val="26"/>
              <w:rPrChange w:id="1674" w:author="Antoneth Macaisa" w:date="2025-05-07T21:00:00Z">
                <w:rPr/>
              </w:rPrChange>
            </w:rPr>
            <w:lastRenderedPageBreak/>
            <w:delText>System Evaluation</w:delText>
          </w:r>
        </w:del>
      </w:ins>
      <w:ins w:id="1675" w:author="Antoneth Macaisa" w:date="2025-05-07T22:14:00Z">
        <w:del w:id="1676" w:author="admin" w:date="2025-05-21T01:40:00Z">
          <w:r w:rsidR="00302815" w:rsidDel="002F785A">
            <w:rPr>
              <w:rFonts w:ascii="Times New Roman" w:hAnsi="Times New Roman"/>
              <w:sz w:val="26"/>
              <w:szCs w:val="26"/>
            </w:rPr>
            <w:delText xml:space="preserve"> </w:delText>
          </w:r>
        </w:del>
      </w:ins>
      <w:ins w:id="1677" w:author="Antoneth Macaisa" w:date="2025-05-07T22:23:00Z">
        <w:del w:id="1678" w:author="admin" w:date="2025-05-20T22:18:00Z">
          <w:r w:rsidR="00B15C58" w:rsidDel="00FE27A9">
            <w:rPr>
              <w:rFonts w:ascii="Times New Roman" w:hAnsi="Times New Roman"/>
              <w:sz w:val="26"/>
              <w:szCs w:val="26"/>
            </w:rPr>
            <w:delText>……………………</w:delText>
          </w:r>
        </w:del>
        <w:del w:id="1679" w:author="admin" w:date="2025-05-21T01:40:00Z">
          <w:r w:rsidR="00B15C58" w:rsidDel="002F785A">
            <w:rPr>
              <w:rFonts w:ascii="Times New Roman" w:hAnsi="Times New Roman"/>
              <w:sz w:val="26"/>
              <w:szCs w:val="26"/>
            </w:rPr>
            <w:delText>………………………………………...</w:delText>
          </w:r>
        </w:del>
      </w:ins>
      <w:ins w:id="1680" w:author="Antoneth Macaisa" w:date="2025-05-07T22:14:00Z">
        <w:del w:id="1681" w:author="admin" w:date="2025-05-21T01:40:00Z">
          <w:r w:rsidR="00302815" w:rsidDel="002F785A">
            <w:rPr>
              <w:rFonts w:ascii="Times New Roman" w:hAnsi="Times New Roman"/>
              <w:sz w:val="26"/>
              <w:szCs w:val="26"/>
            </w:rPr>
            <w:delText>1</w:delText>
          </w:r>
        </w:del>
      </w:ins>
      <w:ins w:id="1682" w:author="Antoneth Macaisa" w:date="2025-05-20T14:31:00Z">
        <w:del w:id="1683" w:author="admin" w:date="2025-05-21T01:40:00Z">
          <w:r w:rsidR="001B7763" w:rsidDel="002F785A">
            <w:rPr>
              <w:rFonts w:ascii="Times New Roman" w:hAnsi="Times New Roman"/>
              <w:sz w:val="26"/>
              <w:szCs w:val="26"/>
            </w:rPr>
            <w:delText>43</w:delText>
          </w:r>
        </w:del>
      </w:ins>
    </w:p>
    <w:p w14:paraId="719CE982" w14:textId="364E65E1" w:rsidR="00302815" w:rsidRPr="00302815" w:rsidDel="002F785A" w:rsidRDefault="00302815">
      <w:pPr>
        <w:spacing w:after="0" w:line="480" w:lineRule="auto"/>
        <w:ind w:left="360"/>
        <w:rPr>
          <w:ins w:id="1684" w:author="Antoneth Macaisa" w:date="2025-05-07T22:11:00Z"/>
          <w:del w:id="1685" w:author="admin" w:date="2025-05-21T01:40:00Z"/>
          <w:rFonts w:ascii="Times New Roman" w:hAnsi="Times New Roman"/>
          <w:sz w:val="26"/>
          <w:szCs w:val="26"/>
        </w:rPr>
        <w:pPrChange w:id="1686" w:author="admin" w:date="2025-05-21T03:17:00Z">
          <w:pPr/>
        </w:pPrChange>
      </w:pPr>
      <w:ins w:id="1687" w:author="Antoneth Macaisa" w:date="2025-05-07T22:11:00Z">
        <w:del w:id="1688" w:author="admin" w:date="2025-05-21T01:40:00Z">
          <w:r w:rsidRPr="00302815" w:rsidDel="002F785A">
            <w:rPr>
              <w:rFonts w:ascii="Times New Roman" w:hAnsi="Times New Roman"/>
              <w:sz w:val="26"/>
              <w:szCs w:val="26"/>
            </w:rPr>
            <w:delText>Schedule and Timeline</w:delText>
          </w:r>
        </w:del>
      </w:ins>
      <w:ins w:id="1689" w:author="Antoneth Macaisa" w:date="2025-05-07T22:14:00Z">
        <w:del w:id="1690" w:author="admin" w:date="2025-05-21T01:40:00Z">
          <w:r w:rsidDel="002F785A">
            <w:rPr>
              <w:rFonts w:ascii="Times New Roman" w:hAnsi="Times New Roman"/>
              <w:sz w:val="26"/>
              <w:szCs w:val="26"/>
            </w:rPr>
            <w:delText xml:space="preserve"> </w:delText>
          </w:r>
        </w:del>
      </w:ins>
      <w:ins w:id="1691" w:author="Antoneth Macaisa" w:date="2025-05-07T22:23:00Z">
        <w:del w:id="1692" w:author="admin" w:date="2025-05-20T22:18:00Z">
          <w:r w:rsidR="00B15C58" w:rsidDel="00FE27A9">
            <w:rPr>
              <w:rFonts w:ascii="Times New Roman" w:hAnsi="Times New Roman"/>
              <w:sz w:val="26"/>
              <w:szCs w:val="26"/>
            </w:rPr>
            <w:delText>………………………</w:delText>
          </w:r>
        </w:del>
        <w:del w:id="1693" w:author="admin" w:date="2025-05-21T01:40:00Z">
          <w:r w:rsidR="00B15C58" w:rsidDel="002F785A">
            <w:rPr>
              <w:rFonts w:ascii="Times New Roman" w:hAnsi="Times New Roman"/>
              <w:sz w:val="26"/>
              <w:szCs w:val="26"/>
            </w:rPr>
            <w:delText>………………………………….</w:delText>
          </w:r>
        </w:del>
      </w:ins>
      <w:ins w:id="1694" w:author="Antoneth Macaisa" w:date="2025-05-07T22:14:00Z">
        <w:del w:id="1695" w:author="admin" w:date="2025-05-21T01:40:00Z">
          <w:r w:rsidDel="002F785A">
            <w:rPr>
              <w:rFonts w:ascii="Times New Roman" w:hAnsi="Times New Roman"/>
              <w:sz w:val="26"/>
              <w:szCs w:val="26"/>
            </w:rPr>
            <w:delText>1</w:delText>
          </w:r>
        </w:del>
      </w:ins>
      <w:ins w:id="1696" w:author="Antoneth Macaisa" w:date="2025-05-20T14:31:00Z">
        <w:del w:id="1697" w:author="admin" w:date="2025-05-21T01:40:00Z">
          <w:r w:rsidR="001B7763" w:rsidDel="002F785A">
            <w:rPr>
              <w:rFonts w:ascii="Times New Roman" w:hAnsi="Times New Roman"/>
              <w:sz w:val="26"/>
              <w:szCs w:val="26"/>
            </w:rPr>
            <w:delText>45</w:delText>
          </w:r>
        </w:del>
      </w:ins>
    </w:p>
    <w:p w14:paraId="77FA2F55" w14:textId="6A5F155C" w:rsidR="00302815" w:rsidRPr="00302815" w:rsidDel="002F785A" w:rsidRDefault="00302815">
      <w:pPr>
        <w:spacing w:after="0" w:line="480" w:lineRule="auto"/>
        <w:ind w:left="360"/>
        <w:rPr>
          <w:ins w:id="1698" w:author="Antoneth Macaisa" w:date="2025-05-07T22:11:00Z"/>
          <w:del w:id="1699" w:author="admin" w:date="2025-05-21T01:40:00Z"/>
          <w:rFonts w:ascii="Times New Roman" w:hAnsi="Times New Roman"/>
          <w:sz w:val="26"/>
          <w:szCs w:val="26"/>
          <w:rPrChange w:id="1700" w:author="Antoneth Macaisa" w:date="2025-05-07T22:12:00Z">
            <w:rPr>
              <w:ins w:id="1701" w:author="Antoneth Macaisa" w:date="2025-05-07T22:11:00Z"/>
              <w:del w:id="1702" w:author="admin" w:date="2025-05-21T01:40:00Z"/>
              <w:rFonts w:ascii="Times New Roman" w:hAnsi="Times New Roman"/>
              <w:b/>
              <w:bCs/>
              <w:sz w:val="26"/>
              <w:szCs w:val="26"/>
            </w:rPr>
          </w:rPrChange>
        </w:rPr>
        <w:pPrChange w:id="1703" w:author="admin" w:date="2025-05-21T03:17:00Z">
          <w:pPr>
            <w:spacing w:line="480" w:lineRule="auto"/>
            <w:jc w:val="both"/>
          </w:pPr>
        </w:pPrChange>
      </w:pPr>
      <w:ins w:id="1704" w:author="Antoneth Macaisa" w:date="2025-05-07T22:11:00Z">
        <w:del w:id="1705" w:author="admin" w:date="2025-05-21T01:40:00Z">
          <w:r w:rsidRPr="00302815" w:rsidDel="002F785A">
            <w:rPr>
              <w:rFonts w:ascii="Times New Roman" w:hAnsi="Times New Roman"/>
              <w:sz w:val="26"/>
              <w:szCs w:val="26"/>
              <w:rPrChange w:id="1706" w:author="Antoneth Macaisa" w:date="2025-05-07T22:12:00Z">
                <w:rPr>
                  <w:rFonts w:ascii="Times New Roman" w:hAnsi="Times New Roman"/>
                  <w:b/>
                  <w:bCs/>
                  <w:sz w:val="26"/>
                  <w:szCs w:val="26"/>
                </w:rPr>
              </w:rPrChange>
            </w:rPr>
            <w:delText>Project Teams and their Responsibilities</w:delText>
          </w:r>
        </w:del>
        <w:del w:id="1707" w:author="admin" w:date="2025-05-20T22:18:00Z">
          <w:r w:rsidRPr="00302815" w:rsidDel="00FE27A9">
            <w:rPr>
              <w:rFonts w:ascii="Times New Roman" w:hAnsi="Times New Roman"/>
              <w:sz w:val="26"/>
              <w:szCs w:val="26"/>
              <w:rPrChange w:id="1708" w:author="Antoneth Macaisa" w:date="2025-05-07T22:12:00Z">
                <w:rPr>
                  <w:rFonts w:ascii="Times New Roman" w:hAnsi="Times New Roman"/>
                  <w:b/>
                  <w:bCs/>
                  <w:sz w:val="26"/>
                  <w:szCs w:val="26"/>
                </w:rPr>
              </w:rPrChange>
            </w:rPr>
            <w:delText xml:space="preserve"> </w:delText>
          </w:r>
        </w:del>
      </w:ins>
      <w:ins w:id="1709" w:author="Antoneth Macaisa" w:date="2025-05-07T22:23:00Z">
        <w:del w:id="1710" w:author="admin" w:date="2025-05-20T22:18:00Z">
          <w:r w:rsidR="00B15C58" w:rsidDel="00FE27A9">
            <w:rPr>
              <w:rFonts w:ascii="Times New Roman" w:hAnsi="Times New Roman"/>
              <w:sz w:val="26"/>
              <w:szCs w:val="26"/>
            </w:rPr>
            <w:delText>………</w:delText>
          </w:r>
        </w:del>
        <w:del w:id="1711" w:author="admin" w:date="2025-05-21T01:40:00Z">
          <w:r w:rsidR="00B15C58" w:rsidDel="002F785A">
            <w:rPr>
              <w:rFonts w:ascii="Times New Roman" w:hAnsi="Times New Roman"/>
              <w:sz w:val="26"/>
              <w:szCs w:val="26"/>
            </w:rPr>
            <w:delText>………</w:delText>
          </w:r>
        </w:del>
      </w:ins>
      <w:ins w:id="1712" w:author="Antoneth Macaisa" w:date="2025-05-19T17:14:00Z">
        <w:del w:id="1713" w:author="admin" w:date="2025-05-21T01:40:00Z">
          <w:r w:rsidR="00646FBA" w:rsidDel="002F785A">
            <w:rPr>
              <w:rFonts w:ascii="Times New Roman" w:hAnsi="Times New Roman"/>
              <w:sz w:val="26"/>
              <w:szCs w:val="26"/>
            </w:rPr>
            <w:delText>...</w:delText>
          </w:r>
        </w:del>
      </w:ins>
      <w:ins w:id="1714" w:author="Antoneth Macaisa" w:date="2025-05-07T22:23:00Z">
        <w:del w:id="1715" w:author="admin" w:date="2025-05-21T01:40:00Z">
          <w:r w:rsidR="00B15C58" w:rsidDel="002F785A">
            <w:rPr>
              <w:rFonts w:ascii="Times New Roman" w:hAnsi="Times New Roman"/>
              <w:sz w:val="26"/>
              <w:szCs w:val="26"/>
            </w:rPr>
            <w:delText>……………………..</w:delText>
          </w:r>
        </w:del>
      </w:ins>
      <w:ins w:id="1716" w:author="Antoneth Macaisa" w:date="2025-05-07T22:22:00Z">
        <w:del w:id="1717" w:author="admin" w:date="2025-05-21T01:40:00Z">
          <w:r w:rsidR="00B15C58" w:rsidDel="002F785A">
            <w:rPr>
              <w:rFonts w:ascii="Times New Roman" w:hAnsi="Times New Roman"/>
              <w:sz w:val="26"/>
              <w:szCs w:val="26"/>
            </w:rPr>
            <w:delText>1</w:delText>
          </w:r>
        </w:del>
      </w:ins>
      <w:ins w:id="1718" w:author="Antoneth Macaisa" w:date="2025-05-20T14:31:00Z">
        <w:del w:id="1719" w:author="admin" w:date="2025-05-21T01:40:00Z">
          <w:r w:rsidR="001B7763" w:rsidDel="002F785A">
            <w:rPr>
              <w:rFonts w:ascii="Times New Roman" w:hAnsi="Times New Roman"/>
              <w:sz w:val="26"/>
              <w:szCs w:val="26"/>
            </w:rPr>
            <w:delText>47</w:delText>
          </w:r>
        </w:del>
      </w:ins>
    </w:p>
    <w:p w14:paraId="27674A9A" w14:textId="7651EC86" w:rsidR="00302815" w:rsidRPr="00302815" w:rsidDel="002F785A" w:rsidRDefault="00302815">
      <w:pPr>
        <w:spacing w:after="0" w:line="480" w:lineRule="auto"/>
        <w:ind w:left="360"/>
        <w:rPr>
          <w:ins w:id="1720" w:author="Antoneth Macaisa" w:date="2025-05-07T20:43:00Z"/>
          <w:del w:id="1721" w:author="admin" w:date="2025-05-21T01:40:00Z"/>
          <w:rFonts w:ascii="Times New Roman" w:hAnsi="Times New Roman"/>
          <w:sz w:val="26"/>
          <w:szCs w:val="26"/>
          <w:rPrChange w:id="1722" w:author="Antoneth Macaisa" w:date="2025-05-07T22:12:00Z">
            <w:rPr>
              <w:ins w:id="1723" w:author="Antoneth Macaisa" w:date="2025-05-07T20:43:00Z"/>
              <w:del w:id="1724" w:author="admin" w:date="2025-05-21T01:40:00Z"/>
            </w:rPr>
          </w:rPrChange>
        </w:rPr>
        <w:pPrChange w:id="1725" w:author="admin" w:date="2025-05-21T03:17:00Z">
          <w:pPr/>
        </w:pPrChange>
      </w:pPr>
      <w:ins w:id="1726" w:author="Antoneth Macaisa" w:date="2025-05-07T22:11:00Z">
        <w:del w:id="1727" w:author="admin" w:date="2025-05-21T01:40:00Z">
          <w:r w:rsidRPr="00302815" w:rsidDel="002F785A">
            <w:rPr>
              <w:rFonts w:ascii="Times New Roman" w:hAnsi="Times New Roman"/>
              <w:sz w:val="26"/>
              <w:szCs w:val="26"/>
            </w:rPr>
            <w:delText>Budget Cost Management Plan</w:delText>
          </w:r>
        </w:del>
      </w:ins>
      <w:ins w:id="1728" w:author="Antoneth Macaisa" w:date="2025-05-07T22:23:00Z">
        <w:del w:id="1729" w:author="admin" w:date="2025-05-21T01:40:00Z">
          <w:r w:rsidR="00B15C58" w:rsidDel="002F785A">
            <w:rPr>
              <w:rFonts w:ascii="Times New Roman" w:hAnsi="Times New Roman"/>
              <w:sz w:val="26"/>
              <w:szCs w:val="26"/>
            </w:rPr>
            <w:delText>……………………………………………</w:delText>
          </w:r>
        </w:del>
        <w:del w:id="1730" w:author="admin" w:date="2025-05-20T22:19:00Z">
          <w:r w:rsidR="00B15C58" w:rsidDel="00FE27A9">
            <w:rPr>
              <w:rFonts w:ascii="Times New Roman" w:hAnsi="Times New Roman"/>
              <w:sz w:val="26"/>
              <w:szCs w:val="26"/>
            </w:rPr>
            <w:delText>……</w:delText>
          </w:r>
        </w:del>
      </w:ins>
      <w:ins w:id="1731" w:author="Antoneth Macaisa" w:date="2025-05-07T22:22:00Z">
        <w:del w:id="1732" w:author="admin" w:date="2025-05-20T22:18:00Z">
          <w:r w:rsidR="00B15C58" w:rsidDel="00FE27A9">
            <w:rPr>
              <w:rFonts w:ascii="Times New Roman" w:hAnsi="Times New Roman"/>
              <w:sz w:val="26"/>
              <w:szCs w:val="26"/>
            </w:rPr>
            <w:delText xml:space="preserve"> </w:delText>
          </w:r>
        </w:del>
        <w:del w:id="1733" w:author="admin" w:date="2025-05-21T01:40:00Z">
          <w:r w:rsidR="00B15C58" w:rsidDel="002F785A">
            <w:rPr>
              <w:rFonts w:ascii="Times New Roman" w:hAnsi="Times New Roman"/>
              <w:sz w:val="26"/>
              <w:szCs w:val="26"/>
            </w:rPr>
            <w:delText>1</w:delText>
          </w:r>
        </w:del>
      </w:ins>
      <w:ins w:id="1734" w:author="Antoneth Macaisa" w:date="2025-05-19T16:10:00Z">
        <w:del w:id="1735" w:author="admin" w:date="2025-05-21T01:40:00Z">
          <w:r w:rsidR="008D1A1F" w:rsidDel="002F785A">
            <w:rPr>
              <w:rFonts w:ascii="Times New Roman" w:hAnsi="Times New Roman"/>
              <w:sz w:val="26"/>
              <w:szCs w:val="26"/>
            </w:rPr>
            <w:delText>4</w:delText>
          </w:r>
        </w:del>
      </w:ins>
      <w:ins w:id="1736" w:author="Antoneth Macaisa" w:date="2025-05-20T14:31:00Z">
        <w:del w:id="1737" w:author="admin" w:date="2025-05-21T01:40:00Z">
          <w:r w:rsidR="001B7763" w:rsidDel="002F785A">
            <w:rPr>
              <w:rFonts w:ascii="Times New Roman" w:hAnsi="Times New Roman"/>
              <w:sz w:val="26"/>
              <w:szCs w:val="26"/>
            </w:rPr>
            <w:delText>9</w:delText>
          </w:r>
        </w:del>
      </w:ins>
    </w:p>
    <w:p w14:paraId="3E5FC0DB" w14:textId="58C13175" w:rsidR="007345A4" w:rsidRPr="00646FBA" w:rsidDel="00F7027D" w:rsidRDefault="00646FBA">
      <w:pPr>
        <w:spacing w:after="0" w:line="480" w:lineRule="auto"/>
        <w:ind w:left="360" w:hanging="360"/>
        <w:rPr>
          <w:ins w:id="1738" w:author="Antoneth Macaisa" w:date="2025-05-07T20:43:00Z"/>
          <w:del w:id="1739" w:author="admin" w:date="2025-05-21T01:01:00Z"/>
          <w:rFonts w:ascii="Times New Roman" w:hAnsi="Times New Roman"/>
          <w:b/>
          <w:bCs/>
          <w:sz w:val="26"/>
          <w:szCs w:val="26"/>
          <w:rPrChange w:id="1740" w:author="Antoneth Macaisa" w:date="2025-05-19T17:13:00Z">
            <w:rPr>
              <w:ins w:id="1741" w:author="Antoneth Macaisa" w:date="2025-05-07T20:43:00Z"/>
              <w:del w:id="1742" w:author="admin" w:date="2025-05-21T01:01:00Z"/>
            </w:rPr>
          </w:rPrChange>
        </w:rPr>
        <w:pPrChange w:id="1743" w:author="admin" w:date="2025-05-21T03:17:00Z">
          <w:pPr/>
        </w:pPrChange>
      </w:pPr>
      <w:ins w:id="1744" w:author="Antoneth Macaisa" w:date="2025-05-19T17:15:00Z">
        <w:del w:id="1745" w:author="admin" w:date="2025-05-21T01:40:00Z">
          <w:r w:rsidDel="002F785A">
            <w:rPr>
              <w:rFonts w:ascii="Times New Roman" w:hAnsi="Times New Roman"/>
              <w:b/>
              <w:bCs/>
              <w:sz w:val="26"/>
              <w:szCs w:val="26"/>
            </w:rPr>
            <w:delText>BIBLIOGRAPHY</w:delText>
          </w:r>
        </w:del>
      </w:ins>
      <w:ins w:id="1746" w:author="Antoneth Macaisa" w:date="2025-05-20T14:31:00Z">
        <w:del w:id="1747" w:author="admin" w:date="2025-05-21T01:40:00Z">
          <w:r w:rsidR="001B7763" w:rsidDel="002F785A">
            <w:rPr>
              <w:rFonts w:ascii="Times New Roman" w:hAnsi="Times New Roman"/>
              <w:b/>
              <w:bCs/>
              <w:sz w:val="26"/>
              <w:szCs w:val="26"/>
            </w:rPr>
            <w:delText>…………………………………………………………</w:delText>
          </w:r>
        </w:del>
        <w:del w:id="1748" w:author="admin" w:date="2025-05-20T22:19:00Z">
          <w:r w:rsidR="001B7763" w:rsidDel="00FE27A9">
            <w:rPr>
              <w:rFonts w:ascii="Times New Roman" w:hAnsi="Times New Roman"/>
              <w:b/>
              <w:bCs/>
              <w:sz w:val="26"/>
              <w:szCs w:val="26"/>
            </w:rPr>
            <w:delText>…...</w:delText>
          </w:r>
        </w:del>
        <w:del w:id="1749" w:author="admin" w:date="2025-05-21T01:40:00Z">
          <w:r w:rsidR="001B7763" w:rsidDel="002F785A">
            <w:rPr>
              <w:rFonts w:ascii="Times New Roman" w:hAnsi="Times New Roman"/>
              <w:b/>
              <w:bCs/>
              <w:sz w:val="26"/>
              <w:szCs w:val="26"/>
            </w:rPr>
            <w:delText>150</w:delText>
          </w:r>
        </w:del>
      </w:ins>
    </w:p>
    <w:p w14:paraId="6068543B" w14:textId="77777777" w:rsidR="007345A4" w:rsidRPr="00BE2C17" w:rsidDel="00F7027D" w:rsidRDefault="007345A4">
      <w:pPr>
        <w:tabs>
          <w:tab w:val="center" w:pos="4320"/>
          <w:tab w:val="right" w:pos="8640"/>
        </w:tabs>
        <w:spacing w:after="0" w:line="480" w:lineRule="auto"/>
        <w:rPr>
          <w:ins w:id="1750" w:author="Antoneth Macaisa" w:date="2025-05-07T20:41:00Z"/>
          <w:del w:id="1751" w:author="admin" w:date="2025-05-21T01:01:00Z"/>
          <w:rFonts w:ascii="Times New Roman" w:hAnsi="Times New Roman"/>
          <w:b/>
          <w:sz w:val="26"/>
          <w:szCs w:val="26"/>
        </w:rPr>
        <w:pPrChange w:id="1752" w:author="admin" w:date="2025-05-21T03:17:00Z">
          <w:pPr>
            <w:tabs>
              <w:tab w:val="center" w:pos="4320"/>
              <w:tab w:val="right" w:pos="8640"/>
            </w:tabs>
            <w:spacing w:after="0" w:line="240" w:lineRule="auto"/>
          </w:pPr>
        </w:pPrChange>
      </w:pPr>
    </w:p>
    <w:p w14:paraId="684A3BFE" w14:textId="06934440" w:rsidR="003C44D2" w:rsidRPr="00BE2C17" w:rsidDel="002F785A" w:rsidRDefault="003C44D2">
      <w:pPr>
        <w:tabs>
          <w:tab w:val="center" w:pos="4320"/>
          <w:tab w:val="right" w:pos="8640"/>
        </w:tabs>
        <w:spacing w:after="0" w:line="480" w:lineRule="auto"/>
        <w:rPr>
          <w:ins w:id="1753" w:author="Antoneth Macaisa" w:date="2025-05-07T20:41:00Z"/>
          <w:del w:id="1754" w:author="admin" w:date="2025-05-21T01:40:00Z"/>
          <w:rFonts w:ascii="Times New Roman" w:hAnsi="Times New Roman"/>
          <w:b/>
          <w:sz w:val="26"/>
          <w:szCs w:val="26"/>
        </w:rPr>
        <w:pPrChange w:id="1755" w:author="admin" w:date="2025-05-21T03:17:00Z">
          <w:pPr>
            <w:tabs>
              <w:tab w:val="center" w:pos="4320"/>
              <w:tab w:val="right" w:pos="8640"/>
            </w:tabs>
            <w:spacing w:after="0" w:line="240" w:lineRule="auto"/>
          </w:pPr>
        </w:pPrChange>
      </w:pPr>
    </w:p>
    <w:p w14:paraId="40D4DC80" w14:textId="62BE1876" w:rsidR="007345A4" w:rsidDel="002F785A" w:rsidRDefault="007345A4">
      <w:pPr>
        <w:tabs>
          <w:tab w:val="center" w:pos="4320"/>
          <w:tab w:val="right" w:pos="8640"/>
        </w:tabs>
        <w:spacing w:after="0" w:line="480" w:lineRule="auto"/>
        <w:rPr>
          <w:ins w:id="1756" w:author="Antoneth Macaisa" w:date="2025-05-07T21:06:00Z"/>
          <w:del w:id="1757" w:author="admin" w:date="2025-05-21T01:40:00Z"/>
          <w:rFonts w:ascii="Times New Roman" w:hAnsi="Times New Roman"/>
          <w:b/>
          <w:sz w:val="26"/>
          <w:szCs w:val="26"/>
        </w:rPr>
        <w:pPrChange w:id="1758" w:author="admin" w:date="2025-05-21T03:17:00Z">
          <w:pPr>
            <w:tabs>
              <w:tab w:val="center" w:pos="4320"/>
              <w:tab w:val="right" w:pos="8640"/>
            </w:tabs>
            <w:spacing w:after="0"/>
            <w:jc w:val="center"/>
          </w:pPr>
        </w:pPrChange>
      </w:pPr>
      <w:ins w:id="1759" w:author="Antoneth Macaisa" w:date="2025-05-07T20:45:00Z">
        <w:del w:id="1760" w:author="admin" w:date="2025-05-21T01:40:00Z">
          <w:r w:rsidRPr="00BE2C17" w:rsidDel="002F785A">
            <w:rPr>
              <w:rFonts w:ascii="Times New Roman" w:hAnsi="Times New Roman"/>
              <w:b/>
              <w:sz w:val="26"/>
              <w:szCs w:val="26"/>
            </w:rPr>
            <w:delText>LIST OF FIGURES</w:delText>
          </w:r>
        </w:del>
      </w:ins>
    </w:p>
    <w:p w14:paraId="654B8337" w14:textId="77A6545E" w:rsidR="00C06692" w:rsidDel="002F785A" w:rsidRDefault="00965654">
      <w:pPr>
        <w:tabs>
          <w:tab w:val="center" w:pos="4320"/>
          <w:tab w:val="right" w:pos="8640"/>
        </w:tabs>
        <w:spacing w:after="0" w:line="480" w:lineRule="auto"/>
        <w:rPr>
          <w:ins w:id="1761" w:author="Antoneth Macaisa" w:date="2025-05-07T21:03:00Z"/>
          <w:del w:id="1762" w:author="admin" w:date="2025-05-21T01:40:00Z"/>
          <w:rFonts w:ascii="Times New Roman" w:hAnsi="Times New Roman"/>
          <w:b/>
          <w:sz w:val="26"/>
          <w:szCs w:val="26"/>
        </w:rPr>
        <w:pPrChange w:id="1763" w:author="admin" w:date="2025-05-21T03:17:00Z">
          <w:pPr>
            <w:tabs>
              <w:tab w:val="center" w:pos="4320"/>
              <w:tab w:val="right" w:pos="8640"/>
            </w:tabs>
            <w:spacing w:after="0" w:line="240" w:lineRule="auto"/>
            <w:jc w:val="center"/>
          </w:pPr>
        </w:pPrChange>
      </w:pPr>
      <w:ins w:id="1764" w:author="Antoneth Macaisa" w:date="2025-05-19T14:00:00Z">
        <w:del w:id="1765" w:author="admin" w:date="2025-05-21T01:40:00Z">
          <w:r w:rsidDel="002F785A">
            <w:rPr>
              <w:rFonts w:ascii="Times New Roman" w:hAnsi="Times New Roman"/>
              <w:b/>
              <w:sz w:val="26"/>
              <w:szCs w:val="26"/>
            </w:rPr>
            <w:delText>FIGURE</w:delText>
          </w:r>
        </w:del>
      </w:ins>
      <w:ins w:id="1766" w:author="Antoneth Macaisa" w:date="2025-05-07T21:06:00Z">
        <w:del w:id="1767" w:author="admin" w:date="2025-05-21T01:40:00Z">
          <w:r w:rsidR="00C06692" w:rsidDel="002F785A">
            <w:rPr>
              <w:rFonts w:ascii="Times New Roman" w:hAnsi="Times New Roman"/>
              <w:b/>
              <w:sz w:val="26"/>
              <w:szCs w:val="26"/>
            </w:rPr>
            <w:tab/>
          </w:r>
          <w:r w:rsidR="00C06692" w:rsidDel="002F785A">
            <w:rPr>
              <w:rFonts w:ascii="Times New Roman" w:hAnsi="Times New Roman"/>
              <w:b/>
              <w:sz w:val="26"/>
              <w:szCs w:val="26"/>
            </w:rPr>
            <w:tab/>
            <w:delText>PAGE</w:delText>
          </w:r>
        </w:del>
      </w:ins>
    </w:p>
    <w:p w14:paraId="3DD16389" w14:textId="0190CD75" w:rsidR="00BE2C17" w:rsidRPr="00124B9B" w:rsidDel="002F785A" w:rsidRDefault="00965654">
      <w:pPr>
        <w:spacing w:after="0" w:line="480" w:lineRule="auto"/>
        <w:ind w:left="1080" w:hanging="630"/>
        <w:rPr>
          <w:ins w:id="1768" w:author="Antoneth Macaisa" w:date="2025-05-07T21:04:00Z"/>
          <w:del w:id="1769" w:author="admin" w:date="2025-05-21T01:40:00Z"/>
          <w:rFonts w:ascii="Times New Roman" w:hAnsi="Times New Roman"/>
          <w:sz w:val="26"/>
          <w:szCs w:val="26"/>
        </w:rPr>
        <w:pPrChange w:id="1770" w:author="admin" w:date="2025-05-21T03:17:00Z">
          <w:pPr/>
        </w:pPrChange>
      </w:pPr>
      <w:ins w:id="1771" w:author="Antoneth Macaisa" w:date="2025-05-19T14:00:00Z">
        <w:del w:id="1772" w:author="admin" w:date="2025-05-21T01:40:00Z">
          <w:r w:rsidDel="002F785A">
            <w:rPr>
              <w:rFonts w:ascii="Times New Roman" w:hAnsi="Times New Roman"/>
              <w:sz w:val="26"/>
              <w:szCs w:val="26"/>
            </w:rPr>
            <w:delText>1</w:delText>
          </w:r>
          <w:r w:rsidDel="002F785A">
            <w:rPr>
              <w:rFonts w:ascii="Times New Roman" w:hAnsi="Times New Roman"/>
              <w:sz w:val="26"/>
              <w:szCs w:val="26"/>
            </w:rPr>
            <w:tab/>
          </w:r>
        </w:del>
      </w:ins>
      <w:ins w:id="1773" w:author="Antoneth Macaisa" w:date="2025-05-07T21:04:00Z">
        <w:del w:id="1774" w:author="admin" w:date="2025-05-21T01:40:00Z">
          <w:r w:rsidR="00BE2C17" w:rsidRPr="00124B9B" w:rsidDel="002F785A">
            <w:rPr>
              <w:rFonts w:ascii="Times New Roman" w:hAnsi="Times New Roman"/>
              <w:sz w:val="26"/>
              <w:szCs w:val="26"/>
            </w:rPr>
            <w:delText xml:space="preserve">System Architecture Diagram </w:delText>
          </w:r>
        </w:del>
      </w:ins>
      <w:ins w:id="1775" w:author="Antoneth Macaisa" w:date="2025-05-07T21:57:00Z">
        <w:del w:id="1776" w:author="admin" w:date="2025-05-20T23:28:00Z">
          <w:r w:rsidR="007D7493" w:rsidDel="002666C9">
            <w:rPr>
              <w:rFonts w:ascii="Times New Roman" w:hAnsi="Times New Roman"/>
              <w:sz w:val="26"/>
              <w:szCs w:val="26"/>
            </w:rPr>
            <w:delText>………</w:delText>
          </w:r>
        </w:del>
        <w:del w:id="1777" w:author="admin" w:date="2025-05-21T01:40:00Z">
          <w:r w:rsidR="007D7493" w:rsidDel="002F785A">
            <w:rPr>
              <w:rFonts w:ascii="Times New Roman" w:hAnsi="Times New Roman"/>
              <w:sz w:val="26"/>
              <w:szCs w:val="26"/>
            </w:rPr>
            <w:delText>…………………………</w:delText>
          </w:r>
        </w:del>
      </w:ins>
      <w:ins w:id="1778" w:author="Antoneth Macaisa" w:date="2025-05-19T14:08:00Z">
        <w:del w:id="1779" w:author="admin" w:date="2025-05-21T01:40:00Z">
          <w:r w:rsidDel="002F785A">
            <w:rPr>
              <w:rFonts w:ascii="Times New Roman" w:hAnsi="Times New Roman"/>
              <w:sz w:val="26"/>
              <w:szCs w:val="26"/>
            </w:rPr>
            <w:delText>.</w:delText>
          </w:r>
        </w:del>
      </w:ins>
      <w:ins w:id="1780" w:author="Antoneth Macaisa" w:date="2025-05-07T21:57:00Z">
        <w:del w:id="1781" w:author="admin" w:date="2025-05-21T01:40:00Z">
          <w:r w:rsidR="007D7493" w:rsidDel="002F785A">
            <w:rPr>
              <w:rFonts w:ascii="Times New Roman" w:hAnsi="Times New Roman"/>
              <w:sz w:val="26"/>
              <w:szCs w:val="26"/>
            </w:rPr>
            <w:delText>…………</w:delText>
          </w:r>
        </w:del>
      </w:ins>
      <w:ins w:id="1782" w:author="Antoneth Macaisa" w:date="2025-05-19T16:49:00Z">
        <w:del w:id="1783" w:author="admin" w:date="2025-05-21T01:40:00Z">
          <w:r w:rsidR="000B4508" w:rsidDel="002F785A">
            <w:rPr>
              <w:rFonts w:ascii="Times New Roman" w:hAnsi="Times New Roman"/>
              <w:sz w:val="26"/>
              <w:szCs w:val="26"/>
            </w:rPr>
            <w:delText>28</w:delText>
          </w:r>
        </w:del>
      </w:ins>
    </w:p>
    <w:p w14:paraId="24E44DE6" w14:textId="26026600" w:rsidR="00BE2C17" w:rsidRPr="00124B9B" w:rsidDel="002F785A" w:rsidRDefault="00965654">
      <w:pPr>
        <w:spacing w:after="0" w:line="480" w:lineRule="auto"/>
        <w:ind w:left="1080" w:hanging="630"/>
        <w:rPr>
          <w:ins w:id="1784" w:author="Antoneth Macaisa" w:date="2025-05-07T21:04:00Z"/>
          <w:del w:id="1785" w:author="admin" w:date="2025-05-21T01:40:00Z"/>
          <w:rFonts w:ascii="Times New Roman" w:hAnsi="Times New Roman"/>
          <w:sz w:val="26"/>
          <w:szCs w:val="26"/>
        </w:rPr>
        <w:pPrChange w:id="1786" w:author="admin" w:date="2025-05-21T03:17:00Z">
          <w:pPr/>
        </w:pPrChange>
      </w:pPr>
      <w:ins w:id="1787" w:author="Antoneth Macaisa" w:date="2025-05-19T14:00:00Z">
        <w:del w:id="1788" w:author="admin" w:date="2025-05-21T01:40:00Z">
          <w:r w:rsidDel="002F785A">
            <w:rPr>
              <w:rFonts w:ascii="Times New Roman" w:hAnsi="Times New Roman"/>
              <w:sz w:val="26"/>
              <w:szCs w:val="26"/>
            </w:rPr>
            <w:delText>2</w:delText>
          </w:r>
          <w:r w:rsidDel="002F785A">
            <w:rPr>
              <w:rFonts w:ascii="Times New Roman" w:hAnsi="Times New Roman"/>
              <w:sz w:val="26"/>
              <w:szCs w:val="26"/>
            </w:rPr>
            <w:tab/>
          </w:r>
        </w:del>
      </w:ins>
      <w:ins w:id="1789" w:author="Antoneth Macaisa" w:date="2025-05-07T21:04:00Z">
        <w:del w:id="1790" w:author="admin" w:date="2025-05-21T01:40:00Z">
          <w:r w:rsidR="00BE2C17" w:rsidRPr="00124B9B" w:rsidDel="002F785A">
            <w:rPr>
              <w:rFonts w:ascii="Times New Roman" w:hAnsi="Times New Roman"/>
              <w:sz w:val="26"/>
              <w:szCs w:val="26"/>
            </w:rPr>
            <w:delText>Agile Method</w:delText>
          </w:r>
        </w:del>
      </w:ins>
      <w:ins w:id="1791" w:author="Antoneth Macaisa" w:date="2025-05-07T21:39:00Z">
        <w:del w:id="1792" w:author="admin" w:date="2025-05-21T01:40:00Z">
          <w:r w:rsidR="00DD2661" w:rsidDel="002F785A">
            <w:rPr>
              <w:rFonts w:ascii="Times New Roman" w:hAnsi="Times New Roman"/>
              <w:sz w:val="26"/>
              <w:szCs w:val="26"/>
            </w:rPr>
            <w:delText xml:space="preserve"> </w:delText>
          </w:r>
        </w:del>
      </w:ins>
      <w:ins w:id="1793" w:author="Antoneth Macaisa" w:date="2025-05-07T21:57:00Z">
        <w:del w:id="1794" w:author="admin" w:date="2025-05-20T23:28:00Z">
          <w:r w:rsidR="007D7493" w:rsidDel="002666C9">
            <w:rPr>
              <w:rFonts w:ascii="Times New Roman" w:hAnsi="Times New Roman"/>
              <w:sz w:val="26"/>
              <w:szCs w:val="26"/>
            </w:rPr>
            <w:delText>…………</w:delText>
          </w:r>
        </w:del>
        <w:del w:id="1795" w:author="admin" w:date="2025-05-21T01:40:00Z">
          <w:r w:rsidR="007D7493" w:rsidDel="002F785A">
            <w:rPr>
              <w:rFonts w:ascii="Times New Roman" w:hAnsi="Times New Roman"/>
              <w:sz w:val="26"/>
              <w:szCs w:val="26"/>
            </w:rPr>
            <w:delText>…………………………………………</w:delText>
          </w:r>
        </w:del>
      </w:ins>
      <w:ins w:id="1796" w:author="Antoneth Macaisa" w:date="2025-05-19T14:08:00Z">
        <w:del w:id="1797" w:author="admin" w:date="2025-05-21T01:40:00Z">
          <w:r w:rsidDel="002F785A">
            <w:rPr>
              <w:rFonts w:ascii="Times New Roman" w:hAnsi="Times New Roman"/>
              <w:sz w:val="26"/>
              <w:szCs w:val="26"/>
            </w:rPr>
            <w:delText>.</w:delText>
          </w:r>
        </w:del>
      </w:ins>
      <w:ins w:id="1798" w:author="Antoneth Macaisa" w:date="2025-05-07T21:57:00Z">
        <w:del w:id="1799" w:author="admin" w:date="2025-05-21T01:40:00Z">
          <w:r w:rsidR="007D7493" w:rsidDel="002F785A">
            <w:rPr>
              <w:rFonts w:ascii="Times New Roman" w:hAnsi="Times New Roman"/>
              <w:sz w:val="26"/>
              <w:szCs w:val="26"/>
            </w:rPr>
            <w:delText>……….</w:delText>
          </w:r>
        </w:del>
      </w:ins>
      <w:ins w:id="1800" w:author="Antoneth Macaisa" w:date="2025-05-19T16:49:00Z">
        <w:del w:id="1801" w:author="admin" w:date="2025-05-21T01:40:00Z">
          <w:r w:rsidR="000B4508" w:rsidDel="002F785A">
            <w:rPr>
              <w:rFonts w:ascii="Times New Roman" w:hAnsi="Times New Roman"/>
              <w:sz w:val="26"/>
              <w:szCs w:val="26"/>
            </w:rPr>
            <w:delText>54</w:delText>
          </w:r>
        </w:del>
      </w:ins>
    </w:p>
    <w:p w14:paraId="658D284D" w14:textId="7F1EAB2F" w:rsidR="00BE2C17" w:rsidRPr="00124B9B" w:rsidDel="002F785A" w:rsidRDefault="00965654">
      <w:pPr>
        <w:spacing w:after="0" w:line="480" w:lineRule="auto"/>
        <w:ind w:left="1080" w:hanging="630"/>
        <w:rPr>
          <w:ins w:id="1802" w:author="Antoneth Macaisa" w:date="2025-05-07T21:04:00Z"/>
          <w:del w:id="1803" w:author="admin" w:date="2025-05-21T01:40:00Z"/>
          <w:rFonts w:ascii="Times New Roman" w:hAnsi="Times New Roman"/>
          <w:sz w:val="26"/>
          <w:szCs w:val="26"/>
        </w:rPr>
        <w:pPrChange w:id="1804" w:author="admin" w:date="2025-05-21T03:17:00Z">
          <w:pPr/>
        </w:pPrChange>
      </w:pPr>
      <w:ins w:id="1805" w:author="Antoneth Macaisa" w:date="2025-05-19T14:00:00Z">
        <w:del w:id="1806" w:author="admin" w:date="2025-05-21T01:40:00Z">
          <w:r w:rsidDel="002F785A">
            <w:rPr>
              <w:rFonts w:ascii="Times New Roman" w:hAnsi="Times New Roman"/>
              <w:sz w:val="26"/>
              <w:szCs w:val="26"/>
            </w:rPr>
            <w:delText>3</w:delText>
          </w:r>
          <w:r w:rsidDel="002F785A">
            <w:rPr>
              <w:rFonts w:ascii="Times New Roman" w:hAnsi="Times New Roman"/>
              <w:sz w:val="26"/>
              <w:szCs w:val="26"/>
            </w:rPr>
            <w:tab/>
          </w:r>
        </w:del>
      </w:ins>
      <w:ins w:id="1807" w:author="Antoneth Macaisa" w:date="2025-05-07T21:04:00Z">
        <w:del w:id="1808" w:author="admin" w:date="2025-05-21T01:40:00Z">
          <w:r w:rsidR="00BE2C17" w:rsidRPr="00124B9B" w:rsidDel="002F785A">
            <w:rPr>
              <w:rFonts w:ascii="Times New Roman" w:hAnsi="Times New Roman"/>
              <w:sz w:val="26"/>
              <w:szCs w:val="26"/>
            </w:rPr>
            <w:delText>Top-Down Approac</w:delText>
          </w:r>
        </w:del>
      </w:ins>
      <w:ins w:id="1809" w:author="Antoneth Macaisa" w:date="2025-05-07T21:57:00Z">
        <w:del w:id="1810" w:author="admin" w:date="2025-05-21T01:40:00Z">
          <w:r w:rsidR="007D7493" w:rsidDel="002F785A">
            <w:rPr>
              <w:rFonts w:ascii="Times New Roman" w:hAnsi="Times New Roman"/>
              <w:sz w:val="26"/>
              <w:szCs w:val="26"/>
            </w:rPr>
            <w:delText>h</w:delText>
          </w:r>
        </w:del>
      </w:ins>
      <w:ins w:id="1811" w:author="Antoneth Macaisa" w:date="2025-05-07T21:39:00Z">
        <w:del w:id="1812" w:author="admin" w:date="2025-05-21T01:40:00Z">
          <w:r w:rsidR="00DD2661" w:rsidDel="002F785A">
            <w:rPr>
              <w:rFonts w:ascii="Times New Roman" w:hAnsi="Times New Roman"/>
              <w:sz w:val="26"/>
              <w:szCs w:val="26"/>
            </w:rPr>
            <w:delText xml:space="preserve"> </w:delText>
          </w:r>
        </w:del>
      </w:ins>
      <w:ins w:id="1813" w:author="Antoneth Macaisa" w:date="2025-05-07T21:57:00Z">
        <w:del w:id="1814" w:author="admin" w:date="2025-05-20T23:28:00Z">
          <w:r w:rsidR="007D7493" w:rsidDel="004623A0">
            <w:rPr>
              <w:rFonts w:ascii="Times New Roman" w:hAnsi="Times New Roman"/>
              <w:sz w:val="26"/>
              <w:szCs w:val="26"/>
            </w:rPr>
            <w:delText>………</w:delText>
          </w:r>
        </w:del>
        <w:del w:id="1815" w:author="admin" w:date="2025-05-21T01:40:00Z">
          <w:r w:rsidR="007D7493" w:rsidDel="002F785A">
            <w:rPr>
              <w:rFonts w:ascii="Times New Roman" w:hAnsi="Times New Roman"/>
              <w:sz w:val="26"/>
              <w:szCs w:val="26"/>
            </w:rPr>
            <w:delText>……………………………………</w:delText>
          </w:r>
        </w:del>
      </w:ins>
      <w:ins w:id="1816" w:author="Antoneth Macaisa" w:date="2025-05-19T14:08:00Z">
        <w:del w:id="1817" w:author="admin" w:date="2025-05-21T01:40:00Z">
          <w:r w:rsidDel="002F785A">
            <w:rPr>
              <w:rFonts w:ascii="Times New Roman" w:hAnsi="Times New Roman"/>
              <w:sz w:val="26"/>
              <w:szCs w:val="26"/>
            </w:rPr>
            <w:delText>.</w:delText>
          </w:r>
        </w:del>
      </w:ins>
      <w:ins w:id="1818" w:author="Antoneth Macaisa" w:date="2025-05-07T21:57:00Z">
        <w:del w:id="1819" w:author="admin" w:date="2025-05-21T01:40:00Z">
          <w:r w:rsidR="007D7493" w:rsidDel="002F785A">
            <w:rPr>
              <w:rFonts w:ascii="Times New Roman" w:hAnsi="Times New Roman"/>
              <w:sz w:val="26"/>
              <w:szCs w:val="26"/>
            </w:rPr>
            <w:delText>……….</w:delText>
          </w:r>
        </w:del>
      </w:ins>
      <w:ins w:id="1820" w:author="Antoneth Macaisa" w:date="2025-05-19T16:33:00Z">
        <w:del w:id="1821" w:author="admin" w:date="2025-05-21T01:40:00Z">
          <w:r w:rsidR="00DA3CB6" w:rsidDel="002F785A">
            <w:rPr>
              <w:rFonts w:ascii="Times New Roman" w:hAnsi="Times New Roman"/>
              <w:sz w:val="26"/>
              <w:szCs w:val="26"/>
            </w:rPr>
            <w:delText>5</w:delText>
          </w:r>
        </w:del>
      </w:ins>
      <w:ins w:id="1822" w:author="Antoneth Macaisa" w:date="2025-05-19T16:49:00Z">
        <w:del w:id="1823" w:author="admin" w:date="2025-05-21T01:40:00Z">
          <w:r w:rsidR="000B4508" w:rsidDel="002F785A">
            <w:rPr>
              <w:rFonts w:ascii="Times New Roman" w:hAnsi="Times New Roman"/>
              <w:sz w:val="26"/>
              <w:szCs w:val="26"/>
            </w:rPr>
            <w:delText>6</w:delText>
          </w:r>
        </w:del>
      </w:ins>
      <w:ins w:id="1824" w:author="Antoneth Macaisa" w:date="2025-05-07T21:39:00Z">
        <w:del w:id="1825" w:author="admin" w:date="2025-05-21T01:40:00Z">
          <w:r w:rsidR="00DD2661" w:rsidDel="002F785A">
            <w:rPr>
              <w:rFonts w:ascii="Times New Roman" w:hAnsi="Times New Roman"/>
              <w:sz w:val="26"/>
              <w:szCs w:val="26"/>
            </w:rPr>
            <w:delText xml:space="preserve"> </w:delText>
          </w:r>
        </w:del>
      </w:ins>
    </w:p>
    <w:p w14:paraId="734FF134" w14:textId="44913B64" w:rsidR="00BE2C17" w:rsidRPr="00124B9B" w:rsidDel="002F785A" w:rsidRDefault="00965654">
      <w:pPr>
        <w:spacing w:after="0" w:line="480" w:lineRule="auto"/>
        <w:ind w:left="1080" w:hanging="630"/>
        <w:rPr>
          <w:ins w:id="1826" w:author="Antoneth Macaisa" w:date="2025-05-07T21:04:00Z"/>
          <w:del w:id="1827" w:author="admin" w:date="2025-05-21T01:40:00Z"/>
          <w:rFonts w:ascii="Times New Roman" w:hAnsi="Times New Roman"/>
          <w:sz w:val="26"/>
          <w:szCs w:val="26"/>
          <w:lang w:val="en-US"/>
        </w:rPr>
        <w:pPrChange w:id="1828" w:author="admin" w:date="2025-05-21T03:17:00Z">
          <w:pPr/>
        </w:pPrChange>
      </w:pPr>
      <w:ins w:id="1829" w:author="Antoneth Macaisa" w:date="2025-05-19T14:00:00Z">
        <w:del w:id="1830" w:author="admin" w:date="2025-05-21T01:40:00Z">
          <w:r w:rsidDel="002F785A">
            <w:rPr>
              <w:rFonts w:ascii="Times New Roman" w:hAnsi="Times New Roman"/>
              <w:sz w:val="26"/>
              <w:szCs w:val="26"/>
              <w:lang w:val="en-US"/>
            </w:rPr>
            <w:delText>4</w:delText>
          </w:r>
          <w:r w:rsidDel="002F785A">
            <w:rPr>
              <w:rFonts w:ascii="Times New Roman" w:hAnsi="Times New Roman"/>
              <w:sz w:val="26"/>
              <w:szCs w:val="26"/>
              <w:lang w:val="en-US"/>
            </w:rPr>
            <w:tab/>
          </w:r>
        </w:del>
      </w:ins>
      <w:ins w:id="1831" w:author="Antoneth Macaisa" w:date="2025-05-07T21:04:00Z">
        <w:del w:id="1832" w:author="admin" w:date="2025-05-21T01:40:00Z">
          <w:r w:rsidR="00BE2C17" w:rsidRPr="00124B9B" w:rsidDel="002F785A">
            <w:rPr>
              <w:rFonts w:ascii="Times New Roman" w:hAnsi="Times New Roman"/>
              <w:sz w:val="26"/>
              <w:szCs w:val="26"/>
              <w:lang w:val="en-US"/>
            </w:rPr>
            <w:delText>Context Flow Diagram</w:delText>
          </w:r>
        </w:del>
      </w:ins>
      <w:ins w:id="1833" w:author="Antoneth Macaisa" w:date="2025-05-07T21:39:00Z">
        <w:del w:id="1834" w:author="admin" w:date="2025-05-21T01:40:00Z">
          <w:r w:rsidR="00DD2661" w:rsidDel="002F785A">
            <w:rPr>
              <w:rFonts w:ascii="Times New Roman" w:hAnsi="Times New Roman"/>
              <w:sz w:val="26"/>
              <w:szCs w:val="26"/>
              <w:lang w:val="en-US"/>
            </w:rPr>
            <w:delText xml:space="preserve"> </w:delText>
          </w:r>
        </w:del>
      </w:ins>
      <w:ins w:id="1835" w:author="Antoneth Macaisa" w:date="2025-05-07T21:57:00Z">
        <w:del w:id="1836" w:author="admin" w:date="2025-05-20T23:28:00Z">
          <w:r w:rsidR="007D7493" w:rsidDel="004623A0">
            <w:rPr>
              <w:rFonts w:ascii="Times New Roman" w:hAnsi="Times New Roman"/>
              <w:sz w:val="26"/>
              <w:szCs w:val="26"/>
              <w:lang w:val="en-US"/>
            </w:rPr>
            <w:delText>…………………</w:delText>
          </w:r>
        </w:del>
        <w:del w:id="1837" w:author="admin" w:date="2025-05-21T01:40:00Z">
          <w:r w:rsidR="007D7493" w:rsidDel="002F785A">
            <w:rPr>
              <w:rFonts w:ascii="Times New Roman" w:hAnsi="Times New Roman"/>
              <w:sz w:val="26"/>
              <w:szCs w:val="26"/>
              <w:lang w:val="en-US"/>
            </w:rPr>
            <w:delText>………………………………...</w:delText>
          </w:r>
        </w:del>
      </w:ins>
      <w:ins w:id="1838" w:author="Antoneth Macaisa" w:date="2025-05-19T16:48:00Z">
        <w:del w:id="1839" w:author="admin" w:date="2025-05-21T01:40:00Z">
          <w:r w:rsidR="000B4508" w:rsidDel="002F785A">
            <w:rPr>
              <w:rFonts w:ascii="Times New Roman" w:hAnsi="Times New Roman"/>
              <w:sz w:val="26"/>
              <w:szCs w:val="26"/>
              <w:lang w:val="en-US"/>
            </w:rPr>
            <w:delText>60</w:delText>
          </w:r>
        </w:del>
      </w:ins>
    </w:p>
    <w:p w14:paraId="5CE552EC" w14:textId="109461C0" w:rsidR="00BE2C17" w:rsidRPr="00124B9B" w:rsidDel="002F785A" w:rsidRDefault="00965654">
      <w:pPr>
        <w:spacing w:after="0" w:line="480" w:lineRule="auto"/>
        <w:ind w:left="1080" w:hanging="630"/>
        <w:rPr>
          <w:ins w:id="1840" w:author="Antoneth Macaisa" w:date="2025-05-07T21:04:00Z"/>
          <w:del w:id="1841" w:author="admin" w:date="2025-05-21T01:40:00Z"/>
          <w:rFonts w:ascii="Times New Roman" w:hAnsi="Times New Roman"/>
          <w:sz w:val="26"/>
          <w:szCs w:val="26"/>
        </w:rPr>
        <w:pPrChange w:id="1842" w:author="admin" w:date="2025-05-21T03:17:00Z">
          <w:pPr/>
        </w:pPrChange>
      </w:pPr>
      <w:ins w:id="1843" w:author="Antoneth Macaisa" w:date="2025-05-19T14:00:00Z">
        <w:del w:id="1844" w:author="admin" w:date="2025-05-21T01:40:00Z">
          <w:r w:rsidDel="002F785A">
            <w:rPr>
              <w:rFonts w:ascii="Times New Roman" w:hAnsi="Times New Roman"/>
              <w:sz w:val="26"/>
              <w:szCs w:val="26"/>
            </w:rPr>
            <w:lastRenderedPageBreak/>
            <w:delText>5</w:delText>
          </w:r>
          <w:r w:rsidDel="002F785A">
            <w:rPr>
              <w:rFonts w:ascii="Times New Roman" w:hAnsi="Times New Roman"/>
              <w:sz w:val="26"/>
              <w:szCs w:val="26"/>
            </w:rPr>
            <w:tab/>
          </w:r>
        </w:del>
      </w:ins>
      <w:ins w:id="1845" w:author="Antoneth Macaisa" w:date="2025-05-07T21:04:00Z">
        <w:del w:id="1846" w:author="admin" w:date="2025-05-21T01:40:00Z">
          <w:r w:rsidR="00BE2C17" w:rsidRPr="00124B9B" w:rsidDel="002F785A">
            <w:rPr>
              <w:rFonts w:ascii="Times New Roman" w:hAnsi="Times New Roman"/>
              <w:sz w:val="26"/>
              <w:szCs w:val="26"/>
            </w:rPr>
            <w:delText>Data Flow Diagram for FlexiDesk User</w:delText>
          </w:r>
        </w:del>
      </w:ins>
      <w:ins w:id="1847" w:author="Antoneth Macaisa" w:date="2025-05-07T21:39:00Z">
        <w:del w:id="1848" w:author="admin" w:date="2025-05-21T01:40:00Z">
          <w:r w:rsidR="00DD2661" w:rsidDel="002F785A">
            <w:rPr>
              <w:rFonts w:ascii="Times New Roman" w:hAnsi="Times New Roman"/>
              <w:sz w:val="26"/>
              <w:szCs w:val="26"/>
            </w:rPr>
            <w:delText xml:space="preserve"> </w:delText>
          </w:r>
        </w:del>
      </w:ins>
      <w:ins w:id="1849" w:author="Antoneth Macaisa" w:date="2025-05-07T21:58:00Z">
        <w:del w:id="1850" w:author="admin" w:date="2025-05-20T23:29:00Z">
          <w:r w:rsidR="007D7493" w:rsidDel="004623A0">
            <w:rPr>
              <w:rFonts w:ascii="Times New Roman" w:hAnsi="Times New Roman"/>
              <w:sz w:val="26"/>
              <w:szCs w:val="26"/>
            </w:rPr>
            <w:delText>………</w:delText>
          </w:r>
        </w:del>
        <w:del w:id="1851" w:author="admin" w:date="2025-05-21T01:40:00Z">
          <w:r w:rsidR="007D7493" w:rsidDel="002F785A">
            <w:rPr>
              <w:rFonts w:ascii="Times New Roman" w:hAnsi="Times New Roman"/>
              <w:sz w:val="26"/>
              <w:szCs w:val="26"/>
            </w:rPr>
            <w:delText>…………………</w:delText>
          </w:r>
        </w:del>
      </w:ins>
      <w:ins w:id="1852" w:author="Antoneth Macaisa" w:date="2025-05-19T14:08:00Z">
        <w:del w:id="1853" w:author="admin" w:date="2025-05-21T01:40:00Z">
          <w:r w:rsidDel="002F785A">
            <w:rPr>
              <w:rFonts w:ascii="Times New Roman" w:hAnsi="Times New Roman"/>
              <w:sz w:val="26"/>
              <w:szCs w:val="26"/>
            </w:rPr>
            <w:delText>.</w:delText>
          </w:r>
        </w:del>
      </w:ins>
      <w:ins w:id="1854" w:author="Antoneth Macaisa" w:date="2025-05-07T21:58:00Z">
        <w:del w:id="1855" w:author="admin" w:date="2025-05-21T01:40:00Z">
          <w:r w:rsidR="007D7493" w:rsidDel="002F785A">
            <w:rPr>
              <w:rFonts w:ascii="Times New Roman" w:hAnsi="Times New Roman"/>
              <w:sz w:val="26"/>
              <w:szCs w:val="26"/>
            </w:rPr>
            <w:delText>………</w:delText>
          </w:r>
        </w:del>
      </w:ins>
      <w:ins w:id="1856" w:author="Antoneth Macaisa" w:date="2025-05-19T16:33:00Z">
        <w:del w:id="1857" w:author="admin" w:date="2025-05-21T01:40:00Z">
          <w:r w:rsidR="00DA3CB6" w:rsidDel="002F785A">
            <w:rPr>
              <w:rFonts w:ascii="Times New Roman" w:hAnsi="Times New Roman"/>
              <w:sz w:val="26"/>
              <w:szCs w:val="26"/>
            </w:rPr>
            <w:delText>6</w:delText>
          </w:r>
        </w:del>
      </w:ins>
      <w:ins w:id="1858" w:author="Antoneth Macaisa" w:date="2025-05-19T16:48:00Z">
        <w:del w:id="1859" w:author="admin" w:date="2025-05-21T01:40:00Z">
          <w:r w:rsidR="000B4508" w:rsidDel="002F785A">
            <w:rPr>
              <w:rFonts w:ascii="Times New Roman" w:hAnsi="Times New Roman"/>
              <w:sz w:val="26"/>
              <w:szCs w:val="26"/>
            </w:rPr>
            <w:delText>2</w:delText>
          </w:r>
        </w:del>
      </w:ins>
    </w:p>
    <w:p w14:paraId="64AB0B76" w14:textId="481BBF91" w:rsidR="00BE2C17" w:rsidRPr="00124B9B" w:rsidDel="002F785A" w:rsidRDefault="00965654">
      <w:pPr>
        <w:spacing w:after="0" w:line="480" w:lineRule="auto"/>
        <w:ind w:left="1080" w:hanging="630"/>
        <w:rPr>
          <w:ins w:id="1860" w:author="Antoneth Macaisa" w:date="2025-05-07T21:04:00Z"/>
          <w:del w:id="1861" w:author="admin" w:date="2025-05-21T01:40:00Z"/>
          <w:rFonts w:ascii="Times New Roman" w:hAnsi="Times New Roman"/>
          <w:sz w:val="26"/>
          <w:szCs w:val="26"/>
        </w:rPr>
        <w:pPrChange w:id="1862" w:author="admin" w:date="2025-05-21T03:17:00Z">
          <w:pPr/>
        </w:pPrChange>
      </w:pPr>
      <w:ins w:id="1863" w:author="Antoneth Macaisa" w:date="2025-05-19T14:01:00Z">
        <w:del w:id="1864" w:author="admin" w:date="2025-05-21T01:40:00Z">
          <w:r w:rsidDel="002F785A">
            <w:rPr>
              <w:rFonts w:ascii="Times New Roman" w:hAnsi="Times New Roman"/>
              <w:sz w:val="26"/>
              <w:szCs w:val="26"/>
            </w:rPr>
            <w:delText>6</w:delText>
          </w:r>
          <w:r w:rsidDel="002F785A">
            <w:rPr>
              <w:rFonts w:ascii="Times New Roman" w:hAnsi="Times New Roman"/>
              <w:sz w:val="26"/>
              <w:szCs w:val="26"/>
            </w:rPr>
            <w:tab/>
          </w:r>
        </w:del>
      </w:ins>
      <w:ins w:id="1865" w:author="Antoneth Macaisa" w:date="2025-05-07T21:04:00Z">
        <w:del w:id="1866" w:author="admin" w:date="2025-05-21T01:40:00Z">
          <w:r w:rsidR="00BE2C17" w:rsidRPr="00124B9B" w:rsidDel="002F785A">
            <w:rPr>
              <w:rFonts w:ascii="Times New Roman" w:hAnsi="Times New Roman"/>
              <w:sz w:val="26"/>
              <w:szCs w:val="26"/>
            </w:rPr>
            <w:delText>Data Flow Diagram for FlexiDesk Admin</w:delText>
          </w:r>
        </w:del>
      </w:ins>
      <w:ins w:id="1867" w:author="Antoneth Macaisa" w:date="2025-05-07T21:39:00Z">
        <w:del w:id="1868" w:author="admin" w:date="2025-05-21T01:40:00Z">
          <w:r w:rsidR="00DD2661" w:rsidDel="002F785A">
            <w:rPr>
              <w:rFonts w:ascii="Times New Roman" w:hAnsi="Times New Roman"/>
              <w:sz w:val="26"/>
              <w:szCs w:val="26"/>
            </w:rPr>
            <w:delText xml:space="preserve"> </w:delText>
          </w:r>
        </w:del>
      </w:ins>
      <w:ins w:id="1869" w:author="Antoneth Macaisa" w:date="2025-05-07T21:58:00Z">
        <w:del w:id="1870" w:author="admin" w:date="2025-05-20T23:29:00Z">
          <w:r w:rsidR="007D7493" w:rsidDel="004623A0">
            <w:rPr>
              <w:rFonts w:ascii="Times New Roman" w:hAnsi="Times New Roman"/>
              <w:sz w:val="26"/>
              <w:szCs w:val="26"/>
            </w:rPr>
            <w:delText>……</w:delText>
          </w:r>
        </w:del>
        <w:del w:id="1871" w:author="admin" w:date="2025-05-21T01:40:00Z">
          <w:r w:rsidR="007D7493" w:rsidDel="002F785A">
            <w:rPr>
              <w:rFonts w:ascii="Times New Roman" w:hAnsi="Times New Roman"/>
              <w:sz w:val="26"/>
              <w:szCs w:val="26"/>
            </w:rPr>
            <w:delText>…………………</w:delText>
          </w:r>
        </w:del>
      </w:ins>
      <w:ins w:id="1872" w:author="Antoneth Macaisa" w:date="2025-05-19T14:08:00Z">
        <w:del w:id="1873" w:author="admin" w:date="2025-05-21T01:40:00Z">
          <w:r w:rsidDel="002F785A">
            <w:rPr>
              <w:rFonts w:ascii="Times New Roman" w:hAnsi="Times New Roman"/>
              <w:sz w:val="26"/>
              <w:szCs w:val="26"/>
            </w:rPr>
            <w:delText>.</w:delText>
          </w:r>
        </w:del>
      </w:ins>
      <w:ins w:id="1874" w:author="Antoneth Macaisa" w:date="2025-05-07T21:58:00Z">
        <w:del w:id="1875" w:author="admin" w:date="2025-05-21T01:40:00Z">
          <w:r w:rsidR="007D7493" w:rsidDel="002F785A">
            <w:rPr>
              <w:rFonts w:ascii="Times New Roman" w:hAnsi="Times New Roman"/>
              <w:sz w:val="26"/>
              <w:szCs w:val="26"/>
            </w:rPr>
            <w:delText>………</w:delText>
          </w:r>
        </w:del>
      </w:ins>
      <w:ins w:id="1876" w:author="Antoneth Macaisa" w:date="2025-05-19T16:25:00Z">
        <w:del w:id="1877" w:author="admin" w:date="2025-05-21T01:40:00Z">
          <w:r w:rsidR="006A5FB8" w:rsidDel="002F785A">
            <w:rPr>
              <w:rFonts w:ascii="Times New Roman" w:hAnsi="Times New Roman"/>
              <w:sz w:val="26"/>
              <w:szCs w:val="26"/>
            </w:rPr>
            <w:delText>6</w:delText>
          </w:r>
        </w:del>
      </w:ins>
      <w:ins w:id="1878" w:author="Antoneth Macaisa" w:date="2025-05-19T16:48:00Z">
        <w:del w:id="1879" w:author="admin" w:date="2025-05-21T01:40:00Z">
          <w:r w:rsidR="000B4508" w:rsidDel="002F785A">
            <w:rPr>
              <w:rFonts w:ascii="Times New Roman" w:hAnsi="Times New Roman"/>
              <w:sz w:val="26"/>
              <w:szCs w:val="26"/>
            </w:rPr>
            <w:delText>3</w:delText>
          </w:r>
        </w:del>
      </w:ins>
    </w:p>
    <w:p w14:paraId="10E3A502" w14:textId="630867D3" w:rsidR="00BE2C17" w:rsidRPr="00124B9B" w:rsidDel="002F785A" w:rsidRDefault="00965654">
      <w:pPr>
        <w:spacing w:after="0" w:line="480" w:lineRule="auto"/>
        <w:ind w:left="1080" w:hanging="630"/>
        <w:rPr>
          <w:ins w:id="1880" w:author="Antoneth Macaisa" w:date="2025-05-07T21:04:00Z"/>
          <w:del w:id="1881" w:author="admin" w:date="2025-05-21T01:40:00Z"/>
          <w:rFonts w:ascii="Times New Roman" w:hAnsi="Times New Roman"/>
          <w:sz w:val="26"/>
          <w:szCs w:val="26"/>
          <w:lang w:val="en-US"/>
        </w:rPr>
        <w:pPrChange w:id="1882" w:author="admin" w:date="2025-05-21T03:17:00Z">
          <w:pPr/>
        </w:pPrChange>
      </w:pPr>
      <w:ins w:id="1883" w:author="Antoneth Macaisa" w:date="2025-05-19T14:01:00Z">
        <w:del w:id="1884" w:author="admin" w:date="2025-05-21T01:40:00Z">
          <w:r w:rsidDel="002F785A">
            <w:rPr>
              <w:rFonts w:ascii="Times New Roman" w:hAnsi="Times New Roman"/>
              <w:sz w:val="26"/>
              <w:szCs w:val="26"/>
              <w:lang w:val="en-US"/>
            </w:rPr>
            <w:delText>7</w:delText>
          </w:r>
          <w:r w:rsidDel="002F785A">
            <w:rPr>
              <w:rFonts w:ascii="Times New Roman" w:hAnsi="Times New Roman"/>
              <w:sz w:val="26"/>
              <w:szCs w:val="26"/>
              <w:lang w:val="en-US"/>
            </w:rPr>
            <w:tab/>
          </w:r>
        </w:del>
      </w:ins>
      <w:ins w:id="1885" w:author="Antoneth Macaisa" w:date="2025-05-07T21:04:00Z">
        <w:del w:id="1886" w:author="admin" w:date="2025-05-21T01:40:00Z">
          <w:r w:rsidR="00BE2C17" w:rsidRPr="00124B9B" w:rsidDel="002F785A">
            <w:rPr>
              <w:rFonts w:ascii="Times New Roman" w:hAnsi="Times New Roman"/>
              <w:sz w:val="26"/>
              <w:szCs w:val="26"/>
              <w:lang w:val="en-US"/>
            </w:rPr>
            <w:delText>Home Interface</w:delText>
          </w:r>
        </w:del>
      </w:ins>
      <w:ins w:id="1887" w:author="Antoneth Macaisa" w:date="2025-05-07T21:39:00Z">
        <w:del w:id="1888" w:author="admin" w:date="2025-05-21T01:40:00Z">
          <w:r w:rsidR="00DD2661" w:rsidDel="002F785A">
            <w:rPr>
              <w:rFonts w:ascii="Times New Roman" w:hAnsi="Times New Roman"/>
              <w:sz w:val="26"/>
              <w:szCs w:val="26"/>
              <w:lang w:val="en-US"/>
            </w:rPr>
            <w:delText xml:space="preserve"> </w:delText>
          </w:r>
        </w:del>
      </w:ins>
      <w:ins w:id="1889" w:author="Antoneth Macaisa" w:date="2025-05-07T21:58:00Z">
        <w:del w:id="1890" w:author="admin" w:date="2025-05-20T23:29:00Z">
          <w:r w:rsidR="007D7493" w:rsidDel="004623A0">
            <w:rPr>
              <w:rFonts w:ascii="Times New Roman" w:hAnsi="Times New Roman"/>
              <w:sz w:val="26"/>
              <w:szCs w:val="26"/>
              <w:lang w:val="en-US"/>
            </w:rPr>
            <w:delText>……</w:delText>
          </w:r>
        </w:del>
        <w:del w:id="1891" w:author="admin" w:date="2025-05-21T01:40:00Z">
          <w:r w:rsidR="007D7493" w:rsidDel="002F785A">
            <w:rPr>
              <w:rFonts w:ascii="Times New Roman" w:hAnsi="Times New Roman"/>
              <w:sz w:val="26"/>
              <w:szCs w:val="26"/>
              <w:lang w:val="en-US"/>
            </w:rPr>
            <w:delText>………………………………………………</w:delText>
          </w:r>
        </w:del>
      </w:ins>
      <w:ins w:id="1892" w:author="Antoneth Macaisa" w:date="2025-05-19T14:08:00Z">
        <w:del w:id="1893" w:author="admin" w:date="2025-05-21T01:40:00Z">
          <w:r w:rsidDel="002F785A">
            <w:rPr>
              <w:rFonts w:ascii="Times New Roman" w:hAnsi="Times New Roman"/>
              <w:sz w:val="26"/>
              <w:szCs w:val="26"/>
              <w:lang w:val="en-US"/>
            </w:rPr>
            <w:delText>.</w:delText>
          </w:r>
        </w:del>
      </w:ins>
      <w:ins w:id="1894" w:author="Antoneth Macaisa" w:date="2025-05-07T21:58:00Z">
        <w:del w:id="1895" w:author="admin" w:date="2025-05-21T01:40:00Z">
          <w:r w:rsidR="007D7493" w:rsidDel="002F785A">
            <w:rPr>
              <w:rFonts w:ascii="Times New Roman" w:hAnsi="Times New Roman"/>
              <w:sz w:val="26"/>
              <w:szCs w:val="26"/>
              <w:lang w:val="en-US"/>
            </w:rPr>
            <w:delText>……..</w:delText>
          </w:r>
        </w:del>
      </w:ins>
      <w:ins w:id="1896" w:author="Antoneth Macaisa" w:date="2025-05-19T16:25:00Z">
        <w:del w:id="1897" w:author="admin" w:date="2025-05-21T01:40:00Z">
          <w:r w:rsidR="006A5FB8" w:rsidDel="002F785A">
            <w:rPr>
              <w:rFonts w:ascii="Times New Roman" w:hAnsi="Times New Roman"/>
              <w:sz w:val="26"/>
              <w:szCs w:val="26"/>
              <w:lang w:val="en-US"/>
            </w:rPr>
            <w:delText>6</w:delText>
          </w:r>
        </w:del>
      </w:ins>
      <w:ins w:id="1898" w:author="Antoneth Macaisa" w:date="2025-05-19T16:48:00Z">
        <w:del w:id="1899" w:author="admin" w:date="2025-05-21T01:40:00Z">
          <w:r w:rsidR="000B4508" w:rsidDel="002F785A">
            <w:rPr>
              <w:rFonts w:ascii="Times New Roman" w:hAnsi="Times New Roman"/>
              <w:sz w:val="26"/>
              <w:szCs w:val="26"/>
              <w:lang w:val="en-US"/>
            </w:rPr>
            <w:delText>9</w:delText>
          </w:r>
        </w:del>
      </w:ins>
    </w:p>
    <w:p w14:paraId="083DE9DD" w14:textId="41AFDA73" w:rsidR="00BE2C17" w:rsidRPr="00124B9B" w:rsidDel="002F785A" w:rsidRDefault="00965654">
      <w:pPr>
        <w:spacing w:after="0" w:line="480" w:lineRule="auto"/>
        <w:ind w:left="1080" w:hanging="630"/>
        <w:rPr>
          <w:ins w:id="1900" w:author="Antoneth Macaisa" w:date="2025-05-07T21:04:00Z"/>
          <w:del w:id="1901" w:author="admin" w:date="2025-05-21T01:40:00Z"/>
          <w:rFonts w:ascii="Times New Roman" w:hAnsi="Times New Roman"/>
          <w:sz w:val="26"/>
          <w:szCs w:val="26"/>
          <w:lang w:val="en-US"/>
        </w:rPr>
        <w:pPrChange w:id="1902" w:author="admin" w:date="2025-05-21T03:17:00Z">
          <w:pPr/>
        </w:pPrChange>
      </w:pPr>
      <w:ins w:id="1903" w:author="Antoneth Macaisa" w:date="2025-05-19T14:01:00Z">
        <w:del w:id="1904" w:author="admin" w:date="2025-05-21T01:40:00Z">
          <w:r w:rsidDel="002F785A">
            <w:rPr>
              <w:rFonts w:ascii="Times New Roman" w:hAnsi="Times New Roman"/>
              <w:sz w:val="26"/>
              <w:szCs w:val="26"/>
              <w:lang w:val="en-US"/>
            </w:rPr>
            <w:delText>8</w:delText>
          </w:r>
          <w:r w:rsidDel="002F785A">
            <w:rPr>
              <w:rFonts w:ascii="Times New Roman" w:hAnsi="Times New Roman"/>
              <w:sz w:val="26"/>
              <w:szCs w:val="26"/>
              <w:lang w:val="en-US"/>
            </w:rPr>
            <w:tab/>
          </w:r>
        </w:del>
      </w:ins>
      <w:ins w:id="1905" w:author="Antoneth Macaisa" w:date="2025-05-07T21:04:00Z">
        <w:del w:id="1906" w:author="admin" w:date="2025-05-21T01:40:00Z">
          <w:r w:rsidR="00BE2C17" w:rsidRPr="00124B9B" w:rsidDel="002F785A">
            <w:rPr>
              <w:rFonts w:ascii="Times New Roman" w:hAnsi="Times New Roman"/>
              <w:sz w:val="26"/>
              <w:szCs w:val="26"/>
              <w:lang w:val="en-US"/>
            </w:rPr>
            <w:delText>Map Interface</w:delText>
          </w:r>
        </w:del>
      </w:ins>
      <w:ins w:id="1907" w:author="Antoneth Macaisa" w:date="2025-05-07T21:39:00Z">
        <w:del w:id="1908" w:author="admin" w:date="2025-05-21T01:40:00Z">
          <w:r w:rsidR="00DD2661" w:rsidDel="002F785A">
            <w:rPr>
              <w:rFonts w:ascii="Times New Roman" w:hAnsi="Times New Roman"/>
              <w:sz w:val="26"/>
              <w:szCs w:val="26"/>
              <w:lang w:val="en-US"/>
            </w:rPr>
            <w:delText xml:space="preserve"> </w:delText>
          </w:r>
        </w:del>
      </w:ins>
      <w:ins w:id="1909" w:author="Antoneth Macaisa" w:date="2025-05-07T21:58:00Z">
        <w:del w:id="1910" w:author="admin" w:date="2025-05-20T23:29:00Z">
          <w:r w:rsidR="007D7493" w:rsidDel="004623A0">
            <w:rPr>
              <w:rFonts w:ascii="Times New Roman" w:hAnsi="Times New Roman"/>
              <w:sz w:val="26"/>
              <w:szCs w:val="26"/>
              <w:lang w:val="en-US"/>
            </w:rPr>
            <w:delText>………………</w:delText>
          </w:r>
        </w:del>
        <w:del w:id="1911" w:author="admin" w:date="2025-05-21T01:40:00Z">
          <w:r w:rsidR="007D7493" w:rsidDel="002F785A">
            <w:rPr>
              <w:rFonts w:ascii="Times New Roman" w:hAnsi="Times New Roman"/>
              <w:sz w:val="26"/>
              <w:szCs w:val="26"/>
              <w:lang w:val="en-US"/>
            </w:rPr>
            <w:delText>………………………………………</w:delText>
          </w:r>
        </w:del>
      </w:ins>
      <w:ins w:id="1912" w:author="Antoneth Macaisa" w:date="2025-05-19T14:08:00Z">
        <w:del w:id="1913" w:author="admin" w:date="2025-05-21T01:40:00Z">
          <w:r w:rsidDel="002F785A">
            <w:rPr>
              <w:rFonts w:ascii="Times New Roman" w:hAnsi="Times New Roman"/>
              <w:sz w:val="26"/>
              <w:szCs w:val="26"/>
              <w:lang w:val="en-US"/>
            </w:rPr>
            <w:delText>.</w:delText>
          </w:r>
        </w:del>
      </w:ins>
      <w:ins w:id="1914" w:author="Antoneth Macaisa" w:date="2025-05-07T21:58:00Z">
        <w:del w:id="1915" w:author="admin" w:date="2025-05-21T01:40:00Z">
          <w:r w:rsidR="007D7493" w:rsidDel="002F785A">
            <w:rPr>
              <w:rFonts w:ascii="Times New Roman" w:hAnsi="Times New Roman"/>
              <w:sz w:val="26"/>
              <w:szCs w:val="26"/>
              <w:lang w:val="en-US"/>
            </w:rPr>
            <w:delText>…….</w:delText>
          </w:r>
        </w:del>
      </w:ins>
      <w:ins w:id="1916" w:author="Antoneth Macaisa" w:date="2025-05-19T16:48:00Z">
        <w:del w:id="1917" w:author="admin" w:date="2025-05-21T01:40:00Z">
          <w:r w:rsidR="000B4508" w:rsidDel="002F785A">
            <w:rPr>
              <w:rFonts w:ascii="Times New Roman" w:hAnsi="Times New Roman"/>
              <w:sz w:val="26"/>
              <w:szCs w:val="26"/>
              <w:lang w:val="en-US"/>
            </w:rPr>
            <w:delText>70</w:delText>
          </w:r>
        </w:del>
      </w:ins>
    </w:p>
    <w:p w14:paraId="4A41763C" w14:textId="091E33DD" w:rsidR="00BE2C17" w:rsidRPr="00124B9B" w:rsidDel="002F785A" w:rsidRDefault="00965654">
      <w:pPr>
        <w:spacing w:after="0" w:line="480" w:lineRule="auto"/>
        <w:ind w:left="1080" w:hanging="630"/>
        <w:rPr>
          <w:ins w:id="1918" w:author="Antoneth Macaisa" w:date="2025-05-07T21:04:00Z"/>
          <w:del w:id="1919" w:author="admin" w:date="2025-05-21T01:40:00Z"/>
          <w:rFonts w:ascii="Times New Roman" w:hAnsi="Times New Roman"/>
          <w:sz w:val="26"/>
          <w:szCs w:val="26"/>
          <w:lang w:val="en-US"/>
        </w:rPr>
        <w:pPrChange w:id="1920" w:author="admin" w:date="2025-05-21T03:17:00Z">
          <w:pPr/>
        </w:pPrChange>
      </w:pPr>
      <w:ins w:id="1921" w:author="Antoneth Macaisa" w:date="2025-05-19T14:01:00Z">
        <w:del w:id="1922" w:author="admin" w:date="2025-05-21T01:40:00Z">
          <w:r w:rsidDel="002F785A">
            <w:rPr>
              <w:rFonts w:ascii="Times New Roman" w:hAnsi="Times New Roman"/>
              <w:sz w:val="26"/>
              <w:szCs w:val="26"/>
              <w:lang w:val="en-US"/>
            </w:rPr>
            <w:delText>9</w:delText>
          </w:r>
          <w:r w:rsidDel="002F785A">
            <w:rPr>
              <w:rFonts w:ascii="Times New Roman" w:hAnsi="Times New Roman"/>
              <w:sz w:val="26"/>
              <w:szCs w:val="26"/>
              <w:lang w:val="en-US"/>
            </w:rPr>
            <w:tab/>
          </w:r>
        </w:del>
      </w:ins>
      <w:ins w:id="1923" w:author="Antoneth Macaisa" w:date="2025-05-07T21:04:00Z">
        <w:del w:id="1924" w:author="admin" w:date="2025-05-21T01:40:00Z">
          <w:r w:rsidR="00BE2C17" w:rsidRPr="00124B9B" w:rsidDel="002F785A">
            <w:rPr>
              <w:rFonts w:ascii="Times New Roman" w:hAnsi="Times New Roman"/>
              <w:sz w:val="26"/>
              <w:szCs w:val="26"/>
              <w:lang w:val="en-US"/>
            </w:rPr>
            <w:delText>Search Where Interface</w:delText>
          </w:r>
        </w:del>
      </w:ins>
      <w:ins w:id="1925" w:author="Antoneth Macaisa" w:date="2025-05-07T21:39:00Z">
        <w:del w:id="1926" w:author="admin" w:date="2025-05-21T01:40:00Z">
          <w:r w:rsidR="00DD2661" w:rsidDel="002F785A">
            <w:rPr>
              <w:rFonts w:ascii="Times New Roman" w:hAnsi="Times New Roman"/>
              <w:sz w:val="26"/>
              <w:szCs w:val="26"/>
              <w:lang w:val="en-US"/>
            </w:rPr>
            <w:delText xml:space="preserve"> </w:delText>
          </w:r>
        </w:del>
      </w:ins>
      <w:ins w:id="1927" w:author="Antoneth Macaisa" w:date="2025-05-07T21:58:00Z">
        <w:del w:id="1928" w:author="admin" w:date="2025-05-20T23:30:00Z">
          <w:r w:rsidR="007D7493" w:rsidDel="004623A0">
            <w:rPr>
              <w:rFonts w:ascii="Times New Roman" w:hAnsi="Times New Roman"/>
              <w:sz w:val="26"/>
              <w:szCs w:val="26"/>
              <w:lang w:val="en-US"/>
            </w:rPr>
            <w:delText>……</w:delText>
          </w:r>
        </w:del>
        <w:del w:id="1929" w:author="admin" w:date="2025-05-21T01:40:00Z">
          <w:r w:rsidR="007D7493" w:rsidDel="002F785A">
            <w:rPr>
              <w:rFonts w:ascii="Times New Roman" w:hAnsi="Times New Roman"/>
              <w:sz w:val="26"/>
              <w:szCs w:val="26"/>
              <w:lang w:val="en-US"/>
            </w:rPr>
            <w:delText>………………………………………</w:delText>
          </w:r>
        </w:del>
      </w:ins>
      <w:ins w:id="1930" w:author="Antoneth Macaisa" w:date="2025-05-19T14:08:00Z">
        <w:del w:id="1931" w:author="admin" w:date="2025-05-21T01:40:00Z">
          <w:r w:rsidDel="002F785A">
            <w:rPr>
              <w:rFonts w:ascii="Times New Roman" w:hAnsi="Times New Roman"/>
              <w:sz w:val="26"/>
              <w:szCs w:val="26"/>
              <w:lang w:val="en-US"/>
            </w:rPr>
            <w:delText>.</w:delText>
          </w:r>
        </w:del>
      </w:ins>
      <w:ins w:id="1932" w:author="Antoneth Macaisa" w:date="2025-05-07T21:58:00Z">
        <w:del w:id="1933" w:author="admin" w:date="2025-05-21T01:40:00Z">
          <w:r w:rsidR="007D7493" w:rsidDel="002F785A">
            <w:rPr>
              <w:rFonts w:ascii="Times New Roman" w:hAnsi="Times New Roman"/>
              <w:sz w:val="26"/>
              <w:szCs w:val="26"/>
              <w:lang w:val="en-US"/>
            </w:rPr>
            <w:delText>……..</w:delText>
          </w:r>
        </w:del>
      </w:ins>
      <w:ins w:id="1934" w:author="Antoneth Macaisa" w:date="2025-05-19T16:33:00Z">
        <w:del w:id="1935" w:author="admin" w:date="2025-05-21T01:40:00Z">
          <w:r w:rsidR="00DA3CB6" w:rsidDel="002F785A">
            <w:rPr>
              <w:rFonts w:ascii="Times New Roman" w:hAnsi="Times New Roman"/>
              <w:sz w:val="26"/>
              <w:szCs w:val="26"/>
              <w:lang w:val="en-US"/>
            </w:rPr>
            <w:delText>7</w:delText>
          </w:r>
        </w:del>
      </w:ins>
      <w:ins w:id="1936" w:author="Antoneth Macaisa" w:date="2025-05-19T16:48:00Z">
        <w:del w:id="1937" w:author="admin" w:date="2025-05-21T01:40:00Z">
          <w:r w:rsidR="000B4508" w:rsidDel="002F785A">
            <w:rPr>
              <w:rFonts w:ascii="Times New Roman" w:hAnsi="Times New Roman"/>
              <w:sz w:val="26"/>
              <w:szCs w:val="26"/>
              <w:lang w:val="en-US"/>
            </w:rPr>
            <w:delText>0</w:delText>
          </w:r>
        </w:del>
      </w:ins>
    </w:p>
    <w:p w14:paraId="4C61C96B" w14:textId="57D0834B" w:rsidR="00BE2C17" w:rsidRPr="00124B9B" w:rsidDel="002F785A" w:rsidRDefault="00965654">
      <w:pPr>
        <w:spacing w:after="0" w:line="480" w:lineRule="auto"/>
        <w:ind w:left="1080" w:hanging="630"/>
        <w:rPr>
          <w:ins w:id="1938" w:author="Antoneth Macaisa" w:date="2025-05-07T21:04:00Z"/>
          <w:del w:id="1939" w:author="admin" w:date="2025-05-21T01:40:00Z"/>
          <w:rFonts w:ascii="Times New Roman" w:hAnsi="Times New Roman"/>
          <w:sz w:val="26"/>
          <w:szCs w:val="26"/>
          <w:lang w:val="en-US"/>
        </w:rPr>
        <w:pPrChange w:id="1940" w:author="admin" w:date="2025-05-21T03:17:00Z">
          <w:pPr/>
        </w:pPrChange>
      </w:pPr>
      <w:ins w:id="1941" w:author="Antoneth Macaisa" w:date="2025-05-19T14:01:00Z">
        <w:del w:id="1942" w:author="admin" w:date="2025-05-21T01:40:00Z">
          <w:r w:rsidDel="002F785A">
            <w:rPr>
              <w:rFonts w:ascii="Times New Roman" w:hAnsi="Times New Roman"/>
              <w:sz w:val="26"/>
              <w:szCs w:val="26"/>
              <w:lang w:val="en-US"/>
            </w:rPr>
            <w:delText>10</w:delText>
          </w:r>
          <w:r w:rsidDel="002F785A">
            <w:rPr>
              <w:rFonts w:ascii="Times New Roman" w:hAnsi="Times New Roman"/>
              <w:sz w:val="26"/>
              <w:szCs w:val="26"/>
              <w:lang w:val="en-US"/>
            </w:rPr>
            <w:tab/>
          </w:r>
        </w:del>
      </w:ins>
      <w:ins w:id="1943" w:author="Antoneth Macaisa" w:date="2025-05-07T21:04:00Z">
        <w:del w:id="1944" w:author="admin" w:date="2025-05-21T01:40:00Z">
          <w:r w:rsidR="00BE2C17" w:rsidRPr="00124B9B" w:rsidDel="002F785A">
            <w:rPr>
              <w:rFonts w:ascii="Times New Roman" w:hAnsi="Times New Roman"/>
              <w:sz w:val="26"/>
              <w:szCs w:val="26"/>
              <w:lang w:val="en-US"/>
            </w:rPr>
            <w:delText>Search When Interface</w:delText>
          </w:r>
        </w:del>
      </w:ins>
      <w:ins w:id="1945" w:author="Antoneth Macaisa" w:date="2025-05-07T21:39:00Z">
        <w:del w:id="1946" w:author="admin" w:date="2025-05-21T01:40:00Z">
          <w:r w:rsidR="00DD2661" w:rsidDel="002F785A">
            <w:rPr>
              <w:rFonts w:ascii="Times New Roman" w:hAnsi="Times New Roman"/>
              <w:sz w:val="26"/>
              <w:szCs w:val="26"/>
              <w:lang w:val="en-US"/>
            </w:rPr>
            <w:delText xml:space="preserve"> </w:delText>
          </w:r>
        </w:del>
      </w:ins>
      <w:ins w:id="1947" w:author="Antoneth Macaisa" w:date="2025-05-07T21:58:00Z">
        <w:del w:id="1948" w:author="admin" w:date="2025-05-20T23:30:00Z">
          <w:r w:rsidR="007D7493" w:rsidDel="004623A0">
            <w:rPr>
              <w:rFonts w:ascii="Times New Roman" w:hAnsi="Times New Roman"/>
              <w:sz w:val="26"/>
              <w:szCs w:val="26"/>
              <w:lang w:val="en-US"/>
            </w:rPr>
            <w:delText>……</w:delText>
          </w:r>
        </w:del>
        <w:del w:id="1949" w:author="admin" w:date="2025-05-21T01:40:00Z">
          <w:r w:rsidR="007D7493" w:rsidDel="002F785A">
            <w:rPr>
              <w:rFonts w:ascii="Times New Roman" w:hAnsi="Times New Roman"/>
              <w:sz w:val="26"/>
              <w:szCs w:val="26"/>
              <w:lang w:val="en-US"/>
            </w:rPr>
            <w:delText>…………………………………………</w:delText>
          </w:r>
        </w:del>
      </w:ins>
      <w:ins w:id="1950" w:author="Antoneth Macaisa" w:date="2025-05-19T14:08:00Z">
        <w:del w:id="1951" w:author="admin" w:date="2025-05-21T01:40:00Z">
          <w:r w:rsidDel="002F785A">
            <w:rPr>
              <w:rFonts w:ascii="Times New Roman" w:hAnsi="Times New Roman"/>
              <w:sz w:val="26"/>
              <w:szCs w:val="26"/>
              <w:lang w:val="en-US"/>
            </w:rPr>
            <w:delText>.</w:delText>
          </w:r>
        </w:del>
      </w:ins>
      <w:ins w:id="1952" w:author="Antoneth Macaisa" w:date="2025-05-07T21:58:00Z">
        <w:del w:id="1953" w:author="admin" w:date="2025-05-21T01:40:00Z">
          <w:r w:rsidR="007D7493" w:rsidDel="002F785A">
            <w:rPr>
              <w:rFonts w:ascii="Times New Roman" w:hAnsi="Times New Roman"/>
              <w:sz w:val="26"/>
              <w:szCs w:val="26"/>
              <w:lang w:val="en-US"/>
            </w:rPr>
            <w:delText>…...</w:delText>
          </w:r>
        </w:del>
      </w:ins>
      <w:ins w:id="1954" w:author="Antoneth Macaisa" w:date="2025-05-19T16:25:00Z">
        <w:del w:id="1955" w:author="admin" w:date="2025-05-21T01:40:00Z">
          <w:r w:rsidR="006A5FB8" w:rsidDel="002F785A">
            <w:rPr>
              <w:rFonts w:ascii="Times New Roman" w:hAnsi="Times New Roman"/>
              <w:sz w:val="26"/>
              <w:szCs w:val="26"/>
              <w:lang w:val="en-US"/>
            </w:rPr>
            <w:delText>7</w:delText>
          </w:r>
        </w:del>
      </w:ins>
      <w:ins w:id="1956" w:author="Antoneth Macaisa" w:date="2025-05-19T16:48:00Z">
        <w:del w:id="1957" w:author="admin" w:date="2025-05-21T01:40:00Z">
          <w:r w:rsidR="000B4508" w:rsidDel="002F785A">
            <w:rPr>
              <w:rFonts w:ascii="Times New Roman" w:hAnsi="Times New Roman"/>
              <w:sz w:val="26"/>
              <w:szCs w:val="26"/>
              <w:lang w:val="en-US"/>
            </w:rPr>
            <w:delText>1</w:delText>
          </w:r>
        </w:del>
      </w:ins>
      <w:ins w:id="1958" w:author="Antoneth Macaisa" w:date="2025-05-07T21:39:00Z">
        <w:del w:id="1959" w:author="admin" w:date="2025-05-21T01:40:00Z">
          <w:r w:rsidR="00DD2661" w:rsidDel="002F785A">
            <w:rPr>
              <w:rFonts w:ascii="Times New Roman" w:hAnsi="Times New Roman"/>
              <w:sz w:val="26"/>
              <w:szCs w:val="26"/>
              <w:lang w:val="en-US"/>
            </w:rPr>
            <w:delText xml:space="preserve"> </w:delText>
          </w:r>
        </w:del>
      </w:ins>
    </w:p>
    <w:p w14:paraId="5E78DDBE" w14:textId="6967443F" w:rsidR="00BE2C17" w:rsidRPr="00124B9B" w:rsidDel="002F785A" w:rsidRDefault="00965654">
      <w:pPr>
        <w:spacing w:after="0" w:line="480" w:lineRule="auto"/>
        <w:ind w:left="1080" w:hanging="630"/>
        <w:rPr>
          <w:ins w:id="1960" w:author="Antoneth Macaisa" w:date="2025-05-07T21:04:00Z"/>
          <w:del w:id="1961" w:author="admin" w:date="2025-05-21T01:40:00Z"/>
          <w:rFonts w:ascii="Times New Roman" w:hAnsi="Times New Roman"/>
          <w:sz w:val="26"/>
          <w:szCs w:val="26"/>
          <w:lang w:val="en-US"/>
        </w:rPr>
        <w:pPrChange w:id="1962" w:author="admin" w:date="2025-05-21T03:17:00Z">
          <w:pPr/>
        </w:pPrChange>
      </w:pPr>
      <w:ins w:id="1963" w:author="Antoneth Macaisa" w:date="2025-05-19T14:01:00Z">
        <w:del w:id="1964" w:author="admin" w:date="2025-05-21T01:40:00Z">
          <w:r w:rsidDel="002F785A">
            <w:rPr>
              <w:rFonts w:ascii="Times New Roman" w:hAnsi="Times New Roman"/>
              <w:sz w:val="26"/>
              <w:szCs w:val="26"/>
              <w:lang w:val="en-US"/>
            </w:rPr>
            <w:delText>11</w:delText>
          </w:r>
          <w:r w:rsidDel="002F785A">
            <w:rPr>
              <w:rFonts w:ascii="Times New Roman" w:hAnsi="Times New Roman"/>
              <w:sz w:val="26"/>
              <w:szCs w:val="26"/>
              <w:lang w:val="en-US"/>
            </w:rPr>
            <w:tab/>
          </w:r>
        </w:del>
      </w:ins>
      <w:ins w:id="1965" w:author="Antoneth Macaisa" w:date="2025-05-07T21:04:00Z">
        <w:del w:id="1966" w:author="admin" w:date="2025-05-21T01:40:00Z">
          <w:r w:rsidR="00BE2C17" w:rsidRPr="00124B9B" w:rsidDel="002F785A">
            <w:rPr>
              <w:rFonts w:ascii="Times New Roman" w:hAnsi="Times New Roman"/>
              <w:sz w:val="26"/>
              <w:szCs w:val="26"/>
              <w:lang w:val="en-US"/>
            </w:rPr>
            <w:delText>Add Who Interface</w:delText>
          </w:r>
        </w:del>
      </w:ins>
      <w:ins w:id="1967" w:author="Antoneth Macaisa" w:date="2025-05-07T21:39:00Z">
        <w:del w:id="1968" w:author="admin" w:date="2025-05-20T23:30:00Z">
          <w:r w:rsidR="00DD2661" w:rsidDel="004623A0">
            <w:rPr>
              <w:rFonts w:ascii="Times New Roman" w:hAnsi="Times New Roman"/>
              <w:sz w:val="26"/>
              <w:szCs w:val="26"/>
              <w:lang w:val="en-US"/>
            </w:rPr>
            <w:delText xml:space="preserve"> </w:delText>
          </w:r>
        </w:del>
      </w:ins>
      <w:ins w:id="1969" w:author="Antoneth Macaisa" w:date="2025-05-07T21:58:00Z">
        <w:del w:id="1970" w:author="admin" w:date="2025-05-20T23:30:00Z">
          <w:r w:rsidR="007D7493" w:rsidDel="004623A0">
            <w:rPr>
              <w:rFonts w:ascii="Times New Roman" w:hAnsi="Times New Roman"/>
              <w:sz w:val="26"/>
              <w:szCs w:val="26"/>
              <w:lang w:val="en-US"/>
            </w:rPr>
            <w:delText>………………………</w:delText>
          </w:r>
        </w:del>
        <w:del w:id="1971" w:author="admin" w:date="2025-05-21T01:40:00Z">
          <w:r w:rsidR="007D7493" w:rsidDel="002F785A">
            <w:rPr>
              <w:rFonts w:ascii="Times New Roman" w:hAnsi="Times New Roman"/>
              <w:sz w:val="26"/>
              <w:szCs w:val="26"/>
              <w:lang w:val="en-US"/>
            </w:rPr>
            <w:delText>……………………………….</w:delText>
          </w:r>
        </w:del>
      </w:ins>
      <w:ins w:id="1972" w:author="Antoneth Macaisa" w:date="2025-05-19T16:24:00Z">
        <w:del w:id="1973" w:author="admin" w:date="2025-05-21T01:40:00Z">
          <w:r w:rsidR="006A5FB8" w:rsidDel="002F785A">
            <w:rPr>
              <w:rFonts w:ascii="Times New Roman" w:hAnsi="Times New Roman"/>
              <w:sz w:val="26"/>
              <w:szCs w:val="26"/>
              <w:lang w:val="en-US"/>
            </w:rPr>
            <w:delText>7</w:delText>
          </w:r>
        </w:del>
      </w:ins>
      <w:ins w:id="1974" w:author="Antoneth Macaisa" w:date="2025-05-19T16:48:00Z">
        <w:del w:id="1975" w:author="admin" w:date="2025-05-21T01:40:00Z">
          <w:r w:rsidR="000B4508" w:rsidDel="002F785A">
            <w:rPr>
              <w:rFonts w:ascii="Times New Roman" w:hAnsi="Times New Roman"/>
              <w:sz w:val="26"/>
              <w:szCs w:val="26"/>
              <w:lang w:val="en-US"/>
            </w:rPr>
            <w:delText>2</w:delText>
          </w:r>
        </w:del>
      </w:ins>
    </w:p>
    <w:p w14:paraId="5DDFB3FD" w14:textId="14D4FCBF" w:rsidR="00BE2C17" w:rsidRPr="00124B9B" w:rsidDel="002F785A" w:rsidRDefault="00965654">
      <w:pPr>
        <w:spacing w:after="0" w:line="480" w:lineRule="auto"/>
        <w:ind w:left="1080" w:hanging="630"/>
        <w:rPr>
          <w:ins w:id="1976" w:author="Antoneth Macaisa" w:date="2025-05-07T21:04:00Z"/>
          <w:del w:id="1977" w:author="admin" w:date="2025-05-21T01:40:00Z"/>
          <w:rFonts w:ascii="Times New Roman" w:hAnsi="Times New Roman"/>
          <w:sz w:val="26"/>
          <w:szCs w:val="26"/>
          <w:lang w:val="en-US"/>
        </w:rPr>
        <w:pPrChange w:id="1978" w:author="admin" w:date="2025-05-21T03:17:00Z">
          <w:pPr/>
        </w:pPrChange>
      </w:pPr>
      <w:ins w:id="1979" w:author="Antoneth Macaisa" w:date="2025-05-19T14:01:00Z">
        <w:del w:id="1980" w:author="admin" w:date="2025-05-21T01:40:00Z">
          <w:r w:rsidDel="002F785A">
            <w:rPr>
              <w:rFonts w:ascii="Times New Roman" w:hAnsi="Times New Roman"/>
              <w:sz w:val="26"/>
              <w:szCs w:val="26"/>
              <w:lang w:val="en-US"/>
            </w:rPr>
            <w:delText>12</w:delText>
          </w:r>
          <w:r w:rsidDel="002F785A">
            <w:rPr>
              <w:rFonts w:ascii="Times New Roman" w:hAnsi="Times New Roman"/>
              <w:sz w:val="26"/>
              <w:szCs w:val="26"/>
              <w:lang w:val="en-US"/>
            </w:rPr>
            <w:tab/>
          </w:r>
        </w:del>
      </w:ins>
      <w:ins w:id="1981" w:author="Antoneth Macaisa" w:date="2025-05-07T21:04:00Z">
        <w:del w:id="1982" w:author="admin" w:date="2025-05-21T01:40:00Z">
          <w:r w:rsidR="00BE2C17" w:rsidRPr="00124B9B" w:rsidDel="002F785A">
            <w:rPr>
              <w:rFonts w:ascii="Times New Roman" w:hAnsi="Times New Roman"/>
              <w:sz w:val="26"/>
              <w:szCs w:val="26"/>
              <w:lang w:val="en-US"/>
            </w:rPr>
            <w:delText>Map Area</w:delText>
          </w:r>
        </w:del>
      </w:ins>
      <w:ins w:id="1983" w:author="Antoneth Macaisa" w:date="2025-05-07T21:39:00Z">
        <w:del w:id="1984" w:author="admin" w:date="2025-05-21T01:40:00Z">
          <w:r w:rsidR="00DD2661" w:rsidDel="002F785A">
            <w:rPr>
              <w:rFonts w:ascii="Times New Roman" w:hAnsi="Times New Roman"/>
              <w:sz w:val="26"/>
              <w:szCs w:val="26"/>
              <w:lang w:val="en-US"/>
            </w:rPr>
            <w:delText xml:space="preserve"> </w:delText>
          </w:r>
        </w:del>
      </w:ins>
      <w:ins w:id="1985" w:author="Antoneth Macaisa" w:date="2025-05-07T21:58:00Z">
        <w:del w:id="1986" w:author="admin" w:date="2025-05-20T23:30:00Z">
          <w:r w:rsidR="007D7493" w:rsidDel="004623A0">
            <w:rPr>
              <w:rFonts w:ascii="Times New Roman" w:hAnsi="Times New Roman"/>
              <w:sz w:val="26"/>
              <w:szCs w:val="26"/>
              <w:lang w:val="en-US"/>
            </w:rPr>
            <w:delText>…………</w:delText>
          </w:r>
        </w:del>
        <w:del w:id="1987" w:author="admin" w:date="2025-05-21T01:40:00Z">
          <w:r w:rsidR="007D7493" w:rsidDel="002F785A">
            <w:rPr>
              <w:rFonts w:ascii="Times New Roman" w:hAnsi="Times New Roman"/>
              <w:sz w:val="26"/>
              <w:szCs w:val="26"/>
              <w:lang w:val="en-US"/>
            </w:rPr>
            <w:delText>……………………………………………………</w:delText>
          </w:r>
        </w:del>
      </w:ins>
      <w:ins w:id="1988" w:author="Antoneth Macaisa" w:date="2025-05-19T14:08:00Z">
        <w:del w:id="1989" w:author="admin" w:date="2025-05-21T01:40:00Z">
          <w:r w:rsidDel="002F785A">
            <w:rPr>
              <w:rFonts w:ascii="Times New Roman" w:hAnsi="Times New Roman"/>
              <w:sz w:val="26"/>
              <w:szCs w:val="26"/>
              <w:lang w:val="en-US"/>
            </w:rPr>
            <w:delText>.</w:delText>
          </w:r>
        </w:del>
      </w:ins>
      <w:ins w:id="1990" w:author="Antoneth Macaisa" w:date="2025-05-07T21:58:00Z">
        <w:del w:id="1991" w:author="admin" w:date="2025-05-21T01:40:00Z">
          <w:r w:rsidR="007D7493" w:rsidDel="002F785A">
            <w:rPr>
              <w:rFonts w:ascii="Times New Roman" w:hAnsi="Times New Roman"/>
              <w:sz w:val="26"/>
              <w:szCs w:val="26"/>
              <w:lang w:val="en-US"/>
            </w:rPr>
            <w:delText>...</w:delText>
          </w:r>
        </w:del>
      </w:ins>
      <w:ins w:id="1992" w:author="Antoneth Macaisa" w:date="2025-05-19T16:24:00Z">
        <w:del w:id="1993" w:author="admin" w:date="2025-05-21T01:40:00Z">
          <w:r w:rsidR="006A5FB8" w:rsidDel="002F785A">
            <w:rPr>
              <w:rFonts w:ascii="Times New Roman" w:hAnsi="Times New Roman"/>
              <w:sz w:val="26"/>
              <w:szCs w:val="26"/>
              <w:lang w:val="en-US"/>
            </w:rPr>
            <w:delText>7</w:delText>
          </w:r>
        </w:del>
      </w:ins>
      <w:ins w:id="1994" w:author="Antoneth Macaisa" w:date="2025-05-19T16:48:00Z">
        <w:del w:id="1995" w:author="admin" w:date="2025-05-21T01:40:00Z">
          <w:r w:rsidR="000B4508" w:rsidDel="002F785A">
            <w:rPr>
              <w:rFonts w:ascii="Times New Roman" w:hAnsi="Times New Roman"/>
              <w:sz w:val="26"/>
              <w:szCs w:val="26"/>
              <w:lang w:val="en-US"/>
            </w:rPr>
            <w:delText>2</w:delText>
          </w:r>
        </w:del>
      </w:ins>
    </w:p>
    <w:p w14:paraId="6A08D550" w14:textId="07C60116" w:rsidR="00BE2C17" w:rsidRPr="00124B9B" w:rsidDel="002F785A" w:rsidRDefault="00965654">
      <w:pPr>
        <w:spacing w:after="0" w:line="480" w:lineRule="auto"/>
        <w:ind w:left="1080" w:hanging="630"/>
        <w:rPr>
          <w:ins w:id="1996" w:author="Antoneth Macaisa" w:date="2025-05-07T21:04:00Z"/>
          <w:del w:id="1997" w:author="admin" w:date="2025-05-21T01:40:00Z"/>
          <w:rFonts w:ascii="Times New Roman" w:hAnsi="Times New Roman"/>
          <w:sz w:val="26"/>
          <w:szCs w:val="26"/>
          <w:lang w:val="en-US"/>
        </w:rPr>
        <w:pPrChange w:id="1998" w:author="admin" w:date="2025-05-21T03:17:00Z">
          <w:pPr/>
        </w:pPrChange>
      </w:pPr>
      <w:ins w:id="1999" w:author="Antoneth Macaisa" w:date="2025-05-19T14:01:00Z">
        <w:del w:id="2000" w:author="admin" w:date="2025-05-21T01:40:00Z">
          <w:r w:rsidDel="002F785A">
            <w:rPr>
              <w:rFonts w:ascii="Times New Roman" w:hAnsi="Times New Roman"/>
              <w:sz w:val="26"/>
              <w:szCs w:val="26"/>
              <w:lang w:val="en-US"/>
            </w:rPr>
            <w:delText>13</w:delText>
          </w:r>
          <w:r w:rsidDel="002F785A">
            <w:rPr>
              <w:rFonts w:ascii="Times New Roman" w:hAnsi="Times New Roman"/>
              <w:sz w:val="26"/>
              <w:szCs w:val="26"/>
              <w:lang w:val="en-US"/>
            </w:rPr>
            <w:tab/>
          </w:r>
        </w:del>
      </w:ins>
      <w:ins w:id="2001" w:author="Antoneth Macaisa" w:date="2025-05-07T21:04:00Z">
        <w:del w:id="2002" w:author="admin" w:date="2025-05-21T01:40:00Z">
          <w:r w:rsidR="00BE2C17" w:rsidRPr="00124B9B" w:rsidDel="002F785A">
            <w:rPr>
              <w:rFonts w:ascii="Times New Roman" w:hAnsi="Times New Roman"/>
              <w:sz w:val="26"/>
              <w:szCs w:val="26"/>
              <w:lang w:val="en-US"/>
            </w:rPr>
            <w:delText>Co-Working Space Details Interface</w:delText>
          </w:r>
        </w:del>
      </w:ins>
      <w:ins w:id="2003" w:author="Antoneth Macaisa" w:date="2025-05-07T21:29:00Z">
        <w:del w:id="2004" w:author="admin" w:date="2025-05-20T23:30:00Z">
          <w:r w:rsidR="00C06692" w:rsidDel="004623A0">
            <w:rPr>
              <w:rFonts w:ascii="Times New Roman" w:hAnsi="Times New Roman"/>
              <w:sz w:val="26"/>
              <w:szCs w:val="26"/>
              <w:lang w:val="en-US"/>
            </w:rPr>
            <w:delText xml:space="preserve"> </w:delText>
          </w:r>
        </w:del>
      </w:ins>
      <w:ins w:id="2005" w:author="Antoneth Macaisa" w:date="2025-05-07T21:58:00Z">
        <w:del w:id="2006" w:author="admin" w:date="2025-05-20T23:30:00Z">
          <w:r w:rsidR="007D7493" w:rsidDel="004623A0">
            <w:rPr>
              <w:rFonts w:ascii="Times New Roman" w:hAnsi="Times New Roman"/>
              <w:sz w:val="26"/>
              <w:szCs w:val="26"/>
              <w:lang w:val="en-US"/>
            </w:rPr>
            <w:delText>………</w:delText>
          </w:r>
        </w:del>
        <w:del w:id="2007" w:author="admin" w:date="2025-05-21T01:40:00Z">
          <w:r w:rsidR="007D7493" w:rsidDel="002F785A">
            <w:rPr>
              <w:rFonts w:ascii="Times New Roman" w:hAnsi="Times New Roman"/>
              <w:sz w:val="26"/>
              <w:szCs w:val="26"/>
              <w:lang w:val="en-US"/>
            </w:rPr>
            <w:delText>……………………………</w:delText>
          </w:r>
        </w:del>
      </w:ins>
      <w:ins w:id="2008" w:author="Antoneth Macaisa" w:date="2025-05-19T14:08:00Z">
        <w:del w:id="2009" w:author="admin" w:date="2025-05-21T01:40:00Z">
          <w:r w:rsidDel="002F785A">
            <w:rPr>
              <w:rFonts w:ascii="Times New Roman" w:hAnsi="Times New Roman"/>
              <w:sz w:val="26"/>
              <w:szCs w:val="26"/>
              <w:lang w:val="en-US"/>
            </w:rPr>
            <w:delText>.</w:delText>
          </w:r>
        </w:del>
      </w:ins>
      <w:ins w:id="2010" w:author="Antoneth Macaisa" w:date="2025-05-19T16:24:00Z">
        <w:del w:id="2011" w:author="admin" w:date="2025-05-21T01:40:00Z">
          <w:r w:rsidR="006A5FB8" w:rsidDel="002F785A">
            <w:rPr>
              <w:rFonts w:ascii="Times New Roman" w:hAnsi="Times New Roman"/>
              <w:sz w:val="26"/>
              <w:szCs w:val="26"/>
              <w:lang w:val="en-US"/>
            </w:rPr>
            <w:delText>.7</w:delText>
          </w:r>
        </w:del>
      </w:ins>
      <w:ins w:id="2012" w:author="Antoneth Macaisa" w:date="2025-05-19T16:48:00Z">
        <w:del w:id="2013" w:author="admin" w:date="2025-05-21T01:40:00Z">
          <w:r w:rsidR="000B4508" w:rsidDel="002F785A">
            <w:rPr>
              <w:rFonts w:ascii="Times New Roman" w:hAnsi="Times New Roman"/>
              <w:sz w:val="26"/>
              <w:szCs w:val="26"/>
              <w:lang w:val="en-US"/>
            </w:rPr>
            <w:delText>3</w:delText>
          </w:r>
        </w:del>
      </w:ins>
    </w:p>
    <w:p w14:paraId="6FEC472F" w14:textId="3D394CAF" w:rsidR="00BE2C17" w:rsidRPr="00124B9B" w:rsidDel="002F785A" w:rsidRDefault="00965654">
      <w:pPr>
        <w:spacing w:after="0" w:line="480" w:lineRule="auto"/>
        <w:ind w:left="1080" w:hanging="630"/>
        <w:rPr>
          <w:ins w:id="2014" w:author="Antoneth Macaisa" w:date="2025-05-07T21:04:00Z"/>
          <w:del w:id="2015" w:author="admin" w:date="2025-05-21T01:40:00Z"/>
          <w:rFonts w:ascii="Times New Roman" w:hAnsi="Times New Roman"/>
          <w:sz w:val="26"/>
          <w:szCs w:val="26"/>
          <w:lang w:val="en-US"/>
        </w:rPr>
        <w:pPrChange w:id="2016" w:author="admin" w:date="2025-05-21T03:17:00Z">
          <w:pPr/>
        </w:pPrChange>
      </w:pPr>
      <w:ins w:id="2017" w:author="Antoneth Macaisa" w:date="2025-05-19T14:01:00Z">
        <w:del w:id="2018" w:author="admin" w:date="2025-05-21T01:40:00Z">
          <w:r w:rsidDel="002F785A">
            <w:rPr>
              <w:rFonts w:ascii="Times New Roman" w:hAnsi="Times New Roman"/>
              <w:sz w:val="26"/>
              <w:szCs w:val="26"/>
              <w:lang w:val="en-US"/>
            </w:rPr>
            <w:delText>14</w:delText>
          </w:r>
          <w:r w:rsidDel="002F785A">
            <w:rPr>
              <w:rFonts w:ascii="Times New Roman" w:hAnsi="Times New Roman"/>
              <w:sz w:val="26"/>
              <w:szCs w:val="26"/>
              <w:lang w:val="en-US"/>
            </w:rPr>
            <w:tab/>
          </w:r>
        </w:del>
      </w:ins>
      <w:ins w:id="2019" w:author="Antoneth Macaisa" w:date="2025-05-07T21:04:00Z">
        <w:del w:id="2020" w:author="admin" w:date="2025-05-21T01:40:00Z">
          <w:r w:rsidR="00BE2C17" w:rsidRPr="00124B9B" w:rsidDel="002F785A">
            <w:rPr>
              <w:rFonts w:ascii="Times New Roman" w:hAnsi="Times New Roman"/>
              <w:sz w:val="26"/>
              <w:szCs w:val="26"/>
              <w:lang w:val="en-US"/>
            </w:rPr>
            <w:delText>Co-Working Space Details Interface</w:delText>
          </w:r>
        </w:del>
      </w:ins>
      <w:ins w:id="2021" w:author="Antoneth Macaisa" w:date="2025-05-07T21:29:00Z">
        <w:del w:id="2022" w:author="admin" w:date="2025-05-21T01:40:00Z">
          <w:r w:rsidR="00C06692" w:rsidDel="002F785A">
            <w:rPr>
              <w:rFonts w:ascii="Times New Roman" w:hAnsi="Times New Roman"/>
              <w:sz w:val="26"/>
              <w:szCs w:val="26"/>
              <w:lang w:val="en-US"/>
            </w:rPr>
            <w:delText xml:space="preserve"> 1.</w:delText>
          </w:r>
        </w:del>
        <w:del w:id="2023" w:author="admin" w:date="2025-05-20T23:31:00Z">
          <w:r w:rsidR="00C06692" w:rsidDel="004623A0">
            <w:rPr>
              <w:rFonts w:ascii="Times New Roman" w:hAnsi="Times New Roman"/>
              <w:sz w:val="26"/>
              <w:szCs w:val="26"/>
              <w:lang w:val="en-US"/>
            </w:rPr>
            <w:delText>1</w:delText>
          </w:r>
        </w:del>
      </w:ins>
      <w:ins w:id="2024" w:author="Antoneth Macaisa" w:date="2025-05-07T21:40:00Z">
        <w:del w:id="2025" w:author="admin" w:date="2025-05-20T23:31:00Z">
          <w:r w:rsidR="00DD2661" w:rsidDel="004623A0">
            <w:rPr>
              <w:rFonts w:ascii="Times New Roman" w:hAnsi="Times New Roman"/>
              <w:sz w:val="26"/>
              <w:szCs w:val="26"/>
              <w:lang w:val="en-US"/>
            </w:rPr>
            <w:delText xml:space="preserve"> </w:delText>
          </w:r>
        </w:del>
      </w:ins>
      <w:ins w:id="2026" w:author="Antoneth Macaisa" w:date="2025-05-07T21:58:00Z">
        <w:del w:id="2027" w:author="admin" w:date="2025-05-20T23:30:00Z">
          <w:r w:rsidR="007D7493" w:rsidDel="004623A0">
            <w:rPr>
              <w:rFonts w:ascii="Times New Roman" w:hAnsi="Times New Roman"/>
              <w:sz w:val="26"/>
              <w:szCs w:val="26"/>
              <w:lang w:val="en-US"/>
            </w:rPr>
            <w:delText>…</w:delText>
          </w:r>
        </w:del>
        <w:del w:id="2028" w:author="admin" w:date="2025-05-20T23:31:00Z">
          <w:r w:rsidR="007D7493" w:rsidDel="004623A0">
            <w:rPr>
              <w:rFonts w:ascii="Times New Roman" w:hAnsi="Times New Roman"/>
              <w:sz w:val="26"/>
              <w:szCs w:val="26"/>
              <w:lang w:val="en-US"/>
            </w:rPr>
            <w:delText>…</w:delText>
          </w:r>
        </w:del>
        <w:del w:id="2029" w:author="admin" w:date="2025-05-21T01:40:00Z">
          <w:r w:rsidR="007D7493" w:rsidDel="002F785A">
            <w:rPr>
              <w:rFonts w:ascii="Times New Roman" w:hAnsi="Times New Roman"/>
              <w:sz w:val="26"/>
              <w:szCs w:val="26"/>
              <w:lang w:val="en-US"/>
            </w:rPr>
            <w:delText>…………………………...</w:delText>
          </w:r>
        </w:del>
      </w:ins>
      <w:ins w:id="2030" w:author="Antoneth Macaisa" w:date="2025-05-19T14:08:00Z">
        <w:del w:id="2031" w:author="admin" w:date="2025-05-21T01:40:00Z">
          <w:r w:rsidDel="002F785A">
            <w:rPr>
              <w:rFonts w:ascii="Times New Roman" w:hAnsi="Times New Roman"/>
              <w:sz w:val="26"/>
              <w:szCs w:val="26"/>
              <w:lang w:val="en-US"/>
            </w:rPr>
            <w:delText>.</w:delText>
          </w:r>
        </w:del>
      </w:ins>
      <w:ins w:id="2032" w:author="Antoneth Macaisa" w:date="2025-05-19T16:24:00Z">
        <w:del w:id="2033" w:author="admin" w:date="2025-05-21T01:40:00Z">
          <w:r w:rsidR="006A5FB8" w:rsidDel="002F785A">
            <w:rPr>
              <w:rFonts w:ascii="Times New Roman" w:hAnsi="Times New Roman"/>
              <w:sz w:val="26"/>
              <w:szCs w:val="26"/>
              <w:lang w:val="en-US"/>
            </w:rPr>
            <w:delText>7</w:delText>
          </w:r>
        </w:del>
      </w:ins>
      <w:ins w:id="2034" w:author="Antoneth Macaisa" w:date="2025-05-19T16:48:00Z">
        <w:del w:id="2035" w:author="admin" w:date="2025-05-21T01:40:00Z">
          <w:r w:rsidR="000B4508" w:rsidDel="002F785A">
            <w:rPr>
              <w:rFonts w:ascii="Times New Roman" w:hAnsi="Times New Roman"/>
              <w:sz w:val="26"/>
              <w:szCs w:val="26"/>
              <w:lang w:val="en-US"/>
            </w:rPr>
            <w:delText>4</w:delText>
          </w:r>
        </w:del>
      </w:ins>
    </w:p>
    <w:p w14:paraId="5673D035" w14:textId="4B687117" w:rsidR="00BE2C17" w:rsidRPr="00124B9B" w:rsidDel="002F785A" w:rsidRDefault="00965654">
      <w:pPr>
        <w:spacing w:after="0" w:line="480" w:lineRule="auto"/>
        <w:ind w:left="1080" w:hanging="630"/>
        <w:rPr>
          <w:ins w:id="2036" w:author="Antoneth Macaisa" w:date="2025-05-07T21:04:00Z"/>
          <w:del w:id="2037" w:author="admin" w:date="2025-05-21T01:40:00Z"/>
          <w:rFonts w:ascii="Times New Roman" w:hAnsi="Times New Roman"/>
          <w:sz w:val="26"/>
          <w:szCs w:val="26"/>
          <w:lang w:val="en-US"/>
        </w:rPr>
        <w:pPrChange w:id="2038" w:author="admin" w:date="2025-05-21T03:17:00Z">
          <w:pPr/>
        </w:pPrChange>
      </w:pPr>
      <w:ins w:id="2039" w:author="Antoneth Macaisa" w:date="2025-05-19T14:02:00Z">
        <w:del w:id="2040" w:author="admin" w:date="2025-05-21T01:40:00Z">
          <w:r w:rsidDel="002F785A">
            <w:rPr>
              <w:rFonts w:ascii="Times New Roman" w:hAnsi="Times New Roman"/>
              <w:sz w:val="26"/>
              <w:szCs w:val="26"/>
              <w:lang w:val="en-US"/>
            </w:rPr>
            <w:lastRenderedPageBreak/>
            <w:delText>15</w:delText>
          </w:r>
          <w:r w:rsidDel="002F785A">
            <w:rPr>
              <w:rFonts w:ascii="Times New Roman" w:hAnsi="Times New Roman"/>
              <w:sz w:val="26"/>
              <w:szCs w:val="26"/>
              <w:lang w:val="en-US"/>
            </w:rPr>
            <w:tab/>
          </w:r>
        </w:del>
      </w:ins>
      <w:ins w:id="2041" w:author="Antoneth Macaisa" w:date="2025-05-07T21:04:00Z">
        <w:del w:id="2042" w:author="admin" w:date="2025-05-21T01:40:00Z">
          <w:r w:rsidR="00BE2C17" w:rsidRPr="00124B9B" w:rsidDel="002F785A">
            <w:rPr>
              <w:rFonts w:ascii="Times New Roman" w:hAnsi="Times New Roman"/>
              <w:sz w:val="26"/>
              <w:szCs w:val="26"/>
              <w:lang w:val="en-US"/>
            </w:rPr>
            <w:delText>Co-Working Space Details Interface</w:delText>
          </w:r>
        </w:del>
      </w:ins>
      <w:ins w:id="2043" w:author="Antoneth Macaisa" w:date="2025-05-07T21:29:00Z">
        <w:del w:id="2044" w:author="admin" w:date="2025-05-21T01:40:00Z">
          <w:r w:rsidR="00C06692" w:rsidDel="002F785A">
            <w:rPr>
              <w:rFonts w:ascii="Times New Roman" w:hAnsi="Times New Roman"/>
              <w:sz w:val="26"/>
              <w:szCs w:val="26"/>
              <w:lang w:val="en-US"/>
            </w:rPr>
            <w:delText xml:space="preserve"> 1.2</w:delText>
          </w:r>
        </w:del>
      </w:ins>
      <w:ins w:id="2045" w:author="Antoneth Macaisa" w:date="2025-05-07T21:40:00Z">
        <w:del w:id="2046" w:author="admin" w:date="2025-05-21T01:40:00Z">
          <w:r w:rsidR="00DD2661" w:rsidDel="002F785A">
            <w:rPr>
              <w:rFonts w:ascii="Times New Roman" w:hAnsi="Times New Roman"/>
              <w:sz w:val="26"/>
              <w:szCs w:val="26"/>
              <w:lang w:val="en-US"/>
            </w:rPr>
            <w:delText xml:space="preserve"> </w:delText>
          </w:r>
        </w:del>
      </w:ins>
      <w:ins w:id="2047" w:author="Antoneth Macaisa" w:date="2025-05-07T21:59:00Z">
        <w:del w:id="2048" w:author="admin" w:date="2025-05-20T23:31:00Z">
          <w:r w:rsidR="007D7493" w:rsidDel="004623A0">
            <w:rPr>
              <w:rFonts w:ascii="Times New Roman" w:hAnsi="Times New Roman"/>
              <w:sz w:val="26"/>
              <w:szCs w:val="26"/>
              <w:lang w:val="en-US"/>
            </w:rPr>
            <w:delText>………</w:delText>
          </w:r>
        </w:del>
        <w:del w:id="2049" w:author="admin" w:date="2025-05-21T01:40:00Z">
          <w:r w:rsidR="007D7493" w:rsidDel="002F785A">
            <w:rPr>
              <w:rFonts w:ascii="Times New Roman" w:hAnsi="Times New Roman"/>
              <w:sz w:val="26"/>
              <w:szCs w:val="26"/>
              <w:lang w:val="en-US"/>
            </w:rPr>
            <w:delText>……………………</w:delText>
          </w:r>
        </w:del>
      </w:ins>
      <w:ins w:id="2050" w:author="Antoneth Macaisa" w:date="2025-05-19T14:08:00Z">
        <w:del w:id="2051" w:author="admin" w:date="2025-05-21T01:40:00Z">
          <w:r w:rsidDel="002F785A">
            <w:rPr>
              <w:rFonts w:ascii="Times New Roman" w:hAnsi="Times New Roman"/>
              <w:sz w:val="26"/>
              <w:szCs w:val="26"/>
              <w:lang w:val="en-US"/>
            </w:rPr>
            <w:delText>.</w:delText>
          </w:r>
        </w:del>
      </w:ins>
      <w:ins w:id="2052" w:author="Antoneth Macaisa" w:date="2025-05-07T21:59:00Z">
        <w:del w:id="2053" w:author="admin" w:date="2025-05-21T01:40:00Z">
          <w:r w:rsidR="007D7493" w:rsidDel="002F785A">
            <w:rPr>
              <w:rFonts w:ascii="Times New Roman" w:hAnsi="Times New Roman"/>
              <w:sz w:val="26"/>
              <w:szCs w:val="26"/>
              <w:lang w:val="en-US"/>
            </w:rPr>
            <w:delText>…...</w:delText>
          </w:r>
        </w:del>
      </w:ins>
      <w:ins w:id="2054" w:author="Antoneth Macaisa" w:date="2025-05-19T16:24:00Z">
        <w:del w:id="2055" w:author="admin" w:date="2025-05-21T01:40:00Z">
          <w:r w:rsidR="006A5FB8" w:rsidDel="002F785A">
            <w:rPr>
              <w:rFonts w:ascii="Times New Roman" w:hAnsi="Times New Roman"/>
              <w:sz w:val="26"/>
              <w:szCs w:val="26"/>
              <w:lang w:val="en-US"/>
            </w:rPr>
            <w:delText>7</w:delText>
          </w:r>
        </w:del>
      </w:ins>
      <w:ins w:id="2056" w:author="Antoneth Macaisa" w:date="2025-05-19T16:48:00Z">
        <w:del w:id="2057" w:author="admin" w:date="2025-05-21T01:40:00Z">
          <w:r w:rsidR="000B4508" w:rsidDel="002F785A">
            <w:rPr>
              <w:rFonts w:ascii="Times New Roman" w:hAnsi="Times New Roman"/>
              <w:sz w:val="26"/>
              <w:szCs w:val="26"/>
              <w:lang w:val="en-US"/>
            </w:rPr>
            <w:delText>4</w:delText>
          </w:r>
        </w:del>
      </w:ins>
    </w:p>
    <w:p w14:paraId="34075E17" w14:textId="31939120" w:rsidR="00BE2C17" w:rsidRPr="00124B9B" w:rsidDel="002F785A" w:rsidRDefault="00965654">
      <w:pPr>
        <w:spacing w:after="0" w:line="480" w:lineRule="auto"/>
        <w:ind w:left="1080" w:hanging="630"/>
        <w:rPr>
          <w:ins w:id="2058" w:author="Antoneth Macaisa" w:date="2025-05-07T21:04:00Z"/>
          <w:del w:id="2059" w:author="admin" w:date="2025-05-21T01:40:00Z"/>
          <w:rFonts w:ascii="Times New Roman" w:hAnsi="Times New Roman"/>
          <w:sz w:val="26"/>
          <w:szCs w:val="26"/>
          <w:lang w:val="en-US"/>
        </w:rPr>
        <w:pPrChange w:id="2060" w:author="admin" w:date="2025-05-21T03:17:00Z">
          <w:pPr/>
        </w:pPrChange>
      </w:pPr>
      <w:ins w:id="2061" w:author="Antoneth Macaisa" w:date="2025-05-19T14:02:00Z">
        <w:del w:id="2062" w:author="admin" w:date="2025-05-21T01:40:00Z">
          <w:r w:rsidDel="002F785A">
            <w:rPr>
              <w:rFonts w:ascii="Times New Roman" w:hAnsi="Times New Roman"/>
              <w:sz w:val="26"/>
              <w:szCs w:val="26"/>
              <w:lang w:val="en-US"/>
            </w:rPr>
            <w:delText>16</w:delText>
          </w:r>
          <w:r w:rsidDel="002F785A">
            <w:rPr>
              <w:rFonts w:ascii="Times New Roman" w:hAnsi="Times New Roman"/>
              <w:sz w:val="26"/>
              <w:szCs w:val="26"/>
              <w:lang w:val="en-US"/>
            </w:rPr>
            <w:tab/>
          </w:r>
        </w:del>
      </w:ins>
      <w:ins w:id="2063" w:author="Antoneth Macaisa" w:date="2025-05-07T21:04:00Z">
        <w:del w:id="2064" w:author="admin" w:date="2025-05-21T01:40:00Z">
          <w:r w:rsidR="00BE2C17" w:rsidRPr="00124B9B" w:rsidDel="002F785A">
            <w:rPr>
              <w:rFonts w:ascii="Times New Roman" w:hAnsi="Times New Roman"/>
              <w:sz w:val="26"/>
              <w:szCs w:val="26"/>
              <w:lang w:val="en-US"/>
            </w:rPr>
            <w:delText>Co-Working Space Details Interface</w:delText>
          </w:r>
        </w:del>
      </w:ins>
      <w:ins w:id="2065" w:author="Antoneth Macaisa" w:date="2025-05-07T21:29:00Z">
        <w:del w:id="2066" w:author="admin" w:date="2025-05-21T01:40:00Z">
          <w:r w:rsidR="00C06692" w:rsidDel="002F785A">
            <w:rPr>
              <w:rFonts w:ascii="Times New Roman" w:hAnsi="Times New Roman"/>
              <w:sz w:val="26"/>
              <w:szCs w:val="26"/>
              <w:lang w:val="en-US"/>
            </w:rPr>
            <w:delText xml:space="preserve"> 1.3</w:delText>
          </w:r>
        </w:del>
      </w:ins>
      <w:ins w:id="2067" w:author="Antoneth Macaisa" w:date="2025-05-07T21:40:00Z">
        <w:del w:id="2068" w:author="admin" w:date="2025-05-21T01:40:00Z">
          <w:r w:rsidR="00DD2661" w:rsidDel="002F785A">
            <w:rPr>
              <w:rFonts w:ascii="Times New Roman" w:hAnsi="Times New Roman"/>
              <w:sz w:val="26"/>
              <w:szCs w:val="26"/>
              <w:lang w:val="en-US"/>
            </w:rPr>
            <w:delText xml:space="preserve"> </w:delText>
          </w:r>
        </w:del>
      </w:ins>
      <w:ins w:id="2069" w:author="Antoneth Macaisa" w:date="2025-05-07T21:59:00Z">
        <w:del w:id="2070" w:author="admin" w:date="2025-05-20T23:31:00Z">
          <w:r w:rsidR="007D7493" w:rsidDel="004623A0">
            <w:rPr>
              <w:rFonts w:ascii="Times New Roman" w:hAnsi="Times New Roman"/>
              <w:sz w:val="26"/>
              <w:szCs w:val="26"/>
              <w:lang w:val="en-US"/>
            </w:rPr>
            <w:delText>……</w:delText>
          </w:r>
        </w:del>
        <w:del w:id="2071" w:author="admin" w:date="2025-05-21T01:40:00Z">
          <w:r w:rsidR="007D7493" w:rsidDel="002F785A">
            <w:rPr>
              <w:rFonts w:ascii="Times New Roman" w:hAnsi="Times New Roman"/>
              <w:sz w:val="26"/>
              <w:szCs w:val="26"/>
              <w:lang w:val="en-US"/>
            </w:rPr>
            <w:delText>………………………</w:delText>
          </w:r>
        </w:del>
      </w:ins>
      <w:ins w:id="2072" w:author="Antoneth Macaisa" w:date="2025-05-19T14:08:00Z">
        <w:del w:id="2073" w:author="admin" w:date="2025-05-21T01:40:00Z">
          <w:r w:rsidDel="002F785A">
            <w:rPr>
              <w:rFonts w:ascii="Times New Roman" w:hAnsi="Times New Roman"/>
              <w:sz w:val="26"/>
              <w:szCs w:val="26"/>
              <w:lang w:val="en-US"/>
            </w:rPr>
            <w:delText>.</w:delText>
          </w:r>
        </w:del>
      </w:ins>
      <w:ins w:id="2074" w:author="Antoneth Macaisa" w:date="2025-05-07T21:59:00Z">
        <w:del w:id="2075" w:author="admin" w:date="2025-05-21T01:40:00Z">
          <w:r w:rsidR="007D7493" w:rsidDel="002F785A">
            <w:rPr>
              <w:rFonts w:ascii="Times New Roman" w:hAnsi="Times New Roman"/>
              <w:sz w:val="26"/>
              <w:szCs w:val="26"/>
              <w:lang w:val="en-US"/>
            </w:rPr>
            <w:delText>…...</w:delText>
          </w:r>
        </w:del>
      </w:ins>
      <w:ins w:id="2076" w:author="Antoneth Macaisa" w:date="2025-05-19T16:24:00Z">
        <w:del w:id="2077" w:author="admin" w:date="2025-05-21T01:40:00Z">
          <w:r w:rsidR="006A5FB8" w:rsidDel="002F785A">
            <w:rPr>
              <w:rFonts w:ascii="Times New Roman" w:hAnsi="Times New Roman"/>
              <w:sz w:val="26"/>
              <w:szCs w:val="26"/>
              <w:lang w:val="en-US"/>
            </w:rPr>
            <w:delText>7</w:delText>
          </w:r>
        </w:del>
      </w:ins>
      <w:ins w:id="2078" w:author="Antoneth Macaisa" w:date="2025-05-19T16:48:00Z">
        <w:del w:id="2079" w:author="admin" w:date="2025-05-21T01:40:00Z">
          <w:r w:rsidR="000B4508" w:rsidDel="002F785A">
            <w:rPr>
              <w:rFonts w:ascii="Times New Roman" w:hAnsi="Times New Roman"/>
              <w:sz w:val="26"/>
              <w:szCs w:val="26"/>
              <w:lang w:val="en-US"/>
            </w:rPr>
            <w:delText>5</w:delText>
          </w:r>
        </w:del>
      </w:ins>
    </w:p>
    <w:p w14:paraId="19B17438" w14:textId="47013687" w:rsidR="00BE2C17" w:rsidRPr="00124B9B" w:rsidDel="002F785A" w:rsidRDefault="00965654">
      <w:pPr>
        <w:spacing w:after="0" w:line="480" w:lineRule="auto"/>
        <w:ind w:left="1080" w:hanging="630"/>
        <w:rPr>
          <w:ins w:id="2080" w:author="Antoneth Macaisa" w:date="2025-05-07T21:04:00Z"/>
          <w:del w:id="2081" w:author="admin" w:date="2025-05-21T01:40:00Z"/>
          <w:rFonts w:ascii="Times New Roman" w:hAnsi="Times New Roman"/>
          <w:sz w:val="26"/>
          <w:szCs w:val="26"/>
          <w:lang w:val="en-US"/>
        </w:rPr>
        <w:pPrChange w:id="2082" w:author="admin" w:date="2025-05-21T03:17:00Z">
          <w:pPr/>
        </w:pPrChange>
      </w:pPr>
      <w:ins w:id="2083" w:author="Antoneth Macaisa" w:date="2025-05-19T14:02:00Z">
        <w:del w:id="2084" w:author="admin" w:date="2025-05-21T01:40:00Z">
          <w:r w:rsidDel="002F785A">
            <w:rPr>
              <w:rFonts w:ascii="Times New Roman" w:hAnsi="Times New Roman"/>
              <w:sz w:val="26"/>
              <w:szCs w:val="26"/>
              <w:lang w:val="en-US"/>
            </w:rPr>
            <w:delText>17</w:delText>
          </w:r>
          <w:r w:rsidDel="002F785A">
            <w:rPr>
              <w:rFonts w:ascii="Times New Roman" w:hAnsi="Times New Roman"/>
              <w:sz w:val="26"/>
              <w:szCs w:val="26"/>
              <w:lang w:val="en-US"/>
            </w:rPr>
            <w:tab/>
          </w:r>
        </w:del>
      </w:ins>
      <w:ins w:id="2085" w:author="Antoneth Macaisa" w:date="2025-05-07T21:04:00Z">
        <w:del w:id="2086" w:author="admin" w:date="2025-05-21T01:40:00Z">
          <w:r w:rsidR="00BE2C17" w:rsidRPr="00124B9B" w:rsidDel="002F785A">
            <w:rPr>
              <w:rFonts w:ascii="Times New Roman" w:hAnsi="Times New Roman"/>
              <w:sz w:val="26"/>
              <w:szCs w:val="26"/>
              <w:lang w:val="en-US"/>
            </w:rPr>
            <w:delText>Co-Working Space Details Interface</w:delText>
          </w:r>
        </w:del>
      </w:ins>
      <w:ins w:id="2087" w:author="Antoneth Macaisa" w:date="2025-05-07T21:29:00Z">
        <w:del w:id="2088" w:author="admin" w:date="2025-05-21T01:40:00Z">
          <w:r w:rsidR="00C06692" w:rsidDel="002F785A">
            <w:rPr>
              <w:rFonts w:ascii="Times New Roman" w:hAnsi="Times New Roman"/>
              <w:sz w:val="26"/>
              <w:szCs w:val="26"/>
              <w:lang w:val="en-US"/>
            </w:rPr>
            <w:delText xml:space="preserve"> 1.4</w:delText>
          </w:r>
        </w:del>
      </w:ins>
      <w:ins w:id="2089" w:author="Antoneth Macaisa" w:date="2025-05-07T21:40:00Z">
        <w:del w:id="2090" w:author="admin" w:date="2025-05-21T01:40:00Z">
          <w:r w:rsidR="00DD2661" w:rsidDel="002F785A">
            <w:rPr>
              <w:rFonts w:ascii="Times New Roman" w:hAnsi="Times New Roman"/>
              <w:sz w:val="26"/>
              <w:szCs w:val="26"/>
              <w:lang w:val="en-US"/>
            </w:rPr>
            <w:delText xml:space="preserve"> </w:delText>
          </w:r>
        </w:del>
      </w:ins>
      <w:ins w:id="2091" w:author="Antoneth Macaisa" w:date="2025-05-07T21:59:00Z">
        <w:del w:id="2092" w:author="admin" w:date="2025-05-20T23:31:00Z">
          <w:r w:rsidR="007D7493" w:rsidDel="004623A0">
            <w:rPr>
              <w:rFonts w:ascii="Times New Roman" w:hAnsi="Times New Roman"/>
              <w:sz w:val="26"/>
              <w:szCs w:val="26"/>
              <w:lang w:val="en-US"/>
            </w:rPr>
            <w:delText>……</w:delText>
          </w:r>
        </w:del>
        <w:del w:id="2093" w:author="admin" w:date="2025-05-21T01:40:00Z">
          <w:r w:rsidR="007D7493" w:rsidDel="002F785A">
            <w:rPr>
              <w:rFonts w:ascii="Times New Roman" w:hAnsi="Times New Roman"/>
              <w:sz w:val="26"/>
              <w:szCs w:val="26"/>
              <w:lang w:val="en-US"/>
            </w:rPr>
            <w:delText>………………………</w:delText>
          </w:r>
        </w:del>
      </w:ins>
      <w:ins w:id="2094" w:author="Antoneth Macaisa" w:date="2025-05-19T14:08:00Z">
        <w:del w:id="2095" w:author="admin" w:date="2025-05-21T01:40:00Z">
          <w:r w:rsidDel="002F785A">
            <w:rPr>
              <w:rFonts w:ascii="Times New Roman" w:hAnsi="Times New Roman"/>
              <w:sz w:val="26"/>
              <w:szCs w:val="26"/>
              <w:lang w:val="en-US"/>
            </w:rPr>
            <w:delText>.</w:delText>
          </w:r>
        </w:del>
      </w:ins>
      <w:ins w:id="2096" w:author="Antoneth Macaisa" w:date="2025-05-07T21:59:00Z">
        <w:del w:id="2097" w:author="admin" w:date="2025-05-21T01:40:00Z">
          <w:r w:rsidR="007D7493" w:rsidDel="002F785A">
            <w:rPr>
              <w:rFonts w:ascii="Times New Roman" w:hAnsi="Times New Roman"/>
              <w:sz w:val="26"/>
              <w:szCs w:val="26"/>
              <w:lang w:val="en-US"/>
            </w:rPr>
            <w:delText>…...</w:delText>
          </w:r>
        </w:del>
      </w:ins>
      <w:ins w:id="2098" w:author="Antoneth Macaisa" w:date="2025-05-19T16:24:00Z">
        <w:del w:id="2099" w:author="admin" w:date="2025-05-21T01:40:00Z">
          <w:r w:rsidR="006A5FB8" w:rsidDel="002F785A">
            <w:rPr>
              <w:rFonts w:ascii="Times New Roman" w:hAnsi="Times New Roman"/>
              <w:sz w:val="26"/>
              <w:szCs w:val="26"/>
              <w:lang w:val="en-US"/>
            </w:rPr>
            <w:delText>7</w:delText>
          </w:r>
        </w:del>
      </w:ins>
      <w:ins w:id="2100" w:author="Antoneth Macaisa" w:date="2025-05-19T16:48:00Z">
        <w:del w:id="2101" w:author="admin" w:date="2025-05-21T01:40:00Z">
          <w:r w:rsidR="000B4508" w:rsidDel="002F785A">
            <w:rPr>
              <w:rFonts w:ascii="Times New Roman" w:hAnsi="Times New Roman"/>
              <w:sz w:val="26"/>
              <w:szCs w:val="26"/>
              <w:lang w:val="en-US"/>
            </w:rPr>
            <w:delText>6</w:delText>
          </w:r>
        </w:del>
      </w:ins>
    </w:p>
    <w:p w14:paraId="47C45658" w14:textId="671D138F" w:rsidR="00BE2C17" w:rsidRPr="00124B9B" w:rsidDel="002F785A" w:rsidRDefault="00965654">
      <w:pPr>
        <w:spacing w:after="0" w:line="480" w:lineRule="auto"/>
        <w:ind w:left="1080" w:hanging="630"/>
        <w:rPr>
          <w:ins w:id="2102" w:author="Antoneth Macaisa" w:date="2025-05-07T21:04:00Z"/>
          <w:del w:id="2103" w:author="admin" w:date="2025-05-21T01:40:00Z"/>
          <w:rFonts w:ascii="Times New Roman" w:hAnsi="Times New Roman"/>
          <w:sz w:val="26"/>
          <w:szCs w:val="26"/>
        </w:rPr>
        <w:pPrChange w:id="2104" w:author="admin" w:date="2025-05-21T03:17:00Z">
          <w:pPr/>
        </w:pPrChange>
      </w:pPr>
      <w:ins w:id="2105" w:author="Antoneth Macaisa" w:date="2025-05-19T14:02:00Z">
        <w:del w:id="2106" w:author="admin" w:date="2025-05-21T01:40:00Z">
          <w:r w:rsidDel="002F785A">
            <w:rPr>
              <w:rFonts w:ascii="Times New Roman" w:hAnsi="Times New Roman"/>
              <w:sz w:val="26"/>
              <w:szCs w:val="26"/>
              <w:lang w:val="en-US"/>
            </w:rPr>
            <w:delText>18</w:delText>
          </w:r>
          <w:r w:rsidDel="002F785A">
            <w:rPr>
              <w:rFonts w:ascii="Times New Roman" w:hAnsi="Times New Roman"/>
              <w:sz w:val="26"/>
              <w:szCs w:val="26"/>
              <w:lang w:val="en-US"/>
            </w:rPr>
            <w:tab/>
          </w:r>
        </w:del>
      </w:ins>
      <w:ins w:id="2107" w:author="Antoneth Macaisa" w:date="2025-05-07T21:04:00Z">
        <w:del w:id="2108" w:author="admin" w:date="2025-05-21T01:40:00Z">
          <w:r w:rsidR="00BE2C17" w:rsidRPr="00124B9B" w:rsidDel="002F785A">
            <w:rPr>
              <w:rFonts w:ascii="Times New Roman" w:hAnsi="Times New Roman"/>
              <w:sz w:val="26"/>
              <w:szCs w:val="26"/>
              <w:lang w:val="en-US"/>
            </w:rPr>
            <w:delText>Confirm and Pay Interface</w:delText>
          </w:r>
        </w:del>
      </w:ins>
      <w:ins w:id="2109" w:author="Antoneth Macaisa" w:date="2025-05-07T21:40:00Z">
        <w:del w:id="2110" w:author="admin" w:date="2025-05-21T01:40:00Z">
          <w:r w:rsidR="00DD2661" w:rsidDel="002F785A">
            <w:rPr>
              <w:rFonts w:ascii="Times New Roman" w:hAnsi="Times New Roman"/>
              <w:sz w:val="26"/>
              <w:szCs w:val="26"/>
              <w:lang w:val="en-US"/>
            </w:rPr>
            <w:delText xml:space="preserve"> </w:delText>
          </w:r>
        </w:del>
      </w:ins>
      <w:ins w:id="2111" w:author="Antoneth Macaisa" w:date="2025-05-07T21:59:00Z">
        <w:del w:id="2112" w:author="admin" w:date="2025-05-20T23:32:00Z">
          <w:r w:rsidR="007D7493" w:rsidDel="004623A0">
            <w:rPr>
              <w:rFonts w:ascii="Times New Roman" w:hAnsi="Times New Roman"/>
              <w:sz w:val="26"/>
              <w:szCs w:val="26"/>
              <w:lang w:val="en-US"/>
            </w:rPr>
            <w:delText>…………………</w:delText>
          </w:r>
        </w:del>
        <w:del w:id="2113" w:author="admin" w:date="2025-05-21T01:40:00Z">
          <w:r w:rsidR="007D7493" w:rsidDel="002F785A">
            <w:rPr>
              <w:rFonts w:ascii="Times New Roman" w:hAnsi="Times New Roman"/>
              <w:sz w:val="26"/>
              <w:szCs w:val="26"/>
              <w:lang w:val="en-US"/>
            </w:rPr>
            <w:delText>………………………</w:delText>
          </w:r>
        </w:del>
      </w:ins>
      <w:ins w:id="2114" w:author="Antoneth Macaisa" w:date="2025-05-19T14:08:00Z">
        <w:del w:id="2115" w:author="admin" w:date="2025-05-21T01:40:00Z">
          <w:r w:rsidDel="002F785A">
            <w:rPr>
              <w:rFonts w:ascii="Times New Roman" w:hAnsi="Times New Roman"/>
              <w:sz w:val="26"/>
              <w:szCs w:val="26"/>
              <w:lang w:val="en-US"/>
            </w:rPr>
            <w:delText>...</w:delText>
          </w:r>
        </w:del>
      </w:ins>
      <w:ins w:id="2116" w:author="Antoneth Macaisa" w:date="2025-05-07T21:59:00Z">
        <w:del w:id="2117" w:author="admin" w:date="2025-05-21T01:40:00Z">
          <w:r w:rsidR="007D7493" w:rsidDel="002F785A">
            <w:rPr>
              <w:rFonts w:ascii="Times New Roman" w:hAnsi="Times New Roman"/>
              <w:sz w:val="26"/>
              <w:szCs w:val="26"/>
              <w:lang w:val="en-US"/>
            </w:rPr>
            <w:delText>….</w:delText>
          </w:r>
        </w:del>
      </w:ins>
      <w:ins w:id="2118" w:author="Antoneth Macaisa" w:date="2025-05-19T16:24:00Z">
        <w:del w:id="2119" w:author="admin" w:date="2025-05-21T01:40:00Z">
          <w:r w:rsidR="006A5FB8" w:rsidDel="002F785A">
            <w:rPr>
              <w:rFonts w:ascii="Times New Roman" w:hAnsi="Times New Roman"/>
              <w:sz w:val="26"/>
              <w:szCs w:val="26"/>
              <w:lang w:val="en-US"/>
            </w:rPr>
            <w:delText>7</w:delText>
          </w:r>
        </w:del>
      </w:ins>
      <w:ins w:id="2120" w:author="Antoneth Macaisa" w:date="2025-05-19T16:48:00Z">
        <w:del w:id="2121" w:author="admin" w:date="2025-05-21T01:40:00Z">
          <w:r w:rsidR="000B4508" w:rsidDel="002F785A">
            <w:rPr>
              <w:rFonts w:ascii="Times New Roman" w:hAnsi="Times New Roman"/>
              <w:sz w:val="26"/>
              <w:szCs w:val="26"/>
              <w:lang w:val="en-US"/>
            </w:rPr>
            <w:delText>7</w:delText>
          </w:r>
        </w:del>
      </w:ins>
    </w:p>
    <w:p w14:paraId="52314B2E" w14:textId="43D07BCC" w:rsidR="00BE2C17" w:rsidRPr="00124B9B" w:rsidDel="002F785A" w:rsidRDefault="00965654">
      <w:pPr>
        <w:spacing w:after="0" w:line="480" w:lineRule="auto"/>
        <w:ind w:left="1080" w:hanging="630"/>
        <w:rPr>
          <w:ins w:id="2122" w:author="Antoneth Macaisa" w:date="2025-05-07T21:04:00Z"/>
          <w:del w:id="2123" w:author="admin" w:date="2025-05-21T01:40:00Z"/>
          <w:rFonts w:ascii="Times New Roman" w:hAnsi="Times New Roman"/>
          <w:sz w:val="26"/>
          <w:szCs w:val="26"/>
          <w:lang w:val="en-US"/>
        </w:rPr>
        <w:pPrChange w:id="2124" w:author="admin" w:date="2025-05-21T03:17:00Z">
          <w:pPr/>
        </w:pPrChange>
      </w:pPr>
      <w:ins w:id="2125" w:author="Antoneth Macaisa" w:date="2025-05-19T14:03:00Z">
        <w:del w:id="2126" w:author="admin" w:date="2025-05-21T01:40:00Z">
          <w:r w:rsidDel="002F785A">
            <w:rPr>
              <w:rFonts w:ascii="Times New Roman" w:hAnsi="Times New Roman"/>
              <w:sz w:val="26"/>
              <w:szCs w:val="26"/>
              <w:lang w:val="en-US"/>
            </w:rPr>
            <w:delText>19</w:delText>
          </w:r>
        </w:del>
      </w:ins>
      <w:ins w:id="2127" w:author="Antoneth Macaisa" w:date="2025-05-19T14:02:00Z">
        <w:del w:id="2128" w:author="admin" w:date="2025-05-21T01:40:00Z">
          <w:r w:rsidDel="002F785A">
            <w:rPr>
              <w:rFonts w:ascii="Times New Roman" w:hAnsi="Times New Roman"/>
              <w:sz w:val="26"/>
              <w:szCs w:val="26"/>
              <w:lang w:val="en-US"/>
            </w:rPr>
            <w:tab/>
          </w:r>
        </w:del>
      </w:ins>
      <w:ins w:id="2129" w:author="Antoneth Macaisa" w:date="2025-05-07T21:04:00Z">
        <w:del w:id="2130" w:author="admin" w:date="2025-05-21T01:40:00Z">
          <w:r w:rsidR="00BE2C17" w:rsidRPr="00124B9B" w:rsidDel="002F785A">
            <w:rPr>
              <w:rFonts w:ascii="Times New Roman" w:hAnsi="Times New Roman"/>
              <w:sz w:val="26"/>
              <w:szCs w:val="26"/>
              <w:lang w:val="en-US"/>
            </w:rPr>
            <w:delText>Change Reservation Interface</w:delText>
          </w:r>
        </w:del>
      </w:ins>
      <w:ins w:id="2131" w:author="Antoneth Macaisa" w:date="2025-05-07T21:40:00Z">
        <w:del w:id="2132" w:author="admin" w:date="2025-05-21T01:40:00Z">
          <w:r w:rsidR="00DD2661" w:rsidDel="002F785A">
            <w:rPr>
              <w:rFonts w:ascii="Times New Roman" w:hAnsi="Times New Roman"/>
              <w:sz w:val="26"/>
              <w:szCs w:val="26"/>
              <w:lang w:val="en-US"/>
            </w:rPr>
            <w:delText xml:space="preserve"> </w:delText>
          </w:r>
        </w:del>
      </w:ins>
      <w:ins w:id="2133" w:author="Antoneth Macaisa" w:date="2025-05-07T21:59:00Z">
        <w:del w:id="2134" w:author="admin" w:date="2025-05-20T23:32:00Z">
          <w:r w:rsidR="007D7493" w:rsidDel="004623A0">
            <w:rPr>
              <w:rFonts w:ascii="Times New Roman" w:hAnsi="Times New Roman"/>
              <w:sz w:val="26"/>
              <w:szCs w:val="26"/>
              <w:lang w:val="en-US"/>
            </w:rPr>
            <w:delText>……………………………</w:delText>
          </w:r>
        </w:del>
        <w:del w:id="2135" w:author="admin" w:date="2025-05-21T01:40:00Z">
          <w:r w:rsidR="007D7493" w:rsidDel="002F785A">
            <w:rPr>
              <w:rFonts w:ascii="Times New Roman" w:hAnsi="Times New Roman"/>
              <w:sz w:val="26"/>
              <w:szCs w:val="26"/>
              <w:lang w:val="en-US"/>
            </w:rPr>
            <w:delText>……………</w:delText>
          </w:r>
        </w:del>
      </w:ins>
      <w:ins w:id="2136" w:author="Antoneth Macaisa" w:date="2025-05-19T14:09:00Z">
        <w:del w:id="2137" w:author="admin" w:date="2025-05-21T01:40:00Z">
          <w:r w:rsidDel="002F785A">
            <w:rPr>
              <w:rFonts w:ascii="Times New Roman" w:hAnsi="Times New Roman"/>
              <w:sz w:val="26"/>
              <w:szCs w:val="26"/>
              <w:lang w:val="en-US"/>
            </w:rPr>
            <w:delText>.</w:delText>
          </w:r>
        </w:del>
      </w:ins>
      <w:ins w:id="2138" w:author="Antoneth Macaisa" w:date="2025-05-07T21:59:00Z">
        <w:del w:id="2139" w:author="admin" w:date="2025-05-21T01:40:00Z">
          <w:r w:rsidR="007D7493" w:rsidDel="002F785A">
            <w:rPr>
              <w:rFonts w:ascii="Times New Roman" w:hAnsi="Times New Roman"/>
              <w:sz w:val="26"/>
              <w:szCs w:val="26"/>
              <w:lang w:val="en-US"/>
            </w:rPr>
            <w:delText>…</w:delText>
          </w:r>
        </w:del>
      </w:ins>
      <w:ins w:id="2140" w:author="Antoneth Macaisa" w:date="2025-05-19T16:24:00Z">
        <w:del w:id="2141" w:author="admin" w:date="2025-05-21T01:40:00Z">
          <w:r w:rsidR="006A5FB8" w:rsidDel="002F785A">
            <w:rPr>
              <w:rFonts w:ascii="Times New Roman" w:hAnsi="Times New Roman"/>
              <w:sz w:val="26"/>
              <w:szCs w:val="26"/>
              <w:lang w:val="en-US"/>
            </w:rPr>
            <w:delText>7</w:delText>
          </w:r>
        </w:del>
      </w:ins>
      <w:ins w:id="2142" w:author="Antoneth Macaisa" w:date="2025-05-19T16:48:00Z">
        <w:del w:id="2143" w:author="admin" w:date="2025-05-21T01:40:00Z">
          <w:r w:rsidR="000B4508" w:rsidDel="002F785A">
            <w:rPr>
              <w:rFonts w:ascii="Times New Roman" w:hAnsi="Times New Roman"/>
              <w:sz w:val="26"/>
              <w:szCs w:val="26"/>
              <w:lang w:val="en-US"/>
            </w:rPr>
            <w:delText>8</w:delText>
          </w:r>
        </w:del>
      </w:ins>
    </w:p>
    <w:p w14:paraId="481DFC0D" w14:textId="05753E6F" w:rsidR="00BE2C17" w:rsidRPr="00124B9B" w:rsidDel="002F785A" w:rsidRDefault="00965654">
      <w:pPr>
        <w:spacing w:after="0" w:line="480" w:lineRule="auto"/>
        <w:ind w:left="1080" w:hanging="630"/>
        <w:rPr>
          <w:ins w:id="2144" w:author="Antoneth Macaisa" w:date="2025-05-07T21:04:00Z"/>
          <w:del w:id="2145" w:author="admin" w:date="2025-05-21T01:40:00Z"/>
          <w:rFonts w:ascii="Times New Roman" w:hAnsi="Times New Roman"/>
          <w:sz w:val="26"/>
          <w:szCs w:val="26"/>
          <w:lang w:val="en-US"/>
        </w:rPr>
        <w:pPrChange w:id="2146" w:author="admin" w:date="2025-05-21T03:17:00Z">
          <w:pPr/>
        </w:pPrChange>
      </w:pPr>
      <w:ins w:id="2147" w:author="Antoneth Macaisa" w:date="2025-05-19T14:02:00Z">
        <w:del w:id="2148" w:author="admin" w:date="2025-05-21T01:40:00Z">
          <w:r w:rsidDel="002F785A">
            <w:rPr>
              <w:rFonts w:ascii="Times New Roman" w:hAnsi="Times New Roman"/>
              <w:sz w:val="26"/>
              <w:szCs w:val="26"/>
              <w:lang w:val="en-US"/>
            </w:rPr>
            <w:delText>20</w:delText>
          </w:r>
          <w:r w:rsidDel="002F785A">
            <w:rPr>
              <w:rFonts w:ascii="Times New Roman" w:hAnsi="Times New Roman"/>
              <w:sz w:val="26"/>
              <w:szCs w:val="26"/>
              <w:lang w:val="en-US"/>
            </w:rPr>
            <w:tab/>
          </w:r>
        </w:del>
      </w:ins>
      <w:ins w:id="2149" w:author="Antoneth Macaisa" w:date="2025-05-07T21:04:00Z">
        <w:del w:id="2150" w:author="admin" w:date="2025-05-21T01:40:00Z">
          <w:r w:rsidR="00BE2C17" w:rsidRPr="00124B9B" w:rsidDel="002F785A">
            <w:rPr>
              <w:rFonts w:ascii="Times New Roman" w:hAnsi="Times New Roman"/>
              <w:sz w:val="26"/>
              <w:szCs w:val="26"/>
              <w:lang w:val="en-US"/>
            </w:rPr>
            <w:delText>Account Log-In or Sign-Up</w:delText>
          </w:r>
        </w:del>
      </w:ins>
      <w:ins w:id="2151" w:author="Antoneth Macaisa" w:date="2025-05-07T21:40:00Z">
        <w:del w:id="2152" w:author="admin" w:date="2025-05-21T01:40:00Z">
          <w:r w:rsidR="00DD2661" w:rsidDel="002F785A">
            <w:rPr>
              <w:rFonts w:ascii="Times New Roman" w:hAnsi="Times New Roman"/>
              <w:sz w:val="26"/>
              <w:szCs w:val="26"/>
              <w:lang w:val="en-US"/>
            </w:rPr>
            <w:delText xml:space="preserve"> </w:delText>
          </w:r>
        </w:del>
      </w:ins>
      <w:ins w:id="2153" w:author="Antoneth Macaisa" w:date="2025-05-07T21:59:00Z">
        <w:del w:id="2154" w:author="admin" w:date="2025-05-20T23:32:00Z">
          <w:r w:rsidR="007D7493" w:rsidDel="004623A0">
            <w:rPr>
              <w:rFonts w:ascii="Times New Roman" w:hAnsi="Times New Roman"/>
              <w:sz w:val="26"/>
              <w:szCs w:val="26"/>
              <w:lang w:val="en-US"/>
            </w:rPr>
            <w:delText>…………………</w:delText>
          </w:r>
        </w:del>
        <w:del w:id="2155" w:author="admin" w:date="2025-05-21T01:40:00Z">
          <w:r w:rsidR="007D7493" w:rsidDel="002F785A">
            <w:rPr>
              <w:rFonts w:ascii="Times New Roman" w:hAnsi="Times New Roman"/>
              <w:sz w:val="26"/>
              <w:szCs w:val="26"/>
              <w:lang w:val="en-US"/>
            </w:rPr>
            <w:delText>…………………………</w:delText>
          </w:r>
        </w:del>
      </w:ins>
      <w:ins w:id="2156" w:author="Antoneth Macaisa" w:date="2025-05-19T14:09:00Z">
        <w:del w:id="2157" w:author="admin" w:date="2025-05-21T01:40:00Z">
          <w:r w:rsidDel="002F785A">
            <w:rPr>
              <w:rFonts w:ascii="Times New Roman" w:hAnsi="Times New Roman"/>
              <w:sz w:val="26"/>
              <w:szCs w:val="26"/>
              <w:lang w:val="en-US"/>
            </w:rPr>
            <w:delText>.</w:delText>
          </w:r>
        </w:del>
      </w:ins>
      <w:ins w:id="2158" w:author="Antoneth Macaisa" w:date="2025-05-07T21:59:00Z">
        <w:del w:id="2159" w:author="admin" w:date="2025-05-21T01:40:00Z">
          <w:r w:rsidR="007D7493" w:rsidDel="002F785A">
            <w:rPr>
              <w:rFonts w:ascii="Times New Roman" w:hAnsi="Times New Roman"/>
              <w:sz w:val="26"/>
              <w:szCs w:val="26"/>
              <w:lang w:val="en-US"/>
            </w:rPr>
            <w:delText>...</w:delText>
          </w:r>
        </w:del>
      </w:ins>
      <w:ins w:id="2160" w:author="Antoneth Macaisa" w:date="2025-05-19T16:24:00Z">
        <w:del w:id="2161" w:author="admin" w:date="2025-05-21T01:40:00Z">
          <w:r w:rsidR="006A5FB8" w:rsidDel="002F785A">
            <w:rPr>
              <w:rFonts w:ascii="Times New Roman" w:hAnsi="Times New Roman"/>
              <w:sz w:val="26"/>
              <w:szCs w:val="26"/>
              <w:lang w:val="en-US"/>
            </w:rPr>
            <w:delText>7</w:delText>
          </w:r>
        </w:del>
      </w:ins>
      <w:ins w:id="2162" w:author="Antoneth Macaisa" w:date="2025-05-19T16:48:00Z">
        <w:del w:id="2163" w:author="admin" w:date="2025-05-21T01:40:00Z">
          <w:r w:rsidR="000B4508" w:rsidDel="002F785A">
            <w:rPr>
              <w:rFonts w:ascii="Times New Roman" w:hAnsi="Times New Roman"/>
              <w:sz w:val="26"/>
              <w:szCs w:val="26"/>
              <w:lang w:val="en-US"/>
            </w:rPr>
            <w:delText>9</w:delText>
          </w:r>
        </w:del>
      </w:ins>
      <w:ins w:id="2164" w:author="Antoneth Macaisa" w:date="2025-05-07T21:40:00Z">
        <w:del w:id="2165" w:author="admin" w:date="2025-05-21T01:40:00Z">
          <w:r w:rsidR="00DD2661" w:rsidDel="002F785A">
            <w:rPr>
              <w:rFonts w:ascii="Times New Roman" w:hAnsi="Times New Roman"/>
              <w:sz w:val="26"/>
              <w:szCs w:val="26"/>
              <w:lang w:val="en-US"/>
            </w:rPr>
            <w:delText xml:space="preserve"> </w:delText>
          </w:r>
        </w:del>
      </w:ins>
    </w:p>
    <w:p w14:paraId="415B5E7B" w14:textId="06271C67" w:rsidR="00BE2C17" w:rsidRPr="00124B9B" w:rsidDel="002F785A" w:rsidRDefault="00965654">
      <w:pPr>
        <w:spacing w:after="0" w:line="480" w:lineRule="auto"/>
        <w:ind w:left="1080" w:hanging="630"/>
        <w:rPr>
          <w:ins w:id="2166" w:author="Antoneth Macaisa" w:date="2025-05-07T21:04:00Z"/>
          <w:del w:id="2167" w:author="admin" w:date="2025-05-21T01:40:00Z"/>
          <w:rFonts w:ascii="Times New Roman" w:hAnsi="Times New Roman"/>
          <w:sz w:val="26"/>
          <w:szCs w:val="26"/>
          <w:lang w:val="en-US"/>
        </w:rPr>
        <w:pPrChange w:id="2168" w:author="admin" w:date="2025-05-21T03:17:00Z">
          <w:pPr/>
        </w:pPrChange>
      </w:pPr>
      <w:ins w:id="2169" w:author="Antoneth Macaisa" w:date="2025-05-19T14:02:00Z">
        <w:del w:id="2170" w:author="admin" w:date="2025-05-21T01:40:00Z">
          <w:r w:rsidDel="002F785A">
            <w:rPr>
              <w:rFonts w:ascii="Times New Roman" w:hAnsi="Times New Roman"/>
              <w:sz w:val="26"/>
              <w:szCs w:val="26"/>
              <w:lang w:val="en-US"/>
            </w:rPr>
            <w:delText>21</w:delText>
          </w:r>
          <w:r w:rsidDel="002F785A">
            <w:rPr>
              <w:rFonts w:ascii="Times New Roman" w:hAnsi="Times New Roman"/>
              <w:sz w:val="26"/>
              <w:szCs w:val="26"/>
              <w:lang w:val="en-US"/>
            </w:rPr>
            <w:tab/>
          </w:r>
        </w:del>
      </w:ins>
      <w:ins w:id="2171" w:author="Antoneth Macaisa" w:date="2025-05-07T21:04:00Z">
        <w:del w:id="2172" w:author="admin" w:date="2025-05-21T01:40:00Z">
          <w:r w:rsidR="00BE2C17" w:rsidRPr="00124B9B" w:rsidDel="002F785A">
            <w:rPr>
              <w:rFonts w:ascii="Times New Roman" w:hAnsi="Times New Roman"/>
              <w:sz w:val="26"/>
              <w:szCs w:val="26"/>
              <w:lang w:val="en-US"/>
            </w:rPr>
            <w:delText>Sign-Up Interface</w:delText>
          </w:r>
        </w:del>
      </w:ins>
      <w:ins w:id="2173" w:author="Antoneth Macaisa" w:date="2025-05-07T21:40:00Z">
        <w:del w:id="2174" w:author="admin" w:date="2025-05-21T01:40:00Z">
          <w:r w:rsidR="00DD2661" w:rsidDel="002F785A">
            <w:rPr>
              <w:rFonts w:ascii="Times New Roman" w:hAnsi="Times New Roman"/>
              <w:sz w:val="26"/>
              <w:szCs w:val="26"/>
              <w:lang w:val="en-US"/>
            </w:rPr>
            <w:delText xml:space="preserve"> </w:delText>
          </w:r>
        </w:del>
      </w:ins>
      <w:ins w:id="2175" w:author="Antoneth Macaisa" w:date="2025-05-07T21:59:00Z">
        <w:del w:id="2176" w:author="admin" w:date="2025-05-20T23:32:00Z">
          <w:r w:rsidR="007D7493" w:rsidDel="004623A0">
            <w:rPr>
              <w:rFonts w:ascii="Times New Roman" w:hAnsi="Times New Roman"/>
              <w:sz w:val="26"/>
              <w:szCs w:val="26"/>
              <w:lang w:val="en-US"/>
            </w:rPr>
            <w:delText>………………</w:delText>
          </w:r>
        </w:del>
        <w:del w:id="2177" w:author="admin" w:date="2025-05-21T01:40:00Z">
          <w:r w:rsidR="007D7493" w:rsidDel="002F785A">
            <w:rPr>
              <w:rFonts w:ascii="Times New Roman" w:hAnsi="Times New Roman"/>
              <w:sz w:val="26"/>
              <w:szCs w:val="26"/>
              <w:lang w:val="en-US"/>
            </w:rPr>
            <w:delText>……………………………………….</w:delText>
          </w:r>
        </w:del>
      </w:ins>
      <w:ins w:id="2178" w:author="Antoneth Macaisa" w:date="2025-05-19T14:09:00Z">
        <w:del w:id="2179" w:author="admin" w:date="2025-05-21T01:40:00Z">
          <w:r w:rsidDel="002F785A">
            <w:rPr>
              <w:rFonts w:ascii="Times New Roman" w:hAnsi="Times New Roman"/>
              <w:sz w:val="26"/>
              <w:szCs w:val="26"/>
              <w:lang w:val="en-US"/>
            </w:rPr>
            <w:delText>..</w:delText>
          </w:r>
        </w:del>
      </w:ins>
      <w:ins w:id="2180" w:author="Antoneth Macaisa" w:date="2025-05-07T21:59:00Z">
        <w:del w:id="2181" w:author="admin" w:date="2025-05-21T01:40:00Z">
          <w:r w:rsidR="007D7493" w:rsidDel="002F785A">
            <w:rPr>
              <w:rFonts w:ascii="Times New Roman" w:hAnsi="Times New Roman"/>
              <w:sz w:val="26"/>
              <w:szCs w:val="26"/>
              <w:lang w:val="en-US"/>
            </w:rPr>
            <w:delText>.</w:delText>
          </w:r>
        </w:del>
      </w:ins>
      <w:ins w:id="2182" w:author="Antoneth Macaisa" w:date="2025-05-19T16:24:00Z">
        <w:del w:id="2183" w:author="admin" w:date="2025-05-21T01:40:00Z">
          <w:r w:rsidR="006A5FB8" w:rsidDel="002F785A">
            <w:rPr>
              <w:rFonts w:ascii="Times New Roman" w:hAnsi="Times New Roman"/>
              <w:sz w:val="26"/>
              <w:szCs w:val="26"/>
              <w:lang w:val="en-US"/>
            </w:rPr>
            <w:delText>7</w:delText>
          </w:r>
        </w:del>
      </w:ins>
      <w:ins w:id="2184" w:author="Antoneth Macaisa" w:date="2025-05-19T16:48:00Z">
        <w:del w:id="2185" w:author="admin" w:date="2025-05-21T01:40:00Z">
          <w:r w:rsidR="000B4508" w:rsidDel="002F785A">
            <w:rPr>
              <w:rFonts w:ascii="Times New Roman" w:hAnsi="Times New Roman"/>
              <w:sz w:val="26"/>
              <w:szCs w:val="26"/>
              <w:lang w:val="en-US"/>
            </w:rPr>
            <w:delText>9</w:delText>
          </w:r>
        </w:del>
      </w:ins>
    </w:p>
    <w:p w14:paraId="694473C4" w14:textId="56992249" w:rsidR="00BE2C17" w:rsidRPr="00124B9B" w:rsidDel="002F785A" w:rsidRDefault="00965654">
      <w:pPr>
        <w:spacing w:after="0" w:line="480" w:lineRule="auto"/>
        <w:ind w:left="1080" w:hanging="630"/>
        <w:rPr>
          <w:ins w:id="2186" w:author="Antoneth Macaisa" w:date="2025-05-07T21:04:00Z"/>
          <w:del w:id="2187" w:author="admin" w:date="2025-05-21T01:40:00Z"/>
          <w:rFonts w:ascii="Times New Roman" w:eastAsia="Times New Roman" w:hAnsi="Times New Roman"/>
          <w:color w:val="000000"/>
          <w:sz w:val="26"/>
          <w:szCs w:val="26"/>
          <w:lang w:val="en-US"/>
        </w:rPr>
        <w:pPrChange w:id="2188" w:author="admin" w:date="2025-05-21T03:17:00Z">
          <w:pPr/>
        </w:pPrChange>
      </w:pPr>
      <w:ins w:id="2189" w:author="Antoneth Macaisa" w:date="2025-05-19T14:02:00Z">
        <w:del w:id="2190" w:author="admin" w:date="2025-05-21T01:40:00Z">
          <w:r w:rsidDel="002F785A">
            <w:rPr>
              <w:rFonts w:ascii="Times New Roman" w:hAnsi="Times New Roman"/>
              <w:sz w:val="26"/>
              <w:szCs w:val="26"/>
              <w:lang w:val="en-US"/>
            </w:rPr>
            <w:delText>22</w:delText>
          </w:r>
          <w:r w:rsidDel="002F785A">
            <w:rPr>
              <w:rFonts w:ascii="Times New Roman" w:hAnsi="Times New Roman"/>
              <w:sz w:val="26"/>
              <w:szCs w:val="26"/>
              <w:lang w:val="en-US"/>
            </w:rPr>
            <w:tab/>
          </w:r>
        </w:del>
      </w:ins>
      <w:ins w:id="2191" w:author="Antoneth Macaisa" w:date="2025-05-07T21:04:00Z">
        <w:del w:id="2192" w:author="admin" w:date="2025-05-21T01:40:00Z">
          <w:r w:rsidR="00BE2C17" w:rsidRPr="00124B9B" w:rsidDel="002F785A">
            <w:rPr>
              <w:rFonts w:ascii="Times New Roman" w:hAnsi="Times New Roman"/>
              <w:sz w:val="26"/>
              <w:szCs w:val="26"/>
              <w:lang w:val="en-US"/>
            </w:rPr>
            <w:delText>Verify Code Interface</w:delText>
          </w:r>
        </w:del>
      </w:ins>
      <w:ins w:id="2193" w:author="Antoneth Macaisa" w:date="2025-05-07T21:40:00Z">
        <w:del w:id="2194" w:author="admin" w:date="2025-05-21T01:40:00Z">
          <w:r w:rsidR="00DD2661" w:rsidDel="002F785A">
            <w:rPr>
              <w:rFonts w:ascii="Times New Roman" w:hAnsi="Times New Roman"/>
              <w:sz w:val="26"/>
              <w:szCs w:val="26"/>
              <w:lang w:val="en-US"/>
            </w:rPr>
            <w:delText xml:space="preserve"> </w:delText>
          </w:r>
        </w:del>
      </w:ins>
      <w:ins w:id="2195" w:author="Antoneth Macaisa" w:date="2025-05-07T21:59:00Z">
        <w:del w:id="2196" w:author="admin" w:date="2025-05-20T23:32:00Z">
          <w:r w:rsidR="007D7493" w:rsidDel="004623A0">
            <w:rPr>
              <w:rFonts w:ascii="Times New Roman" w:hAnsi="Times New Roman"/>
              <w:sz w:val="26"/>
              <w:szCs w:val="26"/>
              <w:lang w:val="en-US"/>
            </w:rPr>
            <w:delText>…………………</w:delText>
          </w:r>
        </w:del>
        <w:del w:id="2197" w:author="admin" w:date="2025-05-21T01:40:00Z">
          <w:r w:rsidR="007D7493" w:rsidDel="002F785A">
            <w:rPr>
              <w:rFonts w:ascii="Times New Roman" w:hAnsi="Times New Roman"/>
              <w:sz w:val="26"/>
              <w:szCs w:val="26"/>
              <w:lang w:val="en-US"/>
            </w:rPr>
            <w:delText>………</w:delText>
          </w:r>
        </w:del>
      </w:ins>
      <w:ins w:id="2198" w:author="Antoneth Macaisa" w:date="2025-05-07T22:00:00Z">
        <w:del w:id="2199" w:author="admin" w:date="2025-05-21T01:40:00Z">
          <w:r w:rsidR="007D7493" w:rsidDel="002F785A">
            <w:rPr>
              <w:rFonts w:ascii="Times New Roman" w:hAnsi="Times New Roman"/>
              <w:sz w:val="26"/>
              <w:szCs w:val="26"/>
              <w:lang w:val="en-US"/>
            </w:rPr>
            <w:delText>…………………………</w:delText>
          </w:r>
        </w:del>
      </w:ins>
      <w:ins w:id="2200" w:author="Antoneth Macaisa" w:date="2025-05-19T14:09:00Z">
        <w:del w:id="2201" w:author="admin" w:date="2025-05-21T01:40:00Z">
          <w:r w:rsidDel="002F785A">
            <w:rPr>
              <w:rFonts w:ascii="Times New Roman" w:hAnsi="Times New Roman"/>
              <w:sz w:val="26"/>
              <w:szCs w:val="26"/>
              <w:lang w:val="en-US"/>
            </w:rPr>
            <w:delText>.</w:delText>
          </w:r>
        </w:del>
      </w:ins>
      <w:ins w:id="2202" w:author="Antoneth Macaisa" w:date="2025-05-19T16:48:00Z">
        <w:del w:id="2203" w:author="admin" w:date="2025-05-21T01:40:00Z">
          <w:r w:rsidR="000B4508" w:rsidDel="002F785A">
            <w:rPr>
              <w:rFonts w:ascii="Times New Roman" w:hAnsi="Times New Roman"/>
              <w:sz w:val="26"/>
              <w:szCs w:val="26"/>
              <w:lang w:val="en-US"/>
            </w:rPr>
            <w:delText>80</w:delText>
          </w:r>
        </w:del>
      </w:ins>
    </w:p>
    <w:p w14:paraId="021A134E" w14:textId="7281B259" w:rsidR="00BE2C17" w:rsidRPr="00124B9B" w:rsidDel="002F785A" w:rsidRDefault="00965654">
      <w:pPr>
        <w:spacing w:after="0" w:line="480" w:lineRule="auto"/>
        <w:ind w:left="1080" w:hanging="630"/>
        <w:rPr>
          <w:ins w:id="2204" w:author="Antoneth Macaisa" w:date="2025-05-07T21:04:00Z"/>
          <w:del w:id="2205" w:author="admin" w:date="2025-05-21T01:40:00Z"/>
          <w:rFonts w:ascii="Times New Roman" w:hAnsi="Times New Roman"/>
          <w:sz w:val="26"/>
          <w:szCs w:val="26"/>
          <w:lang w:val="en-US"/>
        </w:rPr>
        <w:pPrChange w:id="2206" w:author="admin" w:date="2025-05-21T03:17:00Z">
          <w:pPr/>
        </w:pPrChange>
      </w:pPr>
      <w:ins w:id="2207" w:author="Antoneth Macaisa" w:date="2025-05-19T14:02:00Z">
        <w:del w:id="2208" w:author="admin" w:date="2025-05-21T01:40:00Z">
          <w:r w:rsidDel="002F785A">
            <w:rPr>
              <w:rFonts w:ascii="Times New Roman" w:hAnsi="Times New Roman"/>
              <w:sz w:val="26"/>
              <w:szCs w:val="26"/>
              <w:lang w:val="en-US"/>
            </w:rPr>
            <w:delText>23</w:delText>
          </w:r>
          <w:r w:rsidDel="002F785A">
            <w:rPr>
              <w:rFonts w:ascii="Times New Roman" w:hAnsi="Times New Roman"/>
              <w:sz w:val="26"/>
              <w:szCs w:val="26"/>
              <w:lang w:val="en-US"/>
            </w:rPr>
            <w:tab/>
          </w:r>
        </w:del>
      </w:ins>
      <w:ins w:id="2209" w:author="Antoneth Macaisa" w:date="2025-05-07T21:04:00Z">
        <w:del w:id="2210" w:author="admin" w:date="2025-05-21T01:40:00Z">
          <w:r w:rsidR="00BE2C17" w:rsidRPr="00124B9B" w:rsidDel="002F785A">
            <w:rPr>
              <w:rFonts w:ascii="Times New Roman" w:hAnsi="Times New Roman"/>
              <w:sz w:val="26"/>
              <w:szCs w:val="26"/>
              <w:lang w:val="en-US"/>
            </w:rPr>
            <w:delText>Log-In Interface</w:delText>
          </w:r>
        </w:del>
      </w:ins>
      <w:ins w:id="2211" w:author="Antoneth Macaisa" w:date="2025-05-07T21:40:00Z">
        <w:del w:id="2212" w:author="admin" w:date="2025-05-21T01:40:00Z">
          <w:r w:rsidR="00DD2661" w:rsidDel="002F785A">
            <w:rPr>
              <w:rFonts w:ascii="Times New Roman" w:hAnsi="Times New Roman"/>
              <w:sz w:val="26"/>
              <w:szCs w:val="26"/>
              <w:lang w:val="en-US"/>
            </w:rPr>
            <w:delText xml:space="preserve"> </w:delText>
          </w:r>
        </w:del>
      </w:ins>
      <w:ins w:id="2213" w:author="Antoneth Macaisa" w:date="2025-05-07T22:00:00Z">
        <w:del w:id="2214" w:author="admin" w:date="2025-05-20T23:32:00Z">
          <w:r w:rsidR="007D7493" w:rsidDel="004623A0">
            <w:rPr>
              <w:rFonts w:ascii="Times New Roman" w:hAnsi="Times New Roman"/>
              <w:sz w:val="26"/>
              <w:szCs w:val="26"/>
              <w:lang w:val="en-US"/>
            </w:rPr>
            <w:delText>…………………………</w:delText>
          </w:r>
        </w:del>
        <w:del w:id="2215" w:author="admin" w:date="2025-05-21T01:40:00Z">
          <w:r w:rsidR="007D7493" w:rsidDel="002F785A">
            <w:rPr>
              <w:rFonts w:ascii="Times New Roman" w:hAnsi="Times New Roman"/>
              <w:sz w:val="26"/>
              <w:szCs w:val="26"/>
              <w:lang w:val="en-US"/>
            </w:rPr>
            <w:delText>……………………………….</w:delText>
          </w:r>
        </w:del>
      </w:ins>
      <w:ins w:id="2216" w:author="Antoneth Macaisa" w:date="2025-05-19T14:09:00Z">
        <w:del w:id="2217" w:author="admin" w:date="2025-05-21T01:40:00Z">
          <w:r w:rsidDel="002F785A">
            <w:rPr>
              <w:rFonts w:ascii="Times New Roman" w:hAnsi="Times New Roman"/>
              <w:sz w:val="26"/>
              <w:szCs w:val="26"/>
              <w:lang w:val="en-US"/>
            </w:rPr>
            <w:delText>.</w:delText>
          </w:r>
        </w:del>
      </w:ins>
      <w:ins w:id="2218" w:author="Antoneth Macaisa" w:date="2025-05-19T16:32:00Z">
        <w:del w:id="2219" w:author="admin" w:date="2025-05-21T01:40:00Z">
          <w:r w:rsidR="00DA3CB6" w:rsidDel="002F785A">
            <w:rPr>
              <w:rFonts w:ascii="Times New Roman" w:hAnsi="Times New Roman"/>
              <w:sz w:val="26"/>
              <w:szCs w:val="26"/>
              <w:lang w:val="en-US"/>
            </w:rPr>
            <w:delText>8</w:delText>
          </w:r>
        </w:del>
      </w:ins>
      <w:ins w:id="2220" w:author="Antoneth Macaisa" w:date="2025-05-19T16:48:00Z">
        <w:del w:id="2221" w:author="admin" w:date="2025-05-21T01:40:00Z">
          <w:r w:rsidR="000B4508" w:rsidDel="002F785A">
            <w:rPr>
              <w:rFonts w:ascii="Times New Roman" w:hAnsi="Times New Roman"/>
              <w:sz w:val="26"/>
              <w:szCs w:val="26"/>
              <w:lang w:val="en-US"/>
            </w:rPr>
            <w:delText>1</w:delText>
          </w:r>
        </w:del>
      </w:ins>
    </w:p>
    <w:p w14:paraId="3D63366F" w14:textId="15C486A3" w:rsidR="00BE2C17" w:rsidRPr="00124B9B" w:rsidDel="002F785A" w:rsidRDefault="00965654">
      <w:pPr>
        <w:spacing w:after="0" w:line="480" w:lineRule="auto"/>
        <w:ind w:left="1080" w:hanging="630"/>
        <w:rPr>
          <w:ins w:id="2222" w:author="Antoneth Macaisa" w:date="2025-05-07T21:04:00Z"/>
          <w:del w:id="2223" w:author="admin" w:date="2025-05-21T01:40:00Z"/>
          <w:rFonts w:ascii="Times New Roman" w:hAnsi="Times New Roman"/>
          <w:sz w:val="26"/>
          <w:szCs w:val="26"/>
          <w:lang w:val="en-US"/>
        </w:rPr>
        <w:pPrChange w:id="2224" w:author="admin" w:date="2025-05-21T03:17:00Z">
          <w:pPr/>
        </w:pPrChange>
      </w:pPr>
      <w:ins w:id="2225" w:author="Antoneth Macaisa" w:date="2025-05-19T14:02:00Z">
        <w:del w:id="2226" w:author="admin" w:date="2025-05-21T01:40:00Z">
          <w:r w:rsidDel="002F785A">
            <w:rPr>
              <w:rFonts w:ascii="Times New Roman" w:hAnsi="Times New Roman"/>
              <w:sz w:val="26"/>
              <w:szCs w:val="26"/>
              <w:lang w:val="en-US"/>
            </w:rPr>
            <w:delText>24</w:delText>
          </w:r>
          <w:r w:rsidDel="002F785A">
            <w:rPr>
              <w:rFonts w:ascii="Times New Roman" w:hAnsi="Times New Roman"/>
              <w:sz w:val="26"/>
              <w:szCs w:val="26"/>
              <w:lang w:val="en-US"/>
            </w:rPr>
            <w:tab/>
          </w:r>
        </w:del>
      </w:ins>
      <w:ins w:id="2227" w:author="Antoneth Macaisa" w:date="2025-05-07T21:04:00Z">
        <w:del w:id="2228" w:author="admin" w:date="2025-05-21T01:40:00Z">
          <w:r w:rsidR="00BE2C17" w:rsidRPr="00124B9B" w:rsidDel="002F785A">
            <w:rPr>
              <w:rFonts w:ascii="Times New Roman" w:hAnsi="Times New Roman"/>
              <w:sz w:val="26"/>
              <w:szCs w:val="26"/>
              <w:lang w:val="en-US"/>
            </w:rPr>
            <w:delText>New Password Interface</w:delText>
          </w:r>
        </w:del>
      </w:ins>
      <w:ins w:id="2229" w:author="Antoneth Macaisa" w:date="2025-05-07T21:40:00Z">
        <w:del w:id="2230" w:author="admin" w:date="2025-05-21T01:40:00Z">
          <w:r w:rsidR="00DD2661" w:rsidDel="002F785A">
            <w:rPr>
              <w:rFonts w:ascii="Times New Roman" w:hAnsi="Times New Roman"/>
              <w:sz w:val="26"/>
              <w:szCs w:val="26"/>
              <w:lang w:val="en-US"/>
            </w:rPr>
            <w:delText xml:space="preserve"> </w:delText>
          </w:r>
        </w:del>
      </w:ins>
      <w:ins w:id="2231" w:author="Antoneth Macaisa" w:date="2025-05-07T22:00:00Z">
        <w:del w:id="2232" w:author="admin" w:date="2025-05-20T23:32:00Z">
          <w:r w:rsidR="007D7493" w:rsidDel="004623A0">
            <w:rPr>
              <w:rFonts w:ascii="Times New Roman" w:hAnsi="Times New Roman"/>
              <w:sz w:val="26"/>
              <w:szCs w:val="26"/>
              <w:lang w:val="en-US"/>
            </w:rPr>
            <w:delText>………………………</w:delText>
          </w:r>
        </w:del>
        <w:del w:id="2233" w:author="admin" w:date="2025-05-21T01:40:00Z">
          <w:r w:rsidR="007D7493" w:rsidDel="002F785A">
            <w:rPr>
              <w:rFonts w:ascii="Times New Roman" w:hAnsi="Times New Roman"/>
              <w:sz w:val="26"/>
              <w:szCs w:val="26"/>
              <w:lang w:val="en-US"/>
            </w:rPr>
            <w:delText>………………</w:delText>
          </w:r>
        </w:del>
      </w:ins>
      <w:ins w:id="2234" w:author="Antoneth Macaisa" w:date="2025-05-19T14:09:00Z">
        <w:del w:id="2235" w:author="admin" w:date="2025-05-21T01:40:00Z">
          <w:r w:rsidDel="002F785A">
            <w:rPr>
              <w:rFonts w:ascii="Times New Roman" w:hAnsi="Times New Roman"/>
              <w:sz w:val="26"/>
              <w:szCs w:val="26"/>
              <w:lang w:val="en-US"/>
            </w:rPr>
            <w:delText>...</w:delText>
          </w:r>
        </w:del>
      </w:ins>
      <w:ins w:id="2236" w:author="Antoneth Macaisa" w:date="2025-05-07T22:00:00Z">
        <w:del w:id="2237" w:author="admin" w:date="2025-05-21T01:40:00Z">
          <w:r w:rsidR="007D7493" w:rsidDel="002F785A">
            <w:rPr>
              <w:rFonts w:ascii="Times New Roman" w:hAnsi="Times New Roman"/>
              <w:sz w:val="26"/>
              <w:szCs w:val="26"/>
              <w:lang w:val="en-US"/>
            </w:rPr>
            <w:delText>……</w:delText>
          </w:r>
        </w:del>
      </w:ins>
      <w:ins w:id="2238" w:author="Antoneth Macaisa" w:date="2025-05-19T19:06:00Z">
        <w:del w:id="2239" w:author="admin" w:date="2025-05-21T01:40:00Z">
          <w:r w:rsidR="00F95DFF" w:rsidDel="002F785A">
            <w:rPr>
              <w:rFonts w:ascii="Times New Roman" w:hAnsi="Times New Roman"/>
              <w:sz w:val="26"/>
              <w:szCs w:val="26"/>
              <w:lang w:val="en-US"/>
            </w:rPr>
            <w:delText>..</w:delText>
          </w:r>
        </w:del>
      </w:ins>
      <w:ins w:id="2240" w:author="Antoneth Macaisa" w:date="2025-05-07T22:00:00Z">
        <w:del w:id="2241" w:author="admin" w:date="2025-05-21T01:40:00Z">
          <w:r w:rsidR="007D7493" w:rsidDel="002F785A">
            <w:rPr>
              <w:rFonts w:ascii="Times New Roman" w:hAnsi="Times New Roman"/>
              <w:sz w:val="26"/>
              <w:szCs w:val="26"/>
              <w:lang w:val="en-US"/>
            </w:rPr>
            <w:delText>…</w:delText>
          </w:r>
        </w:del>
      </w:ins>
      <w:ins w:id="2242" w:author="Antoneth Macaisa" w:date="2025-05-19T16:24:00Z">
        <w:del w:id="2243" w:author="admin" w:date="2025-05-21T01:40:00Z">
          <w:r w:rsidR="006A5FB8" w:rsidDel="002F785A">
            <w:rPr>
              <w:rFonts w:ascii="Times New Roman" w:hAnsi="Times New Roman"/>
              <w:sz w:val="26"/>
              <w:szCs w:val="26"/>
              <w:lang w:val="en-US"/>
            </w:rPr>
            <w:delText>8</w:delText>
          </w:r>
        </w:del>
      </w:ins>
      <w:ins w:id="2244" w:author="Antoneth Macaisa" w:date="2025-05-19T16:48:00Z">
        <w:del w:id="2245" w:author="admin" w:date="2025-05-21T01:40:00Z">
          <w:r w:rsidR="000B4508" w:rsidDel="002F785A">
            <w:rPr>
              <w:rFonts w:ascii="Times New Roman" w:hAnsi="Times New Roman"/>
              <w:sz w:val="26"/>
              <w:szCs w:val="26"/>
              <w:lang w:val="en-US"/>
            </w:rPr>
            <w:delText>2</w:delText>
          </w:r>
        </w:del>
      </w:ins>
    </w:p>
    <w:p w14:paraId="222C026A" w14:textId="753BDDCD" w:rsidR="00BE2C17" w:rsidRPr="00124B9B" w:rsidDel="002F785A" w:rsidRDefault="00965654">
      <w:pPr>
        <w:spacing w:after="0" w:line="480" w:lineRule="auto"/>
        <w:ind w:left="1080" w:hanging="630"/>
        <w:rPr>
          <w:ins w:id="2246" w:author="Antoneth Macaisa" w:date="2025-05-07T21:04:00Z"/>
          <w:del w:id="2247" w:author="admin" w:date="2025-05-21T01:40:00Z"/>
          <w:rFonts w:ascii="Times New Roman" w:hAnsi="Times New Roman"/>
          <w:sz w:val="26"/>
          <w:szCs w:val="26"/>
          <w:lang w:val="en-US"/>
        </w:rPr>
        <w:pPrChange w:id="2248" w:author="admin" w:date="2025-05-21T03:17:00Z">
          <w:pPr/>
        </w:pPrChange>
      </w:pPr>
      <w:ins w:id="2249" w:author="Antoneth Macaisa" w:date="2025-05-19T14:02:00Z">
        <w:del w:id="2250" w:author="admin" w:date="2025-05-21T01:40:00Z">
          <w:r w:rsidDel="002F785A">
            <w:rPr>
              <w:rFonts w:ascii="Times New Roman" w:hAnsi="Times New Roman"/>
              <w:sz w:val="26"/>
              <w:szCs w:val="26"/>
              <w:lang w:val="en-US"/>
            </w:rPr>
            <w:lastRenderedPageBreak/>
            <w:delText>25</w:delText>
          </w:r>
          <w:r w:rsidDel="002F785A">
            <w:rPr>
              <w:rFonts w:ascii="Times New Roman" w:hAnsi="Times New Roman"/>
              <w:sz w:val="26"/>
              <w:szCs w:val="26"/>
              <w:lang w:val="en-US"/>
            </w:rPr>
            <w:tab/>
          </w:r>
        </w:del>
      </w:ins>
      <w:ins w:id="2251" w:author="Antoneth Macaisa" w:date="2025-05-07T21:04:00Z">
        <w:del w:id="2252" w:author="admin" w:date="2025-05-21T01:40:00Z">
          <w:r w:rsidR="00BE2C17" w:rsidRPr="00124B9B" w:rsidDel="002F785A">
            <w:rPr>
              <w:rFonts w:ascii="Times New Roman" w:hAnsi="Times New Roman"/>
              <w:sz w:val="26"/>
              <w:szCs w:val="26"/>
              <w:lang w:val="en-US"/>
            </w:rPr>
            <w:delText>Filter Interface</w:delText>
          </w:r>
        </w:del>
      </w:ins>
      <w:ins w:id="2253" w:author="Antoneth Macaisa" w:date="2025-05-07T21:40:00Z">
        <w:del w:id="2254" w:author="admin" w:date="2025-05-21T01:40:00Z">
          <w:r w:rsidR="00DD2661" w:rsidDel="002F785A">
            <w:rPr>
              <w:rFonts w:ascii="Times New Roman" w:hAnsi="Times New Roman"/>
              <w:sz w:val="26"/>
              <w:szCs w:val="26"/>
              <w:lang w:val="en-US"/>
            </w:rPr>
            <w:delText xml:space="preserve"> </w:delText>
          </w:r>
        </w:del>
      </w:ins>
      <w:ins w:id="2255" w:author="Antoneth Macaisa" w:date="2025-05-07T22:00:00Z">
        <w:del w:id="2256" w:author="admin" w:date="2025-05-20T23:32:00Z">
          <w:r w:rsidR="007D7493" w:rsidDel="004623A0">
            <w:rPr>
              <w:rFonts w:ascii="Times New Roman" w:hAnsi="Times New Roman"/>
              <w:sz w:val="26"/>
              <w:szCs w:val="26"/>
              <w:lang w:val="en-US"/>
            </w:rPr>
            <w:delText>……………………</w:delText>
          </w:r>
        </w:del>
        <w:del w:id="2257" w:author="admin" w:date="2025-05-21T01:40:00Z">
          <w:r w:rsidR="007D7493" w:rsidDel="002F785A">
            <w:rPr>
              <w:rFonts w:ascii="Times New Roman" w:hAnsi="Times New Roman"/>
              <w:sz w:val="26"/>
              <w:szCs w:val="26"/>
              <w:lang w:val="en-US"/>
            </w:rPr>
            <w:delText>………………………………………</w:delText>
          </w:r>
        </w:del>
      </w:ins>
      <w:ins w:id="2258" w:author="Antoneth Macaisa" w:date="2025-05-19T16:24:00Z">
        <w:del w:id="2259" w:author="admin" w:date="2025-05-21T01:40:00Z">
          <w:r w:rsidR="006A5FB8" w:rsidDel="002F785A">
            <w:rPr>
              <w:rFonts w:ascii="Times New Roman" w:hAnsi="Times New Roman"/>
              <w:sz w:val="26"/>
              <w:szCs w:val="26"/>
              <w:lang w:val="en-US"/>
            </w:rPr>
            <w:delText>8</w:delText>
          </w:r>
        </w:del>
      </w:ins>
      <w:ins w:id="2260" w:author="Antoneth Macaisa" w:date="2025-05-19T16:48:00Z">
        <w:del w:id="2261" w:author="admin" w:date="2025-05-21T01:40:00Z">
          <w:r w:rsidR="000B4508" w:rsidDel="002F785A">
            <w:rPr>
              <w:rFonts w:ascii="Times New Roman" w:hAnsi="Times New Roman"/>
              <w:sz w:val="26"/>
              <w:szCs w:val="26"/>
              <w:lang w:val="en-US"/>
            </w:rPr>
            <w:delText>3</w:delText>
          </w:r>
        </w:del>
      </w:ins>
      <w:ins w:id="2262" w:author="Antoneth Macaisa" w:date="2025-05-07T21:40:00Z">
        <w:del w:id="2263" w:author="admin" w:date="2025-05-21T01:40:00Z">
          <w:r w:rsidR="00DD2661" w:rsidDel="002F785A">
            <w:rPr>
              <w:rFonts w:ascii="Times New Roman" w:hAnsi="Times New Roman"/>
              <w:sz w:val="26"/>
              <w:szCs w:val="26"/>
              <w:lang w:val="en-US"/>
            </w:rPr>
            <w:delText xml:space="preserve"> </w:delText>
          </w:r>
        </w:del>
      </w:ins>
    </w:p>
    <w:p w14:paraId="0D656EEF" w14:textId="76D93AA4" w:rsidR="00BE2C17" w:rsidRPr="00124B9B" w:rsidDel="002F785A" w:rsidRDefault="00965654">
      <w:pPr>
        <w:spacing w:after="0" w:line="480" w:lineRule="auto"/>
        <w:ind w:left="1080" w:hanging="630"/>
        <w:rPr>
          <w:ins w:id="2264" w:author="Antoneth Macaisa" w:date="2025-05-07T21:04:00Z"/>
          <w:del w:id="2265" w:author="admin" w:date="2025-05-21T01:40:00Z"/>
          <w:rFonts w:ascii="Times New Roman" w:hAnsi="Times New Roman"/>
          <w:sz w:val="26"/>
          <w:szCs w:val="26"/>
          <w:lang w:val="en-US"/>
        </w:rPr>
        <w:pPrChange w:id="2266" w:author="admin" w:date="2025-05-21T03:17:00Z">
          <w:pPr/>
        </w:pPrChange>
      </w:pPr>
      <w:ins w:id="2267" w:author="Antoneth Macaisa" w:date="2025-05-19T14:02:00Z">
        <w:del w:id="2268" w:author="admin" w:date="2025-05-21T01:40:00Z">
          <w:r w:rsidDel="002F785A">
            <w:rPr>
              <w:rFonts w:ascii="Times New Roman" w:hAnsi="Times New Roman"/>
              <w:sz w:val="26"/>
              <w:szCs w:val="26"/>
              <w:lang w:val="en-US"/>
            </w:rPr>
            <w:delText>26</w:delText>
          </w:r>
          <w:r w:rsidDel="002F785A">
            <w:rPr>
              <w:rFonts w:ascii="Times New Roman" w:hAnsi="Times New Roman"/>
              <w:sz w:val="26"/>
              <w:szCs w:val="26"/>
              <w:lang w:val="en-US"/>
            </w:rPr>
            <w:tab/>
          </w:r>
        </w:del>
      </w:ins>
      <w:ins w:id="2269" w:author="Antoneth Macaisa" w:date="2025-05-07T21:04:00Z">
        <w:del w:id="2270" w:author="admin" w:date="2025-05-21T01:40:00Z">
          <w:r w:rsidR="00BE2C17" w:rsidRPr="00124B9B" w:rsidDel="002F785A">
            <w:rPr>
              <w:rFonts w:ascii="Times New Roman" w:hAnsi="Times New Roman"/>
              <w:sz w:val="26"/>
              <w:szCs w:val="26"/>
              <w:lang w:val="en-US"/>
            </w:rPr>
            <w:delText>Account Setting</w:delText>
          </w:r>
        </w:del>
      </w:ins>
      <w:ins w:id="2271" w:author="Antoneth Macaisa" w:date="2025-05-07T21:40:00Z">
        <w:del w:id="2272" w:author="admin" w:date="2025-05-21T01:40:00Z">
          <w:r w:rsidR="00DD2661" w:rsidDel="002F785A">
            <w:rPr>
              <w:rFonts w:ascii="Times New Roman" w:hAnsi="Times New Roman"/>
              <w:sz w:val="26"/>
              <w:szCs w:val="26"/>
              <w:lang w:val="en-US"/>
            </w:rPr>
            <w:delText xml:space="preserve"> </w:delText>
          </w:r>
        </w:del>
      </w:ins>
      <w:ins w:id="2273" w:author="Antoneth Macaisa" w:date="2025-05-07T22:00:00Z">
        <w:del w:id="2274" w:author="admin" w:date="2025-05-20T23:32:00Z">
          <w:r w:rsidR="007D7493" w:rsidDel="004623A0">
            <w:rPr>
              <w:rFonts w:ascii="Times New Roman" w:hAnsi="Times New Roman"/>
              <w:sz w:val="26"/>
              <w:szCs w:val="26"/>
              <w:lang w:val="en-US"/>
            </w:rPr>
            <w:delText>……………………</w:delText>
          </w:r>
        </w:del>
        <w:del w:id="2275" w:author="admin" w:date="2025-05-21T01:40:00Z">
          <w:r w:rsidR="007D7493" w:rsidDel="002F785A">
            <w:rPr>
              <w:rFonts w:ascii="Times New Roman" w:hAnsi="Times New Roman"/>
              <w:sz w:val="26"/>
              <w:szCs w:val="26"/>
              <w:lang w:val="en-US"/>
            </w:rPr>
            <w:delText>……………………………………..</w:delText>
          </w:r>
        </w:del>
      </w:ins>
      <w:ins w:id="2276" w:author="Antoneth Macaisa" w:date="2025-05-19T16:24:00Z">
        <w:del w:id="2277" w:author="admin" w:date="2025-05-21T01:40:00Z">
          <w:r w:rsidR="006A5FB8" w:rsidDel="002F785A">
            <w:rPr>
              <w:rFonts w:ascii="Times New Roman" w:hAnsi="Times New Roman"/>
              <w:sz w:val="26"/>
              <w:szCs w:val="26"/>
              <w:lang w:val="en-US"/>
            </w:rPr>
            <w:delText>8</w:delText>
          </w:r>
        </w:del>
      </w:ins>
      <w:ins w:id="2278" w:author="Antoneth Macaisa" w:date="2025-05-19T16:48:00Z">
        <w:del w:id="2279" w:author="admin" w:date="2025-05-21T01:40:00Z">
          <w:r w:rsidR="000B4508" w:rsidDel="002F785A">
            <w:rPr>
              <w:rFonts w:ascii="Times New Roman" w:hAnsi="Times New Roman"/>
              <w:sz w:val="26"/>
              <w:szCs w:val="26"/>
              <w:lang w:val="en-US"/>
            </w:rPr>
            <w:delText>4</w:delText>
          </w:r>
        </w:del>
      </w:ins>
    </w:p>
    <w:p w14:paraId="075D72D0" w14:textId="4E69F6E9" w:rsidR="00BE2C17" w:rsidRPr="00124B9B" w:rsidDel="002F785A" w:rsidRDefault="00965654">
      <w:pPr>
        <w:spacing w:after="0" w:line="480" w:lineRule="auto"/>
        <w:ind w:left="1080" w:hanging="630"/>
        <w:rPr>
          <w:ins w:id="2280" w:author="Antoneth Macaisa" w:date="2025-05-07T21:04:00Z"/>
          <w:del w:id="2281" w:author="admin" w:date="2025-05-21T01:40:00Z"/>
          <w:rFonts w:ascii="Times New Roman" w:hAnsi="Times New Roman"/>
          <w:sz w:val="26"/>
          <w:szCs w:val="26"/>
          <w:lang w:val="en-US"/>
        </w:rPr>
        <w:pPrChange w:id="2282" w:author="admin" w:date="2025-05-21T03:17:00Z">
          <w:pPr/>
        </w:pPrChange>
      </w:pPr>
      <w:ins w:id="2283" w:author="Antoneth Macaisa" w:date="2025-05-19T14:02:00Z">
        <w:del w:id="2284" w:author="admin" w:date="2025-05-21T01:40:00Z">
          <w:r w:rsidDel="002F785A">
            <w:rPr>
              <w:rFonts w:ascii="Times New Roman" w:hAnsi="Times New Roman"/>
              <w:sz w:val="26"/>
              <w:szCs w:val="26"/>
              <w:lang w:val="en-US"/>
            </w:rPr>
            <w:delText>27</w:delText>
          </w:r>
          <w:r w:rsidDel="002F785A">
            <w:rPr>
              <w:rFonts w:ascii="Times New Roman" w:hAnsi="Times New Roman"/>
              <w:sz w:val="26"/>
              <w:szCs w:val="26"/>
              <w:lang w:val="en-US"/>
            </w:rPr>
            <w:tab/>
          </w:r>
        </w:del>
      </w:ins>
      <w:ins w:id="2285" w:author="Antoneth Macaisa" w:date="2025-05-07T21:04:00Z">
        <w:del w:id="2286" w:author="admin" w:date="2025-05-21T01:40:00Z">
          <w:r w:rsidR="00BE2C17" w:rsidRPr="00124B9B" w:rsidDel="002F785A">
            <w:rPr>
              <w:rFonts w:ascii="Times New Roman" w:hAnsi="Times New Roman"/>
              <w:sz w:val="26"/>
              <w:szCs w:val="26"/>
              <w:lang w:val="en-US"/>
            </w:rPr>
            <w:delText>Personal Info</w:delText>
          </w:r>
        </w:del>
      </w:ins>
      <w:ins w:id="2287" w:author="Antoneth Macaisa" w:date="2025-05-07T21:40:00Z">
        <w:del w:id="2288" w:author="admin" w:date="2025-05-21T01:40:00Z">
          <w:r w:rsidR="00071A7C" w:rsidDel="002F785A">
            <w:rPr>
              <w:rFonts w:ascii="Times New Roman" w:hAnsi="Times New Roman"/>
              <w:sz w:val="26"/>
              <w:szCs w:val="26"/>
              <w:lang w:val="en-US"/>
            </w:rPr>
            <w:delText xml:space="preserve"> </w:delText>
          </w:r>
        </w:del>
      </w:ins>
      <w:ins w:id="2289" w:author="Antoneth Macaisa" w:date="2025-05-07T22:00:00Z">
        <w:del w:id="2290" w:author="admin" w:date="2025-05-20T23:32:00Z">
          <w:r w:rsidR="007D7493" w:rsidDel="004623A0">
            <w:rPr>
              <w:rFonts w:ascii="Times New Roman" w:hAnsi="Times New Roman"/>
              <w:sz w:val="26"/>
              <w:szCs w:val="26"/>
              <w:lang w:val="en-US"/>
            </w:rPr>
            <w:delText>……………………</w:delText>
          </w:r>
        </w:del>
        <w:del w:id="2291" w:author="admin" w:date="2025-05-21T01:40:00Z">
          <w:r w:rsidR="007D7493" w:rsidDel="002F785A">
            <w:rPr>
              <w:rFonts w:ascii="Times New Roman" w:hAnsi="Times New Roman"/>
              <w:sz w:val="26"/>
              <w:szCs w:val="26"/>
              <w:lang w:val="en-US"/>
            </w:rPr>
            <w:delText>…………………………………</w:delText>
          </w:r>
        </w:del>
      </w:ins>
      <w:ins w:id="2292" w:author="Antoneth Macaisa" w:date="2025-05-19T14:09:00Z">
        <w:del w:id="2293" w:author="admin" w:date="2025-05-21T01:40:00Z">
          <w:r w:rsidDel="002F785A">
            <w:rPr>
              <w:rFonts w:ascii="Times New Roman" w:hAnsi="Times New Roman"/>
              <w:sz w:val="26"/>
              <w:szCs w:val="26"/>
              <w:lang w:val="en-US"/>
            </w:rPr>
            <w:delText>.</w:delText>
          </w:r>
        </w:del>
      </w:ins>
      <w:ins w:id="2294" w:author="Antoneth Macaisa" w:date="2025-05-07T22:00:00Z">
        <w:del w:id="2295" w:author="admin" w:date="2025-05-21T01:40:00Z">
          <w:r w:rsidR="007D7493" w:rsidDel="002F785A">
            <w:rPr>
              <w:rFonts w:ascii="Times New Roman" w:hAnsi="Times New Roman"/>
              <w:sz w:val="26"/>
              <w:szCs w:val="26"/>
              <w:lang w:val="en-US"/>
            </w:rPr>
            <w:delText>……..</w:delText>
          </w:r>
        </w:del>
      </w:ins>
      <w:ins w:id="2296" w:author="Antoneth Macaisa" w:date="2025-05-19T16:23:00Z">
        <w:del w:id="2297" w:author="admin" w:date="2025-05-21T01:40:00Z">
          <w:r w:rsidR="006A5FB8" w:rsidDel="002F785A">
            <w:rPr>
              <w:rFonts w:ascii="Times New Roman" w:hAnsi="Times New Roman"/>
              <w:sz w:val="26"/>
              <w:szCs w:val="26"/>
              <w:lang w:val="en-US"/>
            </w:rPr>
            <w:delText>8</w:delText>
          </w:r>
        </w:del>
      </w:ins>
      <w:ins w:id="2298" w:author="Antoneth Macaisa" w:date="2025-05-19T16:48:00Z">
        <w:del w:id="2299" w:author="admin" w:date="2025-05-21T01:40:00Z">
          <w:r w:rsidR="000B4508" w:rsidDel="002F785A">
            <w:rPr>
              <w:rFonts w:ascii="Times New Roman" w:hAnsi="Times New Roman"/>
              <w:sz w:val="26"/>
              <w:szCs w:val="26"/>
              <w:lang w:val="en-US"/>
            </w:rPr>
            <w:delText>5</w:delText>
          </w:r>
        </w:del>
      </w:ins>
    </w:p>
    <w:p w14:paraId="270A3A94" w14:textId="65918799" w:rsidR="00BE2C17" w:rsidRPr="00124B9B" w:rsidDel="002F785A" w:rsidRDefault="00965654">
      <w:pPr>
        <w:spacing w:after="0" w:line="480" w:lineRule="auto"/>
        <w:ind w:left="1080" w:hanging="630"/>
        <w:rPr>
          <w:ins w:id="2300" w:author="Antoneth Macaisa" w:date="2025-05-07T21:04:00Z"/>
          <w:del w:id="2301" w:author="admin" w:date="2025-05-21T01:40:00Z"/>
          <w:rFonts w:ascii="Times New Roman" w:hAnsi="Times New Roman"/>
          <w:sz w:val="26"/>
          <w:szCs w:val="26"/>
          <w:lang w:val="en-US"/>
        </w:rPr>
        <w:pPrChange w:id="2302" w:author="admin" w:date="2025-05-21T03:17:00Z">
          <w:pPr/>
        </w:pPrChange>
      </w:pPr>
      <w:ins w:id="2303" w:author="Antoneth Macaisa" w:date="2025-05-19T14:02:00Z">
        <w:del w:id="2304" w:author="admin" w:date="2025-05-21T01:40:00Z">
          <w:r w:rsidDel="002F785A">
            <w:rPr>
              <w:rFonts w:ascii="Times New Roman" w:hAnsi="Times New Roman"/>
              <w:sz w:val="26"/>
              <w:szCs w:val="26"/>
              <w:lang w:val="en-US"/>
            </w:rPr>
            <w:delText>28</w:delText>
          </w:r>
          <w:r w:rsidDel="002F785A">
            <w:rPr>
              <w:rFonts w:ascii="Times New Roman" w:hAnsi="Times New Roman"/>
              <w:sz w:val="26"/>
              <w:szCs w:val="26"/>
              <w:lang w:val="en-US"/>
            </w:rPr>
            <w:tab/>
          </w:r>
        </w:del>
      </w:ins>
      <w:ins w:id="2305" w:author="Antoneth Macaisa" w:date="2025-05-07T21:04:00Z">
        <w:del w:id="2306" w:author="admin" w:date="2025-05-21T01:40:00Z">
          <w:r w:rsidR="00BE2C17" w:rsidRPr="00124B9B" w:rsidDel="002F785A">
            <w:rPr>
              <w:rFonts w:ascii="Times New Roman" w:hAnsi="Times New Roman"/>
              <w:sz w:val="26"/>
              <w:szCs w:val="26"/>
              <w:lang w:val="en-US"/>
            </w:rPr>
            <w:delText>Log-In and Security</w:delText>
          </w:r>
        </w:del>
      </w:ins>
      <w:ins w:id="2307" w:author="Antoneth Macaisa" w:date="2025-05-07T21:41:00Z">
        <w:del w:id="2308" w:author="admin" w:date="2025-05-21T01:40:00Z">
          <w:r w:rsidR="00071A7C" w:rsidDel="002F785A">
            <w:rPr>
              <w:rFonts w:ascii="Times New Roman" w:hAnsi="Times New Roman"/>
              <w:sz w:val="26"/>
              <w:szCs w:val="26"/>
              <w:lang w:val="en-US"/>
            </w:rPr>
            <w:delText xml:space="preserve"> </w:delText>
          </w:r>
        </w:del>
      </w:ins>
      <w:ins w:id="2309" w:author="Antoneth Macaisa" w:date="2025-05-07T22:00:00Z">
        <w:del w:id="2310" w:author="admin" w:date="2025-05-21T01:40:00Z">
          <w:r w:rsidR="007D7493" w:rsidDel="002F785A">
            <w:rPr>
              <w:rFonts w:ascii="Times New Roman" w:hAnsi="Times New Roman"/>
              <w:sz w:val="26"/>
              <w:szCs w:val="26"/>
              <w:lang w:val="en-US"/>
            </w:rPr>
            <w:delText>…</w:delText>
          </w:r>
        </w:del>
        <w:del w:id="2311" w:author="admin" w:date="2025-05-20T23:32:00Z">
          <w:r w:rsidR="007D7493" w:rsidDel="004623A0">
            <w:rPr>
              <w:rFonts w:ascii="Times New Roman" w:hAnsi="Times New Roman"/>
              <w:sz w:val="26"/>
              <w:szCs w:val="26"/>
              <w:lang w:val="en-US"/>
            </w:rPr>
            <w:delText>…………………</w:delText>
          </w:r>
        </w:del>
        <w:del w:id="2312" w:author="admin" w:date="2025-05-21T01:40:00Z">
          <w:r w:rsidR="007D7493" w:rsidDel="002F785A">
            <w:rPr>
              <w:rFonts w:ascii="Times New Roman" w:hAnsi="Times New Roman"/>
              <w:sz w:val="26"/>
              <w:szCs w:val="26"/>
              <w:lang w:val="en-US"/>
            </w:rPr>
            <w:delText>……………………………</w:delText>
          </w:r>
        </w:del>
      </w:ins>
      <w:ins w:id="2313" w:author="Antoneth Macaisa" w:date="2025-05-19T14:09:00Z">
        <w:del w:id="2314" w:author="admin" w:date="2025-05-21T01:40:00Z">
          <w:r w:rsidDel="002F785A">
            <w:rPr>
              <w:rFonts w:ascii="Times New Roman" w:hAnsi="Times New Roman"/>
              <w:sz w:val="26"/>
              <w:szCs w:val="26"/>
              <w:lang w:val="en-US"/>
            </w:rPr>
            <w:delText>.</w:delText>
          </w:r>
        </w:del>
      </w:ins>
      <w:ins w:id="2315" w:author="Antoneth Macaisa" w:date="2025-05-07T22:00:00Z">
        <w:del w:id="2316" w:author="admin" w:date="2025-05-21T01:40:00Z">
          <w:r w:rsidR="007D7493" w:rsidDel="002F785A">
            <w:rPr>
              <w:rFonts w:ascii="Times New Roman" w:hAnsi="Times New Roman"/>
              <w:sz w:val="26"/>
              <w:szCs w:val="26"/>
              <w:lang w:val="en-US"/>
            </w:rPr>
            <w:delText>…...</w:delText>
          </w:r>
        </w:del>
      </w:ins>
      <w:ins w:id="2317" w:author="Antoneth Macaisa" w:date="2025-05-19T16:23:00Z">
        <w:del w:id="2318" w:author="admin" w:date="2025-05-21T01:40:00Z">
          <w:r w:rsidR="006A5FB8" w:rsidDel="002F785A">
            <w:rPr>
              <w:rFonts w:ascii="Times New Roman" w:hAnsi="Times New Roman"/>
              <w:sz w:val="26"/>
              <w:szCs w:val="26"/>
              <w:lang w:val="en-US"/>
            </w:rPr>
            <w:delText>8</w:delText>
          </w:r>
        </w:del>
      </w:ins>
      <w:ins w:id="2319" w:author="Antoneth Macaisa" w:date="2025-05-19T16:48:00Z">
        <w:del w:id="2320" w:author="admin" w:date="2025-05-21T01:40:00Z">
          <w:r w:rsidR="000B4508" w:rsidDel="002F785A">
            <w:rPr>
              <w:rFonts w:ascii="Times New Roman" w:hAnsi="Times New Roman"/>
              <w:sz w:val="26"/>
              <w:szCs w:val="26"/>
              <w:lang w:val="en-US"/>
            </w:rPr>
            <w:delText>5</w:delText>
          </w:r>
        </w:del>
      </w:ins>
    </w:p>
    <w:p w14:paraId="4E760F44" w14:textId="3C77E120" w:rsidR="00BE2C17" w:rsidRPr="00124B9B" w:rsidDel="002F785A" w:rsidRDefault="00965654">
      <w:pPr>
        <w:spacing w:after="0" w:line="480" w:lineRule="auto"/>
        <w:ind w:left="1080" w:hanging="630"/>
        <w:rPr>
          <w:ins w:id="2321" w:author="Antoneth Macaisa" w:date="2025-05-07T21:04:00Z"/>
          <w:del w:id="2322" w:author="admin" w:date="2025-05-21T01:40:00Z"/>
          <w:rFonts w:ascii="Times New Roman" w:hAnsi="Times New Roman"/>
          <w:sz w:val="26"/>
          <w:szCs w:val="26"/>
          <w:lang w:val="en-US"/>
        </w:rPr>
        <w:pPrChange w:id="2323" w:author="admin" w:date="2025-05-21T03:17:00Z">
          <w:pPr/>
        </w:pPrChange>
      </w:pPr>
      <w:ins w:id="2324" w:author="Antoneth Macaisa" w:date="2025-05-19T14:03:00Z">
        <w:del w:id="2325" w:author="admin" w:date="2025-05-21T01:40:00Z">
          <w:r w:rsidDel="002F785A">
            <w:rPr>
              <w:rFonts w:ascii="Times New Roman" w:hAnsi="Times New Roman"/>
              <w:sz w:val="26"/>
              <w:szCs w:val="26"/>
              <w:lang w:val="en-US"/>
            </w:rPr>
            <w:delText>29</w:delText>
          </w:r>
          <w:r w:rsidDel="002F785A">
            <w:rPr>
              <w:rFonts w:ascii="Times New Roman" w:hAnsi="Times New Roman"/>
              <w:sz w:val="26"/>
              <w:szCs w:val="26"/>
              <w:lang w:val="en-US"/>
            </w:rPr>
            <w:tab/>
          </w:r>
        </w:del>
      </w:ins>
      <w:ins w:id="2326" w:author="Antoneth Macaisa" w:date="2025-05-07T21:04:00Z">
        <w:del w:id="2327" w:author="admin" w:date="2025-05-21T01:40:00Z">
          <w:r w:rsidR="00BE2C17" w:rsidRPr="00124B9B" w:rsidDel="002F785A">
            <w:rPr>
              <w:rFonts w:ascii="Times New Roman" w:hAnsi="Times New Roman"/>
              <w:sz w:val="26"/>
              <w:szCs w:val="26"/>
              <w:lang w:val="en-US"/>
            </w:rPr>
            <w:delText>Payment Method</w:delText>
          </w:r>
        </w:del>
      </w:ins>
      <w:ins w:id="2328" w:author="Antoneth Macaisa" w:date="2025-05-07T21:41:00Z">
        <w:del w:id="2329" w:author="admin" w:date="2025-05-21T01:40:00Z">
          <w:r w:rsidR="00071A7C" w:rsidDel="002F785A">
            <w:rPr>
              <w:rFonts w:ascii="Times New Roman" w:hAnsi="Times New Roman"/>
              <w:sz w:val="26"/>
              <w:szCs w:val="26"/>
              <w:lang w:val="en-US"/>
            </w:rPr>
            <w:delText xml:space="preserve"> </w:delText>
          </w:r>
        </w:del>
      </w:ins>
      <w:ins w:id="2330" w:author="Antoneth Macaisa" w:date="2025-05-07T22:01:00Z">
        <w:del w:id="2331" w:author="admin" w:date="2025-05-20T23:32:00Z">
          <w:r w:rsidR="007D7493" w:rsidDel="004623A0">
            <w:rPr>
              <w:rFonts w:ascii="Times New Roman" w:hAnsi="Times New Roman"/>
              <w:sz w:val="26"/>
              <w:szCs w:val="26"/>
              <w:lang w:val="en-US"/>
            </w:rPr>
            <w:delText>……………</w:delText>
          </w:r>
        </w:del>
        <w:del w:id="2332" w:author="admin" w:date="2025-05-21T01:40:00Z">
          <w:r w:rsidR="007D7493" w:rsidDel="002F785A">
            <w:rPr>
              <w:rFonts w:ascii="Times New Roman" w:hAnsi="Times New Roman"/>
              <w:sz w:val="26"/>
              <w:szCs w:val="26"/>
              <w:lang w:val="en-US"/>
            </w:rPr>
            <w:delText>………………………………………</w:delText>
          </w:r>
        </w:del>
      </w:ins>
      <w:ins w:id="2333" w:author="Antoneth Macaisa" w:date="2025-05-19T14:09:00Z">
        <w:del w:id="2334" w:author="admin" w:date="2025-05-21T01:40:00Z">
          <w:r w:rsidDel="002F785A">
            <w:rPr>
              <w:rFonts w:ascii="Times New Roman" w:hAnsi="Times New Roman"/>
              <w:sz w:val="26"/>
              <w:szCs w:val="26"/>
              <w:lang w:val="en-US"/>
            </w:rPr>
            <w:delText>.</w:delText>
          </w:r>
        </w:del>
      </w:ins>
      <w:ins w:id="2335" w:author="Antoneth Macaisa" w:date="2025-05-07T22:01:00Z">
        <w:del w:id="2336" w:author="admin" w:date="2025-05-21T01:40:00Z">
          <w:r w:rsidR="007D7493" w:rsidDel="002F785A">
            <w:rPr>
              <w:rFonts w:ascii="Times New Roman" w:hAnsi="Times New Roman"/>
              <w:sz w:val="26"/>
              <w:szCs w:val="26"/>
              <w:lang w:val="en-US"/>
            </w:rPr>
            <w:delText>……</w:delText>
          </w:r>
        </w:del>
      </w:ins>
      <w:ins w:id="2337" w:author="Antoneth Macaisa" w:date="2025-05-19T16:23:00Z">
        <w:del w:id="2338" w:author="admin" w:date="2025-05-21T01:40:00Z">
          <w:r w:rsidR="006A5FB8" w:rsidDel="002F785A">
            <w:rPr>
              <w:rFonts w:ascii="Times New Roman" w:hAnsi="Times New Roman"/>
              <w:sz w:val="26"/>
              <w:szCs w:val="26"/>
              <w:lang w:val="en-US"/>
            </w:rPr>
            <w:delText>8</w:delText>
          </w:r>
        </w:del>
      </w:ins>
      <w:ins w:id="2339" w:author="Antoneth Macaisa" w:date="2025-05-19T16:47:00Z">
        <w:del w:id="2340" w:author="admin" w:date="2025-05-21T01:40:00Z">
          <w:r w:rsidR="000B4508" w:rsidDel="002F785A">
            <w:rPr>
              <w:rFonts w:ascii="Times New Roman" w:hAnsi="Times New Roman"/>
              <w:sz w:val="26"/>
              <w:szCs w:val="26"/>
              <w:lang w:val="en-US"/>
            </w:rPr>
            <w:delText>6</w:delText>
          </w:r>
        </w:del>
      </w:ins>
    </w:p>
    <w:p w14:paraId="223472D4" w14:textId="1FE052FB" w:rsidR="00BE2C17" w:rsidRPr="00124B9B" w:rsidDel="002F785A" w:rsidRDefault="00965654">
      <w:pPr>
        <w:spacing w:after="0" w:line="480" w:lineRule="auto"/>
        <w:ind w:left="1080" w:hanging="630"/>
        <w:rPr>
          <w:ins w:id="2341" w:author="Antoneth Macaisa" w:date="2025-05-07T21:04:00Z"/>
          <w:del w:id="2342" w:author="admin" w:date="2025-05-21T01:40:00Z"/>
          <w:rFonts w:ascii="Times New Roman" w:hAnsi="Times New Roman"/>
          <w:sz w:val="26"/>
          <w:szCs w:val="26"/>
          <w:lang w:val="en-US"/>
        </w:rPr>
        <w:pPrChange w:id="2343" w:author="admin" w:date="2025-05-21T03:17:00Z">
          <w:pPr/>
        </w:pPrChange>
      </w:pPr>
      <w:ins w:id="2344" w:author="Antoneth Macaisa" w:date="2025-05-19T14:03:00Z">
        <w:del w:id="2345" w:author="admin" w:date="2025-05-21T01:40:00Z">
          <w:r w:rsidDel="002F785A">
            <w:rPr>
              <w:rFonts w:ascii="Times New Roman" w:hAnsi="Times New Roman"/>
              <w:sz w:val="26"/>
              <w:szCs w:val="26"/>
              <w:lang w:val="en-US"/>
            </w:rPr>
            <w:delText>30</w:delText>
          </w:r>
          <w:r w:rsidDel="002F785A">
            <w:rPr>
              <w:rFonts w:ascii="Times New Roman" w:hAnsi="Times New Roman"/>
              <w:sz w:val="26"/>
              <w:szCs w:val="26"/>
              <w:lang w:val="en-US"/>
            </w:rPr>
            <w:tab/>
          </w:r>
        </w:del>
      </w:ins>
      <w:ins w:id="2346" w:author="Antoneth Macaisa" w:date="2025-05-07T21:04:00Z">
        <w:del w:id="2347" w:author="admin" w:date="2025-05-21T01:40:00Z">
          <w:r w:rsidR="00BE2C17" w:rsidRPr="00124B9B" w:rsidDel="002F785A">
            <w:rPr>
              <w:rFonts w:ascii="Times New Roman" w:hAnsi="Times New Roman"/>
              <w:sz w:val="26"/>
              <w:szCs w:val="26"/>
              <w:lang w:val="en-US"/>
            </w:rPr>
            <w:delText>Payment Method using Coupon</w:delText>
          </w:r>
        </w:del>
      </w:ins>
      <w:ins w:id="2348" w:author="Antoneth Macaisa" w:date="2025-05-07T21:41:00Z">
        <w:del w:id="2349" w:author="admin" w:date="2025-05-21T01:40:00Z">
          <w:r w:rsidR="00071A7C" w:rsidDel="002F785A">
            <w:rPr>
              <w:rFonts w:ascii="Times New Roman" w:hAnsi="Times New Roman"/>
              <w:sz w:val="26"/>
              <w:szCs w:val="26"/>
              <w:lang w:val="en-US"/>
            </w:rPr>
            <w:delText xml:space="preserve"> </w:delText>
          </w:r>
        </w:del>
      </w:ins>
      <w:ins w:id="2350" w:author="Antoneth Macaisa" w:date="2025-05-07T22:00:00Z">
        <w:del w:id="2351" w:author="admin" w:date="2025-05-20T23:32:00Z">
          <w:r w:rsidR="007D7493" w:rsidDel="004623A0">
            <w:rPr>
              <w:rFonts w:ascii="Times New Roman" w:hAnsi="Times New Roman"/>
              <w:sz w:val="26"/>
              <w:szCs w:val="26"/>
              <w:lang w:val="en-US"/>
            </w:rPr>
            <w:delText>……………</w:delText>
          </w:r>
        </w:del>
        <w:del w:id="2352" w:author="admin" w:date="2025-05-21T01:40:00Z">
          <w:r w:rsidR="007D7493" w:rsidDel="002F785A">
            <w:rPr>
              <w:rFonts w:ascii="Times New Roman" w:hAnsi="Times New Roman"/>
              <w:sz w:val="26"/>
              <w:szCs w:val="26"/>
              <w:lang w:val="en-US"/>
            </w:rPr>
            <w:delText>………………………</w:delText>
          </w:r>
        </w:del>
      </w:ins>
      <w:ins w:id="2353" w:author="Antoneth Macaisa" w:date="2025-05-19T14:09:00Z">
        <w:del w:id="2354" w:author="admin" w:date="2025-05-21T01:40:00Z">
          <w:r w:rsidDel="002F785A">
            <w:rPr>
              <w:rFonts w:ascii="Times New Roman" w:hAnsi="Times New Roman"/>
              <w:sz w:val="26"/>
              <w:szCs w:val="26"/>
              <w:lang w:val="en-US"/>
            </w:rPr>
            <w:delText>.</w:delText>
          </w:r>
        </w:del>
      </w:ins>
      <w:ins w:id="2355" w:author="Antoneth Macaisa" w:date="2025-05-07T22:00:00Z">
        <w:del w:id="2356" w:author="admin" w:date="2025-05-21T01:40:00Z">
          <w:r w:rsidR="007D7493" w:rsidDel="002F785A">
            <w:rPr>
              <w:rFonts w:ascii="Times New Roman" w:hAnsi="Times New Roman"/>
              <w:sz w:val="26"/>
              <w:szCs w:val="26"/>
              <w:lang w:val="en-US"/>
            </w:rPr>
            <w:delText>…….</w:delText>
          </w:r>
        </w:del>
      </w:ins>
      <w:ins w:id="2357" w:author="Antoneth Macaisa" w:date="2025-05-19T16:23:00Z">
        <w:del w:id="2358" w:author="admin" w:date="2025-05-21T01:40:00Z">
          <w:r w:rsidR="006A5FB8" w:rsidDel="002F785A">
            <w:rPr>
              <w:rFonts w:ascii="Times New Roman" w:hAnsi="Times New Roman"/>
              <w:sz w:val="26"/>
              <w:szCs w:val="26"/>
              <w:lang w:val="en-US"/>
            </w:rPr>
            <w:delText>8</w:delText>
          </w:r>
        </w:del>
      </w:ins>
      <w:ins w:id="2359" w:author="Antoneth Macaisa" w:date="2025-05-19T16:47:00Z">
        <w:del w:id="2360" w:author="admin" w:date="2025-05-21T01:40:00Z">
          <w:r w:rsidR="000B4508" w:rsidDel="002F785A">
            <w:rPr>
              <w:rFonts w:ascii="Times New Roman" w:hAnsi="Times New Roman"/>
              <w:sz w:val="26"/>
              <w:szCs w:val="26"/>
              <w:lang w:val="en-US"/>
            </w:rPr>
            <w:delText>7</w:delText>
          </w:r>
        </w:del>
      </w:ins>
      <w:ins w:id="2361" w:author="Antoneth Macaisa" w:date="2025-05-07T21:04:00Z">
        <w:del w:id="2362" w:author="admin" w:date="2025-05-21T01:40:00Z">
          <w:r w:rsidR="00BE2C17" w:rsidRPr="00124B9B" w:rsidDel="002F785A">
            <w:rPr>
              <w:rFonts w:ascii="Times New Roman" w:hAnsi="Times New Roman"/>
              <w:sz w:val="26"/>
              <w:szCs w:val="26"/>
              <w:lang w:val="en-US"/>
            </w:rPr>
            <w:delText xml:space="preserve"> </w:delText>
          </w:r>
        </w:del>
      </w:ins>
    </w:p>
    <w:p w14:paraId="512601A9" w14:textId="25872FE6" w:rsidR="00BE2C17" w:rsidRPr="00124B9B" w:rsidDel="002F785A" w:rsidRDefault="00965654">
      <w:pPr>
        <w:spacing w:after="0" w:line="480" w:lineRule="auto"/>
        <w:ind w:left="1080" w:hanging="630"/>
        <w:rPr>
          <w:ins w:id="2363" w:author="Antoneth Macaisa" w:date="2025-05-07T21:04:00Z"/>
          <w:del w:id="2364" w:author="admin" w:date="2025-05-21T01:40:00Z"/>
          <w:rFonts w:ascii="Times New Roman" w:hAnsi="Times New Roman"/>
          <w:sz w:val="26"/>
          <w:szCs w:val="26"/>
          <w:lang w:val="en-US"/>
        </w:rPr>
        <w:pPrChange w:id="2365" w:author="admin" w:date="2025-05-21T03:17:00Z">
          <w:pPr/>
        </w:pPrChange>
      </w:pPr>
      <w:ins w:id="2366" w:author="Antoneth Macaisa" w:date="2025-05-19T14:03:00Z">
        <w:del w:id="2367" w:author="admin" w:date="2025-05-21T01:40:00Z">
          <w:r w:rsidDel="002F785A">
            <w:rPr>
              <w:rFonts w:ascii="Times New Roman" w:hAnsi="Times New Roman"/>
              <w:sz w:val="26"/>
              <w:szCs w:val="26"/>
              <w:lang w:val="en-US"/>
            </w:rPr>
            <w:delText>31</w:delText>
          </w:r>
          <w:r w:rsidDel="002F785A">
            <w:rPr>
              <w:rFonts w:ascii="Times New Roman" w:hAnsi="Times New Roman"/>
              <w:sz w:val="26"/>
              <w:szCs w:val="26"/>
              <w:lang w:val="en-US"/>
            </w:rPr>
            <w:tab/>
          </w:r>
        </w:del>
      </w:ins>
      <w:ins w:id="2368" w:author="Antoneth Macaisa" w:date="2025-05-07T21:04:00Z">
        <w:del w:id="2369" w:author="admin" w:date="2025-05-21T01:40:00Z">
          <w:r w:rsidR="00BE2C17" w:rsidRPr="00124B9B" w:rsidDel="002F785A">
            <w:rPr>
              <w:rFonts w:ascii="Times New Roman" w:hAnsi="Times New Roman"/>
              <w:sz w:val="26"/>
              <w:szCs w:val="26"/>
              <w:lang w:val="en-US"/>
            </w:rPr>
            <w:delText>Payment and Pay-outs</w:delText>
          </w:r>
        </w:del>
      </w:ins>
      <w:ins w:id="2370" w:author="Antoneth Macaisa" w:date="2025-05-07T21:41:00Z">
        <w:del w:id="2371" w:author="admin" w:date="2025-05-21T01:40:00Z">
          <w:r w:rsidR="00071A7C" w:rsidDel="002F785A">
            <w:rPr>
              <w:rFonts w:ascii="Times New Roman" w:hAnsi="Times New Roman"/>
              <w:sz w:val="26"/>
              <w:szCs w:val="26"/>
              <w:lang w:val="en-US"/>
            </w:rPr>
            <w:delText xml:space="preserve"> </w:delText>
          </w:r>
        </w:del>
      </w:ins>
      <w:ins w:id="2372" w:author="Antoneth Macaisa" w:date="2025-05-07T22:01:00Z">
        <w:del w:id="2373" w:author="admin" w:date="2025-05-20T23:32:00Z">
          <w:r w:rsidR="007D7493" w:rsidDel="004623A0">
            <w:rPr>
              <w:rFonts w:ascii="Times New Roman" w:hAnsi="Times New Roman"/>
              <w:sz w:val="26"/>
              <w:szCs w:val="26"/>
              <w:lang w:val="en-US"/>
            </w:rPr>
            <w:delText>…………………</w:delText>
          </w:r>
        </w:del>
        <w:del w:id="2374" w:author="admin" w:date="2025-05-21T01:40:00Z">
          <w:r w:rsidR="007D7493" w:rsidDel="002F785A">
            <w:rPr>
              <w:rFonts w:ascii="Times New Roman" w:hAnsi="Times New Roman"/>
              <w:sz w:val="26"/>
              <w:szCs w:val="26"/>
              <w:lang w:val="en-US"/>
            </w:rPr>
            <w:delText>……………………………</w:delText>
          </w:r>
        </w:del>
      </w:ins>
      <w:ins w:id="2375" w:author="Antoneth Macaisa" w:date="2025-05-19T14:09:00Z">
        <w:del w:id="2376" w:author="admin" w:date="2025-05-21T01:40:00Z">
          <w:r w:rsidDel="002F785A">
            <w:rPr>
              <w:rFonts w:ascii="Times New Roman" w:hAnsi="Times New Roman"/>
              <w:sz w:val="26"/>
              <w:szCs w:val="26"/>
              <w:lang w:val="en-US"/>
            </w:rPr>
            <w:delText>.</w:delText>
          </w:r>
        </w:del>
      </w:ins>
      <w:ins w:id="2377" w:author="Antoneth Macaisa" w:date="2025-05-07T22:01:00Z">
        <w:del w:id="2378" w:author="admin" w:date="2025-05-21T01:40:00Z">
          <w:r w:rsidR="007D7493" w:rsidDel="002F785A">
            <w:rPr>
              <w:rFonts w:ascii="Times New Roman" w:hAnsi="Times New Roman"/>
              <w:sz w:val="26"/>
              <w:szCs w:val="26"/>
              <w:lang w:val="en-US"/>
            </w:rPr>
            <w:delText>……</w:delText>
          </w:r>
        </w:del>
      </w:ins>
      <w:ins w:id="2379" w:author="Antoneth Macaisa" w:date="2025-05-19T16:23:00Z">
        <w:del w:id="2380" w:author="admin" w:date="2025-05-21T01:40:00Z">
          <w:r w:rsidR="006A5FB8" w:rsidDel="002F785A">
            <w:rPr>
              <w:rFonts w:ascii="Times New Roman" w:hAnsi="Times New Roman"/>
              <w:sz w:val="26"/>
              <w:szCs w:val="26"/>
              <w:lang w:val="en-US"/>
            </w:rPr>
            <w:delText>8</w:delText>
          </w:r>
        </w:del>
      </w:ins>
      <w:ins w:id="2381" w:author="Antoneth Macaisa" w:date="2025-05-19T16:47:00Z">
        <w:del w:id="2382" w:author="admin" w:date="2025-05-21T01:40:00Z">
          <w:r w:rsidR="000B4508" w:rsidDel="002F785A">
            <w:rPr>
              <w:rFonts w:ascii="Times New Roman" w:hAnsi="Times New Roman"/>
              <w:sz w:val="26"/>
              <w:szCs w:val="26"/>
              <w:lang w:val="en-US"/>
            </w:rPr>
            <w:delText>7</w:delText>
          </w:r>
        </w:del>
      </w:ins>
    </w:p>
    <w:p w14:paraId="3A1A97A5" w14:textId="70304C63" w:rsidR="00BE2C17" w:rsidRPr="00124B9B" w:rsidDel="002F785A" w:rsidRDefault="00965654">
      <w:pPr>
        <w:spacing w:after="0" w:line="480" w:lineRule="auto"/>
        <w:ind w:left="1080" w:hanging="630"/>
        <w:rPr>
          <w:ins w:id="2383" w:author="Antoneth Macaisa" w:date="2025-05-07T21:04:00Z"/>
          <w:del w:id="2384" w:author="admin" w:date="2025-05-21T01:40:00Z"/>
          <w:rFonts w:ascii="Times New Roman" w:hAnsi="Times New Roman"/>
          <w:sz w:val="26"/>
          <w:szCs w:val="26"/>
          <w:lang w:val="en-US"/>
        </w:rPr>
        <w:pPrChange w:id="2385" w:author="admin" w:date="2025-05-21T03:17:00Z">
          <w:pPr/>
        </w:pPrChange>
      </w:pPr>
      <w:ins w:id="2386" w:author="Antoneth Macaisa" w:date="2025-05-19T14:03:00Z">
        <w:del w:id="2387" w:author="admin" w:date="2025-05-21T01:40:00Z">
          <w:r w:rsidDel="002F785A">
            <w:rPr>
              <w:rFonts w:ascii="Times New Roman" w:hAnsi="Times New Roman"/>
              <w:sz w:val="26"/>
              <w:szCs w:val="26"/>
              <w:lang w:val="en-US"/>
            </w:rPr>
            <w:delText>32</w:delText>
          </w:r>
          <w:r w:rsidDel="002F785A">
            <w:rPr>
              <w:rFonts w:ascii="Times New Roman" w:hAnsi="Times New Roman"/>
              <w:sz w:val="26"/>
              <w:szCs w:val="26"/>
              <w:lang w:val="en-US"/>
            </w:rPr>
            <w:tab/>
          </w:r>
        </w:del>
      </w:ins>
      <w:ins w:id="2388" w:author="Antoneth Macaisa" w:date="2025-05-07T21:04:00Z">
        <w:del w:id="2389" w:author="admin" w:date="2025-05-21T01:40:00Z">
          <w:r w:rsidR="00BE2C17" w:rsidRPr="00124B9B" w:rsidDel="002F785A">
            <w:rPr>
              <w:rFonts w:ascii="Times New Roman" w:hAnsi="Times New Roman"/>
              <w:sz w:val="26"/>
              <w:szCs w:val="26"/>
              <w:lang w:val="en-US"/>
            </w:rPr>
            <w:delText>E-wallet Identification User</w:delText>
          </w:r>
        </w:del>
      </w:ins>
      <w:ins w:id="2390" w:author="Antoneth Macaisa" w:date="2025-05-07T21:41:00Z">
        <w:del w:id="2391" w:author="admin" w:date="2025-05-21T01:40:00Z">
          <w:r w:rsidR="00071A7C" w:rsidDel="002F785A">
            <w:rPr>
              <w:rFonts w:ascii="Times New Roman" w:hAnsi="Times New Roman"/>
              <w:sz w:val="26"/>
              <w:szCs w:val="26"/>
              <w:lang w:val="en-US"/>
            </w:rPr>
            <w:delText xml:space="preserve"> </w:delText>
          </w:r>
        </w:del>
      </w:ins>
      <w:ins w:id="2392" w:author="Antoneth Macaisa" w:date="2025-05-07T22:01:00Z">
        <w:del w:id="2393" w:author="admin" w:date="2025-05-20T23:32:00Z">
          <w:r w:rsidR="007D7493" w:rsidDel="004623A0">
            <w:rPr>
              <w:rFonts w:ascii="Times New Roman" w:hAnsi="Times New Roman"/>
              <w:sz w:val="26"/>
              <w:szCs w:val="26"/>
              <w:lang w:val="en-US"/>
            </w:rPr>
            <w:delText>…………………</w:delText>
          </w:r>
        </w:del>
        <w:del w:id="2394" w:author="admin" w:date="2025-05-21T01:40:00Z">
          <w:r w:rsidR="007D7493" w:rsidDel="002F785A">
            <w:rPr>
              <w:rFonts w:ascii="Times New Roman" w:hAnsi="Times New Roman"/>
              <w:sz w:val="26"/>
              <w:szCs w:val="26"/>
              <w:lang w:val="en-US"/>
            </w:rPr>
            <w:delText>………………………</w:delText>
          </w:r>
        </w:del>
      </w:ins>
      <w:ins w:id="2395" w:author="Antoneth Macaisa" w:date="2025-05-19T14:09:00Z">
        <w:del w:id="2396" w:author="admin" w:date="2025-05-21T01:40:00Z">
          <w:r w:rsidDel="002F785A">
            <w:rPr>
              <w:rFonts w:ascii="Times New Roman" w:hAnsi="Times New Roman"/>
              <w:sz w:val="26"/>
              <w:szCs w:val="26"/>
              <w:lang w:val="en-US"/>
            </w:rPr>
            <w:delText>.</w:delText>
          </w:r>
        </w:del>
      </w:ins>
      <w:ins w:id="2397" w:author="Antoneth Macaisa" w:date="2025-05-07T22:01:00Z">
        <w:del w:id="2398" w:author="admin" w:date="2025-05-21T01:40:00Z">
          <w:r w:rsidR="007D7493" w:rsidDel="002F785A">
            <w:rPr>
              <w:rFonts w:ascii="Times New Roman" w:hAnsi="Times New Roman"/>
              <w:sz w:val="26"/>
              <w:szCs w:val="26"/>
              <w:lang w:val="en-US"/>
            </w:rPr>
            <w:delText>…...</w:delText>
          </w:r>
        </w:del>
      </w:ins>
      <w:ins w:id="2399" w:author="Antoneth Macaisa" w:date="2025-05-19T16:23:00Z">
        <w:del w:id="2400" w:author="admin" w:date="2025-05-21T01:40:00Z">
          <w:r w:rsidR="006A5FB8" w:rsidDel="002F785A">
            <w:rPr>
              <w:rFonts w:ascii="Times New Roman" w:hAnsi="Times New Roman"/>
              <w:sz w:val="26"/>
              <w:szCs w:val="26"/>
              <w:lang w:val="en-US"/>
            </w:rPr>
            <w:delText>8</w:delText>
          </w:r>
        </w:del>
      </w:ins>
      <w:ins w:id="2401" w:author="Antoneth Macaisa" w:date="2025-05-19T16:47:00Z">
        <w:del w:id="2402" w:author="admin" w:date="2025-05-21T01:40:00Z">
          <w:r w:rsidR="000B4508" w:rsidDel="002F785A">
            <w:rPr>
              <w:rFonts w:ascii="Times New Roman" w:hAnsi="Times New Roman"/>
              <w:sz w:val="26"/>
              <w:szCs w:val="26"/>
              <w:lang w:val="en-US"/>
            </w:rPr>
            <w:delText>8</w:delText>
          </w:r>
        </w:del>
      </w:ins>
    </w:p>
    <w:p w14:paraId="29387A52" w14:textId="717E32B8" w:rsidR="00BE2C17" w:rsidRPr="00124B9B" w:rsidDel="002F785A" w:rsidRDefault="00965654">
      <w:pPr>
        <w:spacing w:after="0" w:line="480" w:lineRule="auto"/>
        <w:ind w:left="1080" w:hanging="630"/>
        <w:rPr>
          <w:ins w:id="2403" w:author="Antoneth Macaisa" w:date="2025-05-07T21:04:00Z"/>
          <w:del w:id="2404" w:author="admin" w:date="2025-05-21T01:40:00Z"/>
          <w:rFonts w:ascii="Times New Roman" w:hAnsi="Times New Roman"/>
          <w:sz w:val="26"/>
          <w:szCs w:val="26"/>
          <w:lang w:val="en-US"/>
        </w:rPr>
        <w:pPrChange w:id="2405" w:author="admin" w:date="2025-05-21T03:17:00Z">
          <w:pPr/>
        </w:pPrChange>
      </w:pPr>
      <w:ins w:id="2406" w:author="Antoneth Macaisa" w:date="2025-05-19T14:03:00Z">
        <w:del w:id="2407" w:author="admin" w:date="2025-05-21T01:40:00Z">
          <w:r w:rsidDel="002F785A">
            <w:rPr>
              <w:rFonts w:ascii="Times New Roman" w:hAnsi="Times New Roman"/>
              <w:sz w:val="26"/>
              <w:szCs w:val="26"/>
              <w:lang w:val="en-US"/>
            </w:rPr>
            <w:delText>33</w:delText>
          </w:r>
          <w:r w:rsidDel="002F785A">
            <w:rPr>
              <w:rFonts w:ascii="Times New Roman" w:hAnsi="Times New Roman"/>
              <w:sz w:val="26"/>
              <w:szCs w:val="26"/>
              <w:lang w:val="en-US"/>
            </w:rPr>
            <w:tab/>
          </w:r>
        </w:del>
      </w:ins>
      <w:ins w:id="2408" w:author="Antoneth Macaisa" w:date="2025-05-07T21:04:00Z">
        <w:del w:id="2409" w:author="admin" w:date="2025-05-21T01:40:00Z">
          <w:r w:rsidR="00BE2C17" w:rsidRPr="00124B9B" w:rsidDel="002F785A">
            <w:rPr>
              <w:rFonts w:ascii="Times New Roman" w:hAnsi="Times New Roman"/>
              <w:sz w:val="26"/>
              <w:szCs w:val="26"/>
              <w:lang w:val="en-US"/>
            </w:rPr>
            <w:delText>FlexiDesk Your Space</w:delText>
          </w:r>
        </w:del>
      </w:ins>
      <w:ins w:id="2410" w:author="Antoneth Macaisa" w:date="2025-05-07T21:41:00Z">
        <w:del w:id="2411" w:author="admin" w:date="2025-05-21T01:40:00Z">
          <w:r w:rsidR="00071A7C" w:rsidDel="002F785A">
            <w:rPr>
              <w:rFonts w:ascii="Times New Roman" w:hAnsi="Times New Roman"/>
              <w:sz w:val="26"/>
              <w:szCs w:val="26"/>
              <w:lang w:val="en-US"/>
            </w:rPr>
            <w:delText xml:space="preserve"> </w:delText>
          </w:r>
        </w:del>
      </w:ins>
      <w:ins w:id="2412" w:author="Antoneth Macaisa" w:date="2025-05-07T22:01:00Z">
        <w:del w:id="2413" w:author="admin" w:date="2025-05-20T23:32:00Z">
          <w:r w:rsidR="007D7493" w:rsidDel="004623A0">
            <w:rPr>
              <w:rFonts w:ascii="Times New Roman" w:hAnsi="Times New Roman"/>
              <w:sz w:val="26"/>
              <w:szCs w:val="26"/>
              <w:lang w:val="en-US"/>
            </w:rPr>
            <w:delText>……………</w:delText>
          </w:r>
        </w:del>
        <w:del w:id="2414" w:author="admin" w:date="2025-05-21T01:40:00Z">
          <w:r w:rsidR="007D7493" w:rsidDel="002F785A">
            <w:rPr>
              <w:rFonts w:ascii="Times New Roman" w:hAnsi="Times New Roman"/>
              <w:sz w:val="26"/>
              <w:szCs w:val="26"/>
              <w:lang w:val="en-US"/>
            </w:rPr>
            <w:delText>…………………………………</w:delText>
          </w:r>
        </w:del>
      </w:ins>
      <w:ins w:id="2415" w:author="Antoneth Macaisa" w:date="2025-05-19T14:09:00Z">
        <w:del w:id="2416" w:author="admin" w:date="2025-05-21T01:40:00Z">
          <w:r w:rsidDel="002F785A">
            <w:rPr>
              <w:rFonts w:ascii="Times New Roman" w:hAnsi="Times New Roman"/>
              <w:sz w:val="26"/>
              <w:szCs w:val="26"/>
              <w:lang w:val="en-US"/>
            </w:rPr>
            <w:delText>.</w:delText>
          </w:r>
        </w:del>
      </w:ins>
      <w:ins w:id="2417" w:author="Antoneth Macaisa" w:date="2025-05-07T22:01:00Z">
        <w:del w:id="2418" w:author="admin" w:date="2025-05-21T01:40:00Z">
          <w:r w:rsidR="007D7493" w:rsidDel="002F785A">
            <w:rPr>
              <w:rFonts w:ascii="Times New Roman" w:hAnsi="Times New Roman"/>
              <w:sz w:val="26"/>
              <w:szCs w:val="26"/>
              <w:lang w:val="en-US"/>
            </w:rPr>
            <w:delText>…...</w:delText>
          </w:r>
        </w:del>
      </w:ins>
      <w:ins w:id="2419" w:author="Antoneth Macaisa" w:date="2025-05-19T16:23:00Z">
        <w:del w:id="2420" w:author="admin" w:date="2025-05-21T01:40:00Z">
          <w:r w:rsidR="006A5FB8" w:rsidDel="002F785A">
            <w:rPr>
              <w:rFonts w:ascii="Times New Roman" w:hAnsi="Times New Roman"/>
              <w:sz w:val="26"/>
              <w:szCs w:val="26"/>
              <w:lang w:val="en-US"/>
            </w:rPr>
            <w:delText>8</w:delText>
          </w:r>
        </w:del>
      </w:ins>
      <w:ins w:id="2421" w:author="Antoneth Macaisa" w:date="2025-05-19T16:47:00Z">
        <w:del w:id="2422" w:author="admin" w:date="2025-05-21T01:40:00Z">
          <w:r w:rsidR="000B4508" w:rsidDel="002F785A">
            <w:rPr>
              <w:rFonts w:ascii="Times New Roman" w:hAnsi="Times New Roman"/>
              <w:sz w:val="26"/>
              <w:szCs w:val="26"/>
              <w:lang w:val="en-US"/>
            </w:rPr>
            <w:delText>9</w:delText>
          </w:r>
        </w:del>
      </w:ins>
    </w:p>
    <w:p w14:paraId="76B96C69" w14:textId="212A3ECD" w:rsidR="00BE2C17" w:rsidRPr="00124B9B" w:rsidDel="002F785A" w:rsidRDefault="00965654">
      <w:pPr>
        <w:spacing w:after="0" w:line="480" w:lineRule="auto"/>
        <w:ind w:left="1080" w:hanging="630"/>
        <w:rPr>
          <w:ins w:id="2423" w:author="Antoneth Macaisa" w:date="2025-05-07T21:04:00Z"/>
          <w:del w:id="2424" w:author="admin" w:date="2025-05-21T01:40:00Z"/>
          <w:rFonts w:ascii="Times New Roman" w:hAnsi="Times New Roman"/>
          <w:sz w:val="26"/>
          <w:szCs w:val="26"/>
          <w:lang w:val="en-US"/>
        </w:rPr>
        <w:pPrChange w:id="2425" w:author="admin" w:date="2025-05-21T03:17:00Z">
          <w:pPr/>
        </w:pPrChange>
      </w:pPr>
      <w:ins w:id="2426" w:author="Antoneth Macaisa" w:date="2025-05-19T14:03:00Z">
        <w:del w:id="2427" w:author="admin" w:date="2025-05-21T01:40:00Z">
          <w:r w:rsidDel="002F785A">
            <w:rPr>
              <w:rFonts w:ascii="Times New Roman" w:hAnsi="Times New Roman"/>
              <w:sz w:val="26"/>
              <w:szCs w:val="26"/>
              <w:lang w:val="en-US"/>
            </w:rPr>
            <w:delText>34</w:delText>
          </w:r>
          <w:r w:rsidDel="002F785A">
            <w:rPr>
              <w:rFonts w:ascii="Times New Roman" w:hAnsi="Times New Roman"/>
              <w:sz w:val="26"/>
              <w:szCs w:val="26"/>
              <w:lang w:val="en-US"/>
            </w:rPr>
            <w:tab/>
          </w:r>
        </w:del>
      </w:ins>
      <w:ins w:id="2428" w:author="Antoneth Macaisa" w:date="2025-05-07T21:04:00Z">
        <w:del w:id="2429" w:author="admin" w:date="2025-05-21T01:40:00Z">
          <w:r w:rsidR="00BE2C17" w:rsidRPr="00124B9B" w:rsidDel="002F785A">
            <w:rPr>
              <w:rFonts w:ascii="Times New Roman" w:hAnsi="Times New Roman"/>
              <w:sz w:val="26"/>
              <w:szCs w:val="26"/>
              <w:lang w:val="en-US"/>
            </w:rPr>
            <w:delText>Tells us your Space</w:delText>
          </w:r>
        </w:del>
      </w:ins>
      <w:ins w:id="2430" w:author="Antoneth Macaisa" w:date="2025-05-07T21:41:00Z">
        <w:del w:id="2431" w:author="admin" w:date="2025-05-21T01:40:00Z">
          <w:r w:rsidR="00071A7C" w:rsidDel="002F785A">
            <w:rPr>
              <w:rFonts w:ascii="Times New Roman" w:hAnsi="Times New Roman"/>
              <w:sz w:val="26"/>
              <w:szCs w:val="26"/>
              <w:lang w:val="en-US"/>
            </w:rPr>
            <w:delText xml:space="preserve"> </w:delText>
          </w:r>
        </w:del>
      </w:ins>
      <w:ins w:id="2432" w:author="Antoneth Macaisa" w:date="2025-05-07T22:01:00Z">
        <w:del w:id="2433" w:author="admin" w:date="2025-05-20T23:32:00Z">
          <w:r w:rsidR="007D7493" w:rsidDel="004623A0">
            <w:rPr>
              <w:rFonts w:ascii="Times New Roman" w:hAnsi="Times New Roman"/>
              <w:sz w:val="26"/>
              <w:szCs w:val="26"/>
              <w:lang w:val="en-US"/>
            </w:rPr>
            <w:delText>………………</w:delText>
          </w:r>
        </w:del>
        <w:del w:id="2434" w:author="admin" w:date="2025-05-21T01:40:00Z">
          <w:r w:rsidR="007D7493" w:rsidDel="002F785A">
            <w:rPr>
              <w:rFonts w:ascii="Times New Roman" w:hAnsi="Times New Roman"/>
              <w:sz w:val="26"/>
              <w:szCs w:val="26"/>
              <w:lang w:val="en-US"/>
            </w:rPr>
            <w:delText>…………………………………</w:delText>
          </w:r>
        </w:del>
      </w:ins>
      <w:ins w:id="2435" w:author="Antoneth Macaisa" w:date="2025-05-19T14:09:00Z">
        <w:del w:id="2436" w:author="admin" w:date="2025-05-21T01:40:00Z">
          <w:r w:rsidDel="002F785A">
            <w:rPr>
              <w:rFonts w:ascii="Times New Roman" w:hAnsi="Times New Roman"/>
              <w:sz w:val="26"/>
              <w:szCs w:val="26"/>
              <w:lang w:val="en-US"/>
            </w:rPr>
            <w:delText>.</w:delText>
          </w:r>
        </w:del>
      </w:ins>
      <w:ins w:id="2437" w:author="Antoneth Macaisa" w:date="2025-05-07T22:01:00Z">
        <w:del w:id="2438" w:author="admin" w:date="2025-05-21T01:40:00Z">
          <w:r w:rsidR="007D7493" w:rsidDel="002F785A">
            <w:rPr>
              <w:rFonts w:ascii="Times New Roman" w:hAnsi="Times New Roman"/>
              <w:sz w:val="26"/>
              <w:szCs w:val="26"/>
              <w:lang w:val="en-US"/>
            </w:rPr>
            <w:delText>……</w:delText>
          </w:r>
        </w:del>
      </w:ins>
      <w:ins w:id="2439" w:author="Antoneth Macaisa" w:date="2025-05-19T16:47:00Z">
        <w:del w:id="2440" w:author="admin" w:date="2025-05-21T01:40:00Z">
          <w:r w:rsidR="000B4508" w:rsidDel="002F785A">
            <w:rPr>
              <w:rFonts w:ascii="Times New Roman" w:hAnsi="Times New Roman"/>
              <w:sz w:val="26"/>
              <w:szCs w:val="26"/>
              <w:lang w:val="en-US"/>
            </w:rPr>
            <w:delText>90</w:delText>
          </w:r>
        </w:del>
      </w:ins>
    </w:p>
    <w:p w14:paraId="4280E311" w14:textId="23FB9ABA" w:rsidR="00BE2C17" w:rsidRPr="00124B9B" w:rsidDel="002F785A" w:rsidRDefault="00965654">
      <w:pPr>
        <w:spacing w:after="0" w:line="480" w:lineRule="auto"/>
        <w:ind w:left="1080" w:hanging="630"/>
        <w:rPr>
          <w:ins w:id="2441" w:author="Antoneth Macaisa" w:date="2025-05-07T21:04:00Z"/>
          <w:del w:id="2442" w:author="admin" w:date="2025-05-21T01:40:00Z"/>
          <w:rFonts w:ascii="Times New Roman" w:hAnsi="Times New Roman"/>
          <w:sz w:val="26"/>
          <w:szCs w:val="26"/>
          <w:lang w:val="en-US"/>
        </w:rPr>
        <w:pPrChange w:id="2443" w:author="admin" w:date="2025-05-21T03:17:00Z">
          <w:pPr/>
        </w:pPrChange>
      </w:pPr>
      <w:ins w:id="2444" w:author="Antoneth Macaisa" w:date="2025-05-19T14:03:00Z">
        <w:del w:id="2445" w:author="admin" w:date="2025-05-21T01:40:00Z">
          <w:r w:rsidDel="002F785A">
            <w:rPr>
              <w:rFonts w:ascii="Times New Roman" w:hAnsi="Times New Roman"/>
              <w:sz w:val="26"/>
              <w:szCs w:val="26"/>
              <w:lang w:val="en-US"/>
            </w:rPr>
            <w:lastRenderedPageBreak/>
            <w:delText>35</w:delText>
          </w:r>
          <w:r w:rsidDel="002F785A">
            <w:rPr>
              <w:rFonts w:ascii="Times New Roman" w:hAnsi="Times New Roman"/>
              <w:sz w:val="26"/>
              <w:szCs w:val="26"/>
              <w:lang w:val="en-US"/>
            </w:rPr>
            <w:tab/>
          </w:r>
        </w:del>
      </w:ins>
      <w:ins w:id="2446" w:author="Antoneth Macaisa" w:date="2025-05-07T21:04:00Z">
        <w:del w:id="2447" w:author="admin" w:date="2025-05-21T01:40:00Z">
          <w:r w:rsidR="00BE2C17" w:rsidRPr="00124B9B" w:rsidDel="002F785A">
            <w:rPr>
              <w:rFonts w:ascii="Times New Roman" w:hAnsi="Times New Roman"/>
              <w:sz w:val="26"/>
              <w:szCs w:val="26"/>
              <w:lang w:val="en-US"/>
            </w:rPr>
            <w:delText>Space Owner Dashboard</w:delText>
          </w:r>
        </w:del>
      </w:ins>
      <w:ins w:id="2448" w:author="Antoneth Macaisa" w:date="2025-05-07T21:41:00Z">
        <w:del w:id="2449" w:author="admin" w:date="2025-05-21T01:40:00Z">
          <w:r w:rsidR="00071A7C" w:rsidDel="002F785A">
            <w:rPr>
              <w:rFonts w:ascii="Times New Roman" w:hAnsi="Times New Roman"/>
              <w:sz w:val="26"/>
              <w:szCs w:val="26"/>
              <w:lang w:val="en-US"/>
            </w:rPr>
            <w:delText xml:space="preserve"> </w:delText>
          </w:r>
        </w:del>
      </w:ins>
      <w:ins w:id="2450" w:author="Antoneth Macaisa" w:date="2025-05-07T22:01:00Z">
        <w:del w:id="2451" w:author="admin" w:date="2025-05-20T23:33:00Z">
          <w:r w:rsidR="007D7493" w:rsidDel="004623A0">
            <w:rPr>
              <w:rFonts w:ascii="Times New Roman" w:hAnsi="Times New Roman"/>
              <w:sz w:val="26"/>
              <w:szCs w:val="26"/>
              <w:lang w:val="en-US"/>
            </w:rPr>
            <w:delText>………………</w:delText>
          </w:r>
        </w:del>
        <w:del w:id="2452" w:author="admin" w:date="2025-05-21T01:40:00Z">
          <w:r w:rsidR="007D7493" w:rsidDel="002F785A">
            <w:rPr>
              <w:rFonts w:ascii="Times New Roman" w:hAnsi="Times New Roman"/>
              <w:sz w:val="26"/>
              <w:szCs w:val="26"/>
              <w:lang w:val="en-US"/>
            </w:rPr>
            <w:delText>……………………………</w:delText>
          </w:r>
        </w:del>
      </w:ins>
      <w:ins w:id="2453" w:author="Antoneth Macaisa" w:date="2025-05-19T14:09:00Z">
        <w:del w:id="2454" w:author="admin" w:date="2025-05-21T01:40:00Z">
          <w:r w:rsidDel="002F785A">
            <w:rPr>
              <w:rFonts w:ascii="Times New Roman" w:hAnsi="Times New Roman"/>
              <w:sz w:val="26"/>
              <w:szCs w:val="26"/>
              <w:lang w:val="en-US"/>
            </w:rPr>
            <w:delText>.</w:delText>
          </w:r>
        </w:del>
      </w:ins>
      <w:ins w:id="2455" w:author="Antoneth Macaisa" w:date="2025-05-07T22:01:00Z">
        <w:del w:id="2456" w:author="admin" w:date="2025-05-21T01:40:00Z">
          <w:r w:rsidR="007D7493" w:rsidDel="002F785A">
            <w:rPr>
              <w:rFonts w:ascii="Times New Roman" w:hAnsi="Times New Roman"/>
              <w:sz w:val="26"/>
              <w:szCs w:val="26"/>
              <w:lang w:val="en-US"/>
            </w:rPr>
            <w:delText>……</w:delText>
          </w:r>
        </w:del>
      </w:ins>
      <w:ins w:id="2457" w:author="Antoneth Macaisa" w:date="2025-05-19T16:32:00Z">
        <w:del w:id="2458" w:author="admin" w:date="2025-05-21T01:40:00Z">
          <w:r w:rsidR="00DA3CB6" w:rsidDel="002F785A">
            <w:rPr>
              <w:rFonts w:ascii="Times New Roman" w:hAnsi="Times New Roman"/>
              <w:sz w:val="26"/>
              <w:szCs w:val="26"/>
              <w:lang w:val="en-US"/>
            </w:rPr>
            <w:delText>9</w:delText>
          </w:r>
        </w:del>
      </w:ins>
      <w:ins w:id="2459" w:author="Antoneth Macaisa" w:date="2025-05-19T16:47:00Z">
        <w:del w:id="2460" w:author="admin" w:date="2025-05-21T01:40:00Z">
          <w:r w:rsidR="000B4508" w:rsidDel="002F785A">
            <w:rPr>
              <w:rFonts w:ascii="Times New Roman" w:hAnsi="Times New Roman"/>
              <w:sz w:val="26"/>
              <w:szCs w:val="26"/>
              <w:lang w:val="en-US"/>
            </w:rPr>
            <w:delText>1</w:delText>
          </w:r>
        </w:del>
      </w:ins>
      <w:ins w:id="2461" w:author="Antoneth Macaisa" w:date="2025-05-07T21:04:00Z">
        <w:del w:id="2462" w:author="admin" w:date="2025-05-21T01:40:00Z">
          <w:r w:rsidR="00BE2C17" w:rsidRPr="00124B9B" w:rsidDel="002F785A">
            <w:rPr>
              <w:rFonts w:ascii="Times New Roman" w:hAnsi="Times New Roman"/>
              <w:sz w:val="26"/>
              <w:szCs w:val="26"/>
              <w:lang w:val="en-US"/>
            </w:rPr>
            <w:delText xml:space="preserve"> </w:delText>
          </w:r>
        </w:del>
      </w:ins>
    </w:p>
    <w:p w14:paraId="6593E4CE" w14:textId="2C059C72" w:rsidR="00BE2C17" w:rsidRPr="00124B9B" w:rsidDel="002F785A" w:rsidRDefault="00965654">
      <w:pPr>
        <w:spacing w:after="0" w:line="480" w:lineRule="auto"/>
        <w:ind w:left="1080" w:hanging="630"/>
        <w:rPr>
          <w:ins w:id="2463" w:author="Antoneth Macaisa" w:date="2025-05-07T21:04:00Z"/>
          <w:del w:id="2464" w:author="admin" w:date="2025-05-21T01:40:00Z"/>
          <w:rFonts w:ascii="Times New Roman" w:hAnsi="Times New Roman"/>
          <w:sz w:val="26"/>
          <w:szCs w:val="26"/>
          <w:lang w:val="en-US"/>
        </w:rPr>
        <w:pPrChange w:id="2465" w:author="admin" w:date="2025-05-21T03:17:00Z">
          <w:pPr/>
        </w:pPrChange>
      </w:pPr>
      <w:ins w:id="2466" w:author="Antoneth Macaisa" w:date="2025-05-19T14:03:00Z">
        <w:del w:id="2467" w:author="admin" w:date="2025-05-21T01:40:00Z">
          <w:r w:rsidDel="002F785A">
            <w:rPr>
              <w:rFonts w:ascii="Times New Roman" w:hAnsi="Times New Roman"/>
              <w:sz w:val="26"/>
              <w:szCs w:val="26"/>
              <w:lang w:val="en-US"/>
            </w:rPr>
            <w:delText>36</w:delText>
          </w:r>
          <w:r w:rsidDel="002F785A">
            <w:rPr>
              <w:rFonts w:ascii="Times New Roman" w:hAnsi="Times New Roman"/>
              <w:sz w:val="26"/>
              <w:szCs w:val="26"/>
              <w:lang w:val="en-US"/>
            </w:rPr>
            <w:tab/>
          </w:r>
        </w:del>
      </w:ins>
      <w:ins w:id="2468" w:author="Antoneth Macaisa" w:date="2025-05-07T21:04:00Z">
        <w:del w:id="2469" w:author="admin" w:date="2025-05-21T01:40:00Z">
          <w:r w:rsidR="00BE2C17" w:rsidRPr="00124B9B" w:rsidDel="002F785A">
            <w:rPr>
              <w:rFonts w:ascii="Times New Roman" w:hAnsi="Times New Roman"/>
              <w:sz w:val="26"/>
              <w:szCs w:val="26"/>
              <w:lang w:val="en-US"/>
            </w:rPr>
            <w:delText>Menu Interface</w:delText>
          </w:r>
        </w:del>
      </w:ins>
      <w:ins w:id="2470" w:author="Antoneth Macaisa" w:date="2025-05-07T21:41:00Z">
        <w:del w:id="2471" w:author="admin" w:date="2025-05-21T01:40:00Z">
          <w:r w:rsidR="00071A7C" w:rsidDel="002F785A">
            <w:rPr>
              <w:rFonts w:ascii="Times New Roman" w:hAnsi="Times New Roman"/>
              <w:sz w:val="26"/>
              <w:szCs w:val="26"/>
              <w:lang w:val="en-US"/>
            </w:rPr>
            <w:delText xml:space="preserve"> </w:delText>
          </w:r>
        </w:del>
      </w:ins>
      <w:ins w:id="2472" w:author="Antoneth Macaisa" w:date="2025-05-07T22:01:00Z">
        <w:del w:id="2473" w:author="admin" w:date="2025-05-20T23:33:00Z">
          <w:r w:rsidR="007D7493" w:rsidDel="004623A0">
            <w:rPr>
              <w:rFonts w:ascii="Times New Roman" w:hAnsi="Times New Roman"/>
              <w:sz w:val="26"/>
              <w:szCs w:val="26"/>
              <w:lang w:val="en-US"/>
            </w:rPr>
            <w:delText>……………</w:delText>
          </w:r>
        </w:del>
        <w:del w:id="2474" w:author="admin" w:date="2025-05-21T01:40:00Z">
          <w:r w:rsidR="007D7493" w:rsidDel="002F785A">
            <w:rPr>
              <w:rFonts w:ascii="Times New Roman" w:hAnsi="Times New Roman"/>
              <w:sz w:val="26"/>
              <w:szCs w:val="26"/>
              <w:lang w:val="en-US"/>
            </w:rPr>
            <w:delText>…………………………………………</w:delText>
          </w:r>
        </w:del>
      </w:ins>
      <w:ins w:id="2475" w:author="Antoneth Macaisa" w:date="2025-05-19T14:09:00Z">
        <w:del w:id="2476" w:author="admin" w:date="2025-05-21T01:40:00Z">
          <w:r w:rsidDel="002F785A">
            <w:rPr>
              <w:rFonts w:ascii="Times New Roman" w:hAnsi="Times New Roman"/>
              <w:sz w:val="26"/>
              <w:szCs w:val="26"/>
              <w:lang w:val="en-US"/>
            </w:rPr>
            <w:delText>.</w:delText>
          </w:r>
        </w:del>
      </w:ins>
      <w:ins w:id="2477" w:author="Antoneth Macaisa" w:date="2025-05-07T22:01:00Z">
        <w:del w:id="2478" w:author="admin" w:date="2025-05-21T01:40:00Z">
          <w:r w:rsidR="007D7493" w:rsidDel="002F785A">
            <w:rPr>
              <w:rFonts w:ascii="Times New Roman" w:hAnsi="Times New Roman"/>
              <w:sz w:val="26"/>
              <w:szCs w:val="26"/>
              <w:lang w:val="en-US"/>
            </w:rPr>
            <w:delText>…...</w:delText>
          </w:r>
        </w:del>
      </w:ins>
      <w:ins w:id="2479" w:author="Antoneth Macaisa" w:date="2025-05-07T21:41:00Z">
        <w:del w:id="2480" w:author="admin" w:date="2025-05-21T01:40:00Z">
          <w:r w:rsidR="00071A7C" w:rsidDel="002F785A">
            <w:rPr>
              <w:rFonts w:ascii="Times New Roman" w:hAnsi="Times New Roman"/>
              <w:sz w:val="26"/>
              <w:szCs w:val="26"/>
              <w:lang w:val="en-US"/>
            </w:rPr>
            <w:delText>9</w:delText>
          </w:r>
        </w:del>
      </w:ins>
      <w:ins w:id="2481" w:author="Antoneth Macaisa" w:date="2025-05-19T16:32:00Z">
        <w:del w:id="2482" w:author="admin" w:date="2025-05-21T01:40:00Z">
          <w:r w:rsidR="00DA3CB6" w:rsidDel="002F785A">
            <w:rPr>
              <w:rFonts w:ascii="Times New Roman" w:hAnsi="Times New Roman"/>
              <w:sz w:val="26"/>
              <w:szCs w:val="26"/>
              <w:lang w:val="en-US"/>
            </w:rPr>
            <w:delText>1</w:delText>
          </w:r>
        </w:del>
      </w:ins>
    </w:p>
    <w:p w14:paraId="75BDA6AC" w14:textId="6BE83DF1" w:rsidR="00BE2C17" w:rsidRPr="00124B9B" w:rsidDel="002F785A" w:rsidRDefault="00965654">
      <w:pPr>
        <w:spacing w:after="0" w:line="480" w:lineRule="auto"/>
        <w:ind w:left="1080" w:hanging="630"/>
        <w:rPr>
          <w:ins w:id="2483" w:author="Antoneth Macaisa" w:date="2025-05-07T21:04:00Z"/>
          <w:del w:id="2484" w:author="admin" w:date="2025-05-21T01:40:00Z"/>
          <w:rFonts w:ascii="Times New Roman" w:hAnsi="Times New Roman"/>
          <w:sz w:val="26"/>
          <w:szCs w:val="26"/>
          <w:lang w:val="en-US"/>
        </w:rPr>
        <w:pPrChange w:id="2485" w:author="admin" w:date="2025-05-21T03:17:00Z">
          <w:pPr/>
        </w:pPrChange>
      </w:pPr>
      <w:ins w:id="2486" w:author="Antoneth Macaisa" w:date="2025-05-19T14:03:00Z">
        <w:del w:id="2487" w:author="admin" w:date="2025-05-21T01:40:00Z">
          <w:r w:rsidDel="002F785A">
            <w:rPr>
              <w:rFonts w:ascii="Times New Roman" w:hAnsi="Times New Roman"/>
              <w:sz w:val="26"/>
              <w:szCs w:val="26"/>
              <w:lang w:val="en-US"/>
            </w:rPr>
            <w:delText>37</w:delText>
          </w:r>
          <w:r w:rsidDel="002F785A">
            <w:rPr>
              <w:rFonts w:ascii="Times New Roman" w:hAnsi="Times New Roman"/>
              <w:sz w:val="26"/>
              <w:szCs w:val="26"/>
              <w:lang w:val="en-US"/>
            </w:rPr>
            <w:tab/>
          </w:r>
        </w:del>
      </w:ins>
      <w:ins w:id="2488" w:author="Antoneth Macaisa" w:date="2025-05-07T21:04:00Z">
        <w:del w:id="2489" w:author="admin" w:date="2025-05-21T01:40:00Z">
          <w:r w:rsidR="00BE2C17" w:rsidRPr="00124B9B" w:rsidDel="002F785A">
            <w:rPr>
              <w:rFonts w:ascii="Times New Roman" w:hAnsi="Times New Roman"/>
              <w:sz w:val="26"/>
              <w:szCs w:val="26"/>
              <w:lang w:val="en-US"/>
            </w:rPr>
            <w:delText>My Listing</w:delText>
          </w:r>
        </w:del>
      </w:ins>
      <w:ins w:id="2490" w:author="Antoneth Macaisa" w:date="2025-05-07T21:41:00Z">
        <w:del w:id="2491" w:author="admin" w:date="2025-05-21T01:40:00Z">
          <w:r w:rsidR="00071A7C" w:rsidDel="002F785A">
            <w:rPr>
              <w:rFonts w:ascii="Times New Roman" w:hAnsi="Times New Roman"/>
              <w:sz w:val="26"/>
              <w:szCs w:val="26"/>
              <w:lang w:val="en-US"/>
            </w:rPr>
            <w:delText xml:space="preserve"> </w:delText>
          </w:r>
        </w:del>
      </w:ins>
      <w:ins w:id="2492" w:author="Antoneth Macaisa" w:date="2025-05-07T22:01:00Z">
        <w:del w:id="2493" w:author="admin" w:date="2025-05-20T23:34:00Z">
          <w:r w:rsidR="007D7493" w:rsidDel="004623A0">
            <w:rPr>
              <w:rFonts w:ascii="Times New Roman" w:hAnsi="Times New Roman"/>
              <w:sz w:val="26"/>
              <w:szCs w:val="26"/>
              <w:lang w:val="en-US"/>
            </w:rPr>
            <w:delText>……………</w:delText>
          </w:r>
        </w:del>
        <w:del w:id="2494" w:author="admin" w:date="2025-05-21T01:40:00Z">
          <w:r w:rsidR="007D7493" w:rsidDel="002F785A">
            <w:rPr>
              <w:rFonts w:ascii="Times New Roman" w:hAnsi="Times New Roman"/>
              <w:sz w:val="26"/>
              <w:szCs w:val="26"/>
              <w:lang w:val="en-US"/>
            </w:rPr>
            <w:delText>…………………………………………………</w:delText>
          </w:r>
        </w:del>
      </w:ins>
      <w:ins w:id="2495" w:author="Antoneth Macaisa" w:date="2025-05-19T16:23:00Z">
        <w:del w:id="2496" w:author="admin" w:date="2025-05-21T01:40:00Z">
          <w:r w:rsidR="006A5FB8" w:rsidDel="002F785A">
            <w:rPr>
              <w:rFonts w:ascii="Times New Roman" w:hAnsi="Times New Roman"/>
              <w:sz w:val="26"/>
              <w:szCs w:val="26"/>
              <w:lang w:val="en-US"/>
            </w:rPr>
            <w:delText>..9</w:delText>
          </w:r>
        </w:del>
      </w:ins>
      <w:ins w:id="2497" w:author="Antoneth Macaisa" w:date="2025-05-19T16:47:00Z">
        <w:del w:id="2498" w:author="admin" w:date="2025-05-21T01:40:00Z">
          <w:r w:rsidR="000B4508" w:rsidDel="002F785A">
            <w:rPr>
              <w:rFonts w:ascii="Times New Roman" w:hAnsi="Times New Roman"/>
              <w:sz w:val="26"/>
              <w:szCs w:val="26"/>
              <w:lang w:val="en-US"/>
            </w:rPr>
            <w:delText>2</w:delText>
          </w:r>
        </w:del>
      </w:ins>
    </w:p>
    <w:p w14:paraId="07B00DA6" w14:textId="7CB367BA" w:rsidR="00BE2C17" w:rsidRPr="00124B9B" w:rsidDel="002F785A" w:rsidRDefault="00965654">
      <w:pPr>
        <w:spacing w:after="0" w:line="480" w:lineRule="auto"/>
        <w:ind w:left="1080" w:hanging="630"/>
        <w:rPr>
          <w:ins w:id="2499" w:author="Antoneth Macaisa" w:date="2025-05-07T21:04:00Z"/>
          <w:del w:id="2500" w:author="admin" w:date="2025-05-21T01:40:00Z"/>
          <w:rFonts w:ascii="Times New Roman" w:hAnsi="Times New Roman"/>
          <w:sz w:val="26"/>
          <w:szCs w:val="26"/>
          <w:lang w:val="en-US"/>
        </w:rPr>
        <w:pPrChange w:id="2501" w:author="admin" w:date="2025-05-21T03:17:00Z">
          <w:pPr/>
        </w:pPrChange>
      </w:pPr>
      <w:ins w:id="2502" w:author="Antoneth Macaisa" w:date="2025-05-19T14:03:00Z">
        <w:del w:id="2503" w:author="admin" w:date="2025-05-21T01:40:00Z">
          <w:r w:rsidDel="002F785A">
            <w:rPr>
              <w:rFonts w:ascii="Times New Roman" w:hAnsi="Times New Roman"/>
              <w:sz w:val="26"/>
              <w:szCs w:val="26"/>
              <w:lang w:val="en-US"/>
            </w:rPr>
            <w:delText>38</w:delText>
          </w:r>
          <w:r w:rsidDel="002F785A">
            <w:rPr>
              <w:rFonts w:ascii="Times New Roman" w:hAnsi="Times New Roman"/>
              <w:sz w:val="26"/>
              <w:szCs w:val="26"/>
              <w:lang w:val="en-US"/>
            </w:rPr>
            <w:tab/>
          </w:r>
        </w:del>
      </w:ins>
      <w:ins w:id="2504" w:author="Antoneth Macaisa" w:date="2025-05-07T21:04:00Z">
        <w:del w:id="2505" w:author="admin" w:date="2025-05-21T01:40:00Z">
          <w:r w:rsidR="00BE2C17" w:rsidRPr="00124B9B" w:rsidDel="002F785A">
            <w:rPr>
              <w:rFonts w:ascii="Times New Roman" w:hAnsi="Times New Roman"/>
              <w:sz w:val="26"/>
              <w:szCs w:val="26"/>
              <w:lang w:val="en-US"/>
            </w:rPr>
            <w:delText>Check Out Instructor of Listing Editor</w:delText>
          </w:r>
        </w:del>
      </w:ins>
      <w:ins w:id="2506" w:author="Antoneth Macaisa" w:date="2025-05-07T21:41:00Z">
        <w:del w:id="2507" w:author="admin" w:date="2025-05-21T01:40:00Z">
          <w:r w:rsidR="00071A7C" w:rsidDel="002F785A">
            <w:rPr>
              <w:rFonts w:ascii="Times New Roman" w:hAnsi="Times New Roman"/>
              <w:sz w:val="26"/>
              <w:szCs w:val="26"/>
              <w:lang w:val="en-US"/>
            </w:rPr>
            <w:delText xml:space="preserve"> </w:delText>
          </w:r>
        </w:del>
      </w:ins>
      <w:ins w:id="2508" w:author="Antoneth Macaisa" w:date="2025-05-07T22:01:00Z">
        <w:del w:id="2509" w:author="admin" w:date="2025-05-20T23:34:00Z">
          <w:r w:rsidR="007D7493" w:rsidDel="004623A0">
            <w:rPr>
              <w:rFonts w:ascii="Times New Roman" w:hAnsi="Times New Roman"/>
              <w:sz w:val="26"/>
              <w:szCs w:val="26"/>
              <w:lang w:val="en-US"/>
            </w:rPr>
            <w:delText>…………</w:delText>
          </w:r>
        </w:del>
        <w:del w:id="2510" w:author="admin" w:date="2025-05-21T01:40:00Z">
          <w:r w:rsidR="007D7493" w:rsidDel="002F785A">
            <w:rPr>
              <w:rFonts w:ascii="Times New Roman" w:hAnsi="Times New Roman"/>
              <w:sz w:val="26"/>
              <w:szCs w:val="26"/>
              <w:lang w:val="en-US"/>
            </w:rPr>
            <w:delText>……………………</w:delText>
          </w:r>
        </w:del>
      </w:ins>
      <w:ins w:id="2511" w:author="Antoneth Macaisa" w:date="2025-05-19T16:23:00Z">
        <w:del w:id="2512" w:author="admin" w:date="2025-05-21T01:40:00Z">
          <w:r w:rsidR="006A5FB8" w:rsidDel="002F785A">
            <w:rPr>
              <w:rFonts w:ascii="Times New Roman" w:hAnsi="Times New Roman"/>
              <w:sz w:val="26"/>
              <w:szCs w:val="26"/>
              <w:lang w:val="en-US"/>
            </w:rPr>
            <w:delText>…...9</w:delText>
          </w:r>
        </w:del>
      </w:ins>
      <w:ins w:id="2513" w:author="Antoneth Macaisa" w:date="2025-05-19T16:47:00Z">
        <w:del w:id="2514" w:author="admin" w:date="2025-05-21T01:40:00Z">
          <w:r w:rsidR="000B4508" w:rsidDel="002F785A">
            <w:rPr>
              <w:rFonts w:ascii="Times New Roman" w:hAnsi="Times New Roman"/>
              <w:sz w:val="26"/>
              <w:szCs w:val="26"/>
              <w:lang w:val="en-US"/>
            </w:rPr>
            <w:delText>3</w:delText>
          </w:r>
        </w:del>
      </w:ins>
    </w:p>
    <w:p w14:paraId="080841D8" w14:textId="5CC3EC79" w:rsidR="00BE2C17" w:rsidRPr="00124B9B" w:rsidDel="002F785A" w:rsidRDefault="00965654">
      <w:pPr>
        <w:spacing w:after="0" w:line="480" w:lineRule="auto"/>
        <w:ind w:left="1080" w:hanging="630"/>
        <w:rPr>
          <w:ins w:id="2515" w:author="Antoneth Macaisa" w:date="2025-05-07T21:04:00Z"/>
          <w:del w:id="2516" w:author="admin" w:date="2025-05-21T01:40:00Z"/>
          <w:rFonts w:ascii="Times New Roman" w:hAnsi="Times New Roman"/>
          <w:sz w:val="26"/>
          <w:szCs w:val="26"/>
          <w:lang w:val="en-US"/>
        </w:rPr>
        <w:pPrChange w:id="2517" w:author="admin" w:date="2025-05-21T03:17:00Z">
          <w:pPr/>
        </w:pPrChange>
      </w:pPr>
      <w:ins w:id="2518" w:author="Antoneth Macaisa" w:date="2025-05-19T14:03:00Z">
        <w:del w:id="2519" w:author="admin" w:date="2025-05-21T01:40:00Z">
          <w:r w:rsidDel="002F785A">
            <w:rPr>
              <w:rFonts w:ascii="Times New Roman" w:hAnsi="Times New Roman"/>
              <w:sz w:val="26"/>
              <w:szCs w:val="26"/>
              <w:lang w:val="en-US"/>
            </w:rPr>
            <w:delText>39</w:delText>
          </w:r>
          <w:r w:rsidDel="002F785A">
            <w:rPr>
              <w:rFonts w:ascii="Times New Roman" w:hAnsi="Times New Roman"/>
              <w:sz w:val="26"/>
              <w:szCs w:val="26"/>
              <w:lang w:val="en-US"/>
            </w:rPr>
            <w:tab/>
          </w:r>
        </w:del>
      </w:ins>
      <w:ins w:id="2520" w:author="Antoneth Macaisa" w:date="2025-05-07T21:04:00Z">
        <w:del w:id="2521" w:author="admin" w:date="2025-05-21T01:40:00Z">
          <w:r w:rsidR="00BE2C17" w:rsidRPr="00124B9B" w:rsidDel="002F785A">
            <w:rPr>
              <w:rFonts w:ascii="Times New Roman" w:hAnsi="Times New Roman"/>
              <w:sz w:val="26"/>
              <w:szCs w:val="26"/>
              <w:lang w:val="en-US"/>
            </w:rPr>
            <w:delText>Co-Working Space Title in Listing Editor</w:delText>
          </w:r>
        </w:del>
      </w:ins>
      <w:ins w:id="2522" w:author="Antoneth Macaisa" w:date="2025-05-07T21:41:00Z">
        <w:del w:id="2523" w:author="admin" w:date="2025-05-21T01:40:00Z">
          <w:r w:rsidR="00071A7C" w:rsidDel="002F785A">
            <w:rPr>
              <w:rFonts w:ascii="Times New Roman" w:hAnsi="Times New Roman"/>
              <w:sz w:val="26"/>
              <w:szCs w:val="26"/>
              <w:lang w:val="en-US"/>
            </w:rPr>
            <w:delText xml:space="preserve"> </w:delText>
          </w:r>
        </w:del>
      </w:ins>
      <w:ins w:id="2524" w:author="Antoneth Macaisa" w:date="2025-05-07T22:02:00Z">
        <w:del w:id="2525" w:author="admin" w:date="2025-05-20T23:34:00Z">
          <w:r w:rsidR="007D7493" w:rsidDel="004623A0">
            <w:rPr>
              <w:rFonts w:ascii="Times New Roman" w:hAnsi="Times New Roman"/>
              <w:sz w:val="26"/>
              <w:szCs w:val="26"/>
              <w:lang w:val="en-US"/>
            </w:rPr>
            <w:delText>…………</w:delText>
          </w:r>
        </w:del>
        <w:del w:id="2526" w:author="admin" w:date="2025-05-21T01:40:00Z">
          <w:r w:rsidR="007D7493" w:rsidDel="002F785A">
            <w:rPr>
              <w:rFonts w:ascii="Times New Roman" w:hAnsi="Times New Roman"/>
              <w:sz w:val="26"/>
              <w:szCs w:val="26"/>
              <w:lang w:val="en-US"/>
            </w:rPr>
            <w:delText>…………………</w:delText>
          </w:r>
        </w:del>
      </w:ins>
      <w:ins w:id="2527" w:author="Antoneth Macaisa" w:date="2025-05-19T14:09:00Z">
        <w:del w:id="2528" w:author="admin" w:date="2025-05-21T01:40:00Z">
          <w:r w:rsidDel="002F785A">
            <w:rPr>
              <w:rFonts w:ascii="Times New Roman" w:hAnsi="Times New Roman"/>
              <w:sz w:val="26"/>
              <w:szCs w:val="26"/>
              <w:lang w:val="en-US"/>
            </w:rPr>
            <w:delText>.</w:delText>
          </w:r>
        </w:del>
      </w:ins>
      <w:ins w:id="2529" w:author="Antoneth Macaisa" w:date="2025-05-07T22:02:00Z">
        <w:del w:id="2530" w:author="admin" w:date="2025-05-21T01:40:00Z">
          <w:r w:rsidR="007D7493" w:rsidDel="002F785A">
            <w:rPr>
              <w:rFonts w:ascii="Times New Roman" w:hAnsi="Times New Roman"/>
              <w:sz w:val="26"/>
              <w:szCs w:val="26"/>
              <w:lang w:val="en-US"/>
            </w:rPr>
            <w:delText>...</w:delText>
          </w:r>
        </w:del>
      </w:ins>
      <w:ins w:id="2531" w:author="Antoneth Macaisa" w:date="2025-05-19T16:22:00Z">
        <w:del w:id="2532" w:author="admin" w:date="2025-05-21T01:40:00Z">
          <w:r w:rsidR="006A5FB8" w:rsidDel="002F785A">
            <w:rPr>
              <w:rFonts w:ascii="Times New Roman" w:hAnsi="Times New Roman"/>
              <w:sz w:val="26"/>
              <w:szCs w:val="26"/>
              <w:lang w:val="en-US"/>
            </w:rPr>
            <w:delText>..9</w:delText>
          </w:r>
        </w:del>
      </w:ins>
      <w:ins w:id="2533" w:author="Antoneth Macaisa" w:date="2025-05-19T16:47:00Z">
        <w:del w:id="2534" w:author="admin" w:date="2025-05-21T01:40:00Z">
          <w:r w:rsidR="000B4508" w:rsidDel="002F785A">
            <w:rPr>
              <w:rFonts w:ascii="Times New Roman" w:hAnsi="Times New Roman"/>
              <w:sz w:val="26"/>
              <w:szCs w:val="26"/>
              <w:lang w:val="en-US"/>
            </w:rPr>
            <w:delText>4</w:delText>
          </w:r>
        </w:del>
      </w:ins>
    </w:p>
    <w:p w14:paraId="3FD2B936" w14:textId="2638F304" w:rsidR="00BE2C17" w:rsidRPr="00124B9B" w:rsidDel="002F785A" w:rsidRDefault="00965654">
      <w:pPr>
        <w:spacing w:after="0" w:line="480" w:lineRule="auto"/>
        <w:ind w:left="1080" w:hanging="630"/>
        <w:rPr>
          <w:ins w:id="2535" w:author="Antoneth Macaisa" w:date="2025-05-07T21:04:00Z"/>
          <w:del w:id="2536" w:author="admin" w:date="2025-05-21T01:40:00Z"/>
          <w:rFonts w:ascii="Times New Roman" w:hAnsi="Times New Roman"/>
          <w:sz w:val="26"/>
          <w:szCs w:val="26"/>
          <w:lang w:val="en-US"/>
        </w:rPr>
        <w:pPrChange w:id="2537" w:author="admin" w:date="2025-05-21T03:17:00Z">
          <w:pPr/>
        </w:pPrChange>
      </w:pPr>
      <w:ins w:id="2538" w:author="Antoneth Macaisa" w:date="2025-05-19T14:04:00Z">
        <w:del w:id="2539" w:author="admin" w:date="2025-05-21T01:40:00Z">
          <w:r w:rsidDel="002F785A">
            <w:rPr>
              <w:rFonts w:ascii="Times New Roman" w:hAnsi="Times New Roman"/>
              <w:sz w:val="26"/>
              <w:szCs w:val="26"/>
              <w:lang w:val="en-US"/>
            </w:rPr>
            <w:delText>40</w:delText>
          </w:r>
          <w:r w:rsidDel="002F785A">
            <w:rPr>
              <w:rFonts w:ascii="Times New Roman" w:hAnsi="Times New Roman"/>
              <w:sz w:val="26"/>
              <w:szCs w:val="26"/>
              <w:lang w:val="en-US"/>
            </w:rPr>
            <w:tab/>
          </w:r>
        </w:del>
      </w:ins>
      <w:ins w:id="2540" w:author="Antoneth Macaisa" w:date="2025-05-07T21:04:00Z">
        <w:del w:id="2541" w:author="admin" w:date="2025-05-21T01:40:00Z">
          <w:r w:rsidR="00BE2C17" w:rsidRPr="00124B9B" w:rsidDel="002F785A">
            <w:rPr>
              <w:rFonts w:ascii="Times New Roman" w:hAnsi="Times New Roman"/>
              <w:sz w:val="26"/>
              <w:szCs w:val="26"/>
              <w:lang w:val="en-US"/>
            </w:rPr>
            <w:delText xml:space="preserve">Create Guidebook </w:delText>
          </w:r>
        </w:del>
      </w:ins>
      <w:ins w:id="2542" w:author="Antoneth Macaisa" w:date="2025-05-07T22:02:00Z">
        <w:del w:id="2543" w:author="admin" w:date="2025-05-20T23:34:00Z">
          <w:r w:rsidR="007D7493" w:rsidDel="004623A0">
            <w:rPr>
              <w:rFonts w:ascii="Times New Roman" w:hAnsi="Times New Roman"/>
              <w:sz w:val="26"/>
              <w:szCs w:val="26"/>
              <w:lang w:val="en-US"/>
            </w:rPr>
            <w:delText>…………</w:delText>
          </w:r>
        </w:del>
        <w:del w:id="2544" w:author="admin" w:date="2025-05-21T01:40:00Z">
          <w:r w:rsidR="007D7493" w:rsidDel="002F785A">
            <w:rPr>
              <w:rFonts w:ascii="Times New Roman" w:hAnsi="Times New Roman"/>
              <w:sz w:val="26"/>
              <w:szCs w:val="26"/>
              <w:lang w:val="en-US"/>
            </w:rPr>
            <w:delText>……………………………………………</w:delText>
          </w:r>
        </w:del>
      </w:ins>
      <w:ins w:id="2545" w:author="Antoneth Macaisa" w:date="2025-05-19T14:09:00Z">
        <w:del w:id="2546" w:author="admin" w:date="2025-05-21T01:40:00Z">
          <w:r w:rsidDel="002F785A">
            <w:rPr>
              <w:rFonts w:ascii="Times New Roman" w:hAnsi="Times New Roman"/>
              <w:sz w:val="26"/>
              <w:szCs w:val="26"/>
              <w:lang w:val="en-US"/>
            </w:rPr>
            <w:delText>.</w:delText>
          </w:r>
        </w:del>
      </w:ins>
      <w:ins w:id="2547" w:author="Antoneth Macaisa" w:date="2025-05-19T16:22:00Z">
        <w:del w:id="2548" w:author="admin" w:date="2025-05-21T01:40:00Z">
          <w:r w:rsidR="006A5FB8" w:rsidDel="002F785A">
            <w:rPr>
              <w:rFonts w:ascii="Times New Roman" w:hAnsi="Times New Roman"/>
              <w:sz w:val="26"/>
              <w:szCs w:val="26"/>
              <w:lang w:val="en-US"/>
            </w:rPr>
            <w:delText>..9</w:delText>
          </w:r>
        </w:del>
      </w:ins>
      <w:ins w:id="2549" w:author="Antoneth Macaisa" w:date="2025-05-19T16:32:00Z">
        <w:del w:id="2550" w:author="admin" w:date="2025-05-21T01:40:00Z">
          <w:r w:rsidR="00DA3CB6" w:rsidDel="002F785A">
            <w:rPr>
              <w:rFonts w:ascii="Times New Roman" w:hAnsi="Times New Roman"/>
              <w:sz w:val="26"/>
              <w:szCs w:val="26"/>
              <w:lang w:val="en-US"/>
            </w:rPr>
            <w:delText>4</w:delText>
          </w:r>
        </w:del>
      </w:ins>
    </w:p>
    <w:p w14:paraId="121819DF" w14:textId="3B1A34AF" w:rsidR="00BE2C17" w:rsidRPr="00124B9B" w:rsidDel="002F785A" w:rsidRDefault="00965654">
      <w:pPr>
        <w:spacing w:after="0" w:line="480" w:lineRule="auto"/>
        <w:ind w:left="1080" w:hanging="630"/>
        <w:rPr>
          <w:ins w:id="2551" w:author="Antoneth Macaisa" w:date="2025-05-07T21:04:00Z"/>
          <w:del w:id="2552" w:author="admin" w:date="2025-05-21T01:40:00Z"/>
          <w:rFonts w:ascii="Times New Roman" w:hAnsi="Times New Roman"/>
          <w:sz w:val="26"/>
          <w:szCs w:val="26"/>
          <w:lang w:val="en-US"/>
        </w:rPr>
        <w:pPrChange w:id="2553" w:author="admin" w:date="2025-05-21T03:17:00Z">
          <w:pPr/>
        </w:pPrChange>
      </w:pPr>
      <w:ins w:id="2554" w:author="Antoneth Macaisa" w:date="2025-05-19T14:04:00Z">
        <w:del w:id="2555" w:author="admin" w:date="2025-05-21T01:40:00Z">
          <w:r w:rsidDel="002F785A">
            <w:rPr>
              <w:rFonts w:ascii="Times New Roman" w:hAnsi="Times New Roman"/>
              <w:sz w:val="26"/>
              <w:szCs w:val="26"/>
              <w:lang w:val="en-US"/>
            </w:rPr>
            <w:delText>41</w:delText>
          </w:r>
          <w:r w:rsidDel="002F785A">
            <w:rPr>
              <w:rFonts w:ascii="Times New Roman" w:hAnsi="Times New Roman"/>
              <w:sz w:val="26"/>
              <w:szCs w:val="26"/>
              <w:lang w:val="en-US"/>
            </w:rPr>
            <w:tab/>
          </w:r>
        </w:del>
      </w:ins>
      <w:ins w:id="2556" w:author="Antoneth Macaisa" w:date="2025-05-07T21:04:00Z">
        <w:del w:id="2557" w:author="admin" w:date="2025-05-21T01:40:00Z">
          <w:r w:rsidR="00BE2C17" w:rsidRPr="00124B9B" w:rsidDel="002F785A">
            <w:rPr>
              <w:rFonts w:ascii="Times New Roman" w:hAnsi="Times New Roman"/>
              <w:sz w:val="26"/>
              <w:szCs w:val="26"/>
              <w:lang w:val="en-US"/>
            </w:rPr>
            <w:delText>House Rules</w:delText>
          </w:r>
        </w:del>
      </w:ins>
      <w:ins w:id="2558" w:author="Antoneth Macaisa" w:date="2025-05-07T21:41:00Z">
        <w:del w:id="2559" w:author="admin" w:date="2025-05-21T01:40:00Z">
          <w:r w:rsidR="00071A7C" w:rsidDel="002F785A">
            <w:rPr>
              <w:rFonts w:ascii="Times New Roman" w:hAnsi="Times New Roman"/>
              <w:sz w:val="26"/>
              <w:szCs w:val="26"/>
              <w:lang w:val="en-US"/>
            </w:rPr>
            <w:delText xml:space="preserve"> </w:delText>
          </w:r>
        </w:del>
      </w:ins>
      <w:ins w:id="2560" w:author="Antoneth Macaisa" w:date="2025-05-07T22:02:00Z">
        <w:del w:id="2561" w:author="admin" w:date="2025-05-20T23:34:00Z">
          <w:r w:rsidR="007D7493" w:rsidDel="004623A0">
            <w:rPr>
              <w:rFonts w:ascii="Times New Roman" w:hAnsi="Times New Roman"/>
              <w:sz w:val="26"/>
              <w:szCs w:val="26"/>
              <w:lang w:val="en-US"/>
            </w:rPr>
            <w:delText>……………</w:delText>
          </w:r>
        </w:del>
        <w:del w:id="2562" w:author="admin" w:date="2025-05-21T01:40:00Z">
          <w:r w:rsidR="007D7493" w:rsidDel="002F785A">
            <w:rPr>
              <w:rFonts w:ascii="Times New Roman" w:hAnsi="Times New Roman"/>
              <w:sz w:val="26"/>
              <w:szCs w:val="26"/>
              <w:lang w:val="en-US"/>
            </w:rPr>
            <w:delText>………………………………………………</w:delText>
          </w:r>
        </w:del>
      </w:ins>
      <w:ins w:id="2563" w:author="Antoneth Macaisa" w:date="2025-05-19T16:22:00Z">
        <w:del w:id="2564" w:author="admin" w:date="2025-05-21T01:40:00Z">
          <w:r w:rsidR="006A5FB8" w:rsidDel="002F785A">
            <w:rPr>
              <w:rFonts w:ascii="Times New Roman" w:hAnsi="Times New Roman"/>
              <w:sz w:val="26"/>
              <w:szCs w:val="26"/>
              <w:lang w:val="en-US"/>
            </w:rPr>
            <w:delText>…9</w:delText>
          </w:r>
        </w:del>
      </w:ins>
      <w:ins w:id="2565" w:author="Antoneth Macaisa" w:date="2025-05-19T16:47:00Z">
        <w:del w:id="2566" w:author="admin" w:date="2025-05-21T01:40:00Z">
          <w:r w:rsidR="000B4508" w:rsidDel="002F785A">
            <w:rPr>
              <w:rFonts w:ascii="Times New Roman" w:hAnsi="Times New Roman"/>
              <w:sz w:val="26"/>
              <w:szCs w:val="26"/>
              <w:lang w:val="en-US"/>
            </w:rPr>
            <w:delText>6</w:delText>
          </w:r>
        </w:del>
      </w:ins>
    </w:p>
    <w:p w14:paraId="41A53DE7" w14:textId="55FF6178" w:rsidR="00BE2C17" w:rsidRPr="00124B9B" w:rsidDel="002F785A" w:rsidRDefault="00965654">
      <w:pPr>
        <w:spacing w:after="0" w:line="480" w:lineRule="auto"/>
        <w:ind w:left="1080" w:hanging="630"/>
        <w:rPr>
          <w:ins w:id="2567" w:author="Antoneth Macaisa" w:date="2025-05-07T21:04:00Z"/>
          <w:del w:id="2568" w:author="admin" w:date="2025-05-21T01:40:00Z"/>
          <w:rFonts w:ascii="Times New Roman" w:hAnsi="Times New Roman"/>
          <w:sz w:val="26"/>
          <w:szCs w:val="26"/>
          <w:lang w:val="en-US"/>
        </w:rPr>
        <w:pPrChange w:id="2569" w:author="admin" w:date="2025-05-21T03:17:00Z">
          <w:pPr/>
        </w:pPrChange>
      </w:pPr>
      <w:ins w:id="2570" w:author="Antoneth Macaisa" w:date="2025-05-19T14:04:00Z">
        <w:del w:id="2571" w:author="admin" w:date="2025-05-21T01:40:00Z">
          <w:r w:rsidDel="002F785A">
            <w:rPr>
              <w:rFonts w:ascii="Times New Roman" w:hAnsi="Times New Roman"/>
              <w:sz w:val="26"/>
              <w:szCs w:val="26"/>
              <w:lang w:val="en-US"/>
            </w:rPr>
            <w:delText>42</w:delText>
          </w:r>
          <w:r w:rsidDel="002F785A">
            <w:rPr>
              <w:rFonts w:ascii="Times New Roman" w:hAnsi="Times New Roman"/>
              <w:sz w:val="26"/>
              <w:szCs w:val="26"/>
              <w:lang w:val="en-US"/>
            </w:rPr>
            <w:tab/>
          </w:r>
        </w:del>
      </w:ins>
      <w:ins w:id="2572" w:author="Antoneth Macaisa" w:date="2025-05-07T21:04:00Z">
        <w:del w:id="2573" w:author="admin" w:date="2025-05-21T01:40:00Z">
          <w:r w:rsidR="00BE2C17" w:rsidRPr="00124B9B" w:rsidDel="002F785A">
            <w:rPr>
              <w:rFonts w:ascii="Times New Roman" w:hAnsi="Times New Roman"/>
              <w:sz w:val="26"/>
              <w:szCs w:val="26"/>
              <w:lang w:val="en-US"/>
            </w:rPr>
            <w:delText>Guest Safety</w:delText>
          </w:r>
        </w:del>
      </w:ins>
      <w:ins w:id="2574" w:author="Antoneth Macaisa" w:date="2025-05-07T21:41:00Z">
        <w:del w:id="2575" w:author="admin" w:date="2025-05-21T01:40:00Z">
          <w:r w:rsidR="00071A7C" w:rsidDel="002F785A">
            <w:rPr>
              <w:rFonts w:ascii="Times New Roman" w:hAnsi="Times New Roman"/>
              <w:sz w:val="26"/>
              <w:szCs w:val="26"/>
              <w:lang w:val="en-US"/>
            </w:rPr>
            <w:delText xml:space="preserve"> </w:delText>
          </w:r>
        </w:del>
      </w:ins>
      <w:ins w:id="2576" w:author="Antoneth Macaisa" w:date="2025-05-07T22:02:00Z">
        <w:del w:id="2577" w:author="admin" w:date="2025-05-20T23:34:00Z">
          <w:r w:rsidR="007D7493" w:rsidDel="004623A0">
            <w:rPr>
              <w:rFonts w:ascii="Times New Roman" w:hAnsi="Times New Roman"/>
              <w:sz w:val="26"/>
              <w:szCs w:val="26"/>
              <w:lang w:val="en-US"/>
            </w:rPr>
            <w:delText>…………………</w:delText>
          </w:r>
        </w:del>
        <w:del w:id="2578" w:author="admin" w:date="2025-05-21T01:40:00Z">
          <w:r w:rsidR="007D7493" w:rsidDel="002F785A">
            <w:rPr>
              <w:rFonts w:ascii="Times New Roman" w:hAnsi="Times New Roman"/>
              <w:sz w:val="26"/>
              <w:szCs w:val="26"/>
              <w:lang w:val="en-US"/>
            </w:rPr>
            <w:delText>…………………………………………</w:delText>
          </w:r>
        </w:del>
      </w:ins>
      <w:ins w:id="2579" w:author="Antoneth Macaisa" w:date="2025-05-19T16:22:00Z">
        <w:del w:id="2580" w:author="admin" w:date="2025-05-21T01:40:00Z">
          <w:r w:rsidR="006A5FB8" w:rsidDel="002F785A">
            <w:rPr>
              <w:rFonts w:ascii="Times New Roman" w:hAnsi="Times New Roman"/>
              <w:sz w:val="26"/>
              <w:szCs w:val="26"/>
              <w:lang w:val="en-US"/>
            </w:rPr>
            <w:delText>…9</w:delText>
          </w:r>
        </w:del>
      </w:ins>
      <w:ins w:id="2581" w:author="Antoneth Macaisa" w:date="2025-05-19T16:46:00Z">
        <w:del w:id="2582" w:author="admin" w:date="2025-05-21T01:40:00Z">
          <w:r w:rsidR="000B4508" w:rsidDel="002F785A">
            <w:rPr>
              <w:rFonts w:ascii="Times New Roman" w:hAnsi="Times New Roman"/>
              <w:sz w:val="26"/>
              <w:szCs w:val="26"/>
              <w:lang w:val="en-US"/>
            </w:rPr>
            <w:delText>6</w:delText>
          </w:r>
        </w:del>
      </w:ins>
    </w:p>
    <w:p w14:paraId="7B44A21A" w14:textId="7B053E9D" w:rsidR="00BE2C17" w:rsidRPr="00124B9B" w:rsidDel="002F785A" w:rsidRDefault="00965654">
      <w:pPr>
        <w:spacing w:after="0" w:line="480" w:lineRule="auto"/>
        <w:ind w:left="1080" w:hanging="630"/>
        <w:rPr>
          <w:ins w:id="2583" w:author="Antoneth Macaisa" w:date="2025-05-07T21:04:00Z"/>
          <w:del w:id="2584" w:author="admin" w:date="2025-05-21T01:40:00Z"/>
          <w:rFonts w:ascii="Times New Roman" w:hAnsi="Times New Roman"/>
          <w:sz w:val="26"/>
          <w:szCs w:val="26"/>
          <w:lang w:val="en-US"/>
        </w:rPr>
        <w:pPrChange w:id="2585" w:author="admin" w:date="2025-05-21T03:17:00Z">
          <w:pPr/>
        </w:pPrChange>
      </w:pPr>
      <w:ins w:id="2586" w:author="Antoneth Macaisa" w:date="2025-05-19T14:04:00Z">
        <w:del w:id="2587" w:author="admin" w:date="2025-05-21T01:40:00Z">
          <w:r w:rsidDel="002F785A">
            <w:rPr>
              <w:rFonts w:ascii="Times New Roman" w:hAnsi="Times New Roman"/>
              <w:sz w:val="26"/>
              <w:szCs w:val="26"/>
              <w:lang w:val="en-US"/>
            </w:rPr>
            <w:delText>43</w:delText>
          </w:r>
          <w:r w:rsidDel="002F785A">
            <w:rPr>
              <w:rFonts w:ascii="Times New Roman" w:hAnsi="Times New Roman"/>
              <w:sz w:val="26"/>
              <w:szCs w:val="26"/>
              <w:lang w:val="en-US"/>
            </w:rPr>
            <w:tab/>
          </w:r>
        </w:del>
      </w:ins>
      <w:ins w:id="2588" w:author="Antoneth Macaisa" w:date="2025-05-07T21:04:00Z">
        <w:del w:id="2589" w:author="admin" w:date="2025-05-21T01:40:00Z">
          <w:r w:rsidR="00BE2C17" w:rsidRPr="00124B9B" w:rsidDel="002F785A">
            <w:rPr>
              <w:rFonts w:ascii="Times New Roman" w:hAnsi="Times New Roman"/>
              <w:sz w:val="26"/>
              <w:szCs w:val="26"/>
              <w:lang w:val="en-US"/>
            </w:rPr>
            <w:delText>Cancellation Policies</w:delText>
          </w:r>
        </w:del>
      </w:ins>
      <w:ins w:id="2590" w:author="Antoneth Macaisa" w:date="2025-05-07T21:41:00Z">
        <w:del w:id="2591" w:author="admin" w:date="2025-05-21T01:40:00Z">
          <w:r w:rsidR="00071A7C" w:rsidDel="002F785A">
            <w:rPr>
              <w:rFonts w:ascii="Times New Roman" w:hAnsi="Times New Roman"/>
              <w:sz w:val="26"/>
              <w:szCs w:val="26"/>
              <w:lang w:val="en-US"/>
            </w:rPr>
            <w:delText xml:space="preserve"> </w:delText>
          </w:r>
        </w:del>
      </w:ins>
      <w:ins w:id="2592" w:author="Antoneth Macaisa" w:date="2025-05-07T22:02:00Z">
        <w:del w:id="2593" w:author="admin" w:date="2025-05-20T23:34:00Z">
          <w:r w:rsidR="007D7493" w:rsidDel="004623A0">
            <w:rPr>
              <w:rFonts w:ascii="Times New Roman" w:hAnsi="Times New Roman"/>
              <w:sz w:val="26"/>
              <w:szCs w:val="26"/>
              <w:lang w:val="en-US"/>
            </w:rPr>
            <w:delText>……………</w:delText>
          </w:r>
        </w:del>
        <w:del w:id="2594" w:author="admin" w:date="2025-05-21T01:40:00Z">
          <w:r w:rsidR="007D7493" w:rsidDel="002F785A">
            <w:rPr>
              <w:rFonts w:ascii="Times New Roman" w:hAnsi="Times New Roman"/>
              <w:sz w:val="26"/>
              <w:szCs w:val="26"/>
              <w:lang w:val="en-US"/>
            </w:rPr>
            <w:delText>………………………………………</w:delText>
          </w:r>
        </w:del>
      </w:ins>
      <w:ins w:id="2595" w:author="Antoneth Macaisa" w:date="2025-05-19T16:22:00Z">
        <w:del w:id="2596" w:author="admin" w:date="2025-05-21T01:40:00Z">
          <w:r w:rsidR="006A5FB8" w:rsidDel="002F785A">
            <w:rPr>
              <w:rFonts w:ascii="Times New Roman" w:hAnsi="Times New Roman"/>
              <w:sz w:val="26"/>
              <w:szCs w:val="26"/>
              <w:lang w:val="en-US"/>
            </w:rPr>
            <w:delText>..9</w:delText>
          </w:r>
        </w:del>
      </w:ins>
      <w:ins w:id="2597" w:author="Antoneth Macaisa" w:date="2025-05-19T16:46:00Z">
        <w:del w:id="2598" w:author="admin" w:date="2025-05-21T01:40:00Z">
          <w:r w:rsidR="000B4508" w:rsidDel="002F785A">
            <w:rPr>
              <w:rFonts w:ascii="Times New Roman" w:hAnsi="Times New Roman"/>
              <w:sz w:val="26"/>
              <w:szCs w:val="26"/>
              <w:lang w:val="en-US"/>
            </w:rPr>
            <w:delText>6</w:delText>
          </w:r>
        </w:del>
      </w:ins>
    </w:p>
    <w:p w14:paraId="130BC1D3" w14:textId="3C43E1FF" w:rsidR="00BE2C17" w:rsidRPr="00124B9B" w:rsidDel="002F785A" w:rsidRDefault="00965654">
      <w:pPr>
        <w:spacing w:after="0" w:line="480" w:lineRule="auto"/>
        <w:ind w:left="1080" w:hanging="630"/>
        <w:rPr>
          <w:ins w:id="2599" w:author="Antoneth Macaisa" w:date="2025-05-07T21:04:00Z"/>
          <w:del w:id="2600" w:author="admin" w:date="2025-05-21T01:40:00Z"/>
          <w:rFonts w:ascii="Times New Roman" w:hAnsi="Times New Roman"/>
          <w:sz w:val="26"/>
          <w:szCs w:val="26"/>
          <w:lang w:val="en-US"/>
        </w:rPr>
        <w:pPrChange w:id="2601" w:author="admin" w:date="2025-05-21T03:17:00Z">
          <w:pPr/>
        </w:pPrChange>
      </w:pPr>
      <w:ins w:id="2602" w:author="Antoneth Macaisa" w:date="2025-05-19T14:04:00Z">
        <w:del w:id="2603" w:author="admin" w:date="2025-05-21T01:40:00Z">
          <w:r w:rsidDel="002F785A">
            <w:rPr>
              <w:rFonts w:ascii="Times New Roman" w:hAnsi="Times New Roman"/>
              <w:sz w:val="26"/>
              <w:szCs w:val="26"/>
              <w:lang w:val="en-US"/>
            </w:rPr>
            <w:delText>44</w:delText>
          </w:r>
          <w:r w:rsidDel="002F785A">
            <w:rPr>
              <w:rFonts w:ascii="Times New Roman" w:hAnsi="Times New Roman"/>
              <w:sz w:val="26"/>
              <w:szCs w:val="26"/>
              <w:lang w:val="en-US"/>
            </w:rPr>
            <w:tab/>
          </w:r>
        </w:del>
      </w:ins>
      <w:ins w:id="2604" w:author="Antoneth Macaisa" w:date="2025-05-07T21:04:00Z">
        <w:del w:id="2605" w:author="admin" w:date="2025-05-21T01:40:00Z">
          <w:r w:rsidR="00BE2C17" w:rsidRPr="00124B9B" w:rsidDel="002F785A">
            <w:rPr>
              <w:rFonts w:ascii="Times New Roman" w:hAnsi="Times New Roman"/>
              <w:sz w:val="26"/>
              <w:szCs w:val="26"/>
              <w:lang w:val="en-US"/>
            </w:rPr>
            <w:delText>Availability</w:delText>
          </w:r>
        </w:del>
      </w:ins>
      <w:ins w:id="2606" w:author="Antoneth Macaisa" w:date="2025-05-07T21:41:00Z">
        <w:del w:id="2607" w:author="admin" w:date="2025-05-21T01:40:00Z">
          <w:r w:rsidR="00071A7C" w:rsidDel="002F785A">
            <w:rPr>
              <w:rFonts w:ascii="Times New Roman" w:hAnsi="Times New Roman"/>
              <w:sz w:val="26"/>
              <w:szCs w:val="26"/>
              <w:lang w:val="en-US"/>
            </w:rPr>
            <w:delText xml:space="preserve"> </w:delText>
          </w:r>
        </w:del>
      </w:ins>
      <w:ins w:id="2608" w:author="Antoneth Macaisa" w:date="2025-05-07T22:02:00Z">
        <w:del w:id="2609" w:author="admin" w:date="2025-05-20T23:34:00Z">
          <w:r w:rsidR="007D7493" w:rsidDel="004623A0">
            <w:rPr>
              <w:rFonts w:ascii="Times New Roman" w:hAnsi="Times New Roman"/>
              <w:sz w:val="26"/>
              <w:szCs w:val="26"/>
              <w:lang w:val="en-US"/>
            </w:rPr>
            <w:delText>……………</w:delText>
          </w:r>
        </w:del>
        <w:del w:id="2610" w:author="admin" w:date="2025-05-21T01:40:00Z">
          <w:r w:rsidR="007D7493" w:rsidDel="002F785A">
            <w:rPr>
              <w:rFonts w:ascii="Times New Roman" w:hAnsi="Times New Roman"/>
              <w:sz w:val="26"/>
              <w:szCs w:val="26"/>
              <w:lang w:val="en-US"/>
            </w:rPr>
            <w:delText>………………………………………………..</w:delText>
          </w:r>
        </w:del>
      </w:ins>
      <w:ins w:id="2611" w:author="Antoneth Macaisa" w:date="2025-05-19T14:09:00Z">
        <w:del w:id="2612" w:author="admin" w:date="2025-05-21T01:40:00Z">
          <w:r w:rsidDel="002F785A">
            <w:rPr>
              <w:rFonts w:ascii="Times New Roman" w:hAnsi="Times New Roman"/>
              <w:sz w:val="26"/>
              <w:szCs w:val="26"/>
              <w:lang w:val="en-US"/>
            </w:rPr>
            <w:delText>.</w:delText>
          </w:r>
        </w:del>
      </w:ins>
      <w:ins w:id="2613" w:author="Antoneth Macaisa" w:date="2025-05-19T16:22:00Z">
        <w:del w:id="2614" w:author="admin" w:date="2025-05-21T01:40:00Z">
          <w:r w:rsidR="006A5FB8" w:rsidDel="002F785A">
            <w:rPr>
              <w:rFonts w:ascii="Times New Roman" w:hAnsi="Times New Roman"/>
              <w:sz w:val="26"/>
              <w:szCs w:val="26"/>
              <w:lang w:val="en-US"/>
            </w:rPr>
            <w:delText>..9</w:delText>
          </w:r>
        </w:del>
      </w:ins>
      <w:ins w:id="2615" w:author="Antoneth Macaisa" w:date="2025-05-19T16:46:00Z">
        <w:del w:id="2616" w:author="admin" w:date="2025-05-21T01:40:00Z">
          <w:r w:rsidR="000B4508" w:rsidDel="002F785A">
            <w:rPr>
              <w:rFonts w:ascii="Times New Roman" w:hAnsi="Times New Roman"/>
              <w:sz w:val="26"/>
              <w:szCs w:val="26"/>
              <w:lang w:val="en-US"/>
            </w:rPr>
            <w:delText>7</w:delText>
          </w:r>
        </w:del>
      </w:ins>
    </w:p>
    <w:p w14:paraId="4517713A" w14:textId="1727FEC8" w:rsidR="00BE2C17" w:rsidRPr="00124B9B" w:rsidDel="002F785A" w:rsidRDefault="00965654">
      <w:pPr>
        <w:spacing w:after="0" w:line="480" w:lineRule="auto"/>
        <w:ind w:left="1080" w:hanging="630"/>
        <w:rPr>
          <w:ins w:id="2617" w:author="Antoneth Macaisa" w:date="2025-05-07T21:04:00Z"/>
          <w:del w:id="2618" w:author="admin" w:date="2025-05-21T01:40:00Z"/>
          <w:rFonts w:ascii="Times New Roman" w:hAnsi="Times New Roman"/>
          <w:sz w:val="26"/>
          <w:szCs w:val="26"/>
          <w:lang w:val="en-US"/>
        </w:rPr>
        <w:pPrChange w:id="2619" w:author="admin" w:date="2025-05-21T03:17:00Z">
          <w:pPr/>
        </w:pPrChange>
      </w:pPr>
      <w:ins w:id="2620" w:author="Antoneth Macaisa" w:date="2025-05-19T14:04:00Z">
        <w:del w:id="2621" w:author="admin" w:date="2025-05-21T01:40:00Z">
          <w:r w:rsidDel="002F785A">
            <w:rPr>
              <w:rFonts w:ascii="Times New Roman" w:hAnsi="Times New Roman"/>
              <w:sz w:val="26"/>
              <w:szCs w:val="26"/>
              <w:lang w:val="en-US"/>
            </w:rPr>
            <w:lastRenderedPageBreak/>
            <w:delText>45</w:delText>
          </w:r>
          <w:r w:rsidDel="002F785A">
            <w:rPr>
              <w:rFonts w:ascii="Times New Roman" w:hAnsi="Times New Roman"/>
              <w:sz w:val="26"/>
              <w:szCs w:val="26"/>
              <w:lang w:val="en-US"/>
            </w:rPr>
            <w:tab/>
          </w:r>
        </w:del>
      </w:ins>
      <w:ins w:id="2622" w:author="Antoneth Macaisa" w:date="2025-05-07T21:04:00Z">
        <w:del w:id="2623" w:author="admin" w:date="2025-05-21T01:40:00Z">
          <w:r w:rsidR="00BE2C17" w:rsidRPr="00124B9B" w:rsidDel="002F785A">
            <w:rPr>
              <w:rFonts w:ascii="Times New Roman" w:hAnsi="Times New Roman"/>
              <w:sz w:val="26"/>
              <w:szCs w:val="26"/>
              <w:lang w:val="en-US"/>
            </w:rPr>
            <w:delText>Number of Guest</w:delText>
          </w:r>
        </w:del>
      </w:ins>
      <w:ins w:id="2624" w:author="Antoneth Macaisa" w:date="2025-05-07T21:42:00Z">
        <w:del w:id="2625" w:author="admin" w:date="2025-05-21T01:40:00Z">
          <w:r w:rsidR="00071A7C" w:rsidDel="002F785A">
            <w:rPr>
              <w:rFonts w:ascii="Times New Roman" w:hAnsi="Times New Roman"/>
              <w:sz w:val="26"/>
              <w:szCs w:val="26"/>
              <w:lang w:val="en-US"/>
            </w:rPr>
            <w:delText xml:space="preserve"> </w:delText>
          </w:r>
        </w:del>
      </w:ins>
      <w:ins w:id="2626" w:author="Antoneth Macaisa" w:date="2025-05-07T22:02:00Z">
        <w:del w:id="2627" w:author="admin" w:date="2025-05-20T23:35:00Z">
          <w:r w:rsidR="007D7493" w:rsidDel="004623A0">
            <w:rPr>
              <w:rFonts w:ascii="Times New Roman" w:hAnsi="Times New Roman"/>
              <w:sz w:val="26"/>
              <w:szCs w:val="26"/>
              <w:lang w:val="en-US"/>
            </w:rPr>
            <w:delText>………………</w:delText>
          </w:r>
        </w:del>
        <w:del w:id="2628" w:author="admin" w:date="2025-05-21T01:40:00Z">
          <w:r w:rsidR="007D7493" w:rsidDel="002F785A">
            <w:rPr>
              <w:rFonts w:ascii="Times New Roman" w:hAnsi="Times New Roman"/>
              <w:sz w:val="26"/>
              <w:szCs w:val="26"/>
              <w:lang w:val="en-US"/>
            </w:rPr>
            <w:delText>…………………………</w:delText>
          </w:r>
        </w:del>
      </w:ins>
      <w:ins w:id="2629" w:author="Antoneth Macaisa" w:date="2025-05-19T14:07:00Z">
        <w:del w:id="2630" w:author="admin" w:date="2025-05-21T01:40:00Z">
          <w:r w:rsidDel="002F785A">
            <w:rPr>
              <w:rFonts w:ascii="Times New Roman" w:hAnsi="Times New Roman"/>
              <w:sz w:val="26"/>
              <w:szCs w:val="26"/>
              <w:lang w:val="en-US"/>
            </w:rPr>
            <w:delText>….</w:delText>
          </w:r>
        </w:del>
      </w:ins>
      <w:ins w:id="2631" w:author="Antoneth Macaisa" w:date="2025-05-07T22:02:00Z">
        <w:del w:id="2632" w:author="admin" w:date="2025-05-21T01:40:00Z">
          <w:r w:rsidR="007D7493" w:rsidDel="002F785A">
            <w:rPr>
              <w:rFonts w:ascii="Times New Roman" w:hAnsi="Times New Roman"/>
              <w:sz w:val="26"/>
              <w:szCs w:val="26"/>
              <w:lang w:val="en-US"/>
            </w:rPr>
            <w:delText>…………</w:delText>
          </w:r>
        </w:del>
      </w:ins>
      <w:ins w:id="2633" w:author="Antoneth Macaisa" w:date="2025-05-19T16:22:00Z">
        <w:del w:id="2634" w:author="admin" w:date="2025-05-21T01:40:00Z">
          <w:r w:rsidR="006A5FB8" w:rsidDel="002F785A">
            <w:rPr>
              <w:rFonts w:ascii="Times New Roman" w:hAnsi="Times New Roman"/>
              <w:sz w:val="26"/>
              <w:szCs w:val="26"/>
              <w:lang w:val="en-US"/>
            </w:rPr>
            <w:delText>…9</w:delText>
          </w:r>
        </w:del>
      </w:ins>
      <w:ins w:id="2635" w:author="Antoneth Macaisa" w:date="2025-05-19T16:46:00Z">
        <w:del w:id="2636" w:author="admin" w:date="2025-05-21T01:40:00Z">
          <w:r w:rsidR="000B4508" w:rsidDel="002F785A">
            <w:rPr>
              <w:rFonts w:ascii="Times New Roman" w:hAnsi="Times New Roman"/>
              <w:sz w:val="26"/>
              <w:szCs w:val="26"/>
              <w:lang w:val="en-US"/>
            </w:rPr>
            <w:delText>8</w:delText>
          </w:r>
        </w:del>
      </w:ins>
    </w:p>
    <w:p w14:paraId="2F5F930A" w14:textId="719E2A65" w:rsidR="00BE2C17" w:rsidRPr="00124B9B" w:rsidDel="002F785A" w:rsidRDefault="00965654">
      <w:pPr>
        <w:spacing w:after="0" w:line="480" w:lineRule="auto"/>
        <w:ind w:left="1080" w:hanging="630"/>
        <w:rPr>
          <w:ins w:id="2637" w:author="Antoneth Macaisa" w:date="2025-05-07T21:04:00Z"/>
          <w:del w:id="2638" w:author="admin" w:date="2025-05-21T01:40:00Z"/>
          <w:rFonts w:ascii="Times New Roman" w:hAnsi="Times New Roman"/>
          <w:sz w:val="26"/>
          <w:szCs w:val="26"/>
          <w:lang w:val="en-US"/>
        </w:rPr>
        <w:pPrChange w:id="2639" w:author="admin" w:date="2025-05-21T03:17:00Z">
          <w:pPr/>
        </w:pPrChange>
      </w:pPr>
      <w:ins w:id="2640" w:author="Antoneth Macaisa" w:date="2025-05-19T14:04:00Z">
        <w:del w:id="2641" w:author="admin" w:date="2025-05-21T01:40:00Z">
          <w:r w:rsidDel="002F785A">
            <w:rPr>
              <w:rFonts w:ascii="Times New Roman" w:hAnsi="Times New Roman"/>
              <w:sz w:val="26"/>
              <w:szCs w:val="26"/>
              <w:lang w:val="en-US"/>
            </w:rPr>
            <w:delText>46</w:delText>
          </w:r>
          <w:r w:rsidDel="002F785A">
            <w:rPr>
              <w:rFonts w:ascii="Times New Roman" w:hAnsi="Times New Roman"/>
              <w:sz w:val="26"/>
              <w:szCs w:val="26"/>
              <w:lang w:val="en-US"/>
            </w:rPr>
            <w:tab/>
          </w:r>
        </w:del>
      </w:ins>
      <w:ins w:id="2642" w:author="Antoneth Macaisa" w:date="2025-05-07T21:04:00Z">
        <w:del w:id="2643" w:author="admin" w:date="2025-05-21T01:40:00Z">
          <w:r w:rsidR="00BE2C17" w:rsidRPr="00124B9B" w:rsidDel="002F785A">
            <w:rPr>
              <w:rFonts w:ascii="Times New Roman" w:hAnsi="Times New Roman"/>
              <w:sz w:val="26"/>
              <w:szCs w:val="26"/>
              <w:lang w:val="en-US"/>
            </w:rPr>
            <w:delText>Accessibility Features</w:delText>
          </w:r>
        </w:del>
      </w:ins>
      <w:ins w:id="2644" w:author="Antoneth Macaisa" w:date="2025-05-07T21:42:00Z">
        <w:del w:id="2645" w:author="admin" w:date="2025-05-21T01:40:00Z">
          <w:r w:rsidR="00071A7C" w:rsidDel="002F785A">
            <w:rPr>
              <w:rFonts w:ascii="Times New Roman" w:hAnsi="Times New Roman"/>
              <w:sz w:val="26"/>
              <w:szCs w:val="26"/>
              <w:lang w:val="en-US"/>
            </w:rPr>
            <w:delText xml:space="preserve"> </w:delText>
          </w:r>
        </w:del>
      </w:ins>
      <w:ins w:id="2646" w:author="Antoneth Macaisa" w:date="2025-05-07T22:03:00Z">
        <w:del w:id="2647" w:author="admin" w:date="2025-05-20T23:36:00Z">
          <w:r w:rsidR="007D7493" w:rsidDel="004623A0">
            <w:rPr>
              <w:rFonts w:ascii="Times New Roman" w:hAnsi="Times New Roman"/>
              <w:sz w:val="26"/>
              <w:szCs w:val="26"/>
              <w:lang w:val="en-US"/>
            </w:rPr>
            <w:delText>……………………</w:delText>
          </w:r>
        </w:del>
        <w:del w:id="2648" w:author="admin" w:date="2025-05-21T01:40:00Z">
          <w:r w:rsidR="007D7493" w:rsidDel="002F785A">
            <w:rPr>
              <w:rFonts w:ascii="Times New Roman" w:hAnsi="Times New Roman"/>
              <w:sz w:val="26"/>
              <w:szCs w:val="26"/>
              <w:lang w:val="en-US"/>
            </w:rPr>
            <w:delText>……………………………</w:delText>
          </w:r>
        </w:del>
      </w:ins>
      <w:ins w:id="2649" w:author="Antoneth Macaisa" w:date="2025-05-19T14:09:00Z">
        <w:del w:id="2650" w:author="admin" w:date="2025-05-21T01:40:00Z">
          <w:r w:rsidDel="002F785A">
            <w:rPr>
              <w:rFonts w:ascii="Times New Roman" w:hAnsi="Times New Roman"/>
              <w:sz w:val="26"/>
              <w:szCs w:val="26"/>
              <w:lang w:val="en-US"/>
            </w:rPr>
            <w:delText>...</w:delText>
          </w:r>
        </w:del>
      </w:ins>
      <w:ins w:id="2651" w:author="Antoneth Macaisa" w:date="2025-05-19T16:22:00Z">
        <w:del w:id="2652" w:author="admin" w:date="2025-05-21T01:40:00Z">
          <w:r w:rsidR="006A5FB8" w:rsidDel="002F785A">
            <w:rPr>
              <w:rFonts w:ascii="Times New Roman" w:hAnsi="Times New Roman"/>
              <w:sz w:val="26"/>
              <w:szCs w:val="26"/>
              <w:lang w:val="en-US"/>
            </w:rPr>
            <w:delText>..9</w:delText>
          </w:r>
        </w:del>
      </w:ins>
      <w:ins w:id="2653" w:author="Antoneth Macaisa" w:date="2025-05-19T16:46:00Z">
        <w:del w:id="2654" w:author="admin" w:date="2025-05-21T01:40:00Z">
          <w:r w:rsidR="000B4508" w:rsidDel="002F785A">
            <w:rPr>
              <w:rFonts w:ascii="Times New Roman" w:hAnsi="Times New Roman"/>
              <w:sz w:val="26"/>
              <w:szCs w:val="26"/>
              <w:lang w:val="en-US"/>
            </w:rPr>
            <w:delText>9</w:delText>
          </w:r>
        </w:del>
      </w:ins>
    </w:p>
    <w:p w14:paraId="0098BFBA" w14:textId="0AB69E85" w:rsidR="00BE2C17" w:rsidRPr="00124B9B" w:rsidDel="002F785A" w:rsidRDefault="00965654">
      <w:pPr>
        <w:spacing w:after="0" w:line="480" w:lineRule="auto"/>
        <w:ind w:left="1080" w:hanging="630"/>
        <w:rPr>
          <w:ins w:id="2655" w:author="Antoneth Macaisa" w:date="2025-05-07T21:04:00Z"/>
          <w:del w:id="2656" w:author="admin" w:date="2025-05-21T01:40:00Z"/>
          <w:rFonts w:ascii="Times New Roman" w:hAnsi="Times New Roman"/>
          <w:sz w:val="26"/>
          <w:szCs w:val="26"/>
          <w:lang w:val="en-US"/>
        </w:rPr>
        <w:pPrChange w:id="2657" w:author="admin" w:date="2025-05-21T03:17:00Z">
          <w:pPr/>
        </w:pPrChange>
      </w:pPr>
      <w:ins w:id="2658" w:author="Antoneth Macaisa" w:date="2025-05-19T14:04:00Z">
        <w:del w:id="2659" w:author="admin" w:date="2025-05-21T01:40:00Z">
          <w:r w:rsidDel="002F785A">
            <w:rPr>
              <w:rFonts w:ascii="Times New Roman" w:hAnsi="Times New Roman"/>
              <w:sz w:val="26"/>
              <w:szCs w:val="26"/>
              <w:lang w:val="en-US"/>
            </w:rPr>
            <w:delText>47</w:delText>
          </w:r>
          <w:r w:rsidDel="002F785A">
            <w:rPr>
              <w:rFonts w:ascii="Times New Roman" w:hAnsi="Times New Roman"/>
              <w:sz w:val="26"/>
              <w:szCs w:val="26"/>
              <w:lang w:val="en-US"/>
            </w:rPr>
            <w:tab/>
          </w:r>
        </w:del>
      </w:ins>
      <w:ins w:id="2660" w:author="Antoneth Macaisa" w:date="2025-05-07T21:04:00Z">
        <w:del w:id="2661" w:author="admin" w:date="2025-05-21T01:40:00Z">
          <w:r w:rsidR="00BE2C17" w:rsidRPr="00124B9B" w:rsidDel="002F785A">
            <w:rPr>
              <w:rFonts w:ascii="Times New Roman" w:hAnsi="Times New Roman"/>
              <w:sz w:val="26"/>
              <w:szCs w:val="26"/>
              <w:lang w:val="en-US"/>
            </w:rPr>
            <w:delText>Property Type</w:delText>
          </w:r>
        </w:del>
      </w:ins>
      <w:ins w:id="2662" w:author="Antoneth Macaisa" w:date="2025-05-07T21:42:00Z">
        <w:del w:id="2663" w:author="admin" w:date="2025-05-21T01:40:00Z">
          <w:r w:rsidR="00071A7C" w:rsidDel="002F785A">
            <w:rPr>
              <w:rFonts w:ascii="Times New Roman" w:hAnsi="Times New Roman"/>
              <w:sz w:val="26"/>
              <w:szCs w:val="26"/>
              <w:lang w:val="en-US"/>
            </w:rPr>
            <w:delText xml:space="preserve"> </w:delText>
          </w:r>
        </w:del>
      </w:ins>
      <w:ins w:id="2664" w:author="Antoneth Macaisa" w:date="2025-05-07T22:03:00Z">
        <w:del w:id="2665" w:author="admin" w:date="2025-05-20T23:36:00Z">
          <w:r w:rsidR="007D7493" w:rsidDel="004623A0">
            <w:rPr>
              <w:rFonts w:ascii="Times New Roman" w:hAnsi="Times New Roman"/>
              <w:sz w:val="26"/>
              <w:szCs w:val="26"/>
              <w:lang w:val="en-US"/>
            </w:rPr>
            <w:delText>……………</w:delText>
          </w:r>
        </w:del>
        <w:del w:id="2666" w:author="admin" w:date="2025-05-21T01:40:00Z">
          <w:r w:rsidR="007D7493" w:rsidDel="002F785A">
            <w:rPr>
              <w:rFonts w:ascii="Times New Roman" w:hAnsi="Times New Roman"/>
              <w:sz w:val="26"/>
              <w:szCs w:val="26"/>
              <w:lang w:val="en-US"/>
            </w:rPr>
            <w:delText>……………………………………………..</w:delText>
          </w:r>
        </w:del>
      </w:ins>
      <w:ins w:id="2667" w:author="Antoneth Macaisa" w:date="2025-05-19T14:09:00Z">
        <w:del w:id="2668" w:author="admin" w:date="2025-05-21T01:40:00Z">
          <w:r w:rsidDel="002F785A">
            <w:rPr>
              <w:rFonts w:ascii="Times New Roman" w:hAnsi="Times New Roman"/>
              <w:sz w:val="26"/>
              <w:szCs w:val="26"/>
              <w:lang w:val="en-US"/>
            </w:rPr>
            <w:delText>.</w:delText>
          </w:r>
        </w:del>
      </w:ins>
      <w:ins w:id="2669" w:author="Antoneth Macaisa" w:date="2025-05-19T16:46:00Z">
        <w:del w:id="2670" w:author="admin" w:date="2025-05-21T01:40:00Z">
          <w:r w:rsidR="000B4508" w:rsidDel="002F785A">
            <w:rPr>
              <w:rFonts w:ascii="Times New Roman" w:hAnsi="Times New Roman"/>
              <w:sz w:val="26"/>
              <w:szCs w:val="26"/>
              <w:lang w:val="en-US"/>
            </w:rPr>
            <w:delText>100</w:delText>
          </w:r>
        </w:del>
      </w:ins>
    </w:p>
    <w:p w14:paraId="7EFFF4EB" w14:textId="3683E091" w:rsidR="00BE2C17" w:rsidRPr="00124B9B" w:rsidDel="002F785A" w:rsidRDefault="00965654">
      <w:pPr>
        <w:spacing w:after="0" w:line="480" w:lineRule="auto"/>
        <w:ind w:left="1080" w:hanging="630"/>
        <w:rPr>
          <w:ins w:id="2671" w:author="Antoneth Macaisa" w:date="2025-05-07T21:04:00Z"/>
          <w:del w:id="2672" w:author="admin" w:date="2025-05-21T01:40:00Z"/>
          <w:rFonts w:ascii="Times New Roman" w:hAnsi="Times New Roman"/>
          <w:sz w:val="26"/>
          <w:szCs w:val="26"/>
          <w:lang w:val="en-US"/>
        </w:rPr>
        <w:pPrChange w:id="2673" w:author="admin" w:date="2025-05-21T03:17:00Z">
          <w:pPr/>
        </w:pPrChange>
      </w:pPr>
      <w:ins w:id="2674" w:author="Antoneth Macaisa" w:date="2025-05-19T14:04:00Z">
        <w:del w:id="2675" w:author="admin" w:date="2025-05-21T01:40:00Z">
          <w:r w:rsidDel="002F785A">
            <w:rPr>
              <w:rFonts w:ascii="Times New Roman" w:hAnsi="Times New Roman"/>
              <w:sz w:val="26"/>
              <w:szCs w:val="26"/>
              <w:lang w:val="en-US"/>
            </w:rPr>
            <w:delText>48</w:delText>
          </w:r>
          <w:r w:rsidDel="002F785A">
            <w:rPr>
              <w:rFonts w:ascii="Times New Roman" w:hAnsi="Times New Roman"/>
              <w:sz w:val="26"/>
              <w:szCs w:val="26"/>
              <w:lang w:val="en-US"/>
            </w:rPr>
            <w:tab/>
          </w:r>
        </w:del>
      </w:ins>
      <w:ins w:id="2676" w:author="Antoneth Macaisa" w:date="2025-05-07T21:04:00Z">
        <w:del w:id="2677" w:author="admin" w:date="2025-05-21T01:40:00Z">
          <w:r w:rsidR="00BE2C17" w:rsidRPr="00124B9B" w:rsidDel="002F785A">
            <w:rPr>
              <w:rFonts w:ascii="Times New Roman" w:hAnsi="Times New Roman"/>
              <w:sz w:val="26"/>
              <w:szCs w:val="26"/>
              <w:lang w:val="en-US"/>
            </w:rPr>
            <w:delText>Description of Co-Working Space</w:delText>
          </w:r>
        </w:del>
      </w:ins>
      <w:ins w:id="2678" w:author="Antoneth Macaisa" w:date="2025-05-07T21:42:00Z">
        <w:del w:id="2679" w:author="admin" w:date="2025-05-21T01:40:00Z">
          <w:r w:rsidR="00071A7C" w:rsidDel="002F785A">
            <w:rPr>
              <w:rFonts w:ascii="Times New Roman" w:hAnsi="Times New Roman"/>
              <w:sz w:val="26"/>
              <w:szCs w:val="26"/>
              <w:lang w:val="en-US"/>
            </w:rPr>
            <w:delText xml:space="preserve"> </w:delText>
          </w:r>
        </w:del>
      </w:ins>
      <w:ins w:id="2680" w:author="Antoneth Macaisa" w:date="2025-05-07T22:03:00Z">
        <w:del w:id="2681" w:author="admin" w:date="2025-05-20T23:36:00Z">
          <w:r w:rsidR="007D7493" w:rsidDel="004623A0">
            <w:rPr>
              <w:rFonts w:ascii="Times New Roman" w:hAnsi="Times New Roman"/>
              <w:sz w:val="26"/>
              <w:szCs w:val="26"/>
              <w:lang w:val="en-US"/>
            </w:rPr>
            <w:delText>……………………</w:delText>
          </w:r>
        </w:del>
        <w:del w:id="2682" w:author="admin" w:date="2025-05-21T01:40:00Z">
          <w:r w:rsidR="007D7493" w:rsidDel="002F785A">
            <w:rPr>
              <w:rFonts w:ascii="Times New Roman" w:hAnsi="Times New Roman"/>
              <w:sz w:val="26"/>
              <w:szCs w:val="26"/>
              <w:lang w:val="en-US"/>
            </w:rPr>
            <w:delText>……………….</w:delText>
          </w:r>
        </w:del>
      </w:ins>
      <w:ins w:id="2683" w:author="Antoneth Macaisa" w:date="2025-05-19T14:09:00Z">
        <w:del w:id="2684" w:author="admin" w:date="2025-05-21T01:40:00Z">
          <w:r w:rsidDel="002F785A">
            <w:rPr>
              <w:rFonts w:ascii="Times New Roman" w:hAnsi="Times New Roman"/>
              <w:sz w:val="26"/>
              <w:szCs w:val="26"/>
              <w:lang w:val="en-US"/>
            </w:rPr>
            <w:delText>..</w:delText>
          </w:r>
        </w:del>
      </w:ins>
      <w:ins w:id="2685" w:author="Antoneth Macaisa" w:date="2025-05-07T22:03:00Z">
        <w:del w:id="2686" w:author="admin" w:date="2025-05-21T01:40:00Z">
          <w:r w:rsidR="007D7493" w:rsidDel="002F785A">
            <w:rPr>
              <w:rFonts w:ascii="Times New Roman" w:hAnsi="Times New Roman"/>
              <w:sz w:val="26"/>
              <w:szCs w:val="26"/>
              <w:lang w:val="en-US"/>
            </w:rPr>
            <w:delText>.</w:delText>
          </w:r>
        </w:del>
      </w:ins>
      <w:ins w:id="2687" w:author="Antoneth Macaisa" w:date="2025-05-07T21:42:00Z">
        <w:del w:id="2688" w:author="admin" w:date="2025-05-21T01:40:00Z">
          <w:r w:rsidR="00071A7C" w:rsidDel="002F785A">
            <w:rPr>
              <w:rFonts w:ascii="Times New Roman" w:hAnsi="Times New Roman"/>
              <w:sz w:val="26"/>
              <w:szCs w:val="26"/>
              <w:lang w:val="en-US"/>
            </w:rPr>
            <w:delText>1</w:delText>
          </w:r>
        </w:del>
      </w:ins>
      <w:ins w:id="2689" w:author="Antoneth Macaisa" w:date="2025-05-19T16:21:00Z">
        <w:del w:id="2690" w:author="admin" w:date="2025-05-21T01:40:00Z">
          <w:r w:rsidR="006A5FB8" w:rsidDel="002F785A">
            <w:rPr>
              <w:rFonts w:ascii="Times New Roman" w:hAnsi="Times New Roman"/>
              <w:sz w:val="26"/>
              <w:szCs w:val="26"/>
              <w:lang w:val="en-US"/>
            </w:rPr>
            <w:delText>0</w:delText>
          </w:r>
        </w:del>
      </w:ins>
      <w:ins w:id="2691" w:author="Antoneth Macaisa" w:date="2025-05-19T16:46:00Z">
        <w:del w:id="2692" w:author="admin" w:date="2025-05-21T01:40:00Z">
          <w:r w:rsidR="000B4508" w:rsidDel="002F785A">
            <w:rPr>
              <w:rFonts w:ascii="Times New Roman" w:hAnsi="Times New Roman"/>
              <w:sz w:val="26"/>
              <w:szCs w:val="26"/>
              <w:lang w:val="en-US"/>
            </w:rPr>
            <w:delText>1</w:delText>
          </w:r>
        </w:del>
      </w:ins>
    </w:p>
    <w:p w14:paraId="3C63DDF9" w14:textId="52E67570" w:rsidR="00BE2C17" w:rsidRPr="00124B9B" w:rsidDel="002F785A" w:rsidRDefault="00965654">
      <w:pPr>
        <w:spacing w:after="0" w:line="480" w:lineRule="auto"/>
        <w:ind w:left="1080" w:hanging="630"/>
        <w:rPr>
          <w:ins w:id="2693" w:author="Antoneth Macaisa" w:date="2025-05-07T21:04:00Z"/>
          <w:del w:id="2694" w:author="admin" w:date="2025-05-21T01:40:00Z"/>
          <w:rFonts w:ascii="Times New Roman" w:hAnsi="Times New Roman"/>
          <w:sz w:val="26"/>
          <w:szCs w:val="26"/>
          <w:lang w:val="en-US"/>
        </w:rPr>
        <w:pPrChange w:id="2695" w:author="admin" w:date="2025-05-21T03:17:00Z">
          <w:pPr/>
        </w:pPrChange>
      </w:pPr>
      <w:ins w:id="2696" w:author="Antoneth Macaisa" w:date="2025-05-19T14:04:00Z">
        <w:del w:id="2697" w:author="admin" w:date="2025-05-21T01:40:00Z">
          <w:r w:rsidDel="002F785A">
            <w:rPr>
              <w:rFonts w:ascii="Times New Roman" w:hAnsi="Times New Roman"/>
              <w:sz w:val="26"/>
              <w:szCs w:val="26"/>
              <w:lang w:val="en-US"/>
            </w:rPr>
            <w:delText>49</w:delText>
          </w:r>
          <w:r w:rsidDel="002F785A">
            <w:rPr>
              <w:rFonts w:ascii="Times New Roman" w:hAnsi="Times New Roman"/>
              <w:sz w:val="26"/>
              <w:szCs w:val="26"/>
              <w:lang w:val="en-US"/>
            </w:rPr>
            <w:tab/>
          </w:r>
        </w:del>
      </w:ins>
      <w:ins w:id="2698" w:author="Antoneth Macaisa" w:date="2025-05-07T21:04:00Z">
        <w:del w:id="2699" w:author="admin" w:date="2025-05-21T01:40:00Z">
          <w:r w:rsidR="00BE2C17" w:rsidRPr="00124B9B" w:rsidDel="002F785A">
            <w:rPr>
              <w:rFonts w:ascii="Times New Roman" w:hAnsi="Times New Roman"/>
              <w:sz w:val="26"/>
              <w:szCs w:val="26"/>
              <w:lang w:val="en-US"/>
            </w:rPr>
            <w:delText>About the Host</w:delText>
          </w:r>
        </w:del>
      </w:ins>
      <w:ins w:id="2700" w:author="Antoneth Macaisa" w:date="2025-05-07T21:42:00Z">
        <w:del w:id="2701" w:author="admin" w:date="2025-05-21T01:40:00Z">
          <w:r w:rsidR="00071A7C" w:rsidDel="002F785A">
            <w:rPr>
              <w:rFonts w:ascii="Times New Roman" w:hAnsi="Times New Roman"/>
              <w:sz w:val="26"/>
              <w:szCs w:val="26"/>
              <w:lang w:val="en-US"/>
            </w:rPr>
            <w:delText xml:space="preserve"> </w:delText>
          </w:r>
        </w:del>
      </w:ins>
      <w:ins w:id="2702" w:author="Antoneth Macaisa" w:date="2025-05-07T22:03:00Z">
        <w:del w:id="2703" w:author="admin" w:date="2025-05-20T23:36:00Z">
          <w:r w:rsidR="007D7493" w:rsidDel="004623A0">
            <w:rPr>
              <w:rFonts w:ascii="Times New Roman" w:hAnsi="Times New Roman"/>
              <w:sz w:val="26"/>
              <w:szCs w:val="26"/>
              <w:lang w:val="en-US"/>
            </w:rPr>
            <w:delText>…………………</w:delText>
          </w:r>
        </w:del>
        <w:del w:id="2704" w:author="admin" w:date="2025-05-21T01:40:00Z">
          <w:r w:rsidR="007D7493" w:rsidDel="002F785A">
            <w:rPr>
              <w:rFonts w:ascii="Times New Roman" w:hAnsi="Times New Roman"/>
              <w:sz w:val="26"/>
              <w:szCs w:val="26"/>
              <w:lang w:val="en-US"/>
            </w:rPr>
            <w:delText>……………………………………….</w:delText>
          </w:r>
        </w:del>
      </w:ins>
      <w:ins w:id="2705" w:author="Antoneth Macaisa" w:date="2025-05-19T14:09:00Z">
        <w:del w:id="2706" w:author="admin" w:date="2025-05-21T01:40:00Z">
          <w:r w:rsidDel="002F785A">
            <w:rPr>
              <w:rFonts w:ascii="Times New Roman" w:hAnsi="Times New Roman"/>
              <w:sz w:val="26"/>
              <w:szCs w:val="26"/>
              <w:lang w:val="en-US"/>
            </w:rPr>
            <w:delText>.</w:delText>
          </w:r>
        </w:del>
      </w:ins>
      <w:ins w:id="2707" w:author="Antoneth Macaisa" w:date="2025-05-07T21:42:00Z">
        <w:del w:id="2708" w:author="admin" w:date="2025-05-21T01:40:00Z">
          <w:r w:rsidR="00071A7C" w:rsidDel="002F785A">
            <w:rPr>
              <w:rFonts w:ascii="Times New Roman" w:hAnsi="Times New Roman"/>
              <w:sz w:val="26"/>
              <w:szCs w:val="26"/>
              <w:lang w:val="en-US"/>
            </w:rPr>
            <w:delText>1</w:delText>
          </w:r>
        </w:del>
      </w:ins>
      <w:ins w:id="2709" w:author="Antoneth Macaisa" w:date="2025-05-19T16:21:00Z">
        <w:del w:id="2710" w:author="admin" w:date="2025-05-21T01:40:00Z">
          <w:r w:rsidR="006A5FB8" w:rsidDel="002F785A">
            <w:rPr>
              <w:rFonts w:ascii="Times New Roman" w:hAnsi="Times New Roman"/>
              <w:sz w:val="26"/>
              <w:szCs w:val="26"/>
              <w:lang w:val="en-US"/>
            </w:rPr>
            <w:delText>0</w:delText>
          </w:r>
        </w:del>
      </w:ins>
      <w:ins w:id="2711" w:author="Antoneth Macaisa" w:date="2025-05-19T16:46:00Z">
        <w:del w:id="2712" w:author="admin" w:date="2025-05-21T01:40:00Z">
          <w:r w:rsidR="000B4508" w:rsidDel="002F785A">
            <w:rPr>
              <w:rFonts w:ascii="Times New Roman" w:hAnsi="Times New Roman"/>
              <w:sz w:val="26"/>
              <w:szCs w:val="26"/>
              <w:lang w:val="en-US"/>
            </w:rPr>
            <w:delText>2</w:delText>
          </w:r>
        </w:del>
      </w:ins>
    </w:p>
    <w:p w14:paraId="5E476F8C" w14:textId="733C4974" w:rsidR="00BE2C17" w:rsidRPr="00124B9B" w:rsidDel="002F785A" w:rsidRDefault="00965654">
      <w:pPr>
        <w:spacing w:after="0" w:line="480" w:lineRule="auto"/>
        <w:ind w:left="1080" w:hanging="630"/>
        <w:rPr>
          <w:ins w:id="2713" w:author="Antoneth Macaisa" w:date="2025-05-07T21:04:00Z"/>
          <w:del w:id="2714" w:author="admin" w:date="2025-05-21T01:40:00Z"/>
          <w:rFonts w:ascii="Times New Roman" w:hAnsi="Times New Roman"/>
          <w:sz w:val="26"/>
          <w:szCs w:val="26"/>
          <w:lang w:val="en-US"/>
        </w:rPr>
        <w:pPrChange w:id="2715" w:author="admin" w:date="2025-05-21T03:17:00Z">
          <w:pPr/>
        </w:pPrChange>
      </w:pPr>
      <w:ins w:id="2716" w:author="Antoneth Macaisa" w:date="2025-05-19T14:04:00Z">
        <w:del w:id="2717" w:author="admin" w:date="2025-05-21T01:40:00Z">
          <w:r w:rsidDel="002F785A">
            <w:rPr>
              <w:rFonts w:ascii="Times New Roman" w:hAnsi="Times New Roman"/>
              <w:sz w:val="26"/>
              <w:szCs w:val="26"/>
              <w:lang w:val="en-US"/>
            </w:rPr>
            <w:delText>50</w:delText>
          </w:r>
          <w:r w:rsidDel="002F785A">
            <w:rPr>
              <w:rFonts w:ascii="Times New Roman" w:hAnsi="Times New Roman"/>
              <w:sz w:val="26"/>
              <w:szCs w:val="26"/>
              <w:lang w:val="en-US"/>
            </w:rPr>
            <w:tab/>
          </w:r>
        </w:del>
      </w:ins>
      <w:ins w:id="2718" w:author="Antoneth Macaisa" w:date="2025-05-07T21:04:00Z">
        <w:del w:id="2719" w:author="admin" w:date="2025-05-21T01:40:00Z">
          <w:r w:rsidR="00BE2C17" w:rsidRPr="00124B9B" w:rsidDel="002F785A">
            <w:rPr>
              <w:rFonts w:ascii="Times New Roman" w:hAnsi="Times New Roman"/>
              <w:sz w:val="26"/>
              <w:szCs w:val="26"/>
              <w:lang w:val="en-US"/>
            </w:rPr>
            <w:delText>About the Host</w:delText>
          </w:r>
        </w:del>
      </w:ins>
      <w:ins w:id="2720" w:author="Antoneth Macaisa" w:date="2025-05-07T21:29:00Z">
        <w:del w:id="2721" w:author="admin" w:date="2025-05-21T01:40:00Z">
          <w:r w:rsidR="00C06692" w:rsidDel="002F785A">
            <w:rPr>
              <w:rFonts w:ascii="Times New Roman" w:hAnsi="Times New Roman"/>
              <w:sz w:val="26"/>
              <w:szCs w:val="26"/>
              <w:lang w:val="en-US"/>
            </w:rPr>
            <w:delText xml:space="preserve"> 1.1</w:delText>
          </w:r>
        </w:del>
      </w:ins>
      <w:ins w:id="2722" w:author="Antoneth Macaisa" w:date="2025-05-07T21:42:00Z">
        <w:del w:id="2723" w:author="admin" w:date="2025-05-21T01:40:00Z">
          <w:r w:rsidR="00071A7C" w:rsidDel="002F785A">
            <w:rPr>
              <w:rFonts w:ascii="Times New Roman" w:hAnsi="Times New Roman"/>
              <w:sz w:val="26"/>
              <w:szCs w:val="26"/>
              <w:lang w:val="en-US"/>
            </w:rPr>
            <w:delText xml:space="preserve"> </w:delText>
          </w:r>
        </w:del>
      </w:ins>
      <w:ins w:id="2724" w:author="Antoneth Macaisa" w:date="2025-05-07T22:03:00Z">
        <w:del w:id="2725" w:author="admin" w:date="2025-05-20T23:36:00Z">
          <w:r w:rsidR="007D7493" w:rsidDel="004623A0">
            <w:rPr>
              <w:rFonts w:ascii="Times New Roman" w:hAnsi="Times New Roman"/>
              <w:sz w:val="26"/>
              <w:szCs w:val="26"/>
              <w:lang w:val="en-US"/>
            </w:rPr>
            <w:delText>………………………</w:delText>
          </w:r>
        </w:del>
        <w:del w:id="2726" w:author="admin" w:date="2025-05-21T01:40:00Z">
          <w:r w:rsidR="007D7493" w:rsidDel="002F785A">
            <w:rPr>
              <w:rFonts w:ascii="Times New Roman" w:hAnsi="Times New Roman"/>
              <w:sz w:val="26"/>
              <w:szCs w:val="26"/>
              <w:lang w:val="en-US"/>
            </w:rPr>
            <w:delText>………………</w:delText>
          </w:r>
        </w:del>
      </w:ins>
      <w:ins w:id="2727" w:author="Antoneth Macaisa" w:date="2025-05-19T14:09:00Z">
        <w:del w:id="2728" w:author="admin" w:date="2025-05-21T01:40:00Z">
          <w:r w:rsidDel="002F785A">
            <w:rPr>
              <w:rFonts w:ascii="Times New Roman" w:hAnsi="Times New Roman"/>
              <w:sz w:val="26"/>
              <w:szCs w:val="26"/>
              <w:lang w:val="en-US"/>
            </w:rPr>
            <w:delText>...</w:delText>
          </w:r>
        </w:del>
      </w:ins>
      <w:ins w:id="2729" w:author="Antoneth Macaisa" w:date="2025-05-07T22:03:00Z">
        <w:del w:id="2730" w:author="admin" w:date="2025-05-21T01:40:00Z">
          <w:r w:rsidR="007D7493" w:rsidDel="002F785A">
            <w:rPr>
              <w:rFonts w:ascii="Times New Roman" w:hAnsi="Times New Roman"/>
              <w:sz w:val="26"/>
              <w:szCs w:val="26"/>
              <w:lang w:val="en-US"/>
            </w:rPr>
            <w:delText>…………….</w:delText>
          </w:r>
        </w:del>
      </w:ins>
      <w:ins w:id="2731" w:author="Antoneth Macaisa" w:date="2025-05-07T21:42:00Z">
        <w:del w:id="2732" w:author="admin" w:date="2025-05-21T01:40:00Z">
          <w:r w:rsidR="00071A7C" w:rsidDel="002F785A">
            <w:rPr>
              <w:rFonts w:ascii="Times New Roman" w:hAnsi="Times New Roman"/>
              <w:sz w:val="26"/>
              <w:szCs w:val="26"/>
              <w:lang w:val="en-US"/>
            </w:rPr>
            <w:delText>1</w:delText>
          </w:r>
        </w:del>
      </w:ins>
      <w:ins w:id="2733" w:author="Antoneth Macaisa" w:date="2025-05-19T16:21:00Z">
        <w:del w:id="2734" w:author="admin" w:date="2025-05-21T01:40:00Z">
          <w:r w:rsidR="006A5FB8" w:rsidDel="002F785A">
            <w:rPr>
              <w:rFonts w:ascii="Times New Roman" w:hAnsi="Times New Roman"/>
              <w:sz w:val="26"/>
              <w:szCs w:val="26"/>
              <w:lang w:val="en-US"/>
            </w:rPr>
            <w:delText>0</w:delText>
          </w:r>
        </w:del>
      </w:ins>
      <w:ins w:id="2735" w:author="Antoneth Macaisa" w:date="2025-05-19T16:46:00Z">
        <w:del w:id="2736" w:author="admin" w:date="2025-05-21T01:40:00Z">
          <w:r w:rsidR="000B4508" w:rsidDel="002F785A">
            <w:rPr>
              <w:rFonts w:ascii="Times New Roman" w:hAnsi="Times New Roman"/>
              <w:sz w:val="26"/>
              <w:szCs w:val="26"/>
              <w:lang w:val="en-US"/>
            </w:rPr>
            <w:delText>3</w:delText>
          </w:r>
        </w:del>
      </w:ins>
    </w:p>
    <w:p w14:paraId="758F42BF" w14:textId="74267D8A" w:rsidR="00BE2C17" w:rsidDel="002F785A" w:rsidRDefault="00965654">
      <w:pPr>
        <w:spacing w:after="0" w:line="480" w:lineRule="auto"/>
        <w:ind w:left="1080" w:hanging="630"/>
        <w:rPr>
          <w:ins w:id="2737" w:author="Antoneth Macaisa" w:date="2025-05-07T21:54:00Z"/>
          <w:del w:id="2738" w:author="admin" w:date="2025-05-21T01:40:00Z"/>
          <w:rFonts w:ascii="Times New Roman" w:hAnsi="Times New Roman"/>
          <w:sz w:val="26"/>
          <w:szCs w:val="26"/>
          <w:lang w:val="en-US"/>
        </w:rPr>
        <w:pPrChange w:id="2739" w:author="admin" w:date="2025-05-21T03:17:00Z">
          <w:pPr/>
        </w:pPrChange>
      </w:pPr>
      <w:ins w:id="2740" w:author="Antoneth Macaisa" w:date="2025-05-19T14:04:00Z">
        <w:del w:id="2741" w:author="admin" w:date="2025-05-21T01:40:00Z">
          <w:r w:rsidDel="002F785A">
            <w:rPr>
              <w:rFonts w:ascii="Times New Roman" w:hAnsi="Times New Roman"/>
              <w:sz w:val="26"/>
              <w:szCs w:val="26"/>
              <w:lang w:val="en-US"/>
            </w:rPr>
            <w:delText>51</w:delText>
          </w:r>
          <w:r w:rsidDel="002F785A">
            <w:rPr>
              <w:rFonts w:ascii="Times New Roman" w:hAnsi="Times New Roman"/>
              <w:sz w:val="26"/>
              <w:szCs w:val="26"/>
              <w:lang w:val="en-US"/>
            </w:rPr>
            <w:tab/>
          </w:r>
        </w:del>
      </w:ins>
      <w:ins w:id="2742" w:author="Antoneth Macaisa" w:date="2025-05-07T21:04:00Z">
        <w:del w:id="2743" w:author="admin" w:date="2025-05-21T01:40:00Z">
          <w:r w:rsidR="00BE2C17" w:rsidRPr="00124B9B" w:rsidDel="002F785A">
            <w:rPr>
              <w:rFonts w:ascii="Times New Roman" w:hAnsi="Times New Roman"/>
              <w:sz w:val="26"/>
              <w:szCs w:val="26"/>
              <w:lang w:val="en-US"/>
            </w:rPr>
            <w:delText>About the Host</w:delText>
          </w:r>
        </w:del>
      </w:ins>
      <w:ins w:id="2744" w:author="Antoneth Macaisa" w:date="2025-05-07T21:29:00Z">
        <w:del w:id="2745" w:author="admin" w:date="2025-05-21T01:40:00Z">
          <w:r w:rsidR="00C06692" w:rsidDel="002F785A">
            <w:rPr>
              <w:rFonts w:ascii="Times New Roman" w:hAnsi="Times New Roman"/>
              <w:sz w:val="26"/>
              <w:szCs w:val="26"/>
              <w:lang w:val="en-US"/>
            </w:rPr>
            <w:delText xml:space="preserve"> 1.2</w:delText>
          </w:r>
        </w:del>
      </w:ins>
      <w:ins w:id="2746" w:author="Antoneth Macaisa" w:date="2025-05-07T21:42:00Z">
        <w:del w:id="2747" w:author="admin" w:date="2025-05-21T01:40:00Z">
          <w:r w:rsidR="00071A7C" w:rsidDel="002F785A">
            <w:rPr>
              <w:rFonts w:ascii="Times New Roman" w:hAnsi="Times New Roman"/>
              <w:sz w:val="26"/>
              <w:szCs w:val="26"/>
              <w:lang w:val="en-US"/>
            </w:rPr>
            <w:delText xml:space="preserve"> </w:delText>
          </w:r>
        </w:del>
      </w:ins>
      <w:ins w:id="2748" w:author="Antoneth Macaisa" w:date="2025-05-07T22:03:00Z">
        <w:del w:id="2749" w:author="admin" w:date="2025-05-20T23:36:00Z">
          <w:r w:rsidR="007D7493" w:rsidDel="004623A0">
            <w:rPr>
              <w:rFonts w:ascii="Times New Roman" w:hAnsi="Times New Roman"/>
              <w:sz w:val="26"/>
              <w:szCs w:val="26"/>
              <w:lang w:val="en-US"/>
            </w:rPr>
            <w:delText>…………………</w:delText>
          </w:r>
        </w:del>
        <w:del w:id="2750" w:author="admin" w:date="2025-05-21T01:40:00Z">
          <w:r w:rsidR="007D7493" w:rsidDel="002F785A">
            <w:rPr>
              <w:rFonts w:ascii="Times New Roman" w:hAnsi="Times New Roman"/>
              <w:sz w:val="26"/>
              <w:szCs w:val="26"/>
              <w:lang w:val="en-US"/>
            </w:rPr>
            <w:delText>………………………</w:delText>
          </w:r>
        </w:del>
      </w:ins>
      <w:ins w:id="2751" w:author="Antoneth Macaisa" w:date="2025-05-19T14:09:00Z">
        <w:del w:id="2752" w:author="admin" w:date="2025-05-21T01:40:00Z">
          <w:r w:rsidDel="002F785A">
            <w:rPr>
              <w:rFonts w:ascii="Times New Roman" w:hAnsi="Times New Roman"/>
              <w:sz w:val="26"/>
              <w:szCs w:val="26"/>
              <w:lang w:val="en-US"/>
            </w:rPr>
            <w:delText>.</w:delText>
          </w:r>
        </w:del>
      </w:ins>
      <w:ins w:id="2753" w:author="Antoneth Macaisa" w:date="2025-05-07T22:03:00Z">
        <w:del w:id="2754" w:author="admin" w:date="2025-05-21T01:40:00Z">
          <w:r w:rsidR="007D7493" w:rsidDel="002F785A">
            <w:rPr>
              <w:rFonts w:ascii="Times New Roman" w:hAnsi="Times New Roman"/>
              <w:sz w:val="26"/>
              <w:szCs w:val="26"/>
              <w:lang w:val="en-US"/>
            </w:rPr>
            <w:delText>…………...</w:delText>
          </w:r>
        </w:del>
      </w:ins>
      <w:ins w:id="2755" w:author="Antoneth Macaisa" w:date="2025-05-07T21:42:00Z">
        <w:del w:id="2756" w:author="admin" w:date="2025-05-21T01:40:00Z">
          <w:r w:rsidR="00071A7C" w:rsidDel="002F785A">
            <w:rPr>
              <w:rFonts w:ascii="Times New Roman" w:hAnsi="Times New Roman"/>
              <w:sz w:val="26"/>
              <w:szCs w:val="26"/>
              <w:lang w:val="en-US"/>
            </w:rPr>
            <w:delText>1</w:delText>
          </w:r>
        </w:del>
      </w:ins>
      <w:ins w:id="2757" w:author="Antoneth Macaisa" w:date="2025-05-19T16:21:00Z">
        <w:del w:id="2758" w:author="admin" w:date="2025-05-21T01:40:00Z">
          <w:r w:rsidR="006A5FB8" w:rsidDel="002F785A">
            <w:rPr>
              <w:rFonts w:ascii="Times New Roman" w:hAnsi="Times New Roman"/>
              <w:sz w:val="26"/>
              <w:szCs w:val="26"/>
              <w:lang w:val="en-US"/>
            </w:rPr>
            <w:delText>0</w:delText>
          </w:r>
        </w:del>
      </w:ins>
      <w:ins w:id="2759" w:author="Antoneth Macaisa" w:date="2025-05-19T16:46:00Z">
        <w:del w:id="2760" w:author="admin" w:date="2025-05-21T01:40:00Z">
          <w:r w:rsidR="000B4508" w:rsidDel="002F785A">
            <w:rPr>
              <w:rFonts w:ascii="Times New Roman" w:hAnsi="Times New Roman"/>
              <w:sz w:val="26"/>
              <w:szCs w:val="26"/>
              <w:lang w:val="en-US"/>
            </w:rPr>
            <w:delText>4</w:delText>
          </w:r>
        </w:del>
      </w:ins>
    </w:p>
    <w:p w14:paraId="3CF34BBD" w14:textId="725B0B0B" w:rsidR="007D7493" w:rsidRPr="00124B9B" w:rsidDel="002F785A" w:rsidRDefault="00965654">
      <w:pPr>
        <w:spacing w:after="0" w:line="480" w:lineRule="auto"/>
        <w:ind w:left="1080" w:hanging="630"/>
        <w:rPr>
          <w:ins w:id="2761" w:author="Antoneth Macaisa" w:date="2025-05-07T21:04:00Z"/>
          <w:del w:id="2762" w:author="admin" w:date="2025-05-21T01:40:00Z"/>
          <w:rFonts w:ascii="Times New Roman" w:hAnsi="Times New Roman"/>
          <w:sz w:val="26"/>
          <w:szCs w:val="26"/>
          <w:lang w:val="en-US"/>
        </w:rPr>
        <w:pPrChange w:id="2763" w:author="admin" w:date="2025-05-21T03:17:00Z">
          <w:pPr/>
        </w:pPrChange>
      </w:pPr>
      <w:ins w:id="2764" w:author="Antoneth Macaisa" w:date="2025-05-19T14:04:00Z">
        <w:del w:id="2765" w:author="admin" w:date="2025-05-21T01:40:00Z">
          <w:r w:rsidDel="002F785A">
            <w:rPr>
              <w:rFonts w:ascii="Times New Roman" w:hAnsi="Times New Roman"/>
              <w:sz w:val="26"/>
              <w:szCs w:val="26"/>
              <w:lang w:val="en-US"/>
            </w:rPr>
            <w:delText>52</w:delText>
          </w:r>
          <w:r w:rsidDel="002F785A">
            <w:rPr>
              <w:rFonts w:ascii="Times New Roman" w:hAnsi="Times New Roman"/>
              <w:sz w:val="26"/>
              <w:szCs w:val="26"/>
              <w:lang w:val="en-US"/>
            </w:rPr>
            <w:tab/>
          </w:r>
        </w:del>
      </w:ins>
      <w:ins w:id="2766" w:author="Antoneth Macaisa" w:date="2025-05-07T21:54:00Z">
        <w:del w:id="2767" w:author="admin" w:date="2025-05-21T01:40:00Z">
          <w:r w:rsidR="007D7493" w:rsidDel="002F785A">
            <w:rPr>
              <w:rFonts w:ascii="Times New Roman" w:hAnsi="Times New Roman"/>
              <w:sz w:val="26"/>
              <w:szCs w:val="26"/>
              <w:lang w:val="en-US"/>
            </w:rPr>
            <w:delText>B</w:delText>
          </w:r>
        </w:del>
      </w:ins>
      <w:ins w:id="2768" w:author="Antoneth Macaisa" w:date="2025-05-07T21:55:00Z">
        <w:del w:id="2769" w:author="admin" w:date="2025-05-21T01:40:00Z">
          <w:r w:rsidR="007D7493" w:rsidDel="002F785A">
            <w:rPr>
              <w:rFonts w:ascii="Times New Roman" w:hAnsi="Times New Roman"/>
              <w:sz w:val="26"/>
              <w:szCs w:val="26"/>
              <w:lang w:val="en-US"/>
            </w:rPr>
            <w:delText xml:space="preserve">ooking Settings </w:delText>
          </w:r>
        </w:del>
      </w:ins>
      <w:ins w:id="2770" w:author="Antoneth Macaisa" w:date="2025-05-07T22:03:00Z">
        <w:del w:id="2771" w:author="admin" w:date="2025-05-20T23:36:00Z">
          <w:r w:rsidR="007D7493" w:rsidDel="004623A0">
            <w:rPr>
              <w:rFonts w:ascii="Times New Roman" w:hAnsi="Times New Roman"/>
              <w:sz w:val="26"/>
              <w:szCs w:val="26"/>
              <w:lang w:val="en-US"/>
            </w:rPr>
            <w:delText>…………………</w:delText>
          </w:r>
        </w:del>
        <w:del w:id="2772" w:author="admin" w:date="2025-05-21T01:40:00Z">
          <w:r w:rsidR="007D7493" w:rsidDel="002F785A">
            <w:rPr>
              <w:rFonts w:ascii="Times New Roman" w:hAnsi="Times New Roman"/>
              <w:sz w:val="26"/>
              <w:szCs w:val="26"/>
              <w:lang w:val="en-US"/>
            </w:rPr>
            <w:delText>…………………………</w:delText>
          </w:r>
        </w:del>
      </w:ins>
      <w:ins w:id="2773" w:author="Antoneth Macaisa" w:date="2025-05-19T14:09:00Z">
        <w:del w:id="2774" w:author="admin" w:date="2025-05-21T01:40:00Z">
          <w:r w:rsidDel="002F785A">
            <w:rPr>
              <w:rFonts w:ascii="Times New Roman" w:hAnsi="Times New Roman"/>
              <w:sz w:val="26"/>
              <w:szCs w:val="26"/>
              <w:lang w:val="en-US"/>
            </w:rPr>
            <w:delText>..</w:delText>
          </w:r>
        </w:del>
      </w:ins>
      <w:ins w:id="2775" w:author="Antoneth Macaisa" w:date="2025-05-07T22:03:00Z">
        <w:del w:id="2776" w:author="admin" w:date="2025-05-21T01:40:00Z">
          <w:r w:rsidR="007D7493" w:rsidDel="002F785A">
            <w:rPr>
              <w:rFonts w:ascii="Times New Roman" w:hAnsi="Times New Roman"/>
              <w:sz w:val="26"/>
              <w:szCs w:val="26"/>
              <w:lang w:val="en-US"/>
            </w:rPr>
            <w:delText>………….</w:delText>
          </w:r>
        </w:del>
      </w:ins>
      <w:ins w:id="2777" w:author="Antoneth Macaisa" w:date="2025-05-07T21:55:00Z">
        <w:del w:id="2778" w:author="admin" w:date="2025-05-21T01:40:00Z">
          <w:r w:rsidR="007D7493" w:rsidDel="002F785A">
            <w:rPr>
              <w:rFonts w:ascii="Times New Roman" w:hAnsi="Times New Roman"/>
              <w:sz w:val="26"/>
              <w:szCs w:val="26"/>
              <w:lang w:val="en-US"/>
            </w:rPr>
            <w:delText>1</w:delText>
          </w:r>
        </w:del>
      </w:ins>
      <w:ins w:id="2779" w:author="Antoneth Macaisa" w:date="2025-05-19T16:21:00Z">
        <w:del w:id="2780" w:author="admin" w:date="2025-05-21T01:40:00Z">
          <w:r w:rsidR="006A5FB8" w:rsidDel="002F785A">
            <w:rPr>
              <w:rFonts w:ascii="Times New Roman" w:hAnsi="Times New Roman"/>
              <w:sz w:val="26"/>
              <w:szCs w:val="26"/>
              <w:lang w:val="en-US"/>
            </w:rPr>
            <w:delText>0</w:delText>
          </w:r>
        </w:del>
      </w:ins>
      <w:ins w:id="2781" w:author="Antoneth Macaisa" w:date="2025-05-19T16:46:00Z">
        <w:del w:id="2782" w:author="admin" w:date="2025-05-21T01:40:00Z">
          <w:r w:rsidR="000B4508" w:rsidDel="002F785A">
            <w:rPr>
              <w:rFonts w:ascii="Times New Roman" w:hAnsi="Times New Roman"/>
              <w:sz w:val="26"/>
              <w:szCs w:val="26"/>
              <w:lang w:val="en-US"/>
            </w:rPr>
            <w:delText>4</w:delText>
          </w:r>
        </w:del>
      </w:ins>
    </w:p>
    <w:p w14:paraId="14008104" w14:textId="096B1259" w:rsidR="00BE2C17" w:rsidRPr="00124B9B" w:rsidDel="002F785A" w:rsidRDefault="00965654">
      <w:pPr>
        <w:spacing w:after="0" w:line="480" w:lineRule="auto"/>
        <w:ind w:left="1080" w:hanging="630"/>
        <w:rPr>
          <w:ins w:id="2783" w:author="Antoneth Macaisa" w:date="2025-05-07T21:04:00Z"/>
          <w:del w:id="2784" w:author="admin" w:date="2025-05-21T01:40:00Z"/>
          <w:rFonts w:ascii="Times New Roman" w:hAnsi="Times New Roman"/>
          <w:sz w:val="26"/>
          <w:szCs w:val="26"/>
          <w:lang w:val="en-US"/>
        </w:rPr>
        <w:pPrChange w:id="2785" w:author="admin" w:date="2025-05-21T03:17:00Z">
          <w:pPr/>
        </w:pPrChange>
      </w:pPr>
      <w:ins w:id="2786" w:author="Antoneth Macaisa" w:date="2025-05-19T14:04:00Z">
        <w:del w:id="2787" w:author="admin" w:date="2025-05-21T01:40:00Z">
          <w:r w:rsidDel="002F785A">
            <w:rPr>
              <w:rFonts w:ascii="Times New Roman" w:hAnsi="Times New Roman"/>
              <w:sz w:val="26"/>
              <w:szCs w:val="26"/>
              <w:lang w:val="en-US"/>
            </w:rPr>
            <w:delText>53</w:delText>
          </w:r>
          <w:r w:rsidDel="002F785A">
            <w:rPr>
              <w:rFonts w:ascii="Times New Roman" w:hAnsi="Times New Roman"/>
              <w:sz w:val="26"/>
              <w:szCs w:val="26"/>
              <w:lang w:val="en-US"/>
            </w:rPr>
            <w:tab/>
          </w:r>
        </w:del>
      </w:ins>
      <w:ins w:id="2788" w:author="Antoneth Macaisa" w:date="2025-05-07T21:04:00Z">
        <w:del w:id="2789" w:author="admin" w:date="2025-05-21T01:40:00Z">
          <w:r w:rsidR="00BE2C17" w:rsidRPr="00124B9B" w:rsidDel="002F785A">
            <w:rPr>
              <w:rFonts w:ascii="Times New Roman" w:hAnsi="Times New Roman"/>
              <w:sz w:val="26"/>
              <w:szCs w:val="26"/>
              <w:lang w:val="en-US"/>
            </w:rPr>
            <w:delText>Instant Book Off</w:delText>
          </w:r>
        </w:del>
      </w:ins>
      <w:ins w:id="2790" w:author="Antoneth Macaisa" w:date="2025-05-07T21:42:00Z">
        <w:del w:id="2791" w:author="admin" w:date="2025-05-21T01:40:00Z">
          <w:r w:rsidR="00071A7C" w:rsidDel="002F785A">
            <w:rPr>
              <w:rFonts w:ascii="Times New Roman" w:hAnsi="Times New Roman"/>
              <w:sz w:val="26"/>
              <w:szCs w:val="26"/>
              <w:lang w:val="en-US"/>
            </w:rPr>
            <w:delText xml:space="preserve"> </w:delText>
          </w:r>
        </w:del>
      </w:ins>
      <w:ins w:id="2792" w:author="Antoneth Macaisa" w:date="2025-05-07T22:03:00Z">
        <w:del w:id="2793" w:author="admin" w:date="2025-05-20T23:36:00Z">
          <w:r w:rsidR="007D7493" w:rsidDel="004623A0">
            <w:rPr>
              <w:rFonts w:ascii="Times New Roman" w:hAnsi="Times New Roman"/>
              <w:sz w:val="26"/>
              <w:szCs w:val="26"/>
              <w:lang w:val="en-US"/>
            </w:rPr>
            <w:delText>………………</w:delText>
          </w:r>
        </w:del>
        <w:del w:id="2794" w:author="admin" w:date="2025-05-21T01:40:00Z">
          <w:r w:rsidR="007D7493" w:rsidDel="002F785A">
            <w:rPr>
              <w:rFonts w:ascii="Times New Roman" w:hAnsi="Times New Roman"/>
              <w:sz w:val="26"/>
              <w:szCs w:val="26"/>
              <w:lang w:val="en-US"/>
            </w:rPr>
            <w:delText>………………………………</w:delText>
          </w:r>
        </w:del>
      </w:ins>
      <w:ins w:id="2795" w:author="Antoneth Macaisa" w:date="2025-05-19T14:09:00Z">
        <w:del w:id="2796" w:author="admin" w:date="2025-05-21T01:40:00Z">
          <w:r w:rsidDel="002F785A">
            <w:rPr>
              <w:rFonts w:ascii="Times New Roman" w:hAnsi="Times New Roman"/>
              <w:sz w:val="26"/>
              <w:szCs w:val="26"/>
              <w:lang w:val="en-US"/>
            </w:rPr>
            <w:delText>.</w:delText>
          </w:r>
        </w:del>
      </w:ins>
      <w:ins w:id="2797" w:author="Antoneth Macaisa" w:date="2025-05-07T22:03:00Z">
        <w:del w:id="2798" w:author="admin" w:date="2025-05-21T01:40:00Z">
          <w:r w:rsidR="007D7493" w:rsidDel="002F785A">
            <w:rPr>
              <w:rFonts w:ascii="Times New Roman" w:hAnsi="Times New Roman"/>
              <w:sz w:val="26"/>
              <w:szCs w:val="26"/>
              <w:lang w:val="en-US"/>
            </w:rPr>
            <w:delText>………..</w:delText>
          </w:r>
        </w:del>
      </w:ins>
      <w:ins w:id="2799" w:author="Antoneth Macaisa" w:date="2025-05-07T21:42:00Z">
        <w:del w:id="2800" w:author="admin" w:date="2025-05-21T01:40:00Z">
          <w:r w:rsidR="00071A7C" w:rsidDel="002F785A">
            <w:rPr>
              <w:rFonts w:ascii="Times New Roman" w:hAnsi="Times New Roman"/>
              <w:sz w:val="26"/>
              <w:szCs w:val="26"/>
              <w:lang w:val="en-US"/>
            </w:rPr>
            <w:delText>1</w:delText>
          </w:r>
        </w:del>
      </w:ins>
      <w:ins w:id="2801" w:author="Antoneth Macaisa" w:date="2025-05-19T16:21:00Z">
        <w:del w:id="2802" w:author="admin" w:date="2025-05-21T01:40:00Z">
          <w:r w:rsidR="006A5FB8" w:rsidDel="002F785A">
            <w:rPr>
              <w:rFonts w:ascii="Times New Roman" w:hAnsi="Times New Roman"/>
              <w:sz w:val="26"/>
              <w:szCs w:val="26"/>
              <w:lang w:val="en-US"/>
            </w:rPr>
            <w:delText>0</w:delText>
          </w:r>
        </w:del>
      </w:ins>
      <w:ins w:id="2803" w:author="Antoneth Macaisa" w:date="2025-05-19T16:46:00Z">
        <w:del w:id="2804" w:author="admin" w:date="2025-05-21T01:40:00Z">
          <w:r w:rsidR="000B4508" w:rsidDel="002F785A">
            <w:rPr>
              <w:rFonts w:ascii="Times New Roman" w:hAnsi="Times New Roman"/>
              <w:sz w:val="26"/>
              <w:szCs w:val="26"/>
              <w:lang w:val="en-US"/>
            </w:rPr>
            <w:delText>5</w:delText>
          </w:r>
        </w:del>
      </w:ins>
    </w:p>
    <w:p w14:paraId="72623205" w14:textId="12200D69" w:rsidR="00BE2C17" w:rsidRPr="00124B9B" w:rsidDel="002F785A" w:rsidRDefault="00965654">
      <w:pPr>
        <w:spacing w:after="0" w:line="480" w:lineRule="auto"/>
        <w:ind w:left="1080" w:hanging="630"/>
        <w:rPr>
          <w:ins w:id="2805" w:author="Antoneth Macaisa" w:date="2025-05-07T21:04:00Z"/>
          <w:del w:id="2806" w:author="admin" w:date="2025-05-21T01:40:00Z"/>
          <w:rFonts w:ascii="Times New Roman" w:hAnsi="Times New Roman"/>
          <w:sz w:val="26"/>
          <w:szCs w:val="26"/>
          <w:lang w:val="en-US"/>
        </w:rPr>
        <w:pPrChange w:id="2807" w:author="admin" w:date="2025-05-21T03:17:00Z">
          <w:pPr/>
        </w:pPrChange>
      </w:pPr>
      <w:ins w:id="2808" w:author="Antoneth Macaisa" w:date="2025-05-19T14:04:00Z">
        <w:del w:id="2809" w:author="admin" w:date="2025-05-21T01:40:00Z">
          <w:r w:rsidDel="002F785A">
            <w:rPr>
              <w:rFonts w:ascii="Times New Roman" w:hAnsi="Times New Roman"/>
              <w:sz w:val="26"/>
              <w:szCs w:val="26"/>
              <w:lang w:val="en-US"/>
            </w:rPr>
            <w:delText>54</w:delText>
          </w:r>
          <w:r w:rsidDel="002F785A">
            <w:rPr>
              <w:rFonts w:ascii="Times New Roman" w:hAnsi="Times New Roman"/>
              <w:sz w:val="26"/>
              <w:szCs w:val="26"/>
              <w:lang w:val="en-US"/>
            </w:rPr>
            <w:tab/>
          </w:r>
        </w:del>
      </w:ins>
      <w:ins w:id="2810" w:author="Antoneth Macaisa" w:date="2025-05-07T21:04:00Z">
        <w:del w:id="2811" w:author="admin" w:date="2025-05-21T01:40:00Z">
          <w:r w:rsidR="00BE2C17" w:rsidRPr="00124B9B" w:rsidDel="002F785A">
            <w:rPr>
              <w:rFonts w:ascii="Times New Roman" w:hAnsi="Times New Roman"/>
              <w:sz w:val="26"/>
              <w:szCs w:val="26"/>
              <w:lang w:val="en-US"/>
            </w:rPr>
            <w:delText>Reservation Filter</w:delText>
          </w:r>
        </w:del>
      </w:ins>
      <w:ins w:id="2812" w:author="Antoneth Macaisa" w:date="2025-05-07T21:42:00Z">
        <w:del w:id="2813" w:author="admin" w:date="2025-05-21T01:40:00Z">
          <w:r w:rsidR="00071A7C" w:rsidDel="002F785A">
            <w:rPr>
              <w:rFonts w:ascii="Times New Roman" w:hAnsi="Times New Roman"/>
              <w:sz w:val="26"/>
              <w:szCs w:val="26"/>
              <w:lang w:val="en-US"/>
            </w:rPr>
            <w:delText xml:space="preserve"> </w:delText>
          </w:r>
        </w:del>
      </w:ins>
      <w:ins w:id="2814" w:author="Antoneth Macaisa" w:date="2025-05-07T22:03:00Z">
        <w:del w:id="2815" w:author="admin" w:date="2025-05-20T23:36:00Z">
          <w:r w:rsidR="007D7493" w:rsidDel="004623A0">
            <w:rPr>
              <w:rFonts w:ascii="Times New Roman" w:hAnsi="Times New Roman"/>
              <w:sz w:val="26"/>
              <w:szCs w:val="26"/>
              <w:lang w:val="en-US"/>
            </w:rPr>
            <w:delText>……………………</w:delText>
          </w:r>
        </w:del>
        <w:del w:id="2816" w:author="admin" w:date="2025-05-21T01:40:00Z">
          <w:r w:rsidR="007D7493" w:rsidDel="002F785A">
            <w:rPr>
              <w:rFonts w:ascii="Times New Roman" w:hAnsi="Times New Roman"/>
              <w:sz w:val="26"/>
              <w:szCs w:val="26"/>
              <w:lang w:val="en-US"/>
            </w:rPr>
            <w:delText>…………………………</w:delText>
          </w:r>
        </w:del>
      </w:ins>
      <w:ins w:id="2817" w:author="Antoneth Macaisa" w:date="2025-05-19T14:09:00Z">
        <w:del w:id="2818" w:author="admin" w:date="2025-05-21T01:40:00Z">
          <w:r w:rsidDel="002F785A">
            <w:rPr>
              <w:rFonts w:ascii="Times New Roman" w:hAnsi="Times New Roman"/>
              <w:sz w:val="26"/>
              <w:szCs w:val="26"/>
              <w:lang w:val="en-US"/>
            </w:rPr>
            <w:delText>.</w:delText>
          </w:r>
        </w:del>
      </w:ins>
      <w:ins w:id="2819" w:author="Antoneth Macaisa" w:date="2025-05-07T22:03:00Z">
        <w:del w:id="2820" w:author="admin" w:date="2025-05-21T01:40:00Z">
          <w:r w:rsidR="007D7493" w:rsidDel="002F785A">
            <w:rPr>
              <w:rFonts w:ascii="Times New Roman" w:hAnsi="Times New Roman"/>
              <w:sz w:val="26"/>
              <w:szCs w:val="26"/>
              <w:lang w:val="en-US"/>
            </w:rPr>
            <w:delText>……….</w:delText>
          </w:r>
        </w:del>
      </w:ins>
      <w:ins w:id="2821" w:author="Antoneth Macaisa" w:date="2025-05-07T21:42:00Z">
        <w:del w:id="2822" w:author="admin" w:date="2025-05-21T01:40:00Z">
          <w:r w:rsidR="00071A7C" w:rsidDel="002F785A">
            <w:rPr>
              <w:rFonts w:ascii="Times New Roman" w:hAnsi="Times New Roman"/>
              <w:sz w:val="26"/>
              <w:szCs w:val="26"/>
              <w:lang w:val="en-US"/>
            </w:rPr>
            <w:delText>1</w:delText>
          </w:r>
        </w:del>
      </w:ins>
      <w:ins w:id="2823" w:author="Antoneth Macaisa" w:date="2025-05-19T16:21:00Z">
        <w:del w:id="2824" w:author="admin" w:date="2025-05-21T01:40:00Z">
          <w:r w:rsidR="006A5FB8" w:rsidDel="002F785A">
            <w:rPr>
              <w:rFonts w:ascii="Times New Roman" w:hAnsi="Times New Roman"/>
              <w:sz w:val="26"/>
              <w:szCs w:val="26"/>
              <w:lang w:val="en-US"/>
            </w:rPr>
            <w:delText>0</w:delText>
          </w:r>
        </w:del>
      </w:ins>
      <w:ins w:id="2825" w:author="Antoneth Macaisa" w:date="2025-05-19T16:46:00Z">
        <w:del w:id="2826" w:author="admin" w:date="2025-05-21T01:40:00Z">
          <w:r w:rsidR="000B4508" w:rsidDel="002F785A">
            <w:rPr>
              <w:rFonts w:ascii="Times New Roman" w:hAnsi="Times New Roman"/>
              <w:sz w:val="26"/>
              <w:szCs w:val="26"/>
              <w:lang w:val="en-US"/>
            </w:rPr>
            <w:delText>6</w:delText>
          </w:r>
        </w:del>
      </w:ins>
    </w:p>
    <w:p w14:paraId="3C25D32B" w14:textId="2DED5AE7" w:rsidR="00BE2C17" w:rsidRPr="00124B9B" w:rsidDel="002F785A" w:rsidRDefault="00965654">
      <w:pPr>
        <w:spacing w:after="0" w:line="480" w:lineRule="auto"/>
        <w:ind w:left="1080" w:hanging="630"/>
        <w:rPr>
          <w:ins w:id="2827" w:author="Antoneth Macaisa" w:date="2025-05-07T21:04:00Z"/>
          <w:del w:id="2828" w:author="admin" w:date="2025-05-21T01:40:00Z"/>
          <w:rFonts w:ascii="Times New Roman" w:hAnsi="Times New Roman"/>
          <w:sz w:val="26"/>
          <w:szCs w:val="26"/>
          <w:lang w:val="en-US"/>
        </w:rPr>
        <w:pPrChange w:id="2829" w:author="admin" w:date="2025-05-21T03:17:00Z">
          <w:pPr/>
        </w:pPrChange>
      </w:pPr>
      <w:ins w:id="2830" w:author="Antoneth Macaisa" w:date="2025-05-19T14:04:00Z">
        <w:del w:id="2831" w:author="admin" w:date="2025-05-21T01:40:00Z">
          <w:r w:rsidDel="002F785A">
            <w:rPr>
              <w:rFonts w:ascii="Times New Roman" w:hAnsi="Times New Roman"/>
              <w:sz w:val="26"/>
              <w:szCs w:val="26"/>
              <w:lang w:val="en-US"/>
            </w:rPr>
            <w:lastRenderedPageBreak/>
            <w:delText>55</w:delText>
          </w:r>
          <w:r w:rsidDel="002F785A">
            <w:rPr>
              <w:rFonts w:ascii="Times New Roman" w:hAnsi="Times New Roman"/>
              <w:sz w:val="26"/>
              <w:szCs w:val="26"/>
              <w:lang w:val="en-US"/>
            </w:rPr>
            <w:tab/>
          </w:r>
        </w:del>
      </w:ins>
      <w:ins w:id="2832" w:author="Antoneth Macaisa" w:date="2025-05-07T21:04:00Z">
        <w:del w:id="2833" w:author="admin" w:date="2025-05-21T01:40:00Z">
          <w:r w:rsidR="00BE2C17" w:rsidRPr="00124B9B" w:rsidDel="002F785A">
            <w:rPr>
              <w:rFonts w:ascii="Times New Roman" w:hAnsi="Times New Roman"/>
              <w:sz w:val="26"/>
              <w:szCs w:val="26"/>
              <w:lang w:val="en-US"/>
            </w:rPr>
            <w:delText>Safety Considerations</w:delText>
          </w:r>
        </w:del>
      </w:ins>
      <w:ins w:id="2834" w:author="Antoneth Macaisa" w:date="2025-05-07T22:04:00Z">
        <w:del w:id="2835" w:author="admin" w:date="2025-05-21T01:40:00Z">
          <w:r w:rsidR="007D7493" w:rsidDel="002F785A">
            <w:rPr>
              <w:rFonts w:ascii="Times New Roman" w:hAnsi="Times New Roman"/>
              <w:sz w:val="26"/>
              <w:szCs w:val="26"/>
              <w:lang w:val="en-US"/>
            </w:rPr>
            <w:delText>…</w:delText>
          </w:r>
        </w:del>
      </w:ins>
      <w:ins w:id="2836" w:author="Antoneth Macaisa" w:date="2025-05-19T14:06:00Z">
        <w:del w:id="2837" w:author="admin" w:date="2025-05-20T23:37:00Z">
          <w:r w:rsidDel="004623A0">
            <w:rPr>
              <w:rFonts w:ascii="Times New Roman" w:hAnsi="Times New Roman"/>
              <w:sz w:val="26"/>
              <w:szCs w:val="26"/>
              <w:lang w:val="en-US"/>
            </w:rPr>
            <w:delText>…..</w:delText>
          </w:r>
        </w:del>
      </w:ins>
      <w:ins w:id="2838" w:author="Antoneth Macaisa" w:date="2025-05-07T22:04:00Z">
        <w:del w:id="2839" w:author="admin" w:date="2025-05-20T23:37:00Z">
          <w:r w:rsidR="007D7493" w:rsidDel="004623A0">
            <w:rPr>
              <w:rFonts w:ascii="Times New Roman" w:hAnsi="Times New Roman"/>
              <w:sz w:val="26"/>
              <w:szCs w:val="26"/>
              <w:lang w:val="en-US"/>
            </w:rPr>
            <w:delText>……………</w:delText>
          </w:r>
        </w:del>
        <w:del w:id="2840" w:author="admin" w:date="2025-05-21T01:40:00Z">
          <w:r w:rsidR="007D7493" w:rsidDel="002F785A">
            <w:rPr>
              <w:rFonts w:ascii="Times New Roman" w:hAnsi="Times New Roman"/>
              <w:sz w:val="26"/>
              <w:szCs w:val="26"/>
              <w:lang w:val="en-US"/>
            </w:rPr>
            <w:delText>………………………………..</w:delText>
          </w:r>
        </w:del>
      </w:ins>
      <w:ins w:id="2841" w:author="Antoneth Macaisa" w:date="2025-05-07T21:42:00Z">
        <w:del w:id="2842" w:author="admin" w:date="2025-05-21T01:40:00Z">
          <w:r w:rsidR="00071A7C" w:rsidDel="002F785A">
            <w:rPr>
              <w:rFonts w:ascii="Times New Roman" w:hAnsi="Times New Roman"/>
              <w:sz w:val="26"/>
              <w:szCs w:val="26"/>
              <w:lang w:val="en-US"/>
            </w:rPr>
            <w:delText>1</w:delText>
          </w:r>
        </w:del>
      </w:ins>
      <w:ins w:id="2843" w:author="Antoneth Macaisa" w:date="2025-05-19T16:21:00Z">
        <w:del w:id="2844" w:author="admin" w:date="2025-05-21T01:40:00Z">
          <w:r w:rsidR="006A5FB8" w:rsidDel="002F785A">
            <w:rPr>
              <w:rFonts w:ascii="Times New Roman" w:hAnsi="Times New Roman"/>
              <w:sz w:val="26"/>
              <w:szCs w:val="26"/>
              <w:lang w:val="en-US"/>
            </w:rPr>
            <w:delText>0</w:delText>
          </w:r>
        </w:del>
      </w:ins>
      <w:ins w:id="2845" w:author="Antoneth Macaisa" w:date="2025-05-19T16:46:00Z">
        <w:del w:id="2846" w:author="admin" w:date="2025-05-21T01:40:00Z">
          <w:r w:rsidR="000B4508" w:rsidDel="002F785A">
            <w:rPr>
              <w:rFonts w:ascii="Times New Roman" w:hAnsi="Times New Roman"/>
              <w:sz w:val="26"/>
              <w:szCs w:val="26"/>
              <w:lang w:val="en-US"/>
            </w:rPr>
            <w:delText>7</w:delText>
          </w:r>
        </w:del>
      </w:ins>
    </w:p>
    <w:p w14:paraId="1222DB16" w14:textId="5160FF7A" w:rsidR="00BE2C17" w:rsidRPr="00124B9B" w:rsidDel="002F785A" w:rsidRDefault="00965654">
      <w:pPr>
        <w:spacing w:after="0" w:line="480" w:lineRule="auto"/>
        <w:ind w:left="1080" w:hanging="630"/>
        <w:rPr>
          <w:ins w:id="2847" w:author="Antoneth Macaisa" w:date="2025-05-07T21:04:00Z"/>
          <w:del w:id="2848" w:author="admin" w:date="2025-05-21T01:40:00Z"/>
          <w:rFonts w:ascii="Times New Roman" w:hAnsi="Times New Roman"/>
          <w:sz w:val="26"/>
          <w:szCs w:val="26"/>
          <w:lang w:val="en-US"/>
        </w:rPr>
        <w:pPrChange w:id="2849" w:author="admin" w:date="2025-05-21T03:17:00Z">
          <w:pPr/>
        </w:pPrChange>
      </w:pPr>
      <w:ins w:id="2850" w:author="Antoneth Macaisa" w:date="2025-05-19T14:04:00Z">
        <w:del w:id="2851" w:author="admin" w:date="2025-05-21T01:40:00Z">
          <w:r w:rsidDel="002F785A">
            <w:rPr>
              <w:rFonts w:ascii="Times New Roman" w:hAnsi="Times New Roman"/>
              <w:sz w:val="26"/>
              <w:szCs w:val="26"/>
              <w:lang w:val="en-US"/>
            </w:rPr>
            <w:delText>56</w:delText>
          </w:r>
          <w:r w:rsidDel="002F785A">
            <w:rPr>
              <w:rFonts w:ascii="Times New Roman" w:hAnsi="Times New Roman"/>
              <w:sz w:val="26"/>
              <w:szCs w:val="26"/>
              <w:lang w:val="en-US"/>
            </w:rPr>
            <w:tab/>
          </w:r>
        </w:del>
      </w:ins>
      <w:ins w:id="2852" w:author="Antoneth Macaisa" w:date="2025-05-07T21:04:00Z">
        <w:del w:id="2853" w:author="admin" w:date="2025-05-21T01:40:00Z">
          <w:r w:rsidR="00BE2C17" w:rsidRPr="00124B9B" w:rsidDel="002F785A">
            <w:rPr>
              <w:rFonts w:ascii="Times New Roman" w:hAnsi="Times New Roman"/>
              <w:sz w:val="26"/>
              <w:szCs w:val="26"/>
              <w:lang w:val="en-US"/>
            </w:rPr>
            <w:delText>Listing Fees</w:delText>
          </w:r>
        </w:del>
      </w:ins>
      <w:ins w:id="2854" w:author="Antoneth Macaisa" w:date="2025-05-07T21:42:00Z">
        <w:del w:id="2855" w:author="admin" w:date="2025-05-21T01:40:00Z">
          <w:r w:rsidR="00071A7C" w:rsidDel="002F785A">
            <w:rPr>
              <w:rFonts w:ascii="Times New Roman" w:hAnsi="Times New Roman"/>
              <w:sz w:val="26"/>
              <w:szCs w:val="26"/>
              <w:lang w:val="en-US"/>
            </w:rPr>
            <w:delText xml:space="preserve"> </w:delText>
          </w:r>
        </w:del>
      </w:ins>
      <w:ins w:id="2856" w:author="Antoneth Macaisa" w:date="2025-05-07T22:04:00Z">
        <w:del w:id="2857" w:author="admin" w:date="2025-05-20T23:37:00Z">
          <w:r w:rsidR="007D7493" w:rsidDel="004623A0">
            <w:rPr>
              <w:rFonts w:ascii="Times New Roman" w:hAnsi="Times New Roman"/>
              <w:sz w:val="26"/>
              <w:szCs w:val="26"/>
              <w:lang w:val="en-US"/>
            </w:rPr>
            <w:delText>………………………</w:delText>
          </w:r>
        </w:del>
        <w:del w:id="2858" w:author="admin" w:date="2025-05-21T01:40:00Z">
          <w:r w:rsidR="007D7493" w:rsidDel="002F785A">
            <w:rPr>
              <w:rFonts w:ascii="Times New Roman" w:hAnsi="Times New Roman"/>
              <w:sz w:val="26"/>
              <w:szCs w:val="26"/>
              <w:lang w:val="en-US"/>
            </w:rPr>
            <w:delText>……………………………</w:delText>
          </w:r>
        </w:del>
      </w:ins>
      <w:ins w:id="2859" w:author="Antoneth Macaisa" w:date="2025-05-19T14:09:00Z">
        <w:del w:id="2860" w:author="admin" w:date="2025-05-21T01:40:00Z">
          <w:r w:rsidDel="002F785A">
            <w:rPr>
              <w:rFonts w:ascii="Times New Roman" w:hAnsi="Times New Roman"/>
              <w:sz w:val="26"/>
              <w:szCs w:val="26"/>
              <w:lang w:val="en-US"/>
            </w:rPr>
            <w:delText>.</w:delText>
          </w:r>
        </w:del>
      </w:ins>
      <w:ins w:id="2861" w:author="Antoneth Macaisa" w:date="2025-05-07T22:04:00Z">
        <w:del w:id="2862" w:author="admin" w:date="2025-05-21T01:40:00Z">
          <w:r w:rsidR="007D7493" w:rsidDel="002F785A">
            <w:rPr>
              <w:rFonts w:ascii="Times New Roman" w:hAnsi="Times New Roman"/>
              <w:sz w:val="26"/>
              <w:szCs w:val="26"/>
              <w:lang w:val="en-US"/>
            </w:rPr>
            <w:delText>………..</w:delText>
          </w:r>
        </w:del>
      </w:ins>
      <w:ins w:id="2863" w:author="Antoneth Macaisa" w:date="2025-05-07T21:42:00Z">
        <w:del w:id="2864" w:author="admin" w:date="2025-05-21T01:40:00Z">
          <w:r w:rsidR="00071A7C" w:rsidDel="002F785A">
            <w:rPr>
              <w:rFonts w:ascii="Times New Roman" w:hAnsi="Times New Roman"/>
              <w:sz w:val="26"/>
              <w:szCs w:val="26"/>
              <w:lang w:val="en-US"/>
            </w:rPr>
            <w:delText>1</w:delText>
          </w:r>
        </w:del>
      </w:ins>
      <w:ins w:id="2865" w:author="Antoneth Macaisa" w:date="2025-05-19T16:21:00Z">
        <w:del w:id="2866" w:author="admin" w:date="2025-05-21T01:40:00Z">
          <w:r w:rsidR="006A5FB8" w:rsidDel="002F785A">
            <w:rPr>
              <w:rFonts w:ascii="Times New Roman" w:hAnsi="Times New Roman"/>
              <w:sz w:val="26"/>
              <w:szCs w:val="26"/>
              <w:lang w:val="en-US"/>
            </w:rPr>
            <w:delText>0</w:delText>
          </w:r>
        </w:del>
      </w:ins>
      <w:ins w:id="2867" w:author="Antoneth Macaisa" w:date="2025-05-19T16:46:00Z">
        <w:del w:id="2868" w:author="admin" w:date="2025-05-21T01:40:00Z">
          <w:r w:rsidR="000B4508" w:rsidDel="002F785A">
            <w:rPr>
              <w:rFonts w:ascii="Times New Roman" w:hAnsi="Times New Roman"/>
              <w:sz w:val="26"/>
              <w:szCs w:val="26"/>
              <w:lang w:val="en-US"/>
            </w:rPr>
            <w:delText>8</w:delText>
          </w:r>
        </w:del>
      </w:ins>
    </w:p>
    <w:p w14:paraId="5E3B92E3" w14:textId="1B9B4E34" w:rsidR="00BE2C17" w:rsidRPr="00124B9B" w:rsidDel="002F785A" w:rsidRDefault="00965654">
      <w:pPr>
        <w:spacing w:after="0" w:line="480" w:lineRule="auto"/>
        <w:ind w:left="1080" w:hanging="630"/>
        <w:rPr>
          <w:ins w:id="2869" w:author="Antoneth Macaisa" w:date="2025-05-07T21:04:00Z"/>
          <w:del w:id="2870" w:author="admin" w:date="2025-05-21T01:40:00Z"/>
          <w:rFonts w:ascii="Times New Roman" w:hAnsi="Times New Roman"/>
          <w:sz w:val="26"/>
          <w:szCs w:val="26"/>
          <w:lang w:val="en-US"/>
        </w:rPr>
        <w:pPrChange w:id="2871" w:author="admin" w:date="2025-05-21T03:17:00Z">
          <w:pPr/>
        </w:pPrChange>
      </w:pPr>
      <w:ins w:id="2872" w:author="Antoneth Macaisa" w:date="2025-05-19T14:04:00Z">
        <w:del w:id="2873" w:author="admin" w:date="2025-05-21T01:40:00Z">
          <w:r w:rsidDel="002F785A">
            <w:rPr>
              <w:rFonts w:ascii="Times New Roman" w:hAnsi="Times New Roman"/>
              <w:sz w:val="26"/>
              <w:szCs w:val="26"/>
              <w:lang w:val="en-US"/>
            </w:rPr>
            <w:delText>57</w:delText>
          </w:r>
          <w:r w:rsidDel="002F785A">
            <w:rPr>
              <w:rFonts w:ascii="Times New Roman" w:hAnsi="Times New Roman"/>
              <w:sz w:val="26"/>
              <w:szCs w:val="26"/>
              <w:lang w:val="en-US"/>
            </w:rPr>
            <w:tab/>
          </w:r>
        </w:del>
      </w:ins>
      <w:ins w:id="2874" w:author="Antoneth Macaisa" w:date="2025-05-07T21:04:00Z">
        <w:del w:id="2875" w:author="admin" w:date="2025-05-21T01:40:00Z">
          <w:r w:rsidR="00BE2C17" w:rsidRPr="00124B9B" w:rsidDel="002F785A">
            <w:rPr>
              <w:rFonts w:ascii="Times New Roman" w:hAnsi="Times New Roman"/>
              <w:sz w:val="26"/>
              <w:szCs w:val="26"/>
              <w:lang w:val="en-US"/>
            </w:rPr>
            <w:delText>Price Listing Settings</w:delText>
          </w:r>
        </w:del>
      </w:ins>
      <w:ins w:id="2876" w:author="Antoneth Macaisa" w:date="2025-05-07T21:42:00Z">
        <w:del w:id="2877" w:author="admin" w:date="2025-05-21T01:40:00Z">
          <w:r w:rsidR="00071A7C" w:rsidDel="002F785A">
            <w:rPr>
              <w:rFonts w:ascii="Times New Roman" w:hAnsi="Times New Roman"/>
              <w:sz w:val="26"/>
              <w:szCs w:val="26"/>
              <w:lang w:val="en-US"/>
            </w:rPr>
            <w:delText xml:space="preserve"> </w:delText>
          </w:r>
        </w:del>
      </w:ins>
      <w:ins w:id="2878" w:author="Antoneth Macaisa" w:date="2025-05-07T22:04:00Z">
        <w:del w:id="2879" w:author="admin" w:date="2025-05-20T23:37:00Z">
          <w:r w:rsidR="007D7493" w:rsidDel="004623A0">
            <w:rPr>
              <w:rFonts w:ascii="Times New Roman" w:hAnsi="Times New Roman"/>
              <w:sz w:val="26"/>
              <w:szCs w:val="26"/>
              <w:lang w:val="en-US"/>
            </w:rPr>
            <w:delText>……………………</w:delText>
          </w:r>
        </w:del>
        <w:del w:id="2880" w:author="admin" w:date="2025-05-21T01:40:00Z">
          <w:r w:rsidR="007D7493" w:rsidDel="002F785A">
            <w:rPr>
              <w:rFonts w:ascii="Times New Roman" w:hAnsi="Times New Roman"/>
              <w:sz w:val="26"/>
              <w:szCs w:val="26"/>
              <w:lang w:val="en-US"/>
            </w:rPr>
            <w:delText>………………………</w:delText>
          </w:r>
        </w:del>
      </w:ins>
      <w:ins w:id="2881" w:author="Antoneth Macaisa" w:date="2025-05-19T14:09:00Z">
        <w:del w:id="2882" w:author="admin" w:date="2025-05-21T01:40:00Z">
          <w:r w:rsidDel="002F785A">
            <w:rPr>
              <w:rFonts w:ascii="Times New Roman" w:hAnsi="Times New Roman"/>
              <w:sz w:val="26"/>
              <w:szCs w:val="26"/>
              <w:lang w:val="en-US"/>
            </w:rPr>
            <w:delText>.</w:delText>
          </w:r>
        </w:del>
      </w:ins>
      <w:ins w:id="2883" w:author="Antoneth Macaisa" w:date="2025-05-07T22:04:00Z">
        <w:del w:id="2884" w:author="admin" w:date="2025-05-21T01:40:00Z">
          <w:r w:rsidR="007D7493" w:rsidDel="002F785A">
            <w:rPr>
              <w:rFonts w:ascii="Times New Roman" w:hAnsi="Times New Roman"/>
              <w:sz w:val="26"/>
              <w:szCs w:val="26"/>
              <w:lang w:val="en-US"/>
            </w:rPr>
            <w:delText>……...</w:delText>
          </w:r>
        </w:del>
      </w:ins>
      <w:ins w:id="2885" w:author="Antoneth Macaisa" w:date="2025-05-07T21:42:00Z">
        <w:del w:id="2886" w:author="admin" w:date="2025-05-21T01:40:00Z">
          <w:r w:rsidR="00071A7C" w:rsidDel="002F785A">
            <w:rPr>
              <w:rFonts w:ascii="Times New Roman" w:hAnsi="Times New Roman"/>
              <w:sz w:val="26"/>
              <w:szCs w:val="26"/>
              <w:lang w:val="en-US"/>
            </w:rPr>
            <w:delText>1</w:delText>
          </w:r>
        </w:del>
      </w:ins>
      <w:ins w:id="2887" w:author="Antoneth Macaisa" w:date="2025-05-19T16:21:00Z">
        <w:del w:id="2888" w:author="admin" w:date="2025-05-21T01:40:00Z">
          <w:r w:rsidR="006A5FB8" w:rsidDel="002F785A">
            <w:rPr>
              <w:rFonts w:ascii="Times New Roman" w:hAnsi="Times New Roman"/>
              <w:sz w:val="26"/>
              <w:szCs w:val="26"/>
              <w:lang w:val="en-US"/>
            </w:rPr>
            <w:delText>0</w:delText>
          </w:r>
        </w:del>
      </w:ins>
      <w:ins w:id="2889" w:author="Antoneth Macaisa" w:date="2025-05-19T16:46:00Z">
        <w:del w:id="2890" w:author="admin" w:date="2025-05-21T01:40:00Z">
          <w:r w:rsidR="000B4508" w:rsidDel="002F785A">
            <w:rPr>
              <w:rFonts w:ascii="Times New Roman" w:hAnsi="Times New Roman"/>
              <w:sz w:val="26"/>
              <w:szCs w:val="26"/>
              <w:lang w:val="en-US"/>
            </w:rPr>
            <w:delText>8</w:delText>
          </w:r>
        </w:del>
      </w:ins>
    </w:p>
    <w:p w14:paraId="2E7EFBA3" w14:textId="26801111" w:rsidR="00BE2C17" w:rsidDel="002F785A" w:rsidRDefault="00965654">
      <w:pPr>
        <w:spacing w:after="0" w:line="480" w:lineRule="auto"/>
        <w:ind w:left="1080" w:hanging="630"/>
        <w:rPr>
          <w:ins w:id="2891" w:author="Antoneth Macaisa" w:date="2025-05-07T21:04:00Z"/>
          <w:del w:id="2892" w:author="admin" w:date="2025-05-21T01:40:00Z"/>
          <w:rFonts w:ascii="Times New Roman" w:hAnsi="Times New Roman"/>
          <w:sz w:val="26"/>
          <w:szCs w:val="26"/>
          <w:lang w:val="en-US"/>
        </w:rPr>
        <w:pPrChange w:id="2893" w:author="admin" w:date="2025-05-21T03:17:00Z">
          <w:pPr/>
        </w:pPrChange>
      </w:pPr>
      <w:ins w:id="2894" w:author="Antoneth Macaisa" w:date="2025-05-19T14:04:00Z">
        <w:del w:id="2895" w:author="admin" w:date="2025-05-21T01:40:00Z">
          <w:r w:rsidDel="002F785A">
            <w:rPr>
              <w:rFonts w:ascii="Times New Roman" w:hAnsi="Times New Roman"/>
              <w:sz w:val="26"/>
              <w:szCs w:val="26"/>
              <w:lang w:val="en-US"/>
            </w:rPr>
            <w:delText>58</w:delText>
          </w:r>
          <w:r w:rsidDel="002F785A">
            <w:rPr>
              <w:rFonts w:ascii="Times New Roman" w:hAnsi="Times New Roman"/>
              <w:sz w:val="26"/>
              <w:szCs w:val="26"/>
              <w:lang w:val="en-US"/>
            </w:rPr>
            <w:tab/>
          </w:r>
        </w:del>
      </w:ins>
      <w:ins w:id="2896" w:author="Antoneth Macaisa" w:date="2025-05-07T21:04:00Z">
        <w:del w:id="2897" w:author="admin" w:date="2025-05-21T01:40:00Z">
          <w:r w:rsidR="00BE2C17" w:rsidRPr="00124B9B" w:rsidDel="002F785A">
            <w:rPr>
              <w:rFonts w:ascii="Times New Roman" w:hAnsi="Times New Roman"/>
              <w:sz w:val="26"/>
              <w:szCs w:val="26"/>
              <w:lang w:val="en-US"/>
            </w:rPr>
            <w:delText>Availability</w:delText>
          </w:r>
        </w:del>
      </w:ins>
      <w:ins w:id="2898" w:author="Antoneth Macaisa" w:date="2025-05-07T21:42:00Z">
        <w:del w:id="2899" w:author="admin" w:date="2025-05-21T01:40:00Z">
          <w:r w:rsidR="00071A7C" w:rsidDel="002F785A">
            <w:rPr>
              <w:rFonts w:ascii="Times New Roman" w:hAnsi="Times New Roman"/>
              <w:sz w:val="26"/>
              <w:szCs w:val="26"/>
              <w:lang w:val="en-US"/>
            </w:rPr>
            <w:delText xml:space="preserve"> </w:delText>
          </w:r>
        </w:del>
      </w:ins>
      <w:ins w:id="2900" w:author="Antoneth Macaisa" w:date="2025-05-07T22:04:00Z">
        <w:del w:id="2901" w:author="admin" w:date="2025-05-20T23:37:00Z">
          <w:r w:rsidR="007D7493" w:rsidDel="004623A0">
            <w:rPr>
              <w:rFonts w:ascii="Times New Roman" w:hAnsi="Times New Roman"/>
              <w:sz w:val="26"/>
              <w:szCs w:val="26"/>
              <w:lang w:val="en-US"/>
            </w:rPr>
            <w:delText>…………………</w:delText>
          </w:r>
        </w:del>
        <w:del w:id="2902" w:author="admin" w:date="2025-05-21T01:40:00Z">
          <w:r w:rsidR="007D7493" w:rsidDel="002F785A">
            <w:rPr>
              <w:rFonts w:ascii="Times New Roman" w:hAnsi="Times New Roman"/>
              <w:sz w:val="26"/>
              <w:szCs w:val="26"/>
              <w:lang w:val="en-US"/>
            </w:rPr>
            <w:delText>……………………………………</w:delText>
          </w:r>
        </w:del>
      </w:ins>
      <w:ins w:id="2903" w:author="Antoneth Macaisa" w:date="2025-05-19T14:09:00Z">
        <w:del w:id="2904" w:author="admin" w:date="2025-05-21T01:40:00Z">
          <w:r w:rsidDel="002F785A">
            <w:rPr>
              <w:rFonts w:ascii="Times New Roman" w:hAnsi="Times New Roman"/>
              <w:sz w:val="26"/>
              <w:szCs w:val="26"/>
              <w:lang w:val="en-US"/>
            </w:rPr>
            <w:delText>.</w:delText>
          </w:r>
        </w:del>
      </w:ins>
      <w:ins w:id="2905" w:author="Antoneth Macaisa" w:date="2025-05-07T22:04:00Z">
        <w:del w:id="2906" w:author="admin" w:date="2025-05-21T01:40:00Z">
          <w:r w:rsidR="007D7493" w:rsidDel="002F785A">
            <w:rPr>
              <w:rFonts w:ascii="Times New Roman" w:hAnsi="Times New Roman"/>
              <w:sz w:val="26"/>
              <w:szCs w:val="26"/>
              <w:lang w:val="en-US"/>
            </w:rPr>
            <w:delText>……..</w:delText>
          </w:r>
        </w:del>
      </w:ins>
      <w:ins w:id="2907" w:author="Antoneth Macaisa" w:date="2025-05-07T21:42:00Z">
        <w:del w:id="2908" w:author="admin" w:date="2025-05-21T01:40:00Z">
          <w:r w:rsidR="00071A7C" w:rsidDel="002F785A">
            <w:rPr>
              <w:rFonts w:ascii="Times New Roman" w:hAnsi="Times New Roman"/>
              <w:sz w:val="26"/>
              <w:szCs w:val="26"/>
              <w:lang w:val="en-US"/>
            </w:rPr>
            <w:delText>1</w:delText>
          </w:r>
        </w:del>
      </w:ins>
      <w:ins w:id="2909" w:author="Antoneth Macaisa" w:date="2025-05-19T16:21:00Z">
        <w:del w:id="2910" w:author="admin" w:date="2025-05-21T01:40:00Z">
          <w:r w:rsidR="006A5FB8" w:rsidDel="002F785A">
            <w:rPr>
              <w:rFonts w:ascii="Times New Roman" w:hAnsi="Times New Roman"/>
              <w:sz w:val="26"/>
              <w:szCs w:val="26"/>
              <w:lang w:val="en-US"/>
            </w:rPr>
            <w:delText>0</w:delText>
          </w:r>
        </w:del>
      </w:ins>
      <w:ins w:id="2911" w:author="Antoneth Macaisa" w:date="2025-05-19T16:46:00Z">
        <w:del w:id="2912" w:author="admin" w:date="2025-05-21T01:40:00Z">
          <w:r w:rsidR="000B4508" w:rsidDel="002F785A">
            <w:rPr>
              <w:rFonts w:ascii="Times New Roman" w:hAnsi="Times New Roman"/>
              <w:sz w:val="26"/>
              <w:szCs w:val="26"/>
              <w:lang w:val="en-US"/>
            </w:rPr>
            <w:delText>9</w:delText>
          </w:r>
        </w:del>
      </w:ins>
    </w:p>
    <w:p w14:paraId="588868A4" w14:textId="01F0EF60" w:rsidR="00BE2C17" w:rsidRPr="00124B9B" w:rsidDel="002F785A" w:rsidRDefault="00965654">
      <w:pPr>
        <w:spacing w:after="0" w:line="480" w:lineRule="auto"/>
        <w:ind w:left="1080" w:hanging="630"/>
        <w:rPr>
          <w:ins w:id="2913" w:author="Antoneth Macaisa" w:date="2025-05-07T21:04:00Z"/>
          <w:del w:id="2914" w:author="admin" w:date="2025-05-21T01:40:00Z"/>
          <w:rFonts w:ascii="Times New Roman" w:hAnsi="Times New Roman"/>
          <w:sz w:val="26"/>
          <w:szCs w:val="26"/>
        </w:rPr>
        <w:pPrChange w:id="2915" w:author="admin" w:date="2025-05-21T03:17:00Z">
          <w:pPr/>
        </w:pPrChange>
      </w:pPr>
      <w:ins w:id="2916" w:author="Antoneth Macaisa" w:date="2025-05-19T14:04:00Z">
        <w:del w:id="2917" w:author="admin" w:date="2025-05-21T01:40:00Z">
          <w:r w:rsidDel="002F785A">
            <w:rPr>
              <w:rFonts w:ascii="Times New Roman" w:hAnsi="Times New Roman"/>
              <w:sz w:val="26"/>
              <w:szCs w:val="26"/>
              <w:lang w:val="en-US"/>
            </w:rPr>
            <w:delText>59</w:delText>
          </w:r>
          <w:r w:rsidDel="002F785A">
            <w:rPr>
              <w:rFonts w:ascii="Times New Roman" w:hAnsi="Times New Roman"/>
              <w:sz w:val="26"/>
              <w:szCs w:val="26"/>
              <w:lang w:val="en-US"/>
            </w:rPr>
            <w:tab/>
          </w:r>
        </w:del>
      </w:ins>
      <w:ins w:id="2918" w:author="Antoneth Macaisa" w:date="2025-05-07T21:04:00Z">
        <w:del w:id="2919" w:author="admin" w:date="2025-05-21T01:40:00Z">
          <w:r w:rsidR="00BE2C17" w:rsidRPr="00124B9B" w:rsidDel="002F785A">
            <w:rPr>
              <w:rFonts w:ascii="Times New Roman" w:hAnsi="Times New Roman"/>
              <w:sz w:val="26"/>
              <w:szCs w:val="26"/>
              <w:lang w:val="en-US"/>
            </w:rPr>
            <w:delText>Availability</w:delText>
          </w:r>
        </w:del>
      </w:ins>
      <w:ins w:id="2920" w:author="Antoneth Macaisa" w:date="2025-05-07T21:42:00Z">
        <w:del w:id="2921" w:author="admin" w:date="2025-05-21T01:40:00Z">
          <w:r w:rsidR="00071A7C" w:rsidDel="002F785A">
            <w:rPr>
              <w:rFonts w:ascii="Times New Roman" w:hAnsi="Times New Roman"/>
              <w:sz w:val="26"/>
              <w:szCs w:val="26"/>
              <w:lang w:val="en-US"/>
            </w:rPr>
            <w:delText xml:space="preserve"> </w:delText>
          </w:r>
        </w:del>
      </w:ins>
      <w:ins w:id="2922" w:author="Antoneth Macaisa" w:date="2025-05-07T22:04:00Z">
        <w:del w:id="2923" w:author="admin" w:date="2025-05-20T23:37:00Z">
          <w:r w:rsidR="007D7493" w:rsidDel="004623A0">
            <w:rPr>
              <w:rFonts w:ascii="Times New Roman" w:hAnsi="Times New Roman"/>
              <w:sz w:val="26"/>
              <w:szCs w:val="26"/>
              <w:lang w:val="en-US"/>
            </w:rPr>
            <w:delText>…………………</w:delText>
          </w:r>
        </w:del>
        <w:del w:id="2924" w:author="admin" w:date="2025-05-21T01:40:00Z">
          <w:r w:rsidR="007D7493" w:rsidDel="002F785A">
            <w:rPr>
              <w:rFonts w:ascii="Times New Roman" w:hAnsi="Times New Roman"/>
              <w:sz w:val="26"/>
              <w:szCs w:val="26"/>
              <w:lang w:val="en-US"/>
            </w:rPr>
            <w:delText>……………………………………</w:delText>
          </w:r>
        </w:del>
      </w:ins>
      <w:ins w:id="2925" w:author="Antoneth Macaisa" w:date="2025-05-19T14:09:00Z">
        <w:del w:id="2926" w:author="admin" w:date="2025-05-21T01:40:00Z">
          <w:r w:rsidDel="002F785A">
            <w:rPr>
              <w:rFonts w:ascii="Times New Roman" w:hAnsi="Times New Roman"/>
              <w:sz w:val="26"/>
              <w:szCs w:val="26"/>
              <w:lang w:val="en-US"/>
            </w:rPr>
            <w:delText>.</w:delText>
          </w:r>
        </w:del>
      </w:ins>
      <w:ins w:id="2927" w:author="Antoneth Macaisa" w:date="2025-05-07T22:04:00Z">
        <w:del w:id="2928" w:author="admin" w:date="2025-05-21T01:40:00Z">
          <w:r w:rsidR="007D7493" w:rsidDel="002F785A">
            <w:rPr>
              <w:rFonts w:ascii="Times New Roman" w:hAnsi="Times New Roman"/>
              <w:sz w:val="26"/>
              <w:szCs w:val="26"/>
              <w:lang w:val="en-US"/>
            </w:rPr>
            <w:delText>……..</w:delText>
          </w:r>
        </w:del>
      </w:ins>
      <w:ins w:id="2929" w:author="Antoneth Macaisa" w:date="2025-05-07T21:42:00Z">
        <w:del w:id="2930" w:author="admin" w:date="2025-05-21T01:40:00Z">
          <w:r w:rsidR="00071A7C" w:rsidDel="002F785A">
            <w:rPr>
              <w:rFonts w:ascii="Times New Roman" w:hAnsi="Times New Roman"/>
              <w:sz w:val="26"/>
              <w:szCs w:val="26"/>
              <w:lang w:val="en-US"/>
            </w:rPr>
            <w:delText>1</w:delText>
          </w:r>
        </w:del>
      </w:ins>
      <w:ins w:id="2931" w:author="Antoneth Macaisa" w:date="2025-05-19T16:46:00Z">
        <w:del w:id="2932" w:author="admin" w:date="2025-05-21T01:40:00Z">
          <w:r w:rsidR="000B4508" w:rsidDel="002F785A">
            <w:rPr>
              <w:rFonts w:ascii="Times New Roman" w:hAnsi="Times New Roman"/>
              <w:sz w:val="26"/>
              <w:szCs w:val="26"/>
              <w:lang w:val="en-US"/>
            </w:rPr>
            <w:delText>10</w:delText>
          </w:r>
        </w:del>
      </w:ins>
    </w:p>
    <w:p w14:paraId="04233FE9" w14:textId="45C15168" w:rsidR="00BE2C17" w:rsidRPr="00124B9B" w:rsidDel="002F785A" w:rsidRDefault="00965654">
      <w:pPr>
        <w:spacing w:after="0" w:line="480" w:lineRule="auto"/>
        <w:ind w:left="1080" w:hanging="630"/>
        <w:rPr>
          <w:ins w:id="2933" w:author="Antoneth Macaisa" w:date="2025-05-07T21:04:00Z"/>
          <w:del w:id="2934" w:author="admin" w:date="2025-05-21T01:40:00Z"/>
          <w:rFonts w:ascii="Times New Roman" w:hAnsi="Times New Roman"/>
          <w:sz w:val="26"/>
          <w:szCs w:val="26"/>
          <w:lang w:val="en-US"/>
        </w:rPr>
        <w:pPrChange w:id="2935" w:author="admin" w:date="2025-05-21T03:17:00Z">
          <w:pPr/>
        </w:pPrChange>
      </w:pPr>
      <w:ins w:id="2936" w:author="Antoneth Macaisa" w:date="2025-05-19T14:05:00Z">
        <w:del w:id="2937" w:author="admin" w:date="2025-05-21T01:40:00Z">
          <w:r w:rsidDel="002F785A">
            <w:rPr>
              <w:rFonts w:ascii="Times New Roman" w:hAnsi="Times New Roman"/>
              <w:sz w:val="26"/>
              <w:szCs w:val="26"/>
              <w:lang w:val="en-US"/>
            </w:rPr>
            <w:delText>60</w:delText>
          </w:r>
          <w:r w:rsidDel="002F785A">
            <w:rPr>
              <w:rFonts w:ascii="Times New Roman" w:hAnsi="Times New Roman"/>
              <w:sz w:val="26"/>
              <w:szCs w:val="26"/>
              <w:lang w:val="en-US"/>
            </w:rPr>
            <w:tab/>
          </w:r>
        </w:del>
      </w:ins>
      <w:ins w:id="2938" w:author="Antoneth Macaisa" w:date="2025-05-07T21:04:00Z">
        <w:del w:id="2939" w:author="admin" w:date="2025-05-21T01:40:00Z">
          <w:r w:rsidR="00BE2C17" w:rsidRPr="00124B9B" w:rsidDel="002F785A">
            <w:rPr>
              <w:rFonts w:ascii="Times New Roman" w:hAnsi="Times New Roman"/>
              <w:sz w:val="26"/>
              <w:szCs w:val="26"/>
              <w:lang w:val="en-US"/>
            </w:rPr>
            <w:delText>Last Minute Discount</w:delText>
          </w:r>
        </w:del>
      </w:ins>
      <w:ins w:id="2940" w:author="Antoneth Macaisa" w:date="2025-05-07T21:42:00Z">
        <w:del w:id="2941" w:author="admin" w:date="2025-05-21T01:40:00Z">
          <w:r w:rsidR="00071A7C" w:rsidDel="002F785A">
            <w:rPr>
              <w:rFonts w:ascii="Times New Roman" w:hAnsi="Times New Roman"/>
              <w:sz w:val="26"/>
              <w:szCs w:val="26"/>
              <w:lang w:val="en-US"/>
            </w:rPr>
            <w:delText xml:space="preserve"> </w:delText>
          </w:r>
        </w:del>
      </w:ins>
      <w:ins w:id="2942" w:author="Antoneth Macaisa" w:date="2025-05-07T22:04:00Z">
        <w:del w:id="2943" w:author="admin" w:date="2025-05-21T00:08:00Z">
          <w:r w:rsidR="007D7493" w:rsidDel="00980F2B">
            <w:rPr>
              <w:rFonts w:ascii="Times New Roman" w:hAnsi="Times New Roman"/>
              <w:sz w:val="26"/>
              <w:szCs w:val="26"/>
              <w:lang w:val="en-US"/>
            </w:rPr>
            <w:delText>…………</w:delText>
          </w:r>
        </w:del>
        <w:del w:id="2944" w:author="admin" w:date="2025-05-21T01:40:00Z">
          <w:r w:rsidR="007D7493" w:rsidDel="002F785A">
            <w:rPr>
              <w:rFonts w:ascii="Times New Roman" w:hAnsi="Times New Roman"/>
              <w:sz w:val="26"/>
              <w:szCs w:val="26"/>
              <w:lang w:val="en-US"/>
            </w:rPr>
            <w:delText>…………………………………</w:delText>
          </w:r>
        </w:del>
      </w:ins>
      <w:ins w:id="2945" w:author="Antoneth Macaisa" w:date="2025-05-19T14:10:00Z">
        <w:del w:id="2946" w:author="admin" w:date="2025-05-21T01:40:00Z">
          <w:r w:rsidDel="002F785A">
            <w:rPr>
              <w:rFonts w:ascii="Times New Roman" w:hAnsi="Times New Roman"/>
              <w:sz w:val="26"/>
              <w:szCs w:val="26"/>
              <w:lang w:val="en-US"/>
            </w:rPr>
            <w:delText>.</w:delText>
          </w:r>
        </w:del>
      </w:ins>
      <w:ins w:id="2947" w:author="Antoneth Macaisa" w:date="2025-05-07T22:04:00Z">
        <w:del w:id="2948" w:author="admin" w:date="2025-05-21T01:40:00Z">
          <w:r w:rsidR="007D7493" w:rsidDel="002F785A">
            <w:rPr>
              <w:rFonts w:ascii="Times New Roman" w:hAnsi="Times New Roman"/>
              <w:sz w:val="26"/>
              <w:szCs w:val="26"/>
              <w:lang w:val="en-US"/>
            </w:rPr>
            <w:delText>……..</w:delText>
          </w:r>
        </w:del>
      </w:ins>
      <w:ins w:id="2949" w:author="Antoneth Macaisa" w:date="2025-05-07T21:42:00Z">
        <w:del w:id="2950" w:author="admin" w:date="2025-05-21T01:40:00Z">
          <w:r w:rsidR="00071A7C" w:rsidDel="002F785A">
            <w:rPr>
              <w:rFonts w:ascii="Times New Roman" w:hAnsi="Times New Roman"/>
              <w:sz w:val="26"/>
              <w:szCs w:val="26"/>
              <w:lang w:val="en-US"/>
            </w:rPr>
            <w:delText>11</w:delText>
          </w:r>
        </w:del>
      </w:ins>
      <w:ins w:id="2951" w:author="Antoneth Macaisa" w:date="2025-05-19T16:46:00Z">
        <w:del w:id="2952" w:author="admin" w:date="2025-05-21T01:40:00Z">
          <w:r w:rsidR="000B4508" w:rsidDel="002F785A">
            <w:rPr>
              <w:rFonts w:ascii="Times New Roman" w:hAnsi="Times New Roman"/>
              <w:sz w:val="26"/>
              <w:szCs w:val="26"/>
              <w:lang w:val="en-US"/>
            </w:rPr>
            <w:delText>1</w:delText>
          </w:r>
        </w:del>
      </w:ins>
    </w:p>
    <w:p w14:paraId="57578970" w14:textId="6B0F9C41" w:rsidR="00BE2C17" w:rsidRPr="00124B9B" w:rsidDel="002F785A" w:rsidRDefault="00965654">
      <w:pPr>
        <w:spacing w:after="0" w:line="480" w:lineRule="auto"/>
        <w:ind w:left="1080" w:hanging="630"/>
        <w:rPr>
          <w:ins w:id="2953" w:author="Antoneth Macaisa" w:date="2025-05-07T21:04:00Z"/>
          <w:del w:id="2954" w:author="admin" w:date="2025-05-21T01:40:00Z"/>
          <w:rFonts w:ascii="Times New Roman" w:hAnsi="Times New Roman"/>
          <w:sz w:val="26"/>
          <w:szCs w:val="26"/>
          <w:lang w:val="en-US"/>
        </w:rPr>
        <w:pPrChange w:id="2955" w:author="admin" w:date="2025-05-21T03:17:00Z">
          <w:pPr/>
        </w:pPrChange>
      </w:pPr>
      <w:ins w:id="2956" w:author="Antoneth Macaisa" w:date="2025-05-19T14:05:00Z">
        <w:del w:id="2957" w:author="admin" w:date="2025-05-21T01:40:00Z">
          <w:r w:rsidDel="002F785A">
            <w:rPr>
              <w:rFonts w:ascii="Times New Roman" w:hAnsi="Times New Roman"/>
              <w:sz w:val="26"/>
              <w:szCs w:val="26"/>
              <w:lang w:val="en-US"/>
            </w:rPr>
            <w:delText>61</w:delText>
          </w:r>
          <w:r w:rsidDel="002F785A">
            <w:rPr>
              <w:rFonts w:ascii="Times New Roman" w:hAnsi="Times New Roman"/>
              <w:sz w:val="26"/>
              <w:szCs w:val="26"/>
              <w:lang w:val="en-US"/>
            </w:rPr>
            <w:tab/>
          </w:r>
        </w:del>
      </w:ins>
      <w:ins w:id="2958" w:author="Antoneth Macaisa" w:date="2025-05-07T21:04:00Z">
        <w:del w:id="2959" w:author="admin" w:date="2025-05-21T01:40:00Z">
          <w:r w:rsidR="00BE2C17" w:rsidRPr="00124B9B" w:rsidDel="002F785A">
            <w:rPr>
              <w:rFonts w:ascii="Times New Roman" w:hAnsi="Times New Roman"/>
              <w:sz w:val="26"/>
              <w:szCs w:val="26"/>
              <w:lang w:val="en-US"/>
            </w:rPr>
            <w:delText>Earning Dashboard</w:delText>
          </w:r>
        </w:del>
      </w:ins>
      <w:ins w:id="2960" w:author="Antoneth Macaisa" w:date="2025-05-07T21:42:00Z">
        <w:del w:id="2961" w:author="admin" w:date="2025-05-21T01:40:00Z">
          <w:r w:rsidR="00071A7C" w:rsidDel="002F785A">
            <w:rPr>
              <w:rFonts w:ascii="Times New Roman" w:hAnsi="Times New Roman"/>
              <w:sz w:val="26"/>
              <w:szCs w:val="26"/>
              <w:lang w:val="en-US"/>
            </w:rPr>
            <w:delText xml:space="preserve"> </w:delText>
          </w:r>
        </w:del>
      </w:ins>
      <w:ins w:id="2962" w:author="Antoneth Macaisa" w:date="2025-05-07T22:04:00Z">
        <w:del w:id="2963" w:author="admin" w:date="2025-05-20T23:37:00Z">
          <w:r w:rsidR="007D7493" w:rsidDel="004623A0">
            <w:rPr>
              <w:rFonts w:ascii="Times New Roman" w:hAnsi="Times New Roman"/>
              <w:sz w:val="26"/>
              <w:szCs w:val="26"/>
              <w:lang w:val="en-US"/>
            </w:rPr>
            <w:delText>………………</w:delText>
          </w:r>
        </w:del>
        <w:del w:id="2964" w:author="admin" w:date="2025-05-21T01:40:00Z">
          <w:r w:rsidR="007D7493" w:rsidDel="002F785A">
            <w:rPr>
              <w:rFonts w:ascii="Times New Roman" w:hAnsi="Times New Roman"/>
              <w:sz w:val="26"/>
              <w:szCs w:val="26"/>
              <w:lang w:val="en-US"/>
            </w:rPr>
            <w:delText>………………………………</w:delText>
          </w:r>
        </w:del>
      </w:ins>
      <w:ins w:id="2965" w:author="Antoneth Macaisa" w:date="2025-05-19T14:10:00Z">
        <w:del w:id="2966" w:author="admin" w:date="2025-05-21T01:40:00Z">
          <w:r w:rsidDel="002F785A">
            <w:rPr>
              <w:rFonts w:ascii="Times New Roman" w:hAnsi="Times New Roman"/>
              <w:sz w:val="26"/>
              <w:szCs w:val="26"/>
              <w:lang w:val="en-US"/>
            </w:rPr>
            <w:delText>.</w:delText>
          </w:r>
        </w:del>
      </w:ins>
      <w:ins w:id="2967" w:author="Antoneth Macaisa" w:date="2025-05-07T22:04:00Z">
        <w:del w:id="2968" w:author="admin" w:date="2025-05-21T01:40:00Z">
          <w:r w:rsidR="007D7493" w:rsidDel="002F785A">
            <w:rPr>
              <w:rFonts w:ascii="Times New Roman" w:hAnsi="Times New Roman"/>
              <w:sz w:val="26"/>
              <w:szCs w:val="26"/>
              <w:lang w:val="en-US"/>
            </w:rPr>
            <w:delText>……..</w:delText>
          </w:r>
        </w:del>
      </w:ins>
      <w:ins w:id="2969" w:author="Antoneth Macaisa" w:date="2025-05-07T21:42:00Z">
        <w:del w:id="2970" w:author="admin" w:date="2025-05-21T01:40:00Z">
          <w:r w:rsidR="00071A7C" w:rsidDel="002F785A">
            <w:rPr>
              <w:rFonts w:ascii="Times New Roman" w:hAnsi="Times New Roman"/>
              <w:sz w:val="26"/>
              <w:szCs w:val="26"/>
              <w:lang w:val="en-US"/>
            </w:rPr>
            <w:delText>1</w:delText>
          </w:r>
        </w:del>
      </w:ins>
      <w:ins w:id="2971" w:author="Antoneth Macaisa" w:date="2025-05-07T21:56:00Z">
        <w:del w:id="2972" w:author="admin" w:date="2025-05-21T01:40:00Z">
          <w:r w:rsidR="007D7493" w:rsidDel="002F785A">
            <w:rPr>
              <w:rFonts w:ascii="Times New Roman" w:hAnsi="Times New Roman"/>
              <w:sz w:val="26"/>
              <w:szCs w:val="26"/>
              <w:lang w:val="en-US"/>
            </w:rPr>
            <w:delText>1</w:delText>
          </w:r>
        </w:del>
      </w:ins>
      <w:ins w:id="2973" w:author="Antoneth Macaisa" w:date="2025-05-19T16:21:00Z">
        <w:del w:id="2974" w:author="admin" w:date="2025-05-21T01:40:00Z">
          <w:r w:rsidR="006A5FB8" w:rsidDel="002F785A">
            <w:rPr>
              <w:rFonts w:ascii="Times New Roman" w:hAnsi="Times New Roman"/>
              <w:sz w:val="26"/>
              <w:szCs w:val="26"/>
              <w:lang w:val="en-US"/>
            </w:rPr>
            <w:delText>1</w:delText>
          </w:r>
        </w:del>
      </w:ins>
    </w:p>
    <w:p w14:paraId="54406594" w14:textId="4803505C" w:rsidR="00BE2C17" w:rsidRPr="00124B9B" w:rsidDel="002F785A" w:rsidRDefault="00965654">
      <w:pPr>
        <w:spacing w:after="0" w:line="480" w:lineRule="auto"/>
        <w:ind w:left="1080" w:hanging="630"/>
        <w:rPr>
          <w:ins w:id="2975" w:author="Antoneth Macaisa" w:date="2025-05-07T21:04:00Z"/>
          <w:del w:id="2976" w:author="admin" w:date="2025-05-21T01:40:00Z"/>
          <w:rFonts w:ascii="Times New Roman" w:hAnsi="Times New Roman"/>
          <w:sz w:val="26"/>
          <w:szCs w:val="26"/>
          <w:lang w:val="en-US"/>
        </w:rPr>
        <w:pPrChange w:id="2977" w:author="admin" w:date="2025-05-21T03:17:00Z">
          <w:pPr/>
        </w:pPrChange>
      </w:pPr>
      <w:ins w:id="2978" w:author="Antoneth Macaisa" w:date="2025-05-19T14:05:00Z">
        <w:del w:id="2979" w:author="admin" w:date="2025-05-21T01:40:00Z">
          <w:r w:rsidDel="002F785A">
            <w:rPr>
              <w:rFonts w:ascii="Times New Roman" w:hAnsi="Times New Roman"/>
              <w:sz w:val="26"/>
              <w:szCs w:val="26"/>
              <w:lang w:val="en-US"/>
            </w:rPr>
            <w:delText>62</w:delText>
          </w:r>
          <w:r w:rsidDel="002F785A">
            <w:rPr>
              <w:rFonts w:ascii="Times New Roman" w:hAnsi="Times New Roman"/>
              <w:sz w:val="26"/>
              <w:szCs w:val="26"/>
              <w:lang w:val="en-US"/>
            </w:rPr>
            <w:tab/>
          </w:r>
        </w:del>
      </w:ins>
      <w:ins w:id="2980" w:author="Antoneth Macaisa" w:date="2025-05-07T21:04:00Z">
        <w:del w:id="2981" w:author="admin" w:date="2025-05-21T01:40:00Z">
          <w:r w:rsidR="00BE2C17" w:rsidRPr="00124B9B" w:rsidDel="002F785A">
            <w:rPr>
              <w:rFonts w:ascii="Times New Roman" w:hAnsi="Times New Roman"/>
              <w:sz w:val="26"/>
              <w:szCs w:val="26"/>
              <w:lang w:val="en-US"/>
            </w:rPr>
            <w:delText>Year to Date Sum</w:delText>
          </w:r>
        </w:del>
        <w:del w:id="2982" w:author="admin" w:date="2025-05-20T23:37:00Z">
          <w:r w:rsidR="00BE2C17" w:rsidRPr="00124B9B" w:rsidDel="004623A0">
            <w:rPr>
              <w:rFonts w:ascii="Times New Roman" w:hAnsi="Times New Roman"/>
              <w:sz w:val="26"/>
              <w:szCs w:val="26"/>
              <w:lang w:val="en-US"/>
            </w:rPr>
            <w:delText>mary</w:delText>
          </w:r>
        </w:del>
      </w:ins>
      <w:ins w:id="2983" w:author="Antoneth Macaisa" w:date="2025-05-07T21:43:00Z">
        <w:del w:id="2984" w:author="admin" w:date="2025-05-20T23:37:00Z">
          <w:r w:rsidR="00071A7C" w:rsidDel="004623A0">
            <w:rPr>
              <w:rFonts w:ascii="Times New Roman" w:hAnsi="Times New Roman"/>
              <w:sz w:val="26"/>
              <w:szCs w:val="26"/>
              <w:lang w:val="en-US"/>
            </w:rPr>
            <w:delText xml:space="preserve"> </w:delText>
          </w:r>
        </w:del>
      </w:ins>
      <w:ins w:id="2985" w:author="Antoneth Macaisa" w:date="2025-05-07T22:05:00Z">
        <w:del w:id="2986" w:author="admin" w:date="2025-05-21T01:40:00Z">
          <w:r w:rsidR="00302815" w:rsidDel="002F785A">
            <w:rPr>
              <w:rFonts w:ascii="Times New Roman" w:hAnsi="Times New Roman"/>
              <w:sz w:val="26"/>
              <w:szCs w:val="26"/>
              <w:lang w:val="en-US"/>
            </w:rPr>
            <w:delText>……………………………………………</w:delText>
          </w:r>
        </w:del>
      </w:ins>
      <w:ins w:id="2987" w:author="Antoneth Macaisa" w:date="2025-05-19T14:10:00Z">
        <w:del w:id="2988" w:author="admin" w:date="2025-05-21T01:40:00Z">
          <w:r w:rsidDel="002F785A">
            <w:rPr>
              <w:rFonts w:ascii="Times New Roman" w:hAnsi="Times New Roman"/>
              <w:sz w:val="26"/>
              <w:szCs w:val="26"/>
              <w:lang w:val="en-US"/>
            </w:rPr>
            <w:delText>.</w:delText>
          </w:r>
        </w:del>
      </w:ins>
      <w:ins w:id="2989" w:author="Antoneth Macaisa" w:date="2025-05-07T22:05:00Z">
        <w:del w:id="2990" w:author="admin" w:date="2025-05-21T01:40:00Z">
          <w:r w:rsidR="00302815" w:rsidDel="002F785A">
            <w:rPr>
              <w:rFonts w:ascii="Times New Roman" w:hAnsi="Times New Roman"/>
              <w:sz w:val="26"/>
              <w:szCs w:val="26"/>
              <w:lang w:val="en-US"/>
            </w:rPr>
            <w:delText>……</w:delText>
          </w:r>
        </w:del>
      </w:ins>
      <w:ins w:id="2991" w:author="Antoneth Macaisa" w:date="2025-05-07T21:43:00Z">
        <w:del w:id="2992" w:author="admin" w:date="2025-05-21T01:40:00Z">
          <w:r w:rsidR="00071A7C" w:rsidDel="002F785A">
            <w:rPr>
              <w:rFonts w:ascii="Times New Roman" w:hAnsi="Times New Roman"/>
              <w:sz w:val="26"/>
              <w:szCs w:val="26"/>
              <w:lang w:val="en-US"/>
            </w:rPr>
            <w:delText>1</w:delText>
          </w:r>
        </w:del>
      </w:ins>
      <w:ins w:id="2993" w:author="Antoneth Macaisa" w:date="2025-05-19T16:20:00Z">
        <w:del w:id="2994" w:author="admin" w:date="2025-05-21T01:40:00Z">
          <w:r w:rsidR="006A5FB8" w:rsidDel="002F785A">
            <w:rPr>
              <w:rFonts w:ascii="Times New Roman" w:hAnsi="Times New Roman"/>
              <w:sz w:val="26"/>
              <w:szCs w:val="26"/>
              <w:lang w:val="en-US"/>
            </w:rPr>
            <w:delText>1</w:delText>
          </w:r>
        </w:del>
      </w:ins>
      <w:ins w:id="2995" w:author="Antoneth Macaisa" w:date="2025-05-19T16:46:00Z">
        <w:del w:id="2996" w:author="admin" w:date="2025-05-21T01:40:00Z">
          <w:r w:rsidR="000B4508" w:rsidDel="002F785A">
            <w:rPr>
              <w:rFonts w:ascii="Times New Roman" w:hAnsi="Times New Roman"/>
              <w:sz w:val="26"/>
              <w:szCs w:val="26"/>
              <w:lang w:val="en-US"/>
            </w:rPr>
            <w:delText>2</w:delText>
          </w:r>
        </w:del>
      </w:ins>
    </w:p>
    <w:p w14:paraId="4585BB14" w14:textId="754B5602" w:rsidR="00BE2C17" w:rsidRPr="00124B9B" w:rsidDel="002F785A" w:rsidRDefault="00965654">
      <w:pPr>
        <w:spacing w:after="0" w:line="480" w:lineRule="auto"/>
        <w:ind w:left="1080" w:hanging="630"/>
        <w:rPr>
          <w:ins w:id="2997" w:author="Antoneth Macaisa" w:date="2025-05-07T21:04:00Z"/>
          <w:del w:id="2998" w:author="admin" w:date="2025-05-21T01:40:00Z"/>
          <w:rFonts w:ascii="Times New Roman" w:hAnsi="Times New Roman"/>
          <w:sz w:val="26"/>
          <w:szCs w:val="26"/>
        </w:rPr>
        <w:pPrChange w:id="2999" w:author="admin" w:date="2025-05-21T03:17:00Z">
          <w:pPr/>
        </w:pPrChange>
      </w:pPr>
      <w:ins w:id="3000" w:author="Antoneth Macaisa" w:date="2025-05-19T14:05:00Z">
        <w:del w:id="3001" w:author="admin" w:date="2025-05-21T01:40:00Z">
          <w:r w:rsidDel="002F785A">
            <w:rPr>
              <w:rFonts w:ascii="Times New Roman" w:hAnsi="Times New Roman"/>
              <w:sz w:val="26"/>
              <w:szCs w:val="26"/>
              <w:lang w:val="en-US"/>
            </w:rPr>
            <w:delText>63</w:delText>
          </w:r>
          <w:r w:rsidDel="002F785A">
            <w:rPr>
              <w:rFonts w:ascii="Times New Roman" w:hAnsi="Times New Roman"/>
              <w:sz w:val="26"/>
              <w:szCs w:val="26"/>
              <w:lang w:val="en-US"/>
            </w:rPr>
            <w:tab/>
          </w:r>
        </w:del>
      </w:ins>
      <w:ins w:id="3002" w:author="Antoneth Macaisa" w:date="2025-05-07T21:04:00Z">
        <w:del w:id="3003" w:author="admin" w:date="2025-05-21T01:40:00Z">
          <w:r w:rsidR="00BE2C17" w:rsidRPr="00124B9B" w:rsidDel="002F785A">
            <w:rPr>
              <w:rFonts w:ascii="Times New Roman" w:hAnsi="Times New Roman"/>
              <w:sz w:val="26"/>
              <w:szCs w:val="26"/>
              <w:lang w:val="en-US"/>
            </w:rPr>
            <w:delText>Admin Dashboard</w:delText>
          </w:r>
        </w:del>
      </w:ins>
      <w:ins w:id="3004" w:author="Antoneth Macaisa" w:date="2025-05-07T21:43:00Z">
        <w:del w:id="3005" w:author="admin" w:date="2025-05-21T01:40:00Z">
          <w:r w:rsidR="00071A7C" w:rsidDel="002F785A">
            <w:rPr>
              <w:rFonts w:ascii="Times New Roman" w:hAnsi="Times New Roman"/>
              <w:sz w:val="26"/>
              <w:szCs w:val="26"/>
              <w:lang w:val="en-US"/>
            </w:rPr>
            <w:delText xml:space="preserve"> </w:delText>
          </w:r>
        </w:del>
      </w:ins>
      <w:ins w:id="3006" w:author="Antoneth Macaisa" w:date="2025-05-07T22:05:00Z">
        <w:del w:id="3007" w:author="admin" w:date="2025-05-20T23:37:00Z">
          <w:r w:rsidR="00302815" w:rsidDel="004623A0">
            <w:rPr>
              <w:rFonts w:ascii="Times New Roman" w:hAnsi="Times New Roman"/>
              <w:sz w:val="26"/>
              <w:szCs w:val="26"/>
              <w:lang w:val="en-US"/>
            </w:rPr>
            <w:delText>…………………</w:delText>
          </w:r>
        </w:del>
        <w:del w:id="3008" w:author="admin" w:date="2025-05-21T01:40:00Z">
          <w:r w:rsidR="00302815" w:rsidDel="002F785A">
            <w:rPr>
              <w:rFonts w:ascii="Times New Roman" w:hAnsi="Times New Roman"/>
              <w:sz w:val="26"/>
              <w:szCs w:val="26"/>
              <w:lang w:val="en-US"/>
            </w:rPr>
            <w:delText>…………………………………</w:delText>
          </w:r>
        </w:del>
      </w:ins>
      <w:ins w:id="3009" w:author="Antoneth Macaisa" w:date="2025-05-19T14:10:00Z">
        <w:del w:id="3010" w:author="admin" w:date="2025-05-21T01:40:00Z">
          <w:r w:rsidDel="002F785A">
            <w:rPr>
              <w:rFonts w:ascii="Times New Roman" w:hAnsi="Times New Roman"/>
              <w:sz w:val="26"/>
              <w:szCs w:val="26"/>
              <w:lang w:val="en-US"/>
            </w:rPr>
            <w:delText>.</w:delText>
          </w:r>
        </w:del>
      </w:ins>
      <w:ins w:id="3011" w:author="Antoneth Macaisa" w:date="2025-05-07T22:05:00Z">
        <w:del w:id="3012" w:author="admin" w:date="2025-05-21T01:40:00Z">
          <w:r w:rsidR="00302815" w:rsidDel="002F785A">
            <w:rPr>
              <w:rFonts w:ascii="Times New Roman" w:hAnsi="Times New Roman"/>
              <w:sz w:val="26"/>
              <w:szCs w:val="26"/>
              <w:lang w:val="en-US"/>
            </w:rPr>
            <w:delText>…</w:delText>
          </w:r>
        </w:del>
      </w:ins>
      <w:ins w:id="3013" w:author="Antoneth Macaisa" w:date="2025-05-07T21:43:00Z">
        <w:del w:id="3014" w:author="admin" w:date="2025-05-21T01:40:00Z">
          <w:r w:rsidR="00071A7C" w:rsidDel="002F785A">
            <w:rPr>
              <w:rFonts w:ascii="Times New Roman" w:hAnsi="Times New Roman"/>
              <w:sz w:val="26"/>
              <w:szCs w:val="26"/>
              <w:lang w:val="en-US"/>
            </w:rPr>
            <w:delText>1</w:delText>
          </w:r>
        </w:del>
      </w:ins>
      <w:ins w:id="3015" w:author="Antoneth Macaisa" w:date="2025-05-19T16:20:00Z">
        <w:del w:id="3016" w:author="admin" w:date="2025-05-21T01:40:00Z">
          <w:r w:rsidR="006A5FB8" w:rsidDel="002F785A">
            <w:rPr>
              <w:rFonts w:ascii="Times New Roman" w:hAnsi="Times New Roman"/>
              <w:sz w:val="26"/>
              <w:szCs w:val="26"/>
              <w:lang w:val="en-US"/>
            </w:rPr>
            <w:delText>1</w:delText>
          </w:r>
        </w:del>
      </w:ins>
      <w:ins w:id="3017" w:author="Antoneth Macaisa" w:date="2025-05-19T16:45:00Z">
        <w:del w:id="3018" w:author="admin" w:date="2025-05-21T01:40:00Z">
          <w:r w:rsidR="000B4508" w:rsidDel="002F785A">
            <w:rPr>
              <w:rFonts w:ascii="Times New Roman" w:hAnsi="Times New Roman"/>
              <w:sz w:val="26"/>
              <w:szCs w:val="26"/>
              <w:lang w:val="en-US"/>
            </w:rPr>
            <w:delText>3</w:delText>
          </w:r>
        </w:del>
      </w:ins>
    </w:p>
    <w:p w14:paraId="3666BFB7" w14:textId="2B477A4E" w:rsidR="00BE2C17" w:rsidRPr="00124B9B" w:rsidDel="002F785A" w:rsidRDefault="00965654">
      <w:pPr>
        <w:spacing w:after="0" w:line="480" w:lineRule="auto"/>
        <w:ind w:left="1080" w:hanging="630"/>
        <w:rPr>
          <w:ins w:id="3019" w:author="Antoneth Macaisa" w:date="2025-05-07T21:04:00Z"/>
          <w:del w:id="3020" w:author="admin" w:date="2025-05-21T01:40:00Z"/>
          <w:rFonts w:ascii="Times New Roman" w:hAnsi="Times New Roman"/>
          <w:sz w:val="26"/>
          <w:szCs w:val="26"/>
          <w:lang w:val="en-US"/>
        </w:rPr>
        <w:pPrChange w:id="3021" w:author="admin" w:date="2025-05-21T03:17:00Z">
          <w:pPr/>
        </w:pPrChange>
      </w:pPr>
      <w:ins w:id="3022" w:author="Antoneth Macaisa" w:date="2025-05-19T14:05:00Z">
        <w:del w:id="3023" w:author="admin" w:date="2025-05-21T01:40:00Z">
          <w:r w:rsidDel="002F785A">
            <w:rPr>
              <w:rFonts w:ascii="Times New Roman" w:hAnsi="Times New Roman"/>
              <w:sz w:val="26"/>
              <w:szCs w:val="26"/>
              <w:lang w:val="en-US"/>
            </w:rPr>
            <w:delText>64</w:delText>
          </w:r>
          <w:r w:rsidDel="002F785A">
            <w:rPr>
              <w:rFonts w:ascii="Times New Roman" w:hAnsi="Times New Roman"/>
              <w:sz w:val="26"/>
              <w:szCs w:val="26"/>
              <w:lang w:val="en-US"/>
            </w:rPr>
            <w:tab/>
          </w:r>
        </w:del>
      </w:ins>
      <w:ins w:id="3024" w:author="Antoneth Macaisa" w:date="2025-05-07T21:04:00Z">
        <w:del w:id="3025" w:author="admin" w:date="2025-05-21T01:40:00Z">
          <w:r w:rsidR="00BE2C17" w:rsidRPr="00124B9B" w:rsidDel="002F785A">
            <w:rPr>
              <w:rFonts w:ascii="Times New Roman" w:hAnsi="Times New Roman"/>
              <w:sz w:val="26"/>
              <w:szCs w:val="26"/>
              <w:lang w:val="en-US"/>
            </w:rPr>
            <w:delText>User Management</w:delText>
          </w:r>
        </w:del>
      </w:ins>
      <w:ins w:id="3026" w:author="Antoneth Macaisa" w:date="2025-05-07T21:43:00Z">
        <w:del w:id="3027" w:author="admin" w:date="2025-05-21T01:40:00Z">
          <w:r w:rsidR="00071A7C" w:rsidDel="002F785A">
            <w:rPr>
              <w:rFonts w:ascii="Times New Roman" w:hAnsi="Times New Roman"/>
              <w:sz w:val="26"/>
              <w:szCs w:val="26"/>
              <w:lang w:val="en-US"/>
            </w:rPr>
            <w:delText xml:space="preserve"> </w:delText>
          </w:r>
        </w:del>
      </w:ins>
      <w:ins w:id="3028" w:author="Antoneth Macaisa" w:date="2025-05-07T22:05:00Z">
        <w:del w:id="3029" w:author="admin" w:date="2025-05-20T23:37:00Z">
          <w:r w:rsidR="00302815" w:rsidDel="004623A0">
            <w:rPr>
              <w:rFonts w:ascii="Times New Roman" w:hAnsi="Times New Roman"/>
              <w:sz w:val="26"/>
              <w:szCs w:val="26"/>
              <w:lang w:val="en-US"/>
            </w:rPr>
            <w:delText>………………………</w:delText>
          </w:r>
        </w:del>
        <w:del w:id="3030" w:author="admin" w:date="2025-05-21T01:40:00Z">
          <w:r w:rsidR="00302815" w:rsidDel="002F785A">
            <w:rPr>
              <w:rFonts w:ascii="Times New Roman" w:hAnsi="Times New Roman"/>
              <w:sz w:val="26"/>
              <w:szCs w:val="26"/>
              <w:lang w:val="en-US"/>
            </w:rPr>
            <w:delText>……………………………</w:delText>
          </w:r>
        </w:del>
      </w:ins>
      <w:ins w:id="3031" w:author="Antoneth Macaisa" w:date="2025-05-19T14:10:00Z">
        <w:del w:id="3032" w:author="admin" w:date="2025-05-21T01:40:00Z">
          <w:r w:rsidDel="002F785A">
            <w:rPr>
              <w:rFonts w:ascii="Times New Roman" w:hAnsi="Times New Roman"/>
              <w:sz w:val="26"/>
              <w:szCs w:val="26"/>
              <w:lang w:val="en-US"/>
            </w:rPr>
            <w:delText>.</w:delText>
          </w:r>
        </w:del>
      </w:ins>
      <w:ins w:id="3033" w:author="Antoneth Macaisa" w:date="2025-05-07T22:05:00Z">
        <w:del w:id="3034" w:author="admin" w:date="2025-05-21T01:40:00Z">
          <w:r w:rsidR="00302815" w:rsidDel="002F785A">
            <w:rPr>
              <w:rFonts w:ascii="Times New Roman" w:hAnsi="Times New Roman"/>
              <w:sz w:val="26"/>
              <w:szCs w:val="26"/>
              <w:lang w:val="en-US"/>
            </w:rPr>
            <w:delText>…</w:delText>
          </w:r>
        </w:del>
      </w:ins>
      <w:ins w:id="3035" w:author="Antoneth Macaisa" w:date="2025-05-07T21:43:00Z">
        <w:del w:id="3036" w:author="admin" w:date="2025-05-21T01:40:00Z">
          <w:r w:rsidR="00071A7C" w:rsidDel="002F785A">
            <w:rPr>
              <w:rFonts w:ascii="Times New Roman" w:hAnsi="Times New Roman"/>
              <w:sz w:val="26"/>
              <w:szCs w:val="26"/>
              <w:lang w:val="en-US"/>
            </w:rPr>
            <w:delText>1</w:delText>
          </w:r>
        </w:del>
      </w:ins>
      <w:ins w:id="3037" w:author="Antoneth Macaisa" w:date="2025-05-19T16:20:00Z">
        <w:del w:id="3038" w:author="admin" w:date="2025-05-21T01:40:00Z">
          <w:r w:rsidR="004218E0" w:rsidDel="002F785A">
            <w:rPr>
              <w:rFonts w:ascii="Times New Roman" w:hAnsi="Times New Roman"/>
              <w:sz w:val="26"/>
              <w:szCs w:val="26"/>
              <w:lang w:val="en-US"/>
            </w:rPr>
            <w:delText>1</w:delText>
          </w:r>
        </w:del>
      </w:ins>
      <w:ins w:id="3039" w:author="Antoneth Macaisa" w:date="2025-05-19T16:45:00Z">
        <w:del w:id="3040" w:author="admin" w:date="2025-05-21T01:40:00Z">
          <w:r w:rsidR="000B4508" w:rsidDel="002F785A">
            <w:rPr>
              <w:rFonts w:ascii="Times New Roman" w:hAnsi="Times New Roman"/>
              <w:sz w:val="26"/>
              <w:szCs w:val="26"/>
              <w:lang w:val="en-US"/>
            </w:rPr>
            <w:delText>4</w:delText>
          </w:r>
        </w:del>
      </w:ins>
    </w:p>
    <w:p w14:paraId="1ED593F8" w14:textId="5EDCC017" w:rsidR="00BE2C17" w:rsidRPr="00124B9B" w:rsidDel="002F785A" w:rsidRDefault="00965654">
      <w:pPr>
        <w:spacing w:after="0" w:line="480" w:lineRule="auto"/>
        <w:ind w:left="1080" w:hanging="630"/>
        <w:rPr>
          <w:ins w:id="3041" w:author="Antoneth Macaisa" w:date="2025-05-07T21:04:00Z"/>
          <w:del w:id="3042" w:author="admin" w:date="2025-05-21T01:40:00Z"/>
          <w:rFonts w:ascii="Times New Roman" w:hAnsi="Times New Roman"/>
          <w:sz w:val="26"/>
          <w:szCs w:val="26"/>
          <w:lang w:val="en-US"/>
        </w:rPr>
        <w:pPrChange w:id="3043" w:author="admin" w:date="2025-05-21T03:17:00Z">
          <w:pPr/>
        </w:pPrChange>
      </w:pPr>
      <w:ins w:id="3044" w:author="Antoneth Macaisa" w:date="2025-05-19T14:05:00Z">
        <w:del w:id="3045" w:author="admin" w:date="2025-05-21T01:40:00Z">
          <w:r w:rsidDel="002F785A">
            <w:rPr>
              <w:rFonts w:ascii="Times New Roman" w:hAnsi="Times New Roman"/>
              <w:sz w:val="26"/>
              <w:szCs w:val="26"/>
              <w:lang w:val="en-US"/>
            </w:rPr>
            <w:lastRenderedPageBreak/>
            <w:delText>65</w:delText>
          </w:r>
          <w:r w:rsidDel="002F785A">
            <w:rPr>
              <w:rFonts w:ascii="Times New Roman" w:hAnsi="Times New Roman"/>
              <w:sz w:val="26"/>
              <w:szCs w:val="26"/>
              <w:lang w:val="en-US"/>
            </w:rPr>
            <w:tab/>
          </w:r>
        </w:del>
      </w:ins>
      <w:ins w:id="3046" w:author="Antoneth Macaisa" w:date="2025-05-07T21:04:00Z">
        <w:del w:id="3047" w:author="admin" w:date="2025-05-21T01:40:00Z">
          <w:r w:rsidR="00BE2C17" w:rsidRPr="00124B9B" w:rsidDel="002F785A">
            <w:rPr>
              <w:rFonts w:ascii="Times New Roman" w:hAnsi="Times New Roman"/>
              <w:sz w:val="26"/>
              <w:szCs w:val="26"/>
              <w:lang w:val="en-US"/>
            </w:rPr>
            <w:delText>Analytics and Insights</w:delText>
          </w:r>
        </w:del>
      </w:ins>
      <w:ins w:id="3048" w:author="Antoneth Macaisa" w:date="2025-05-07T21:43:00Z">
        <w:del w:id="3049" w:author="admin" w:date="2025-05-21T01:40:00Z">
          <w:r w:rsidR="00071A7C" w:rsidDel="002F785A">
            <w:rPr>
              <w:rFonts w:ascii="Times New Roman" w:hAnsi="Times New Roman"/>
              <w:sz w:val="26"/>
              <w:szCs w:val="26"/>
              <w:lang w:val="en-US"/>
            </w:rPr>
            <w:delText xml:space="preserve"> </w:delText>
          </w:r>
        </w:del>
      </w:ins>
      <w:ins w:id="3050" w:author="Antoneth Macaisa" w:date="2025-05-07T22:05:00Z">
        <w:del w:id="3051" w:author="admin" w:date="2025-05-20T23:37:00Z">
          <w:r w:rsidR="00302815" w:rsidDel="004623A0">
            <w:rPr>
              <w:rFonts w:ascii="Times New Roman" w:hAnsi="Times New Roman"/>
              <w:sz w:val="26"/>
              <w:szCs w:val="26"/>
              <w:lang w:val="en-US"/>
            </w:rPr>
            <w:delText>…………………</w:delText>
          </w:r>
        </w:del>
        <w:del w:id="3052" w:author="admin" w:date="2025-05-21T01:40:00Z">
          <w:r w:rsidR="00302815" w:rsidDel="002F785A">
            <w:rPr>
              <w:rFonts w:ascii="Times New Roman" w:hAnsi="Times New Roman"/>
              <w:sz w:val="26"/>
              <w:szCs w:val="26"/>
              <w:lang w:val="en-US"/>
            </w:rPr>
            <w:delText>………………………………</w:delText>
          </w:r>
        </w:del>
      </w:ins>
      <w:ins w:id="3053" w:author="Antoneth Macaisa" w:date="2025-05-19T14:06:00Z">
        <w:del w:id="3054" w:author="admin" w:date="2025-05-21T01:40:00Z">
          <w:r w:rsidDel="002F785A">
            <w:rPr>
              <w:rFonts w:ascii="Times New Roman" w:hAnsi="Times New Roman"/>
              <w:sz w:val="26"/>
              <w:szCs w:val="26"/>
              <w:lang w:val="en-US"/>
            </w:rPr>
            <w:delText>...</w:delText>
          </w:r>
        </w:del>
      </w:ins>
      <w:ins w:id="3055" w:author="Antoneth Macaisa" w:date="2025-05-07T21:43:00Z">
        <w:del w:id="3056" w:author="admin" w:date="2025-05-21T01:40:00Z">
          <w:r w:rsidR="00071A7C" w:rsidDel="002F785A">
            <w:rPr>
              <w:rFonts w:ascii="Times New Roman" w:hAnsi="Times New Roman"/>
              <w:sz w:val="26"/>
              <w:szCs w:val="26"/>
              <w:lang w:val="en-US"/>
            </w:rPr>
            <w:delText>1</w:delText>
          </w:r>
        </w:del>
      </w:ins>
      <w:ins w:id="3057" w:author="Antoneth Macaisa" w:date="2025-05-19T16:20:00Z">
        <w:del w:id="3058" w:author="admin" w:date="2025-05-21T01:40:00Z">
          <w:r w:rsidR="004218E0" w:rsidDel="002F785A">
            <w:rPr>
              <w:rFonts w:ascii="Times New Roman" w:hAnsi="Times New Roman"/>
              <w:sz w:val="26"/>
              <w:szCs w:val="26"/>
              <w:lang w:val="en-US"/>
            </w:rPr>
            <w:delText>1</w:delText>
          </w:r>
        </w:del>
      </w:ins>
      <w:ins w:id="3059" w:author="Antoneth Macaisa" w:date="2025-05-19T16:45:00Z">
        <w:del w:id="3060" w:author="admin" w:date="2025-05-21T01:40:00Z">
          <w:r w:rsidR="000B4508" w:rsidDel="002F785A">
            <w:rPr>
              <w:rFonts w:ascii="Times New Roman" w:hAnsi="Times New Roman"/>
              <w:sz w:val="26"/>
              <w:szCs w:val="26"/>
              <w:lang w:val="en-US"/>
            </w:rPr>
            <w:delText>5</w:delText>
          </w:r>
        </w:del>
      </w:ins>
    </w:p>
    <w:p w14:paraId="029A4553" w14:textId="6A128DEB" w:rsidR="00BE2C17" w:rsidRPr="00124B9B" w:rsidDel="002F785A" w:rsidRDefault="00965654">
      <w:pPr>
        <w:spacing w:after="0" w:line="480" w:lineRule="auto"/>
        <w:ind w:left="1080" w:hanging="630"/>
        <w:rPr>
          <w:ins w:id="3061" w:author="Antoneth Macaisa" w:date="2025-05-07T21:04:00Z"/>
          <w:del w:id="3062" w:author="admin" w:date="2025-05-21T01:40:00Z"/>
          <w:rFonts w:ascii="Times New Roman" w:hAnsi="Times New Roman"/>
          <w:sz w:val="26"/>
          <w:szCs w:val="26"/>
          <w:lang w:val="en-US"/>
        </w:rPr>
        <w:pPrChange w:id="3063" w:author="admin" w:date="2025-05-21T03:17:00Z">
          <w:pPr/>
        </w:pPrChange>
      </w:pPr>
      <w:ins w:id="3064" w:author="Antoneth Macaisa" w:date="2025-05-19T14:05:00Z">
        <w:del w:id="3065" w:author="admin" w:date="2025-05-21T01:40:00Z">
          <w:r w:rsidDel="002F785A">
            <w:rPr>
              <w:rFonts w:ascii="Times New Roman" w:hAnsi="Times New Roman"/>
              <w:sz w:val="26"/>
              <w:szCs w:val="26"/>
              <w:lang w:val="en-US"/>
            </w:rPr>
            <w:delText>66</w:delText>
          </w:r>
          <w:r w:rsidDel="002F785A">
            <w:rPr>
              <w:rFonts w:ascii="Times New Roman" w:hAnsi="Times New Roman"/>
              <w:sz w:val="26"/>
              <w:szCs w:val="26"/>
              <w:lang w:val="en-US"/>
            </w:rPr>
            <w:tab/>
          </w:r>
        </w:del>
      </w:ins>
      <w:ins w:id="3066" w:author="Antoneth Macaisa" w:date="2025-05-07T21:04:00Z">
        <w:del w:id="3067" w:author="admin" w:date="2025-05-21T01:40:00Z">
          <w:r w:rsidR="00BE2C17" w:rsidRPr="00124B9B" w:rsidDel="002F785A">
            <w:rPr>
              <w:rFonts w:ascii="Times New Roman" w:hAnsi="Times New Roman"/>
              <w:sz w:val="26"/>
              <w:szCs w:val="26"/>
              <w:lang w:val="en-US"/>
            </w:rPr>
            <w:delText>Create Ads</w:delText>
          </w:r>
        </w:del>
      </w:ins>
      <w:ins w:id="3068" w:author="Antoneth Macaisa" w:date="2025-05-07T21:43:00Z">
        <w:del w:id="3069" w:author="admin" w:date="2025-05-21T01:40:00Z">
          <w:r w:rsidR="00071A7C" w:rsidDel="002F785A">
            <w:rPr>
              <w:rFonts w:ascii="Times New Roman" w:hAnsi="Times New Roman"/>
              <w:sz w:val="26"/>
              <w:szCs w:val="26"/>
              <w:lang w:val="en-US"/>
            </w:rPr>
            <w:delText xml:space="preserve"> </w:delText>
          </w:r>
        </w:del>
      </w:ins>
      <w:ins w:id="3070" w:author="Antoneth Macaisa" w:date="2025-05-07T22:05:00Z">
        <w:del w:id="3071" w:author="admin" w:date="2025-05-20T23:37:00Z">
          <w:r w:rsidR="00302815" w:rsidDel="004623A0">
            <w:rPr>
              <w:rFonts w:ascii="Times New Roman" w:hAnsi="Times New Roman"/>
              <w:sz w:val="26"/>
              <w:szCs w:val="26"/>
              <w:lang w:val="en-US"/>
            </w:rPr>
            <w:delText>……………………</w:delText>
          </w:r>
        </w:del>
        <w:del w:id="3072" w:author="admin" w:date="2025-05-21T01:40:00Z">
          <w:r w:rsidR="00302815" w:rsidDel="002F785A">
            <w:rPr>
              <w:rFonts w:ascii="Times New Roman" w:hAnsi="Times New Roman"/>
              <w:sz w:val="26"/>
              <w:szCs w:val="26"/>
              <w:lang w:val="en-US"/>
            </w:rPr>
            <w:delText>…………………………………………</w:delText>
          </w:r>
        </w:del>
      </w:ins>
      <w:ins w:id="3073" w:author="Antoneth Macaisa" w:date="2025-05-07T21:43:00Z">
        <w:del w:id="3074" w:author="admin" w:date="2025-05-21T01:40:00Z">
          <w:r w:rsidR="00071A7C" w:rsidDel="002F785A">
            <w:rPr>
              <w:rFonts w:ascii="Times New Roman" w:hAnsi="Times New Roman"/>
              <w:sz w:val="26"/>
              <w:szCs w:val="26"/>
              <w:lang w:val="en-US"/>
            </w:rPr>
            <w:delText>1</w:delText>
          </w:r>
        </w:del>
      </w:ins>
      <w:ins w:id="3075" w:author="Antoneth Macaisa" w:date="2025-05-19T16:20:00Z">
        <w:del w:id="3076" w:author="admin" w:date="2025-05-21T01:40:00Z">
          <w:r w:rsidR="004218E0" w:rsidDel="002F785A">
            <w:rPr>
              <w:rFonts w:ascii="Times New Roman" w:hAnsi="Times New Roman"/>
              <w:sz w:val="26"/>
              <w:szCs w:val="26"/>
              <w:lang w:val="en-US"/>
            </w:rPr>
            <w:delText>1</w:delText>
          </w:r>
        </w:del>
      </w:ins>
      <w:ins w:id="3077" w:author="Antoneth Macaisa" w:date="2025-05-19T16:45:00Z">
        <w:del w:id="3078" w:author="admin" w:date="2025-05-21T01:40:00Z">
          <w:r w:rsidR="000B4508" w:rsidDel="002F785A">
            <w:rPr>
              <w:rFonts w:ascii="Times New Roman" w:hAnsi="Times New Roman"/>
              <w:sz w:val="26"/>
              <w:szCs w:val="26"/>
              <w:lang w:val="en-US"/>
            </w:rPr>
            <w:delText>6</w:delText>
          </w:r>
        </w:del>
      </w:ins>
    </w:p>
    <w:p w14:paraId="7362256A" w14:textId="5A6B0718" w:rsidR="00BE2C17" w:rsidRPr="00124B9B" w:rsidDel="002F785A" w:rsidRDefault="00965654">
      <w:pPr>
        <w:spacing w:after="0" w:line="480" w:lineRule="auto"/>
        <w:ind w:left="1080" w:hanging="630"/>
        <w:rPr>
          <w:ins w:id="3079" w:author="Antoneth Macaisa" w:date="2025-05-07T21:04:00Z"/>
          <w:del w:id="3080" w:author="admin" w:date="2025-05-21T01:40:00Z"/>
          <w:rFonts w:ascii="Times New Roman" w:hAnsi="Times New Roman"/>
          <w:sz w:val="26"/>
          <w:szCs w:val="26"/>
          <w:lang w:val="en-US"/>
        </w:rPr>
        <w:pPrChange w:id="3081" w:author="admin" w:date="2025-05-21T03:17:00Z">
          <w:pPr/>
        </w:pPrChange>
      </w:pPr>
      <w:ins w:id="3082" w:author="Antoneth Macaisa" w:date="2025-05-19T14:05:00Z">
        <w:del w:id="3083" w:author="admin" w:date="2025-05-21T01:40:00Z">
          <w:r w:rsidDel="002F785A">
            <w:rPr>
              <w:rFonts w:ascii="Times New Roman" w:hAnsi="Times New Roman"/>
              <w:sz w:val="26"/>
              <w:szCs w:val="26"/>
              <w:lang w:val="en-US"/>
            </w:rPr>
            <w:delText>67</w:delText>
          </w:r>
          <w:r w:rsidDel="002F785A">
            <w:rPr>
              <w:rFonts w:ascii="Times New Roman" w:hAnsi="Times New Roman"/>
              <w:sz w:val="26"/>
              <w:szCs w:val="26"/>
              <w:lang w:val="en-US"/>
            </w:rPr>
            <w:tab/>
          </w:r>
        </w:del>
      </w:ins>
      <w:ins w:id="3084" w:author="Antoneth Macaisa" w:date="2025-05-07T21:04:00Z">
        <w:del w:id="3085" w:author="admin" w:date="2025-05-21T01:40:00Z">
          <w:r w:rsidR="00BE2C17" w:rsidRPr="00124B9B" w:rsidDel="002F785A">
            <w:rPr>
              <w:rFonts w:ascii="Times New Roman" w:hAnsi="Times New Roman"/>
              <w:sz w:val="26"/>
              <w:szCs w:val="26"/>
              <w:lang w:val="en-US"/>
            </w:rPr>
            <w:delText>Set Budget</w:delText>
          </w:r>
        </w:del>
      </w:ins>
      <w:ins w:id="3086" w:author="Antoneth Macaisa" w:date="2025-05-07T21:43:00Z">
        <w:del w:id="3087" w:author="admin" w:date="2025-05-21T01:40:00Z">
          <w:r w:rsidR="00071A7C" w:rsidDel="002F785A">
            <w:rPr>
              <w:rFonts w:ascii="Times New Roman" w:hAnsi="Times New Roman"/>
              <w:sz w:val="26"/>
              <w:szCs w:val="26"/>
              <w:lang w:val="en-US"/>
            </w:rPr>
            <w:delText xml:space="preserve"> </w:delText>
          </w:r>
        </w:del>
      </w:ins>
      <w:ins w:id="3088" w:author="Antoneth Macaisa" w:date="2025-05-07T22:05:00Z">
        <w:del w:id="3089" w:author="admin" w:date="2025-05-20T23:37:00Z">
          <w:r w:rsidR="00302815" w:rsidDel="004623A0">
            <w:rPr>
              <w:rFonts w:ascii="Times New Roman" w:hAnsi="Times New Roman"/>
              <w:sz w:val="26"/>
              <w:szCs w:val="26"/>
              <w:lang w:val="en-US"/>
            </w:rPr>
            <w:delText>…………………</w:delText>
          </w:r>
        </w:del>
        <w:del w:id="3090" w:author="admin" w:date="2025-05-21T01:40:00Z">
          <w:r w:rsidR="00302815" w:rsidDel="002F785A">
            <w:rPr>
              <w:rFonts w:ascii="Times New Roman" w:hAnsi="Times New Roman"/>
              <w:sz w:val="26"/>
              <w:szCs w:val="26"/>
              <w:lang w:val="en-US"/>
            </w:rPr>
            <w:delText>…………………………………………</w:delText>
          </w:r>
        </w:del>
      </w:ins>
      <w:ins w:id="3091" w:author="Antoneth Macaisa" w:date="2025-05-19T14:10:00Z">
        <w:del w:id="3092" w:author="admin" w:date="2025-05-21T01:40:00Z">
          <w:r w:rsidDel="002F785A">
            <w:rPr>
              <w:rFonts w:ascii="Times New Roman" w:hAnsi="Times New Roman"/>
              <w:sz w:val="26"/>
              <w:szCs w:val="26"/>
              <w:lang w:val="en-US"/>
            </w:rPr>
            <w:delText>.</w:delText>
          </w:r>
        </w:del>
      </w:ins>
      <w:ins w:id="3093" w:author="Antoneth Macaisa" w:date="2025-05-07T22:05:00Z">
        <w:del w:id="3094" w:author="admin" w:date="2025-05-21T01:40:00Z">
          <w:r w:rsidR="00302815" w:rsidDel="002F785A">
            <w:rPr>
              <w:rFonts w:ascii="Times New Roman" w:hAnsi="Times New Roman"/>
              <w:sz w:val="26"/>
              <w:szCs w:val="26"/>
              <w:lang w:val="en-US"/>
            </w:rPr>
            <w:delText>…</w:delText>
          </w:r>
        </w:del>
      </w:ins>
      <w:ins w:id="3095" w:author="Antoneth Macaisa" w:date="2025-05-07T21:43:00Z">
        <w:del w:id="3096" w:author="admin" w:date="2025-05-21T01:40:00Z">
          <w:r w:rsidR="00071A7C" w:rsidDel="002F785A">
            <w:rPr>
              <w:rFonts w:ascii="Times New Roman" w:hAnsi="Times New Roman"/>
              <w:sz w:val="26"/>
              <w:szCs w:val="26"/>
              <w:lang w:val="en-US"/>
            </w:rPr>
            <w:delText>1</w:delText>
          </w:r>
        </w:del>
      </w:ins>
      <w:ins w:id="3097" w:author="Antoneth Macaisa" w:date="2025-05-19T16:20:00Z">
        <w:del w:id="3098" w:author="admin" w:date="2025-05-21T01:40:00Z">
          <w:r w:rsidR="004218E0" w:rsidDel="002F785A">
            <w:rPr>
              <w:rFonts w:ascii="Times New Roman" w:hAnsi="Times New Roman"/>
              <w:sz w:val="26"/>
              <w:szCs w:val="26"/>
              <w:lang w:val="en-US"/>
            </w:rPr>
            <w:delText>1</w:delText>
          </w:r>
        </w:del>
      </w:ins>
      <w:ins w:id="3099" w:author="Antoneth Macaisa" w:date="2025-05-19T16:45:00Z">
        <w:del w:id="3100" w:author="admin" w:date="2025-05-21T01:40:00Z">
          <w:r w:rsidR="000B4508" w:rsidDel="002F785A">
            <w:rPr>
              <w:rFonts w:ascii="Times New Roman" w:hAnsi="Times New Roman"/>
              <w:sz w:val="26"/>
              <w:szCs w:val="26"/>
              <w:lang w:val="en-US"/>
            </w:rPr>
            <w:delText>7</w:delText>
          </w:r>
        </w:del>
      </w:ins>
    </w:p>
    <w:p w14:paraId="1742506B" w14:textId="720B0D86" w:rsidR="00BE2C17" w:rsidRPr="00124B9B" w:rsidDel="002F785A" w:rsidRDefault="00965654">
      <w:pPr>
        <w:spacing w:after="0" w:line="480" w:lineRule="auto"/>
        <w:ind w:left="1080" w:hanging="630"/>
        <w:rPr>
          <w:ins w:id="3101" w:author="Antoneth Macaisa" w:date="2025-05-07T21:04:00Z"/>
          <w:del w:id="3102" w:author="admin" w:date="2025-05-21T01:40:00Z"/>
          <w:rFonts w:ascii="Times New Roman" w:hAnsi="Times New Roman"/>
          <w:sz w:val="26"/>
          <w:szCs w:val="26"/>
          <w:lang w:val="en-US"/>
        </w:rPr>
        <w:pPrChange w:id="3103" w:author="admin" w:date="2025-05-21T03:17:00Z">
          <w:pPr/>
        </w:pPrChange>
      </w:pPr>
      <w:ins w:id="3104" w:author="Antoneth Macaisa" w:date="2025-05-19T14:05:00Z">
        <w:del w:id="3105" w:author="admin" w:date="2025-05-21T01:40:00Z">
          <w:r w:rsidDel="002F785A">
            <w:rPr>
              <w:rFonts w:ascii="Times New Roman" w:hAnsi="Times New Roman"/>
              <w:sz w:val="26"/>
              <w:szCs w:val="26"/>
              <w:lang w:val="en-US"/>
            </w:rPr>
            <w:delText>68</w:delText>
          </w:r>
          <w:r w:rsidDel="002F785A">
            <w:rPr>
              <w:rFonts w:ascii="Times New Roman" w:hAnsi="Times New Roman"/>
              <w:sz w:val="26"/>
              <w:szCs w:val="26"/>
              <w:lang w:val="en-US"/>
            </w:rPr>
            <w:tab/>
          </w:r>
        </w:del>
      </w:ins>
      <w:ins w:id="3106" w:author="Antoneth Macaisa" w:date="2025-05-07T21:04:00Z">
        <w:del w:id="3107" w:author="admin" w:date="2025-05-21T01:40:00Z">
          <w:r w:rsidR="00BE2C17" w:rsidRPr="00124B9B" w:rsidDel="002F785A">
            <w:rPr>
              <w:rFonts w:ascii="Times New Roman" w:hAnsi="Times New Roman"/>
              <w:sz w:val="26"/>
              <w:szCs w:val="26"/>
              <w:lang w:val="en-US"/>
            </w:rPr>
            <w:delText xml:space="preserve">Analytics and </w:delText>
          </w:r>
        </w:del>
      </w:ins>
      <w:ins w:id="3108" w:author="Antoneth Macaisa" w:date="2025-05-07T21:43:00Z">
        <w:del w:id="3109" w:author="admin" w:date="2025-05-21T01:40:00Z">
          <w:r w:rsidR="00071A7C" w:rsidDel="002F785A">
            <w:rPr>
              <w:rFonts w:ascii="Times New Roman" w:hAnsi="Times New Roman"/>
              <w:sz w:val="26"/>
              <w:szCs w:val="26"/>
              <w:lang w:val="en-US"/>
            </w:rPr>
            <w:delText>I</w:delText>
          </w:r>
        </w:del>
      </w:ins>
      <w:ins w:id="3110" w:author="Antoneth Macaisa" w:date="2025-05-07T21:04:00Z">
        <w:del w:id="3111" w:author="admin" w:date="2025-05-21T01:40:00Z">
          <w:r w:rsidR="00BE2C17" w:rsidRPr="00124B9B" w:rsidDel="002F785A">
            <w:rPr>
              <w:rFonts w:ascii="Times New Roman" w:hAnsi="Times New Roman"/>
              <w:sz w:val="26"/>
              <w:szCs w:val="26"/>
              <w:lang w:val="en-US"/>
            </w:rPr>
            <w:delText>nsights Selecting Spaces</w:delText>
          </w:r>
        </w:del>
      </w:ins>
      <w:ins w:id="3112" w:author="Antoneth Macaisa" w:date="2025-05-07T21:43:00Z">
        <w:del w:id="3113" w:author="admin" w:date="2025-05-21T01:40:00Z">
          <w:r w:rsidR="00071A7C" w:rsidDel="002F785A">
            <w:rPr>
              <w:rFonts w:ascii="Times New Roman" w:hAnsi="Times New Roman"/>
              <w:sz w:val="26"/>
              <w:szCs w:val="26"/>
              <w:lang w:val="en-US"/>
            </w:rPr>
            <w:delText xml:space="preserve"> </w:delText>
          </w:r>
        </w:del>
      </w:ins>
      <w:ins w:id="3114" w:author="Antoneth Macaisa" w:date="2025-05-07T22:05:00Z">
        <w:del w:id="3115" w:author="admin" w:date="2025-05-20T23:37:00Z">
          <w:r w:rsidR="00302815" w:rsidDel="004623A0">
            <w:rPr>
              <w:rFonts w:ascii="Times New Roman" w:hAnsi="Times New Roman"/>
              <w:sz w:val="26"/>
              <w:szCs w:val="26"/>
              <w:lang w:val="en-US"/>
            </w:rPr>
            <w:delText>…………</w:delText>
          </w:r>
        </w:del>
        <w:del w:id="3116" w:author="admin" w:date="2025-05-21T01:40:00Z">
          <w:r w:rsidR="00302815" w:rsidDel="002F785A">
            <w:rPr>
              <w:rFonts w:ascii="Times New Roman" w:hAnsi="Times New Roman"/>
              <w:sz w:val="26"/>
              <w:szCs w:val="26"/>
              <w:lang w:val="en-US"/>
            </w:rPr>
            <w:delText>……………………</w:delText>
          </w:r>
        </w:del>
      </w:ins>
      <w:ins w:id="3117" w:author="Antoneth Macaisa" w:date="2025-05-19T14:10:00Z">
        <w:del w:id="3118" w:author="admin" w:date="2025-05-21T01:40:00Z">
          <w:r w:rsidDel="002F785A">
            <w:rPr>
              <w:rFonts w:ascii="Times New Roman" w:hAnsi="Times New Roman"/>
              <w:sz w:val="26"/>
              <w:szCs w:val="26"/>
              <w:lang w:val="en-US"/>
            </w:rPr>
            <w:delText>.</w:delText>
          </w:r>
        </w:del>
      </w:ins>
      <w:ins w:id="3119" w:author="Antoneth Macaisa" w:date="2025-05-07T22:05:00Z">
        <w:del w:id="3120" w:author="admin" w:date="2025-05-21T01:40:00Z">
          <w:r w:rsidR="00302815" w:rsidDel="002F785A">
            <w:rPr>
              <w:rFonts w:ascii="Times New Roman" w:hAnsi="Times New Roman"/>
              <w:sz w:val="26"/>
              <w:szCs w:val="26"/>
              <w:lang w:val="en-US"/>
            </w:rPr>
            <w:delText>..</w:delText>
          </w:r>
        </w:del>
      </w:ins>
      <w:ins w:id="3121" w:author="Antoneth Macaisa" w:date="2025-05-07T21:43:00Z">
        <w:del w:id="3122" w:author="admin" w:date="2025-05-21T01:40:00Z">
          <w:r w:rsidR="00071A7C" w:rsidDel="002F785A">
            <w:rPr>
              <w:rFonts w:ascii="Times New Roman" w:hAnsi="Times New Roman"/>
              <w:sz w:val="26"/>
              <w:szCs w:val="26"/>
              <w:lang w:val="en-US"/>
            </w:rPr>
            <w:delText>1</w:delText>
          </w:r>
        </w:del>
      </w:ins>
      <w:ins w:id="3123" w:author="Antoneth Macaisa" w:date="2025-05-19T16:20:00Z">
        <w:del w:id="3124" w:author="admin" w:date="2025-05-21T01:40:00Z">
          <w:r w:rsidR="004218E0" w:rsidDel="002F785A">
            <w:rPr>
              <w:rFonts w:ascii="Times New Roman" w:hAnsi="Times New Roman"/>
              <w:sz w:val="26"/>
              <w:szCs w:val="26"/>
              <w:lang w:val="en-US"/>
            </w:rPr>
            <w:delText>1</w:delText>
          </w:r>
        </w:del>
      </w:ins>
      <w:ins w:id="3125" w:author="Antoneth Macaisa" w:date="2025-05-19T16:45:00Z">
        <w:del w:id="3126" w:author="admin" w:date="2025-05-21T01:40:00Z">
          <w:r w:rsidR="000B4508" w:rsidDel="002F785A">
            <w:rPr>
              <w:rFonts w:ascii="Times New Roman" w:hAnsi="Times New Roman"/>
              <w:sz w:val="26"/>
              <w:szCs w:val="26"/>
              <w:lang w:val="en-US"/>
            </w:rPr>
            <w:delText>8</w:delText>
          </w:r>
        </w:del>
      </w:ins>
    </w:p>
    <w:p w14:paraId="6613DB7B" w14:textId="5251F844" w:rsidR="00BE2C17" w:rsidRPr="00124B9B" w:rsidDel="002F785A" w:rsidRDefault="00965654">
      <w:pPr>
        <w:spacing w:after="0" w:line="480" w:lineRule="auto"/>
        <w:ind w:left="1080" w:hanging="630"/>
        <w:rPr>
          <w:ins w:id="3127" w:author="Antoneth Macaisa" w:date="2025-05-07T21:04:00Z"/>
          <w:del w:id="3128" w:author="admin" w:date="2025-05-21T01:40:00Z"/>
          <w:rFonts w:ascii="Times New Roman" w:hAnsi="Times New Roman"/>
          <w:sz w:val="26"/>
          <w:szCs w:val="26"/>
          <w:lang w:val="en-US"/>
        </w:rPr>
        <w:pPrChange w:id="3129" w:author="admin" w:date="2025-05-21T03:17:00Z">
          <w:pPr/>
        </w:pPrChange>
      </w:pPr>
      <w:ins w:id="3130" w:author="Antoneth Macaisa" w:date="2025-05-19T14:05:00Z">
        <w:del w:id="3131" w:author="admin" w:date="2025-05-21T01:40:00Z">
          <w:r w:rsidDel="002F785A">
            <w:rPr>
              <w:rFonts w:ascii="Times New Roman" w:hAnsi="Times New Roman"/>
              <w:sz w:val="26"/>
              <w:szCs w:val="26"/>
              <w:lang w:val="en-US"/>
            </w:rPr>
            <w:delText>69</w:delText>
          </w:r>
          <w:r w:rsidDel="002F785A">
            <w:rPr>
              <w:rFonts w:ascii="Times New Roman" w:hAnsi="Times New Roman"/>
              <w:sz w:val="26"/>
              <w:szCs w:val="26"/>
              <w:lang w:val="en-US"/>
            </w:rPr>
            <w:tab/>
          </w:r>
        </w:del>
      </w:ins>
      <w:ins w:id="3132" w:author="Antoneth Macaisa" w:date="2025-05-07T21:04:00Z">
        <w:del w:id="3133" w:author="admin" w:date="2025-05-21T01:40:00Z">
          <w:r w:rsidR="00BE2C17" w:rsidRPr="00124B9B" w:rsidDel="002F785A">
            <w:rPr>
              <w:rFonts w:ascii="Times New Roman" w:hAnsi="Times New Roman"/>
              <w:sz w:val="26"/>
              <w:szCs w:val="26"/>
              <w:lang w:val="en-US"/>
            </w:rPr>
            <w:delText>Security Compliance</w:delText>
          </w:r>
        </w:del>
      </w:ins>
      <w:ins w:id="3134" w:author="Antoneth Macaisa" w:date="2025-05-07T21:43:00Z">
        <w:del w:id="3135" w:author="admin" w:date="2025-05-21T01:40:00Z">
          <w:r w:rsidR="00071A7C" w:rsidDel="002F785A">
            <w:rPr>
              <w:rFonts w:ascii="Times New Roman" w:hAnsi="Times New Roman"/>
              <w:sz w:val="26"/>
              <w:szCs w:val="26"/>
              <w:lang w:val="en-US"/>
            </w:rPr>
            <w:delText xml:space="preserve"> </w:delText>
          </w:r>
        </w:del>
      </w:ins>
      <w:ins w:id="3136" w:author="Antoneth Macaisa" w:date="2025-05-07T22:05:00Z">
        <w:del w:id="3137" w:author="admin" w:date="2025-05-20T23:37:00Z">
          <w:r w:rsidR="00302815" w:rsidDel="004623A0">
            <w:rPr>
              <w:rFonts w:ascii="Times New Roman" w:hAnsi="Times New Roman"/>
              <w:sz w:val="26"/>
              <w:szCs w:val="26"/>
              <w:lang w:val="en-US"/>
            </w:rPr>
            <w:delText>………………</w:delText>
          </w:r>
        </w:del>
        <w:del w:id="3138" w:author="admin" w:date="2025-05-21T01:40:00Z">
          <w:r w:rsidR="00302815" w:rsidDel="002F785A">
            <w:rPr>
              <w:rFonts w:ascii="Times New Roman" w:hAnsi="Times New Roman"/>
              <w:sz w:val="26"/>
              <w:szCs w:val="26"/>
              <w:lang w:val="en-US"/>
            </w:rPr>
            <w:delText>……………………………………</w:delText>
          </w:r>
        </w:del>
      </w:ins>
      <w:ins w:id="3139" w:author="Antoneth Macaisa" w:date="2025-05-19T14:10:00Z">
        <w:del w:id="3140" w:author="admin" w:date="2025-05-21T01:40:00Z">
          <w:r w:rsidDel="002F785A">
            <w:rPr>
              <w:rFonts w:ascii="Times New Roman" w:hAnsi="Times New Roman"/>
              <w:sz w:val="26"/>
              <w:szCs w:val="26"/>
              <w:lang w:val="en-US"/>
            </w:rPr>
            <w:delText>.</w:delText>
          </w:r>
        </w:del>
      </w:ins>
      <w:ins w:id="3141" w:author="Antoneth Macaisa" w:date="2025-05-07T21:43:00Z">
        <w:del w:id="3142" w:author="admin" w:date="2025-05-21T01:40:00Z">
          <w:r w:rsidR="00071A7C" w:rsidDel="002F785A">
            <w:rPr>
              <w:rFonts w:ascii="Times New Roman" w:hAnsi="Times New Roman"/>
              <w:sz w:val="26"/>
              <w:szCs w:val="26"/>
              <w:lang w:val="en-US"/>
            </w:rPr>
            <w:delText>1</w:delText>
          </w:r>
        </w:del>
      </w:ins>
      <w:ins w:id="3143" w:author="Antoneth Macaisa" w:date="2025-05-19T16:20:00Z">
        <w:del w:id="3144" w:author="admin" w:date="2025-05-21T01:40:00Z">
          <w:r w:rsidR="004218E0" w:rsidDel="002F785A">
            <w:rPr>
              <w:rFonts w:ascii="Times New Roman" w:hAnsi="Times New Roman"/>
              <w:sz w:val="26"/>
              <w:szCs w:val="26"/>
              <w:lang w:val="en-US"/>
            </w:rPr>
            <w:delText>1</w:delText>
          </w:r>
        </w:del>
      </w:ins>
      <w:ins w:id="3145" w:author="Antoneth Macaisa" w:date="2025-05-19T16:45:00Z">
        <w:del w:id="3146" w:author="admin" w:date="2025-05-21T01:40:00Z">
          <w:r w:rsidR="000B4508" w:rsidDel="002F785A">
            <w:rPr>
              <w:rFonts w:ascii="Times New Roman" w:hAnsi="Times New Roman"/>
              <w:sz w:val="26"/>
              <w:szCs w:val="26"/>
              <w:lang w:val="en-US"/>
            </w:rPr>
            <w:delText>9</w:delText>
          </w:r>
        </w:del>
      </w:ins>
    </w:p>
    <w:p w14:paraId="22D7E9E2" w14:textId="6AAC60D6" w:rsidR="00BE2C17" w:rsidRPr="00124B9B" w:rsidDel="002F785A" w:rsidRDefault="00965654">
      <w:pPr>
        <w:spacing w:after="0" w:line="480" w:lineRule="auto"/>
        <w:ind w:left="1080" w:hanging="630"/>
        <w:rPr>
          <w:ins w:id="3147" w:author="Antoneth Macaisa" w:date="2025-05-07T21:04:00Z"/>
          <w:del w:id="3148" w:author="admin" w:date="2025-05-21T01:40:00Z"/>
          <w:rFonts w:ascii="Times New Roman" w:hAnsi="Times New Roman"/>
          <w:sz w:val="26"/>
          <w:szCs w:val="26"/>
          <w:lang w:val="en-US"/>
        </w:rPr>
        <w:pPrChange w:id="3149" w:author="admin" w:date="2025-05-21T03:17:00Z">
          <w:pPr/>
        </w:pPrChange>
      </w:pPr>
      <w:ins w:id="3150" w:author="Antoneth Macaisa" w:date="2025-05-19T14:05:00Z">
        <w:del w:id="3151" w:author="admin" w:date="2025-05-21T01:40:00Z">
          <w:r w:rsidDel="002F785A">
            <w:rPr>
              <w:rFonts w:ascii="Times New Roman" w:hAnsi="Times New Roman"/>
              <w:sz w:val="26"/>
              <w:szCs w:val="26"/>
              <w:lang w:val="en-US"/>
            </w:rPr>
            <w:delText>70</w:delText>
          </w:r>
          <w:r w:rsidDel="002F785A">
            <w:rPr>
              <w:rFonts w:ascii="Times New Roman" w:hAnsi="Times New Roman"/>
              <w:sz w:val="26"/>
              <w:szCs w:val="26"/>
              <w:lang w:val="en-US"/>
            </w:rPr>
            <w:tab/>
          </w:r>
        </w:del>
      </w:ins>
      <w:ins w:id="3152" w:author="Antoneth Macaisa" w:date="2025-05-07T21:04:00Z">
        <w:del w:id="3153" w:author="admin" w:date="2025-05-21T01:40:00Z">
          <w:r w:rsidR="00BE2C17" w:rsidRPr="00124B9B" w:rsidDel="002F785A">
            <w:rPr>
              <w:rFonts w:ascii="Times New Roman" w:hAnsi="Times New Roman"/>
              <w:sz w:val="26"/>
              <w:szCs w:val="26"/>
              <w:lang w:val="en-US"/>
            </w:rPr>
            <w:delText>Data Access Control</w:delText>
          </w:r>
        </w:del>
      </w:ins>
      <w:ins w:id="3154" w:author="Antoneth Macaisa" w:date="2025-05-07T21:43:00Z">
        <w:del w:id="3155" w:author="admin" w:date="2025-05-21T01:40:00Z">
          <w:r w:rsidR="00071A7C" w:rsidDel="002F785A">
            <w:rPr>
              <w:rFonts w:ascii="Times New Roman" w:hAnsi="Times New Roman"/>
              <w:sz w:val="26"/>
              <w:szCs w:val="26"/>
              <w:lang w:val="en-US"/>
            </w:rPr>
            <w:delText xml:space="preserve"> </w:delText>
          </w:r>
        </w:del>
      </w:ins>
      <w:ins w:id="3156" w:author="Antoneth Macaisa" w:date="2025-05-07T22:06:00Z">
        <w:del w:id="3157" w:author="admin" w:date="2025-05-20T23:37:00Z">
          <w:r w:rsidR="00302815" w:rsidDel="004623A0">
            <w:rPr>
              <w:rFonts w:ascii="Times New Roman" w:hAnsi="Times New Roman"/>
              <w:sz w:val="26"/>
              <w:szCs w:val="26"/>
              <w:lang w:val="en-US"/>
            </w:rPr>
            <w:delText>……………</w:delText>
          </w:r>
        </w:del>
        <w:del w:id="3158" w:author="admin" w:date="2025-05-21T01:40:00Z">
          <w:r w:rsidR="00302815" w:rsidDel="002F785A">
            <w:rPr>
              <w:rFonts w:ascii="Times New Roman" w:hAnsi="Times New Roman"/>
              <w:sz w:val="26"/>
              <w:szCs w:val="26"/>
              <w:lang w:val="en-US"/>
            </w:rPr>
            <w:delText>………………………………</w:delText>
          </w:r>
        </w:del>
      </w:ins>
      <w:ins w:id="3159" w:author="Antoneth Macaisa" w:date="2025-05-19T14:10:00Z">
        <w:del w:id="3160" w:author="admin" w:date="2025-05-21T01:40:00Z">
          <w:r w:rsidDel="002F785A">
            <w:rPr>
              <w:rFonts w:ascii="Times New Roman" w:hAnsi="Times New Roman"/>
              <w:sz w:val="26"/>
              <w:szCs w:val="26"/>
              <w:lang w:val="en-US"/>
            </w:rPr>
            <w:delText>.</w:delText>
          </w:r>
        </w:del>
      </w:ins>
      <w:ins w:id="3161" w:author="Antoneth Macaisa" w:date="2025-05-07T22:06:00Z">
        <w:del w:id="3162" w:author="admin" w:date="2025-05-21T01:40:00Z">
          <w:r w:rsidR="00302815" w:rsidDel="002F785A">
            <w:rPr>
              <w:rFonts w:ascii="Times New Roman" w:hAnsi="Times New Roman"/>
              <w:sz w:val="26"/>
              <w:szCs w:val="26"/>
              <w:lang w:val="en-US"/>
            </w:rPr>
            <w:delText>………</w:delText>
          </w:r>
        </w:del>
      </w:ins>
      <w:ins w:id="3163" w:author="Antoneth Macaisa" w:date="2025-05-07T21:43:00Z">
        <w:del w:id="3164" w:author="admin" w:date="2025-05-21T01:40:00Z">
          <w:r w:rsidR="00071A7C" w:rsidDel="002F785A">
            <w:rPr>
              <w:rFonts w:ascii="Times New Roman" w:hAnsi="Times New Roman"/>
              <w:sz w:val="26"/>
              <w:szCs w:val="26"/>
              <w:lang w:val="en-US"/>
            </w:rPr>
            <w:delText>1</w:delText>
          </w:r>
        </w:del>
      </w:ins>
      <w:ins w:id="3165" w:author="Antoneth Macaisa" w:date="2025-05-19T16:45:00Z">
        <w:del w:id="3166" w:author="admin" w:date="2025-05-21T01:40:00Z">
          <w:r w:rsidR="000B4508" w:rsidDel="002F785A">
            <w:rPr>
              <w:rFonts w:ascii="Times New Roman" w:hAnsi="Times New Roman"/>
              <w:sz w:val="26"/>
              <w:szCs w:val="26"/>
              <w:lang w:val="en-US"/>
            </w:rPr>
            <w:delText>20</w:delText>
          </w:r>
        </w:del>
      </w:ins>
    </w:p>
    <w:p w14:paraId="503441AB" w14:textId="6380171F" w:rsidR="00BE2C17" w:rsidRPr="00124B9B" w:rsidDel="002F785A" w:rsidRDefault="00965654">
      <w:pPr>
        <w:spacing w:after="0" w:line="480" w:lineRule="auto"/>
        <w:ind w:left="1080" w:hanging="630"/>
        <w:rPr>
          <w:ins w:id="3167" w:author="Antoneth Macaisa" w:date="2025-05-07T21:04:00Z"/>
          <w:del w:id="3168" w:author="admin" w:date="2025-05-21T01:40:00Z"/>
          <w:rFonts w:ascii="Times New Roman" w:hAnsi="Times New Roman"/>
          <w:sz w:val="26"/>
          <w:szCs w:val="26"/>
          <w:lang w:val="en-US"/>
        </w:rPr>
        <w:pPrChange w:id="3169" w:author="admin" w:date="2025-05-21T03:17:00Z">
          <w:pPr/>
        </w:pPrChange>
      </w:pPr>
      <w:ins w:id="3170" w:author="Antoneth Macaisa" w:date="2025-05-19T14:05:00Z">
        <w:del w:id="3171" w:author="admin" w:date="2025-05-21T01:40:00Z">
          <w:r w:rsidDel="002F785A">
            <w:rPr>
              <w:rFonts w:ascii="Times New Roman" w:hAnsi="Times New Roman"/>
              <w:sz w:val="26"/>
              <w:szCs w:val="26"/>
              <w:lang w:val="en-US"/>
            </w:rPr>
            <w:delText>71</w:delText>
          </w:r>
          <w:r w:rsidDel="002F785A">
            <w:rPr>
              <w:rFonts w:ascii="Times New Roman" w:hAnsi="Times New Roman"/>
              <w:sz w:val="26"/>
              <w:szCs w:val="26"/>
              <w:lang w:val="en-US"/>
            </w:rPr>
            <w:tab/>
          </w:r>
        </w:del>
      </w:ins>
      <w:ins w:id="3172" w:author="Antoneth Macaisa" w:date="2025-05-07T21:04:00Z">
        <w:del w:id="3173" w:author="admin" w:date="2025-05-21T01:40:00Z">
          <w:r w:rsidR="00BE2C17" w:rsidRPr="00124B9B" w:rsidDel="002F785A">
            <w:rPr>
              <w:rFonts w:ascii="Times New Roman" w:hAnsi="Times New Roman"/>
              <w:sz w:val="26"/>
              <w:szCs w:val="26"/>
              <w:lang w:val="en-US"/>
            </w:rPr>
            <w:delText>View Logs</w:delText>
          </w:r>
        </w:del>
      </w:ins>
      <w:ins w:id="3174" w:author="Antoneth Macaisa" w:date="2025-05-07T21:43:00Z">
        <w:del w:id="3175" w:author="admin" w:date="2025-05-21T01:40:00Z">
          <w:r w:rsidR="00071A7C" w:rsidDel="002F785A">
            <w:rPr>
              <w:rFonts w:ascii="Times New Roman" w:hAnsi="Times New Roman"/>
              <w:sz w:val="26"/>
              <w:szCs w:val="26"/>
              <w:lang w:val="en-US"/>
            </w:rPr>
            <w:delText xml:space="preserve"> </w:delText>
          </w:r>
        </w:del>
      </w:ins>
      <w:ins w:id="3176" w:author="Antoneth Macaisa" w:date="2025-05-07T22:06:00Z">
        <w:del w:id="3177" w:author="admin" w:date="2025-05-20T23:37:00Z">
          <w:r w:rsidR="00302815" w:rsidDel="004623A0">
            <w:rPr>
              <w:rFonts w:ascii="Times New Roman" w:hAnsi="Times New Roman"/>
              <w:sz w:val="26"/>
              <w:szCs w:val="26"/>
              <w:lang w:val="en-US"/>
            </w:rPr>
            <w:delText>……………………</w:delText>
          </w:r>
        </w:del>
        <w:del w:id="3178" w:author="admin" w:date="2025-05-21T01:40:00Z">
          <w:r w:rsidR="00302815" w:rsidDel="002F785A">
            <w:rPr>
              <w:rFonts w:ascii="Times New Roman" w:hAnsi="Times New Roman"/>
              <w:sz w:val="26"/>
              <w:szCs w:val="26"/>
              <w:lang w:val="en-US"/>
            </w:rPr>
            <w:delText>…………………………………</w:delText>
          </w:r>
        </w:del>
      </w:ins>
      <w:ins w:id="3179" w:author="Antoneth Macaisa" w:date="2025-05-19T14:10:00Z">
        <w:del w:id="3180" w:author="admin" w:date="2025-05-21T01:40:00Z">
          <w:r w:rsidDel="002F785A">
            <w:rPr>
              <w:rFonts w:ascii="Times New Roman" w:hAnsi="Times New Roman"/>
              <w:sz w:val="26"/>
              <w:szCs w:val="26"/>
              <w:lang w:val="en-US"/>
            </w:rPr>
            <w:delText>.</w:delText>
          </w:r>
        </w:del>
      </w:ins>
      <w:ins w:id="3181" w:author="Antoneth Macaisa" w:date="2025-05-07T22:06:00Z">
        <w:del w:id="3182" w:author="admin" w:date="2025-05-21T01:40:00Z">
          <w:r w:rsidR="00302815" w:rsidDel="002F785A">
            <w:rPr>
              <w:rFonts w:ascii="Times New Roman" w:hAnsi="Times New Roman"/>
              <w:sz w:val="26"/>
              <w:szCs w:val="26"/>
              <w:lang w:val="en-US"/>
            </w:rPr>
            <w:delText>………</w:delText>
          </w:r>
        </w:del>
      </w:ins>
      <w:ins w:id="3183" w:author="Antoneth Macaisa" w:date="2025-05-07T21:43:00Z">
        <w:del w:id="3184" w:author="admin" w:date="2025-05-21T01:40:00Z">
          <w:r w:rsidR="00071A7C" w:rsidDel="002F785A">
            <w:rPr>
              <w:rFonts w:ascii="Times New Roman" w:hAnsi="Times New Roman"/>
              <w:sz w:val="26"/>
              <w:szCs w:val="26"/>
              <w:lang w:val="en-US"/>
            </w:rPr>
            <w:delText>12</w:delText>
          </w:r>
        </w:del>
      </w:ins>
      <w:ins w:id="3185" w:author="Antoneth Macaisa" w:date="2025-05-19T16:45:00Z">
        <w:del w:id="3186" w:author="admin" w:date="2025-05-21T01:40:00Z">
          <w:r w:rsidR="000B4508" w:rsidDel="002F785A">
            <w:rPr>
              <w:rFonts w:ascii="Times New Roman" w:hAnsi="Times New Roman"/>
              <w:sz w:val="26"/>
              <w:szCs w:val="26"/>
              <w:lang w:val="en-US"/>
            </w:rPr>
            <w:delText>1</w:delText>
          </w:r>
        </w:del>
      </w:ins>
    </w:p>
    <w:p w14:paraId="7FC80A4B" w14:textId="48E01802" w:rsidR="00BE2C17" w:rsidRPr="00124B9B" w:rsidDel="002F785A" w:rsidRDefault="00965654">
      <w:pPr>
        <w:spacing w:after="0" w:line="480" w:lineRule="auto"/>
        <w:ind w:left="1080" w:hanging="630"/>
        <w:rPr>
          <w:ins w:id="3187" w:author="Antoneth Macaisa" w:date="2025-05-07T21:04:00Z"/>
          <w:del w:id="3188" w:author="admin" w:date="2025-05-21T01:40:00Z"/>
          <w:rFonts w:ascii="Times New Roman" w:hAnsi="Times New Roman"/>
          <w:sz w:val="26"/>
          <w:szCs w:val="26"/>
          <w:lang w:val="en-US"/>
        </w:rPr>
        <w:pPrChange w:id="3189" w:author="admin" w:date="2025-05-21T03:17:00Z">
          <w:pPr/>
        </w:pPrChange>
      </w:pPr>
      <w:ins w:id="3190" w:author="Antoneth Macaisa" w:date="2025-05-19T14:05:00Z">
        <w:del w:id="3191" w:author="admin" w:date="2025-05-21T01:40:00Z">
          <w:r w:rsidDel="002F785A">
            <w:rPr>
              <w:rFonts w:ascii="Times New Roman" w:hAnsi="Times New Roman"/>
              <w:sz w:val="26"/>
              <w:szCs w:val="26"/>
              <w:lang w:val="en-US"/>
            </w:rPr>
            <w:delText>72</w:delText>
          </w:r>
          <w:r w:rsidDel="002F785A">
            <w:rPr>
              <w:rFonts w:ascii="Times New Roman" w:hAnsi="Times New Roman"/>
              <w:sz w:val="26"/>
              <w:szCs w:val="26"/>
              <w:lang w:val="en-US"/>
            </w:rPr>
            <w:tab/>
          </w:r>
        </w:del>
      </w:ins>
      <w:ins w:id="3192" w:author="Antoneth Macaisa" w:date="2025-05-07T21:04:00Z">
        <w:del w:id="3193" w:author="admin" w:date="2025-05-21T01:40:00Z">
          <w:r w:rsidR="00BE2C17" w:rsidRPr="00124B9B" w:rsidDel="002F785A">
            <w:rPr>
              <w:rFonts w:ascii="Times New Roman" w:hAnsi="Times New Roman"/>
              <w:sz w:val="26"/>
              <w:szCs w:val="26"/>
              <w:lang w:val="en-US"/>
            </w:rPr>
            <w:delText>Admin Account Settings</w:delText>
          </w:r>
        </w:del>
      </w:ins>
      <w:ins w:id="3194" w:author="Antoneth Macaisa" w:date="2025-05-07T21:43:00Z">
        <w:del w:id="3195" w:author="admin" w:date="2025-05-21T01:40:00Z">
          <w:r w:rsidR="00071A7C" w:rsidDel="002F785A">
            <w:rPr>
              <w:rFonts w:ascii="Times New Roman" w:hAnsi="Times New Roman"/>
              <w:sz w:val="26"/>
              <w:szCs w:val="26"/>
              <w:lang w:val="en-US"/>
            </w:rPr>
            <w:delText xml:space="preserve"> </w:delText>
          </w:r>
        </w:del>
      </w:ins>
      <w:ins w:id="3196" w:author="Antoneth Macaisa" w:date="2025-05-07T22:06:00Z">
        <w:del w:id="3197" w:author="admin" w:date="2025-05-20T23:37:00Z">
          <w:r w:rsidR="00302815" w:rsidDel="004623A0">
            <w:rPr>
              <w:rFonts w:ascii="Times New Roman" w:hAnsi="Times New Roman"/>
              <w:sz w:val="26"/>
              <w:szCs w:val="26"/>
              <w:lang w:val="en-US"/>
            </w:rPr>
            <w:delText>……………</w:delText>
          </w:r>
        </w:del>
        <w:del w:id="3198" w:author="admin" w:date="2025-05-21T01:40:00Z">
          <w:r w:rsidR="00302815" w:rsidDel="002F785A">
            <w:rPr>
              <w:rFonts w:ascii="Times New Roman" w:hAnsi="Times New Roman"/>
              <w:sz w:val="26"/>
              <w:szCs w:val="26"/>
              <w:lang w:val="en-US"/>
            </w:rPr>
            <w:delText>……………………………</w:delText>
          </w:r>
        </w:del>
      </w:ins>
      <w:ins w:id="3199" w:author="Antoneth Macaisa" w:date="2025-05-19T14:10:00Z">
        <w:del w:id="3200" w:author="admin" w:date="2025-05-21T01:40:00Z">
          <w:r w:rsidDel="002F785A">
            <w:rPr>
              <w:rFonts w:ascii="Times New Roman" w:hAnsi="Times New Roman"/>
              <w:sz w:val="26"/>
              <w:szCs w:val="26"/>
              <w:lang w:val="en-US"/>
            </w:rPr>
            <w:delText>.</w:delText>
          </w:r>
        </w:del>
      </w:ins>
      <w:ins w:id="3201" w:author="Antoneth Macaisa" w:date="2025-05-07T22:06:00Z">
        <w:del w:id="3202" w:author="admin" w:date="2025-05-21T01:40:00Z">
          <w:r w:rsidR="00302815" w:rsidDel="002F785A">
            <w:rPr>
              <w:rFonts w:ascii="Times New Roman" w:hAnsi="Times New Roman"/>
              <w:sz w:val="26"/>
              <w:szCs w:val="26"/>
              <w:lang w:val="en-US"/>
            </w:rPr>
            <w:delText>……</w:delText>
          </w:r>
        </w:del>
      </w:ins>
      <w:ins w:id="3203" w:author="Antoneth Macaisa" w:date="2025-05-19T14:10:00Z">
        <w:del w:id="3204" w:author="admin" w:date="2025-05-21T01:40:00Z">
          <w:r w:rsidDel="002F785A">
            <w:rPr>
              <w:rFonts w:ascii="Times New Roman" w:hAnsi="Times New Roman"/>
              <w:sz w:val="26"/>
              <w:szCs w:val="26"/>
              <w:lang w:val="en-US"/>
            </w:rPr>
            <w:delText>..1</w:delText>
          </w:r>
        </w:del>
      </w:ins>
      <w:ins w:id="3205" w:author="Antoneth Macaisa" w:date="2025-05-19T16:20:00Z">
        <w:del w:id="3206" w:author="admin" w:date="2025-05-21T01:40:00Z">
          <w:r w:rsidR="004218E0" w:rsidDel="002F785A">
            <w:rPr>
              <w:rFonts w:ascii="Times New Roman" w:hAnsi="Times New Roman"/>
              <w:sz w:val="26"/>
              <w:szCs w:val="26"/>
              <w:lang w:val="en-US"/>
            </w:rPr>
            <w:delText>2</w:delText>
          </w:r>
        </w:del>
      </w:ins>
      <w:ins w:id="3207" w:author="Antoneth Macaisa" w:date="2025-05-19T16:45:00Z">
        <w:del w:id="3208" w:author="admin" w:date="2025-05-21T01:40:00Z">
          <w:r w:rsidR="000B4508" w:rsidDel="002F785A">
            <w:rPr>
              <w:rFonts w:ascii="Times New Roman" w:hAnsi="Times New Roman"/>
              <w:sz w:val="26"/>
              <w:szCs w:val="26"/>
              <w:lang w:val="en-US"/>
            </w:rPr>
            <w:delText>2</w:delText>
          </w:r>
        </w:del>
      </w:ins>
    </w:p>
    <w:p w14:paraId="383FE2E5" w14:textId="1CADEE78" w:rsidR="00BE2C17" w:rsidRPr="00124B9B" w:rsidDel="002F785A" w:rsidRDefault="00965654">
      <w:pPr>
        <w:spacing w:after="0" w:line="480" w:lineRule="auto"/>
        <w:ind w:left="1080" w:hanging="630"/>
        <w:rPr>
          <w:ins w:id="3209" w:author="Antoneth Macaisa" w:date="2025-05-07T21:04:00Z"/>
          <w:del w:id="3210" w:author="admin" w:date="2025-05-21T01:40:00Z"/>
          <w:rFonts w:ascii="Times New Roman" w:hAnsi="Times New Roman"/>
          <w:sz w:val="26"/>
          <w:szCs w:val="26"/>
          <w:lang w:val="en-US"/>
        </w:rPr>
        <w:pPrChange w:id="3211" w:author="admin" w:date="2025-05-21T03:17:00Z">
          <w:pPr/>
        </w:pPrChange>
      </w:pPr>
      <w:ins w:id="3212" w:author="Antoneth Macaisa" w:date="2025-05-19T14:05:00Z">
        <w:del w:id="3213" w:author="admin" w:date="2025-05-21T01:40:00Z">
          <w:r w:rsidDel="002F785A">
            <w:rPr>
              <w:rFonts w:ascii="Times New Roman" w:hAnsi="Times New Roman"/>
              <w:sz w:val="26"/>
              <w:szCs w:val="26"/>
              <w:lang w:val="en-US"/>
            </w:rPr>
            <w:delText>73</w:delText>
          </w:r>
          <w:r w:rsidDel="002F785A">
            <w:rPr>
              <w:rFonts w:ascii="Times New Roman" w:hAnsi="Times New Roman"/>
              <w:sz w:val="26"/>
              <w:szCs w:val="26"/>
              <w:lang w:val="en-US"/>
            </w:rPr>
            <w:tab/>
          </w:r>
        </w:del>
      </w:ins>
      <w:ins w:id="3214" w:author="Antoneth Macaisa" w:date="2025-05-07T21:04:00Z">
        <w:del w:id="3215" w:author="admin" w:date="2025-05-21T01:40:00Z">
          <w:r w:rsidR="00BE2C17" w:rsidRPr="00124B9B" w:rsidDel="002F785A">
            <w:rPr>
              <w:rFonts w:ascii="Times New Roman" w:hAnsi="Times New Roman"/>
              <w:sz w:val="26"/>
              <w:szCs w:val="26"/>
              <w:lang w:val="en-US"/>
            </w:rPr>
            <w:delText>Notifi</w:delText>
          </w:r>
          <w:r w:rsidR="00BE2C17" w:rsidDel="002F785A">
            <w:rPr>
              <w:rFonts w:ascii="Times New Roman" w:hAnsi="Times New Roman"/>
              <w:sz w:val="26"/>
              <w:szCs w:val="26"/>
              <w:lang w:val="en-US"/>
            </w:rPr>
            <w:delText>c</w:delText>
          </w:r>
          <w:r w:rsidR="00BE2C17" w:rsidRPr="00124B9B" w:rsidDel="002F785A">
            <w:rPr>
              <w:rFonts w:ascii="Times New Roman" w:hAnsi="Times New Roman"/>
              <w:sz w:val="26"/>
              <w:szCs w:val="26"/>
              <w:lang w:val="en-US"/>
            </w:rPr>
            <w:delText>ations</w:delText>
          </w:r>
        </w:del>
      </w:ins>
      <w:ins w:id="3216" w:author="Antoneth Macaisa" w:date="2025-05-07T21:43:00Z">
        <w:del w:id="3217" w:author="admin" w:date="2025-05-21T01:40:00Z">
          <w:r w:rsidR="00071A7C" w:rsidDel="002F785A">
            <w:rPr>
              <w:rFonts w:ascii="Times New Roman" w:hAnsi="Times New Roman"/>
              <w:sz w:val="26"/>
              <w:szCs w:val="26"/>
              <w:lang w:val="en-US"/>
            </w:rPr>
            <w:delText xml:space="preserve"> </w:delText>
          </w:r>
        </w:del>
      </w:ins>
      <w:ins w:id="3218" w:author="Antoneth Macaisa" w:date="2025-05-07T22:06:00Z">
        <w:del w:id="3219" w:author="admin" w:date="2025-05-20T23:37:00Z">
          <w:r w:rsidR="00302815" w:rsidDel="004623A0">
            <w:rPr>
              <w:rFonts w:ascii="Times New Roman" w:hAnsi="Times New Roman"/>
              <w:sz w:val="26"/>
              <w:szCs w:val="26"/>
              <w:lang w:val="en-US"/>
            </w:rPr>
            <w:delText>………………</w:delText>
          </w:r>
        </w:del>
        <w:del w:id="3220" w:author="admin" w:date="2025-05-21T01:40:00Z">
          <w:r w:rsidR="00302815" w:rsidDel="002F785A">
            <w:rPr>
              <w:rFonts w:ascii="Times New Roman" w:hAnsi="Times New Roman"/>
              <w:sz w:val="26"/>
              <w:szCs w:val="26"/>
              <w:lang w:val="en-US"/>
            </w:rPr>
            <w:delText>…………………………………………….</w:delText>
          </w:r>
        </w:del>
      </w:ins>
      <w:ins w:id="3221" w:author="Antoneth Macaisa" w:date="2025-05-07T21:43:00Z">
        <w:del w:id="3222" w:author="admin" w:date="2025-05-21T01:40:00Z">
          <w:r w:rsidR="00071A7C" w:rsidDel="002F785A">
            <w:rPr>
              <w:rFonts w:ascii="Times New Roman" w:hAnsi="Times New Roman"/>
              <w:sz w:val="26"/>
              <w:szCs w:val="26"/>
              <w:lang w:val="en-US"/>
            </w:rPr>
            <w:delText>1</w:delText>
          </w:r>
        </w:del>
      </w:ins>
      <w:ins w:id="3223" w:author="Antoneth Macaisa" w:date="2025-05-19T16:20:00Z">
        <w:del w:id="3224" w:author="admin" w:date="2025-05-21T01:40:00Z">
          <w:r w:rsidR="004218E0" w:rsidDel="002F785A">
            <w:rPr>
              <w:rFonts w:ascii="Times New Roman" w:hAnsi="Times New Roman"/>
              <w:sz w:val="26"/>
              <w:szCs w:val="26"/>
              <w:lang w:val="en-US"/>
            </w:rPr>
            <w:delText>22</w:delText>
          </w:r>
        </w:del>
      </w:ins>
    </w:p>
    <w:p w14:paraId="05F04A94" w14:textId="5388FA59" w:rsidR="00BE2C17" w:rsidDel="002F785A" w:rsidRDefault="00965654">
      <w:pPr>
        <w:spacing w:after="0" w:line="480" w:lineRule="auto"/>
        <w:ind w:left="1080" w:hanging="630"/>
        <w:rPr>
          <w:ins w:id="3225" w:author="Antoneth Macaisa" w:date="2025-05-20T15:40:00Z"/>
          <w:del w:id="3226" w:author="admin" w:date="2025-05-21T01:40:00Z"/>
          <w:rFonts w:ascii="Times New Roman" w:eastAsia="DengXian" w:hAnsi="Times New Roman"/>
          <w:sz w:val="26"/>
          <w:szCs w:val="26"/>
          <w:lang w:val="en-US"/>
        </w:rPr>
      </w:pPr>
      <w:ins w:id="3227" w:author="Antoneth Macaisa" w:date="2025-05-19T14:05:00Z">
        <w:del w:id="3228" w:author="admin" w:date="2025-05-21T01:40:00Z">
          <w:r w:rsidDel="002F785A">
            <w:rPr>
              <w:rFonts w:ascii="Times New Roman" w:eastAsia="DengXian" w:hAnsi="Times New Roman"/>
              <w:sz w:val="26"/>
              <w:szCs w:val="26"/>
              <w:lang w:val="en-US"/>
            </w:rPr>
            <w:delText>74</w:delText>
          </w:r>
        </w:del>
      </w:ins>
      <w:ins w:id="3229" w:author="Antoneth Macaisa" w:date="2025-05-20T14:34:00Z">
        <w:del w:id="3230" w:author="admin" w:date="2025-05-21T01:40:00Z">
          <w:r w:rsidR="001B7763" w:rsidDel="002F785A">
            <w:rPr>
              <w:rFonts w:ascii="Times New Roman" w:eastAsia="DengXian" w:hAnsi="Times New Roman"/>
              <w:sz w:val="26"/>
              <w:szCs w:val="26"/>
              <w:lang w:val="en-US"/>
            </w:rPr>
            <w:tab/>
          </w:r>
        </w:del>
      </w:ins>
      <w:ins w:id="3231" w:author="Antoneth Macaisa" w:date="2025-05-07T21:04:00Z">
        <w:del w:id="3232" w:author="admin" w:date="2025-05-21T01:40:00Z">
          <w:r w:rsidR="00BE2C17" w:rsidRPr="00124B9B" w:rsidDel="002F785A">
            <w:rPr>
              <w:rFonts w:ascii="Times New Roman" w:eastAsia="DengXian" w:hAnsi="Times New Roman"/>
              <w:sz w:val="26"/>
              <w:szCs w:val="26"/>
              <w:lang w:val="en-US"/>
            </w:rPr>
            <w:delText>Messages</w:delText>
          </w:r>
        </w:del>
      </w:ins>
      <w:ins w:id="3233" w:author="Antoneth Macaisa" w:date="2025-05-07T21:43:00Z">
        <w:del w:id="3234" w:author="admin" w:date="2025-05-21T01:40:00Z">
          <w:r w:rsidR="00071A7C" w:rsidDel="002F785A">
            <w:rPr>
              <w:rFonts w:ascii="Times New Roman" w:eastAsia="DengXian" w:hAnsi="Times New Roman"/>
              <w:sz w:val="26"/>
              <w:szCs w:val="26"/>
              <w:lang w:val="en-US"/>
            </w:rPr>
            <w:delText xml:space="preserve"> </w:delText>
          </w:r>
        </w:del>
      </w:ins>
      <w:ins w:id="3235" w:author="Antoneth Macaisa" w:date="2025-05-07T22:06:00Z">
        <w:del w:id="3236" w:author="admin" w:date="2025-05-20T23:37:00Z">
          <w:r w:rsidR="00302815" w:rsidDel="004623A0">
            <w:rPr>
              <w:rFonts w:ascii="Times New Roman" w:eastAsia="DengXian" w:hAnsi="Times New Roman"/>
              <w:sz w:val="26"/>
              <w:szCs w:val="26"/>
              <w:lang w:val="en-US"/>
            </w:rPr>
            <w:delText>…………</w:delText>
          </w:r>
        </w:del>
        <w:del w:id="3237" w:author="admin" w:date="2025-05-21T01:40:00Z">
          <w:r w:rsidR="00302815" w:rsidDel="002F785A">
            <w:rPr>
              <w:rFonts w:ascii="Times New Roman" w:eastAsia="DengXian" w:hAnsi="Times New Roman"/>
              <w:sz w:val="26"/>
              <w:szCs w:val="26"/>
              <w:lang w:val="en-US"/>
            </w:rPr>
            <w:delText>……………………………………………………..</w:delText>
          </w:r>
        </w:del>
      </w:ins>
      <w:ins w:id="3238" w:author="Antoneth Macaisa" w:date="2025-05-19T14:10:00Z">
        <w:del w:id="3239" w:author="admin" w:date="2025-05-21T01:40:00Z">
          <w:r w:rsidDel="002F785A">
            <w:rPr>
              <w:rFonts w:ascii="Times New Roman" w:eastAsia="DengXian" w:hAnsi="Times New Roman"/>
              <w:sz w:val="26"/>
              <w:szCs w:val="26"/>
              <w:lang w:val="en-US"/>
            </w:rPr>
            <w:delText>.</w:delText>
          </w:r>
        </w:del>
      </w:ins>
      <w:ins w:id="3240" w:author="Antoneth Macaisa" w:date="2025-05-07T21:43:00Z">
        <w:del w:id="3241" w:author="admin" w:date="2025-05-21T01:40:00Z">
          <w:r w:rsidR="00071A7C" w:rsidDel="002F785A">
            <w:rPr>
              <w:rFonts w:ascii="Times New Roman" w:eastAsia="DengXian" w:hAnsi="Times New Roman"/>
              <w:sz w:val="26"/>
              <w:szCs w:val="26"/>
              <w:lang w:val="en-US"/>
            </w:rPr>
            <w:delText>1</w:delText>
          </w:r>
        </w:del>
      </w:ins>
      <w:ins w:id="3242" w:author="Antoneth Macaisa" w:date="2025-05-19T16:20:00Z">
        <w:del w:id="3243" w:author="admin" w:date="2025-05-21T01:40:00Z">
          <w:r w:rsidR="004218E0" w:rsidDel="002F785A">
            <w:rPr>
              <w:rFonts w:ascii="Times New Roman" w:eastAsia="DengXian" w:hAnsi="Times New Roman"/>
              <w:sz w:val="26"/>
              <w:szCs w:val="26"/>
              <w:lang w:val="en-US"/>
            </w:rPr>
            <w:delText>23</w:delText>
          </w:r>
        </w:del>
      </w:ins>
    </w:p>
    <w:p w14:paraId="531CE345" w14:textId="407F582F" w:rsidR="005B768B" w:rsidDel="002F785A" w:rsidRDefault="005B768B">
      <w:pPr>
        <w:spacing w:after="0" w:line="480" w:lineRule="auto"/>
        <w:ind w:left="1080" w:hanging="630"/>
        <w:rPr>
          <w:ins w:id="3244" w:author="Antoneth Macaisa" w:date="2025-05-20T15:40:00Z"/>
          <w:del w:id="3245" w:author="admin" w:date="2025-05-21T01:40:00Z"/>
          <w:rFonts w:ascii="Times New Roman" w:eastAsia="DengXian" w:hAnsi="Times New Roman"/>
          <w:sz w:val="26"/>
          <w:szCs w:val="26"/>
          <w:lang w:val="en-US"/>
        </w:rPr>
      </w:pPr>
      <w:bookmarkStart w:id="3246" w:name="_Hlk198648188"/>
      <w:ins w:id="3247" w:author="Antoneth Macaisa" w:date="2025-05-20T15:40:00Z">
        <w:del w:id="3248" w:author="admin" w:date="2025-05-21T01:40:00Z">
          <w:r w:rsidDel="002F785A">
            <w:rPr>
              <w:rFonts w:ascii="Times New Roman" w:eastAsia="DengXian" w:hAnsi="Times New Roman"/>
              <w:sz w:val="26"/>
              <w:szCs w:val="26"/>
              <w:lang w:val="en-US"/>
            </w:rPr>
            <w:lastRenderedPageBreak/>
            <w:delText>75</w:delText>
          </w:r>
          <w:r w:rsidDel="002F785A">
            <w:rPr>
              <w:rFonts w:ascii="Times New Roman" w:eastAsia="DengXian" w:hAnsi="Times New Roman"/>
              <w:sz w:val="26"/>
              <w:szCs w:val="26"/>
              <w:lang w:val="en-US"/>
            </w:rPr>
            <w:tab/>
            <w:delText xml:space="preserve">Receipt </w:delText>
          </w:r>
        </w:del>
        <w:del w:id="3249" w:author="admin" w:date="2025-05-20T23:37:00Z">
          <w:r w:rsidDel="004623A0">
            <w:rPr>
              <w:rFonts w:ascii="Times New Roman" w:eastAsia="DengXian" w:hAnsi="Times New Roman"/>
              <w:sz w:val="26"/>
              <w:szCs w:val="26"/>
              <w:lang w:val="en-US"/>
            </w:rPr>
            <w:delText>…………</w:delText>
          </w:r>
        </w:del>
        <w:del w:id="3250" w:author="admin" w:date="2025-05-21T01:40:00Z">
          <w:r w:rsidDel="002F785A">
            <w:rPr>
              <w:rFonts w:ascii="Times New Roman" w:eastAsia="DengXian" w:hAnsi="Times New Roman"/>
              <w:sz w:val="26"/>
              <w:szCs w:val="26"/>
              <w:lang w:val="en-US"/>
            </w:rPr>
            <w:delText>………………………………………………………..123</w:delText>
          </w:r>
        </w:del>
      </w:ins>
    </w:p>
    <w:p w14:paraId="7C90E00E" w14:textId="39617B3A" w:rsidR="005B768B" w:rsidDel="002F785A" w:rsidRDefault="005B768B">
      <w:pPr>
        <w:spacing w:after="0" w:line="480" w:lineRule="auto"/>
        <w:ind w:left="1080" w:hanging="630"/>
        <w:rPr>
          <w:ins w:id="3251" w:author="Antoneth Macaisa" w:date="2025-05-20T15:40:00Z"/>
          <w:del w:id="3252" w:author="admin" w:date="2025-05-21T01:40:00Z"/>
          <w:rFonts w:ascii="Times New Roman" w:eastAsia="DengXian" w:hAnsi="Times New Roman"/>
          <w:sz w:val="26"/>
          <w:szCs w:val="26"/>
          <w:lang w:val="en-US"/>
        </w:rPr>
      </w:pPr>
      <w:ins w:id="3253" w:author="Antoneth Macaisa" w:date="2025-05-20T15:40:00Z">
        <w:del w:id="3254" w:author="admin" w:date="2025-05-21T01:40:00Z">
          <w:r w:rsidDel="002F785A">
            <w:rPr>
              <w:rFonts w:ascii="Times New Roman" w:eastAsia="DengXian" w:hAnsi="Times New Roman"/>
              <w:sz w:val="26"/>
              <w:szCs w:val="26"/>
              <w:lang w:val="en-US"/>
            </w:rPr>
            <w:delText>76</w:delText>
          </w:r>
          <w:r w:rsidDel="002F785A">
            <w:rPr>
              <w:rFonts w:ascii="Times New Roman" w:eastAsia="DengXian" w:hAnsi="Times New Roman"/>
              <w:sz w:val="26"/>
              <w:szCs w:val="26"/>
              <w:lang w:val="en-US"/>
            </w:rPr>
            <w:tab/>
            <w:delText xml:space="preserve">Review and Refund </w:delText>
          </w:r>
        </w:del>
        <w:del w:id="3255" w:author="admin" w:date="2025-05-20T23:37:00Z">
          <w:r w:rsidDel="004623A0">
            <w:rPr>
              <w:rFonts w:ascii="Times New Roman" w:eastAsia="DengXian" w:hAnsi="Times New Roman"/>
              <w:sz w:val="26"/>
              <w:szCs w:val="26"/>
              <w:lang w:val="en-US"/>
            </w:rPr>
            <w:delText>…………………</w:delText>
          </w:r>
        </w:del>
        <w:del w:id="3256" w:author="admin" w:date="2025-05-21T01:40:00Z">
          <w:r w:rsidDel="002F785A">
            <w:rPr>
              <w:rFonts w:ascii="Times New Roman" w:eastAsia="DengXian" w:hAnsi="Times New Roman"/>
              <w:sz w:val="26"/>
              <w:szCs w:val="26"/>
              <w:lang w:val="en-US"/>
            </w:rPr>
            <w:delText>…………………………………...124</w:delText>
          </w:r>
        </w:del>
      </w:ins>
    </w:p>
    <w:p w14:paraId="37B66BBD" w14:textId="2527C233" w:rsidR="001B7763" w:rsidDel="002F785A" w:rsidRDefault="005B768B">
      <w:pPr>
        <w:spacing w:after="0" w:line="480" w:lineRule="auto"/>
        <w:ind w:left="1080" w:hanging="630"/>
        <w:rPr>
          <w:ins w:id="3257" w:author="Antoneth Macaisa" w:date="2025-05-20T15:41:00Z"/>
          <w:del w:id="3258" w:author="admin" w:date="2025-05-21T01:40:00Z"/>
          <w:rFonts w:ascii="Times New Roman" w:eastAsia="DengXian" w:hAnsi="Times New Roman"/>
          <w:sz w:val="26"/>
          <w:szCs w:val="26"/>
          <w:lang w:val="en-US"/>
        </w:rPr>
      </w:pPr>
      <w:ins w:id="3259" w:author="Antoneth Macaisa" w:date="2025-05-20T15:40:00Z">
        <w:del w:id="3260" w:author="admin" w:date="2025-05-21T01:40:00Z">
          <w:r w:rsidDel="002F785A">
            <w:rPr>
              <w:rFonts w:ascii="Times New Roman" w:eastAsia="DengXian" w:hAnsi="Times New Roman"/>
              <w:sz w:val="26"/>
              <w:szCs w:val="26"/>
              <w:lang w:val="en-US"/>
            </w:rPr>
            <w:delText>77</w:delText>
          </w:r>
          <w:r w:rsidDel="002F785A">
            <w:rPr>
              <w:rFonts w:ascii="Times New Roman" w:eastAsia="DengXian" w:hAnsi="Times New Roman"/>
              <w:sz w:val="26"/>
              <w:szCs w:val="26"/>
              <w:lang w:val="en-US"/>
            </w:rPr>
            <w:tab/>
          </w:r>
        </w:del>
      </w:ins>
      <w:ins w:id="3261" w:author="Antoneth Macaisa" w:date="2025-05-20T15:41:00Z">
        <w:del w:id="3262" w:author="admin" w:date="2025-05-21T01:40:00Z">
          <w:r w:rsidDel="002F785A">
            <w:rPr>
              <w:rFonts w:ascii="Times New Roman" w:eastAsia="DengXian" w:hAnsi="Times New Roman"/>
              <w:sz w:val="26"/>
              <w:szCs w:val="26"/>
              <w:lang w:val="en-US"/>
            </w:rPr>
            <w:delText xml:space="preserve">Access your Booking </w:delText>
          </w:r>
        </w:del>
        <w:del w:id="3263" w:author="admin" w:date="2025-05-20T23:37:00Z">
          <w:r w:rsidDel="004623A0">
            <w:rPr>
              <w:rFonts w:ascii="Times New Roman" w:eastAsia="DengXian" w:hAnsi="Times New Roman"/>
              <w:sz w:val="26"/>
              <w:szCs w:val="26"/>
              <w:lang w:val="en-US"/>
            </w:rPr>
            <w:delText>…………</w:delText>
          </w:r>
        </w:del>
        <w:del w:id="3264" w:author="admin" w:date="2025-05-21T01:40:00Z">
          <w:r w:rsidDel="002F785A">
            <w:rPr>
              <w:rFonts w:ascii="Times New Roman" w:eastAsia="DengXian" w:hAnsi="Times New Roman"/>
              <w:sz w:val="26"/>
              <w:szCs w:val="26"/>
              <w:lang w:val="en-US"/>
            </w:rPr>
            <w:delText>…………………………………………125</w:delText>
          </w:r>
        </w:del>
      </w:ins>
    </w:p>
    <w:p w14:paraId="45D494BB" w14:textId="36801DDA" w:rsidR="005B768B" w:rsidDel="002F785A" w:rsidRDefault="005B768B">
      <w:pPr>
        <w:spacing w:after="0" w:line="480" w:lineRule="auto"/>
        <w:ind w:left="1080" w:hanging="630"/>
        <w:rPr>
          <w:ins w:id="3265" w:author="Antoneth Macaisa" w:date="2025-05-20T15:41:00Z"/>
          <w:del w:id="3266" w:author="admin" w:date="2025-05-21T01:40:00Z"/>
          <w:rFonts w:ascii="Times New Roman" w:eastAsia="DengXian" w:hAnsi="Times New Roman"/>
          <w:sz w:val="26"/>
          <w:szCs w:val="26"/>
          <w:lang w:val="en-US"/>
        </w:rPr>
      </w:pPr>
      <w:ins w:id="3267" w:author="Antoneth Macaisa" w:date="2025-05-20T15:41:00Z">
        <w:del w:id="3268" w:author="admin" w:date="2025-05-21T01:40:00Z">
          <w:r w:rsidDel="002F785A">
            <w:rPr>
              <w:rFonts w:ascii="Times New Roman" w:eastAsia="DengXian" w:hAnsi="Times New Roman"/>
              <w:sz w:val="26"/>
              <w:szCs w:val="26"/>
              <w:lang w:val="en-US"/>
            </w:rPr>
            <w:delText>78</w:delText>
          </w:r>
          <w:r w:rsidDel="002F785A">
            <w:rPr>
              <w:rFonts w:ascii="Times New Roman" w:eastAsia="DengXian" w:hAnsi="Times New Roman"/>
              <w:sz w:val="26"/>
              <w:szCs w:val="26"/>
              <w:lang w:val="en-US"/>
            </w:rPr>
            <w:tab/>
            <w:delText xml:space="preserve">Notifications </w:delText>
          </w:r>
        </w:del>
        <w:del w:id="3269" w:author="admin" w:date="2025-05-20T23:37:00Z">
          <w:r w:rsidDel="004623A0">
            <w:rPr>
              <w:rFonts w:ascii="Times New Roman" w:eastAsia="DengXian" w:hAnsi="Times New Roman"/>
              <w:sz w:val="26"/>
              <w:szCs w:val="26"/>
              <w:lang w:val="en-US"/>
            </w:rPr>
            <w:delText>……………</w:delText>
          </w:r>
        </w:del>
        <w:del w:id="3270" w:author="admin" w:date="2025-05-21T01:40:00Z">
          <w:r w:rsidDel="002F785A">
            <w:rPr>
              <w:rFonts w:ascii="Times New Roman" w:eastAsia="DengXian" w:hAnsi="Times New Roman"/>
              <w:sz w:val="26"/>
              <w:szCs w:val="26"/>
              <w:lang w:val="en-US"/>
            </w:rPr>
            <w:delText>……………………………………………….126</w:delText>
          </w:r>
        </w:del>
      </w:ins>
    </w:p>
    <w:p w14:paraId="5374678B" w14:textId="7CE43F31" w:rsidR="005B768B" w:rsidDel="002F785A" w:rsidRDefault="005B768B">
      <w:pPr>
        <w:spacing w:after="0" w:line="480" w:lineRule="auto"/>
        <w:ind w:left="1080" w:hanging="630"/>
        <w:rPr>
          <w:ins w:id="3271" w:author="Antoneth Macaisa" w:date="2025-05-20T15:42:00Z"/>
          <w:del w:id="3272" w:author="admin" w:date="2025-05-21T01:40:00Z"/>
          <w:rFonts w:ascii="Times New Roman" w:eastAsia="DengXian" w:hAnsi="Times New Roman"/>
          <w:sz w:val="26"/>
          <w:szCs w:val="26"/>
          <w:lang w:val="en-US"/>
        </w:rPr>
      </w:pPr>
      <w:ins w:id="3273" w:author="Antoneth Macaisa" w:date="2025-05-20T15:41:00Z">
        <w:del w:id="3274" w:author="admin" w:date="2025-05-21T01:40:00Z">
          <w:r w:rsidDel="002F785A">
            <w:rPr>
              <w:rFonts w:ascii="Times New Roman" w:eastAsia="DengXian" w:hAnsi="Times New Roman"/>
              <w:sz w:val="26"/>
              <w:szCs w:val="26"/>
              <w:lang w:val="en-US"/>
            </w:rPr>
            <w:delText>79</w:delText>
          </w:r>
          <w:r w:rsidDel="002F785A">
            <w:rPr>
              <w:rFonts w:ascii="Times New Roman" w:eastAsia="DengXian" w:hAnsi="Times New Roman"/>
              <w:sz w:val="26"/>
              <w:szCs w:val="26"/>
              <w:lang w:val="en-US"/>
            </w:rPr>
            <w:tab/>
            <w:delText>Client Entry Con</w:delText>
          </w:r>
        </w:del>
      </w:ins>
      <w:ins w:id="3275" w:author="Antoneth Macaisa" w:date="2025-05-20T15:42:00Z">
        <w:del w:id="3276" w:author="admin" w:date="2025-05-21T01:40:00Z">
          <w:r w:rsidDel="002F785A">
            <w:rPr>
              <w:rFonts w:ascii="Times New Roman" w:eastAsia="DengXian" w:hAnsi="Times New Roman"/>
              <w:sz w:val="26"/>
              <w:szCs w:val="26"/>
              <w:lang w:val="en-US"/>
            </w:rPr>
            <w:delText xml:space="preserve">trol </w:delText>
          </w:r>
        </w:del>
        <w:del w:id="3277" w:author="admin" w:date="2025-05-20T23:37:00Z">
          <w:r w:rsidDel="004623A0">
            <w:rPr>
              <w:rFonts w:ascii="Times New Roman" w:eastAsia="DengXian" w:hAnsi="Times New Roman"/>
              <w:sz w:val="26"/>
              <w:szCs w:val="26"/>
              <w:lang w:val="en-US"/>
            </w:rPr>
            <w:delText>……………</w:delText>
          </w:r>
        </w:del>
        <w:del w:id="3278" w:author="admin" w:date="2025-05-21T01:40:00Z">
          <w:r w:rsidDel="002F785A">
            <w:rPr>
              <w:rFonts w:ascii="Times New Roman" w:eastAsia="DengXian" w:hAnsi="Times New Roman"/>
              <w:sz w:val="26"/>
              <w:szCs w:val="26"/>
              <w:lang w:val="en-US"/>
            </w:rPr>
            <w:delText>……………………………………….127</w:delText>
          </w:r>
        </w:del>
      </w:ins>
    </w:p>
    <w:p w14:paraId="00EC9D71" w14:textId="4E3AC70A" w:rsidR="005B768B" w:rsidDel="002F785A" w:rsidRDefault="005B768B">
      <w:pPr>
        <w:spacing w:after="0" w:line="480" w:lineRule="auto"/>
        <w:ind w:left="1080" w:hanging="630"/>
        <w:rPr>
          <w:ins w:id="3279" w:author="Antoneth Macaisa" w:date="2025-05-20T14:26:00Z"/>
          <w:del w:id="3280" w:author="admin" w:date="2025-05-21T01:40:00Z"/>
          <w:rFonts w:ascii="Times New Roman" w:eastAsia="DengXian" w:hAnsi="Times New Roman"/>
          <w:sz w:val="26"/>
          <w:szCs w:val="26"/>
          <w:lang w:val="en-US"/>
        </w:rPr>
        <w:pPrChange w:id="3281" w:author="admin" w:date="2025-05-21T03:17:00Z">
          <w:pPr>
            <w:tabs>
              <w:tab w:val="center" w:pos="4320"/>
              <w:tab w:val="right" w:pos="8640"/>
            </w:tabs>
            <w:spacing w:after="0" w:line="480" w:lineRule="auto"/>
          </w:pPr>
        </w:pPrChange>
      </w:pPr>
      <w:ins w:id="3282" w:author="Antoneth Macaisa" w:date="2025-05-20T15:42:00Z">
        <w:del w:id="3283" w:author="admin" w:date="2025-05-21T01:40:00Z">
          <w:r w:rsidDel="002F785A">
            <w:rPr>
              <w:rFonts w:ascii="Times New Roman" w:eastAsia="DengXian" w:hAnsi="Times New Roman"/>
              <w:sz w:val="26"/>
              <w:szCs w:val="26"/>
              <w:lang w:val="en-US"/>
            </w:rPr>
            <w:delText>80</w:delText>
          </w:r>
          <w:r w:rsidDel="002F785A">
            <w:rPr>
              <w:rFonts w:ascii="Times New Roman" w:eastAsia="DengXian" w:hAnsi="Times New Roman"/>
              <w:sz w:val="26"/>
              <w:szCs w:val="26"/>
              <w:lang w:val="en-US"/>
            </w:rPr>
            <w:tab/>
            <w:delText>Amenities to Offer</w:delText>
          </w:r>
        </w:del>
        <w:del w:id="3284" w:author="admin" w:date="2025-05-20T23:37:00Z">
          <w:r w:rsidDel="004623A0">
            <w:rPr>
              <w:rFonts w:ascii="Times New Roman" w:eastAsia="DengXian" w:hAnsi="Times New Roman"/>
              <w:sz w:val="26"/>
              <w:szCs w:val="26"/>
              <w:lang w:val="en-US"/>
            </w:rPr>
            <w:delText xml:space="preserve"> ……</w:delText>
          </w:r>
        </w:del>
        <w:del w:id="3285" w:author="admin" w:date="2025-05-21T01:40:00Z">
          <w:r w:rsidDel="002F785A">
            <w:rPr>
              <w:rFonts w:ascii="Times New Roman" w:eastAsia="DengXian" w:hAnsi="Times New Roman"/>
              <w:sz w:val="26"/>
              <w:szCs w:val="26"/>
              <w:lang w:val="en-US"/>
            </w:rPr>
            <w:delText>…………………………………………………129</w:delText>
          </w:r>
        </w:del>
      </w:ins>
    </w:p>
    <w:bookmarkEnd w:id="3246"/>
    <w:p w14:paraId="24ED2D50" w14:textId="3FF2AED0" w:rsidR="001B7763" w:rsidDel="002F785A" w:rsidRDefault="001B7763">
      <w:pPr>
        <w:tabs>
          <w:tab w:val="center" w:pos="4320"/>
          <w:tab w:val="right" w:pos="8640"/>
        </w:tabs>
        <w:spacing w:after="0" w:line="480" w:lineRule="auto"/>
        <w:ind w:left="1080" w:hanging="630"/>
        <w:rPr>
          <w:ins w:id="3286" w:author="Antoneth Macaisa" w:date="2025-05-20T14:26:00Z"/>
          <w:del w:id="3287" w:author="admin" w:date="2025-05-21T01:40:00Z"/>
          <w:rFonts w:ascii="Times New Roman" w:eastAsia="DengXian" w:hAnsi="Times New Roman"/>
          <w:sz w:val="26"/>
          <w:szCs w:val="26"/>
          <w:lang w:val="en-US"/>
        </w:rPr>
      </w:pPr>
    </w:p>
    <w:p w14:paraId="3CA2988D" w14:textId="2BED5D68" w:rsidR="001B7763" w:rsidDel="002F785A" w:rsidRDefault="001B7763">
      <w:pPr>
        <w:tabs>
          <w:tab w:val="center" w:pos="4320"/>
          <w:tab w:val="right" w:pos="8640"/>
        </w:tabs>
        <w:spacing w:after="0" w:line="480" w:lineRule="auto"/>
        <w:rPr>
          <w:ins w:id="3288" w:author="Antoneth Macaisa" w:date="2025-05-20T14:26:00Z"/>
          <w:del w:id="3289" w:author="admin" w:date="2025-05-21T01:40:00Z"/>
          <w:rFonts w:ascii="Times New Roman" w:eastAsia="DengXian" w:hAnsi="Times New Roman"/>
          <w:sz w:val="26"/>
          <w:szCs w:val="26"/>
          <w:lang w:val="en-US"/>
        </w:rPr>
      </w:pPr>
    </w:p>
    <w:p w14:paraId="463337A2" w14:textId="4C25261D" w:rsidR="001B7763" w:rsidDel="002F785A" w:rsidRDefault="001B7763">
      <w:pPr>
        <w:tabs>
          <w:tab w:val="center" w:pos="4320"/>
          <w:tab w:val="right" w:pos="8640"/>
        </w:tabs>
        <w:spacing w:after="0" w:line="480" w:lineRule="auto"/>
        <w:rPr>
          <w:ins w:id="3290" w:author="Antoneth Macaisa" w:date="2025-05-20T14:26:00Z"/>
          <w:del w:id="3291" w:author="admin" w:date="2025-05-21T01:40:00Z"/>
          <w:rFonts w:ascii="Times New Roman" w:eastAsia="DengXian" w:hAnsi="Times New Roman"/>
          <w:sz w:val="26"/>
          <w:szCs w:val="26"/>
          <w:lang w:val="en-US"/>
        </w:rPr>
      </w:pPr>
    </w:p>
    <w:p w14:paraId="4E0DC52C" w14:textId="4833FD60" w:rsidR="001B7763" w:rsidDel="002F785A" w:rsidRDefault="001B7763">
      <w:pPr>
        <w:tabs>
          <w:tab w:val="center" w:pos="4320"/>
          <w:tab w:val="right" w:pos="8640"/>
        </w:tabs>
        <w:spacing w:after="0" w:line="480" w:lineRule="auto"/>
        <w:rPr>
          <w:ins w:id="3292" w:author="Antoneth Macaisa" w:date="2025-05-20T14:26:00Z"/>
          <w:del w:id="3293" w:author="admin" w:date="2025-05-21T01:40:00Z"/>
          <w:rFonts w:ascii="Times New Roman" w:eastAsia="DengXian" w:hAnsi="Times New Roman"/>
          <w:sz w:val="26"/>
          <w:szCs w:val="26"/>
          <w:lang w:val="en-US"/>
        </w:rPr>
      </w:pPr>
    </w:p>
    <w:p w14:paraId="0272824C" w14:textId="0D8C39B9" w:rsidR="001B7763" w:rsidDel="002F785A" w:rsidRDefault="001B7763">
      <w:pPr>
        <w:tabs>
          <w:tab w:val="center" w:pos="4320"/>
          <w:tab w:val="right" w:pos="8640"/>
        </w:tabs>
        <w:spacing w:after="0" w:line="480" w:lineRule="auto"/>
        <w:rPr>
          <w:ins w:id="3294" w:author="Antoneth Macaisa" w:date="2025-05-20T14:26:00Z"/>
          <w:del w:id="3295" w:author="admin" w:date="2025-05-21T01:40:00Z"/>
          <w:rFonts w:ascii="Times New Roman" w:eastAsia="DengXian" w:hAnsi="Times New Roman"/>
          <w:sz w:val="26"/>
          <w:szCs w:val="26"/>
          <w:lang w:val="en-US"/>
        </w:rPr>
      </w:pPr>
    </w:p>
    <w:p w14:paraId="1AD43258" w14:textId="578F2C9F" w:rsidR="001B7763" w:rsidDel="002F785A" w:rsidRDefault="001B7763">
      <w:pPr>
        <w:tabs>
          <w:tab w:val="center" w:pos="4320"/>
          <w:tab w:val="right" w:pos="8640"/>
        </w:tabs>
        <w:spacing w:after="0" w:line="480" w:lineRule="auto"/>
        <w:rPr>
          <w:ins w:id="3296" w:author="Antoneth Macaisa" w:date="2025-05-20T14:26:00Z"/>
          <w:del w:id="3297" w:author="admin" w:date="2025-05-21T01:40:00Z"/>
          <w:rFonts w:ascii="Times New Roman" w:eastAsia="DengXian" w:hAnsi="Times New Roman"/>
          <w:sz w:val="26"/>
          <w:szCs w:val="26"/>
          <w:lang w:val="en-US"/>
        </w:rPr>
      </w:pPr>
    </w:p>
    <w:p w14:paraId="45F193BB" w14:textId="2AAFB55E" w:rsidR="001B7763" w:rsidDel="002F785A" w:rsidRDefault="001B7763">
      <w:pPr>
        <w:tabs>
          <w:tab w:val="center" w:pos="4320"/>
          <w:tab w:val="right" w:pos="8640"/>
        </w:tabs>
        <w:spacing w:after="0" w:line="480" w:lineRule="auto"/>
        <w:rPr>
          <w:ins w:id="3298" w:author="Antoneth Macaisa" w:date="2025-05-20T14:26:00Z"/>
          <w:del w:id="3299" w:author="admin" w:date="2025-05-21T01:40:00Z"/>
          <w:rFonts w:ascii="Times New Roman" w:eastAsia="DengXian" w:hAnsi="Times New Roman"/>
          <w:sz w:val="26"/>
          <w:szCs w:val="26"/>
          <w:lang w:val="en-US"/>
        </w:rPr>
      </w:pPr>
    </w:p>
    <w:p w14:paraId="340865D7" w14:textId="31CD9650" w:rsidR="001B7763" w:rsidDel="002F785A" w:rsidRDefault="001B7763">
      <w:pPr>
        <w:tabs>
          <w:tab w:val="center" w:pos="4320"/>
          <w:tab w:val="right" w:pos="8640"/>
        </w:tabs>
        <w:spacing w:after="0" w:line="480" w:lineRule="auto"/>
        <w:rPr>
          <w:ins w:id="3300" w:author="Antoneth Macaisa" w:date="2025-05-20T14:26:00Z"/>
          <w:del w:id="3301" w:author="admin" w:date="2025-05-21T01:40:00Z"/>
          <w:rFonts w:ascii="Times New Roman" w:eastAsia="DengXian" w:hAnsi="Times New Roman"/>
          <w:sz w:val="26"/>
          <w:szCs w:val="26"/>
          <w:lang w:val="en-US"/>
        </w:rPr>
      </w:pPr>
    </w:p>
    <w:p w14:paraId="675DA31E" w14:textId="370C599F" w:rsidR="001B7763" w:rsidDel="002F785A" w:rsidRDefault="001B7763">
      <w:pPr>
        <w:tabs>
          <w:tab w:val="center" w:pos="4320"/>
          <w:tab w:val="right" w:pos="8640"/>
        </w:tabs>
        <w:spacing w:after="0" w:line="480" w:lineRule="auto"/>
        <w:rPr>
          <w:ins w:id="3302" w:author="Antoneth Macaisa" w:date="2025-05-20T14:26:00Z"/>
          <w:del w:id="3303" w:author="admin" w:date="2025-05-21T01:40:00Z"/>
          <w:rFonts w:ascii="Times New Roman" w:eastAsia="DengXian" w:hAnsi="Times New Roman"/>
          <w:sz w:val="26"/>
          <w:szCs w:val="26"/>
          <w:lang w:val="en-US"/>
        </w:rPr>
      </w:pPr>
    </w:p>
    <w:p w14:paraId="592561BE" w14:textId="6FD70B71" w:rsidR="001B7763" w:rsidDel="002F785A" w:rsidRDefault="001B7763">
      <w:pPr>
        <w:tabs>
          <w:tab w:val="center" w:pos="4320"/>
          <w:tab w:val="right" w:pos="8640"/>
        </w:tabs>
        <w:spacing w:after="0" w:line="480" w:lineRule="auto"/>
        <w:rPr>
          <w:ins w:id="3304" w:author="Antoneth Macaisa" w:date="2025-05-20T14:26:00Z"/>
          <w:del w:id="3305" w:author="admin" w:date="2025-05-21T01:40:00Z"/>
          <w:rFonts w:ascii="Times New Roman" w:eastAsia="DengXian" w:hAnsi="Times New Roman"/>
          <w:sz w:val="26"/>
          <w:szCs w:val="26"/>
          <w:lang w:val="en-US"/>
        </w:rPr>
      </w:pPr>
    </w:p>
    <w:p w14:paraId="21E4EB26" w14:textId="27DED05C" w:rsidR="001B7763" w:rsidDel="002F785A" w:rsidRDefault="001B7763">
      <w:pPr>
        <w:tabs>
          <w:tab w:val="center" w:pos="4320"/>
          <w:tab w:val="right" w:pos="8640"/>
        </w:tabs>
        <w:spacing w:after="0" w:line="480" w:lineRule="auto"/>
        <w:rPr>
          <w:ins w:id="3306" w:author="Antoneth Macaisa" w:date="2025-05-20T14:26:00Z"/>
          <w:del w:id="3307" w:author="admin" w:date="2025-05-21T01:40:00Z"/>
          <w:rFonts w:ascii="Times New Roman" w:eastAsia="DengXian" w:hAnsi="Times New Roman"/>
          <w:sz w:val="26"/>
          <w:szCs w:val="26"/>
          <w:lang w:val="en-US"/>
        </w:rPr>
      </w:pPr>
    </w:p>
    <w:p w14:paraId="66E6AA82" w14:textId="29EC18E3" w:rsidR="001B7763" w:rsidDel="002F785A" w:rsidRDefault="001B7763">
      <w:pPr>
        <w:tabs>
          <w:tab w:val="center" w:pos="4320"/>
          <w:tab w:val="right" w:pos="8640"/>
        </w:tabs>
        <w:spacing w:after="0" w:line="480" w:lineRule="auto"/>
        <w:rPr>
          <w:ins w:id="3308" w:author="Antoneth Macaisa" w:date="2025-05-20T14:27:00Z"/>
          <w:del w:id="3309" w:author="admin" w:date="2025-05-21T01:40:00Z"/>
          <w:rFonts w:ascii="Times New Roman" w:eastAsia="DengXian" w:hAnsi="Times New Roman"/>
          <w:sz w:val="26"/>
          <w:szCs w:val="26"/>
          <w:lang w:val="en-US"/>
        </w:rPr>
      </w:pPr>
    </w:p>
    <w:p w14:paraId="3483A3A7" w14:textId="61839088" w:rsidR="001B7763" w:rsidDel="002F785A" w:rsidRDefault="001B7763">
      <w:pPr>
        <w:tabs>
          <w:tab w:val="center" w:pos="4320"/>
          <w:tab w:val="right" w:pos="8640"/>
        </w:tabs>
        <w:spacing w:after="0" w:line="480" w:lineRule="auto"/>
        <w:rPr>
          <w:ins w:id="3310" w:author="Antoneth Macaisa" w:date="2025-05-20T14:27:00Z"/>
          <w:del w:id="3311" w:author="admin" w:date="2025-05-21T01:40:00Z"/>
          <w:rFonts w:ascii="Times New Roman" w:eastAsia="DengXian" w:hAnsi="Times New Roman"/>
          <w:sz w:val="26"/>
          <w:szCs w:val="26"/>
          <w:lang w:val="en-US"/>
        </w:rPr>
      </w:pPr>
    </w:p>
    <w:p w14:paraId="34C4EA1B" w14:textId="0F4CA9F8" w:rsidR="001B7763" w:rsidDel="002F785A" w:rsidRDefault="001B7763">
      <w:pPr>
        <w:tabs>
          <w:tab w:val="center" w:pos="4320"/>
          <w:tab w:val="right" w:pos="8640"/>
        </w:tabs>
        <w:spacing w:after="0" w:line="480" w:lineRule="auto"/>
        <w:rPr>
          <w:ins w:id="3312" w:author="Antoneth Macaisa" w:date="2025-05-20T14:27:00Z"/>
          <w:del w:id="3313" w:author="admin" w:date="2025-05-21T01:40:00Z"/>
          <w:rFonts w:ascii="Times New Roman" w:eastAsia="DengXian" w:hAnsi="Times New Roman"/>
          <w:sz w:val="26"/>
          <w:szCs w:val="26"/>
          <w:lang w:val="en-US"/>
        </w:rPr>
      </w:pPr>
    </w:p>
    <w:p w14:paraId="55792209" w14:textId="0B214C8A" w:rsidR="001B7763" w:rsidDel="002F785A" w:rsidRDefault="001B7763">
      <w:pPr>
        <w:tabs>
          <w:tab w:val="center" w:pos="4320"/>
          <w:tab w:val="right" w:pos="8640"/>
        </w:tabs>
        <w:spacing w:after="0" w:line="480" w:lineRule="auto"/>
        <w:rPr>
          <w:ins w:id="3314" w:author="Antoneth Macaisa" w:date="2025-05-07T21:04:00Z"/>
          <w:del w:id="3315" w:author="admin" w:date="2025-05-21T01:40:00Z"/>
          <w:rFonts w:ascii="Times New Roman" w:eastAsia="DengXian" w:hAnsi="Times New Roman"/>
          <w:sz w:val="26"/>
          <w:szCs w:val="26"/>
          <w:lang w:val="en-US"/>
        </w:rPr>
        <w:pPrChange w:id="3316" w:author="admin" w:date="2025-05-21T03:17:00Z">
          <w:pPr>
            <w:tabs>
              <w:tab w:val="center" w:pos="4320"/>
              <w:tab w:val="right" w:pos="8640"/>
            </w:tabs>
            <w:spacing w:after="0" w:line="240" w:lineRule="auto"/>
          </w:pPr>
        </w:pPrChange>
      </w:pPr>
    </w:p>
    <w:p w14:paraId="3C5EA923" w14:textId="1781FB83" w:rsidR="00BE2C17" w:rsidDel="002F785A" w:rsidRDefault="00BE2C17">
      <w:pPr>
        <w:tabs>
          <w:tab w:val="center" w:pos="4320"/>
          <w:tab w:val="right" w:pos="8640"/>
        </w:tabs>
        <w:spacing w:after="0" w:line="480" w:lineRule="auto"/>
        <w:rPr>
          <w:ins w:id="3317" w:author="Antoneth Macaisa" w:date="2025-05-07T21:04:00Z"/>
          <w:del w:id="3318" w:author="admin" w:date="2025-05-21T01:40:00Z"/>
          <w:rFonts w:ascii="Times New Roman" w:eastAsia="DengXian" w:hAnsi="Times New Roman"/>
          <w:sz w:val="26"/>
          <w:szCs w:val="26"/>
          <w:lang w:val="en-US"/>
        </w:rPr>
        <w:pPrChange w:id="3319" w:author="admin" w:date="2025-05-21T03:17:00Z">
          <w:pPr>
            <w:tabs>
              <w:tab w:val="center" w:pos="4320"/>
              <w:tab w:val="right" w:pos="8640"/>
            </w:tabs>
            <w:spacing w:after="0" w:line="240" w:lineRule="auto"/>
          </w:pPr>
        </w:pPrChange>
      </w:pPr>
    </w:p>
    <w:p w14:paraId="238CFBC4" w14:textId="709A9EF6" w:rsidR="00BE2C17" w:rsidDel="002F785A" w:rsidRDefault="00BE2C17">
      <w:pPr>
        <w:tabs>
          <w:tab w:val="center" w:pos="4320"/>
          <w:tab w:val="right" w:pos="8640"/>
        </w:tabs>
        <w:spacing w:after="0" w:line="480" w:lineRule="auto"/>
        <w:rPr>
          <w:ins w:id="3320" w:author="Antoneth Macaisa" w:date="2025-05-07T21:04:00Z"/>
          <w:del w:id="3321" w:author="admin" w:date="2025-05-21T01:40:00Z"/>
          <w:rFonts w:ascii="Times New Roman" w:eastAsia="DengXian" w:hAnsi="Times New Roman"/>
          <w:sz w:val="26"/>
          <w:szCs w:val="26"/>
          <w:lang w:val="en-US"/>
        </w:rPr>
        <w:pPrChange w:id="3322" w:author="admin" w:date="2025-05-21T03:17:00Z">
          <w:pPr>
            <w:tabs>
              <w:tab w:val="center" w:pos="4320"/>
              <w:tab w:val="right" w:pos="8640"/>
            </w:tabs>
            <w:spacing w:after="0" w:line="240" w:lineRule="auto"/>
          </w:pPr>
        </w:pPrChange>
      </w:pPr>
    </w:p>
    <w:p w14:paraId="6DC70BCE" w14:textId="76D1436B" w:rsidR="00302815" w:rsidDel="002F785A" w:rsidRDefault="00302815">
      <w:pPr>
        <w:tabs>
          <w:tab w:val="center" w:pos="4320"/>
          <w:tab w:val="right" w:pos="8640"/>
        </w:tabs>
        <w:spacing w:after="0" w:line="480" w:lineRule="auto"/>
        <w:rPr>
          <w:ins w:id="3323" w:author="Antoneth Macaisa" w:date="2025-05-07T21:03:00Z"/>
          <w:del w:id="3324" w:author="admin" w:date="2025-05-21T01:40:00Z"/>
          <w:rFonts w:ascii="Times New Roman" w:hAnsi="Times New Roman"/>
          <w:b/>
          <w:sz w:val="26"/>
          <w:szCs w:val="26"/>
        </w:rPr>
        <w:pPrChange w:id="3325" w:author="admin" w:date="2025-05-21T03:17:00Z">
          <w:pPr>
            <w:tabs>
              <w:tab w:val="center" w:pos="4320"/>
              <w:tab w:val="right" w:pos="8640"/>
            </w:tabs>
            <w:spacing w:after="0" w:line="360" w:lineRule="auto"/>
            <w:jc w:val="center"/>
          </w:pPr>
        </w:pPrChange>
      </w:pPr>
    </w:p>
    <w:p w14:paraId="55CB72FA" w14:textId="066970AD" w:rsidR="007345A4" w:rsidDel="002F785A" w:rsidRDefault="007345A4">
      <w:pPr>
        <w:tabs>
          <w:tab w:val="center" w:pos="4320"/>
          <w:tab w:val="right" w:pos="8640"/>
        </w:tabs>
        <w:spacing w:after="0" w:line="480" w:lineRule="auto"/>
        <w:rPr>
          <w:ins w:id="3326" w:author="Antoneth Macaisa" w:date="2025-05-07T21:06:00Z"/>
          <w:del w:id="3327" w:author="admin" w:date="2025-05-21T01:40:00Z"/>
          <w:rFonts w:ascii="Times New Roman" w:hAnsi="Times New Roman"/>
          <w:b/>
          <w:sz w:val="26"/>
          <w:szCs w:val="26"/>
        </w:rPr>
        <w:pPrChange w:id="3328" w:author="admin" w:date="2025-05-21T03:17:00Z">
          <w:pPr>
            <w:tabs>
              <w:tab w:val="center" w:pos="4320"/>
              <w:tab w:val="right" w:pos="8640"/>
            </w:tabs>
            <w:spacing w:after="0"/>
            <w:jc w:val="center"/>
          </w:pPr>
        </w:pPrChange>
      </w:pPr>
      <w:ins w:id="3329" w:author="Antoneth Macaisa" w:date="2025-05-07T20:45:00Z">
        <w:del w:id="3330" w:author="admin" w:date="2025-05-21T01:40:00Z">
          <w:r w:rsidRPr="00BE2C17" w:rsidDel="002F785A">
            <w:rPr>
              <w:rFonts w:ascii="Times New Roman" w:hAnsi="Times New Roman"/>
              <w:b/>
              <w:sz w:val="26"/>
              <w:szCs w:val="26"/>
            </w:rPr>
            <w:delText>LIST OF TABLES</w:delText>
          </w:r>
        </w:del>
      </w:ins>
    </w:p>
    <w:p w14:paraId="376807E9" w14:textId="18E0DB79" w:rsidR="00C06692" w:rsidRPr="00BE2C17" w:rsidDel="002F785A" w:rsidRDefault="00C06692">
      <w:pPr>
        <w:tabs>
          <w:tab w:val="center" w:pos="4320"/>
          <w:tab w:val="right" w:pos="8640"/>
        </w:tabs>
        <w:spacing w:after="0" w:line="480" w:lineRule="auto"/>
        <w:rPr>
          <w:ins w:id="3331" w:author="Antoneth Macaisa" w:date="2025-05-07T20:45:00Z"/>
          <w:del w:id="3332" w:author="admin" w:date="2025-05-21T01:40:00Z"/>
          <w:rFonts w:ascii="Times New Roman" w:hAnsi="Times New Roman"/>
          <w:b/>
          <w:sz w:val="26"/>
          <w:szCs w:val="26"/>
        </w:rPr>
        <w:pPrChange w:id="3333" w:author="admin" w:date="2025-05-21T03:17:00Z">
          <w:pPr>
            <w:tabs>
              <w:tab w:val="center" w:pos="4320"/>
              <w:tab w:val="right" w:pos="8640"/>
            </w:tabs>
            <w:spacing w:after="0" w:line="240" w:lineRule="auto"/>
            <w:jc w:val="center"/>
          </w:pPr>
        </w:pPrChange>
      </w:pPr>
      <w:ins w:id="3334" w:author="Antoneth Macaisa" w:date="2025-05-07T21:06:00Z">
        <w:del w:id="3335" w:author="admin" w:date="2025-05-21T01:40:00Z">
          <w:r w:rsidDel="002F785A">
            <w:rPr>
              <w:rFonts w:ascii="Times New Roman" w:hAnsi="Times New Roman"/>
              <w:b/>
              <w:sz w:val="26"/>
              <w:szCs w:val="26"/>
            </w:rPr>
            <w:delText>T</w:delText>
          </w:r>
        </w:del>
        <w:del w:id="3336" w:author="admin" w:date="2025-05-20T20:29:00Z">
          <w:r w:rsidDel="005F76F0">
            <w:rPr>
              <w:rFonts w:ascii="Times New Roman" w:hAnsi="Times New Roman"/>
              <w:b/>
              <w:sz w:val="26"/>
              <w:szCs w:val="26"/>
            </w:rPr>
            <w:delText>ITLE</w:delText>
          </w:r>
        </w:del>
        <w:del w:id="3337" w:author="admin" w:date="2025-05-21T01:40:00Z">
          <w:r w:rsidDel="002F785A">
            <w:rPr>
              <w:rFonts w:ascii="Times New Roman" w:hAnsi="Times New Roman"/>
              <w:b/>
              <w:sz w:val="26"/>
              <w:szCs w:val="26"/>
            </w:rPr>
            <w:tab/>
          </w:r>
          <w:r w:rsidDel="002F785A">
            <w:rPr>
              <w:rFonts w:ascii="Times New Roman" w:hAnsi="Times New Roman"/>
              <w:b/>
              <w:sz w:val="26"/>
              <w:szCs w:val="26"/>
            </w:rPr>
            <w:tab/>
            <w:delText>PAGE</w:delText>
          </w:r>
        </w:del>
      </w:ins>
    </w:p>
    <w:p w14:paraId="70BF03B8" w14:textId="71628A3A" w:rsidR="00BE2C17" w:rsidRPr="00124B9B" w:rsidDel="002F785A" w:rsidRDefault="00965654">
      <w:pPr>
        <w:spacing w:after="0" w:line="480" w:lineRule="auto"/>
        <w:ind w:left="990" w:hanging="630"/>
        <w:rPr>
          <w:ins w:id="3338" w:author="Antoneth Macaisa" w:date="2025-05-07T21:03:00Z"/>
          <w:del w:id="3339" w:author="admin" w:date="2025-05-21T01:40:00Z"/>
          <w:rFonts w:ascii="Times New Roman" w:hAnsi="Times New Roman"/>
          <w:sz w:val="26"/>
          <w:szCs w:val="26"/>
        </w:rPr>
        <w:pPrChange w:id="3340" w:author="admin" w:date="2025-05-21T03:17:00Z">
          <w:pPr/>
        </w:pPrChange>
      </w:pPr>
      <w:ins w:id="3341" w:author="Antoneth Macaisa" w:date="2025-05-19T14:10:00Z">
        <w:del w:id="3342" w:author="admin" w:date="2025-05-21T01:40:00Z">
          <w:r w:rsidDel="002F785A">
            <w:rPr>
              <w:rFonts w:ascii="Times New Roman" w:hAnsi="Times New Roman"/>
              <w:sz w:val="26"/>
              <w:szCs w:val="26"/>
            </w:rPr>
            <w:delText>1</w:delText>
          </w:r>
          <w:r w:rsidDel="002F785A">
            <w:rPr>
              <w:rFonts w:ascii="Times New Roman" w:hAnsi="Times New Roman"/>
              <w:sz w:val="26"/>
              <w:szCs w:val="26"/>
            </w:rPr>
            <w:tab/>
          </w:r>
        </w:del>
      </w:ins>
      <w:ins w:id="3343" w:author="Antoneth Macaisa" w:date="2025-05-07T21:03:00Z">
        <w:del w:id="3344" w:author="admin" w:date="2025-05-21T01:40:00Z">
          <w:r w:rsidR="00BE2C17" w:rsidRPr="00124B9B" w:rsidDel="002F785A">
            <w:rPr>
              <w:rFonts w:ascii="Times New Roman" w:hAnsi="Times New Roman"/>
              <w:sz w:val="26"/>
              <w:szCs w:val="26"/>
            </w:rPr>
            <w:delText>Functional Requirements</w:delText>
          </w:r>
        </w:del>
      </w:ins>
      <w:ins w:id="3345" w:author="Antoneth Macaisa" w:date="2025-05-07T21:36:00Z">
        <w:del w:id="3346" w:author="admin" w:date="2025-05-21T01:40:00Z">
          <w:r w:rsidR="00DD2661" w:rsidDel="002F785A">
            <w:rPr>
              <w:rFonts w:ascii="Times New Roman" w:hAnsi="Times New Roman"/>
              <w:sz w:val="26"/>
              <w:szCs w:val="26"/>
            </w:rPr>
            <w:delText xml:space="preserve"> </w:delText>
          </w:r>
        </w:del>
      </w:ins>
      <w:ins w:id="3347" w:author="Antoneth Macaisa" w:date="2025-05-07T21:37:00Z">
        <w:del w:id="3348" w:author="admin" w:date="2025-05-20T23:38:00Z">
          <w:r w:rsidR="00DD2661" w:rsidDel="004623A0">
            <w:rPr>
              <w:rFonts w:ascii="Times New Roman" w:hAnsi="Times New Roman"/>
              <w:sz w:val="26"/>
              <w:szCs w:val="26"/>
            </w:rPr>
            <w:delText>………</w:delText>
          </w:r>
        </w:del>
        <w:del w:id="3349" w:author="admin" w:date="2025-05-21T01:40:00Z">
          <w:r w:rsidR="00DD2661" w:rsidDel="002F785A">
            <w:rPr>
              <w:rFonts w:ascii="Times New Roman" w:hAnsi="Times New Roman"/>
              <w:sz w:val="26"/>
              <w:szCs w:val="26"/>
            </w:rPr>
            <w:delText>…………</w:delText>
          </w:r>
        </w:del>
      </w:ins>
      <w:ins w:id="3350" w:author="Antoneth Macaisa" w:date="2025-05-19T14:11:00Z">
        <w:del w:id="3351" w:author="admin" w:date="2025-05-21T01:40:00Z">
          <w:r w:rsidDel="002F785A">
            <w:rPr>
              <w:rFonts w:ascii="Times New Roman" w:hAnsi="Times New Roman"/>
              <w:sz w:val="26"/>
              <w:szCs w:val="26"/>
            </w:rPr>
            <w:delText>.</w:delText>
          </w:r>
        </w:del>
      </w:ins>
      <w:ins w:id="3352" w:author="Antoneth Macaisa" w:date="2025-05-07T21:37:00Z">
        <w:del w:id="3353" w:author="admin" w:date="2025-05-21T01:40:00Z">
          <w:r w:rsidR="00DD2661" w:rsidDel="002F785A">
            <w:rPr>
              <w:rFonts w:ascii="Times New Roman" w:hAnsi="Times New Roman"/>
              <w:sz w:val="26"/>
              <w:szCs w:val="26"/>
            </w:rPr>
            <w:delText>……………………………...</w:delText>
          </w:r>
        </w:del>
      </w:ins>
      <w:ins w:id="3354" w:author="Antoneth Macaisa" w:date="2025-05-19T16:51:00Z">
        <w:del w:id="3355" w:author="admin" w:date="2025-05-21T01:40:00Z">
          <w:r w:rsidR="000B4508" w:rsidDel="002F785A">
            <w:rPr>
              <w:rFonts w:ascii="Times New Roman" w:hAnsi="Times New Roman"/>
              <w:sz w:val="26"/>
              <w:szCs w:val="26"/>
            </w:rPr>
            <w:delText>64</w:delText>
          </w:r>
        </w:del>
      </w:ins>
    </w:p>
    <w:p w14:paraId="6AFEA540" w14:textId="01F73D0A" w:rsidR="00BE2C17" w:rsidRPr="00124B9B" w:rsidDel="002F785A" w:rsidRDefault="00965654">
      <w:pPr>
        <w:spacing w:after="0" w:line="480" w:lineRule="auto"/>
        <w:ind w:left="990" w:hanging="630"/>
        <w:rPr>
          <w:ins w:id="3356" w:author="Antoneth Macaisa" w:date="2025-05-07T21:03:00Z"/>
          <w:del w:id="3357" w:author="admin" w:date="2025-05-21T01:40:00Z"/>
          <w:rFonts w:ascii="Times New Roman" w:hAnsi="Times New Roman"/>
          <w:sz w:val="26"/>
          <w:szCs w:val="26"/>
        </w:rPr>
        <w:pPrChange w:id="3358" w:author="admin" w:date="2025-05-21T03:17:00Z">
          <w:pPr/>
        </w:pPrChange>
      </w:pPr>
      <w:ins w:id="3359" w:author="Antoneth Macaisa" w:date="2025-05-19T14:10:00Z">
        <w:del w:id="3360" w:author="admin" w:date="2025-05-21T01:40:00Z">
          <w:r w:rsidDel="002F785A">
            <w:rPr>
              <w:rFonts w:ascii="Times New Roman" w:hAnsi="Times New Roman"/>
              <w:sz w:val="26"/>
              <w:szCs w:val="26"/>
            </w:rPr>
            <w:delText>2</w:delText>
          </w:r>
          <w:r w:rsidDel="002F785A">
            <w:rPr>
              <w:rFonts w:ascii="Times New Roman" w:hAnsi="Times New Roman"/>
              <w:sz w:val="26"/>
              <w:szCs w:val="26"/>
            </w:rPr>
            <w:tab/>
          </w:r>
        </w:del>
      </w:ins>
      <w:ins w:id="3361" w:author="Antoneth Macaisa" w:date="2025-05-07T21:03:00Z">
        <w:del w:id="3362" w:author="admin" w:date="2025-05-21T01:40:00Z">
          <w:r w:rsidR="00BE2C17" w:rsidRPr="00124B9B" w:rsidDel="002F785A">
            <w:rPr>
              <w:rFonts w:ascii="Times New Roman" w:hAnsi="Times New Roman"/>
              <w:sz w:val="26"/>
              <w:szCs w:val="26"/>
            </w:rPr>
            <w:delText>Non-Functional Requirements</w:delText>
          </w:r>
        </w:del>
      </w:ins>
      <w:ins w:id="3363" w:author="Antoneth Macaisa" w:date="2025-05-07T21:36:00Z">
        <w:del w:id="3364" w:author="admin" w:date="2025-05-21T01:40:00Z">
          <w:r w:rsidR="00DD2661" w:rsidDel="002F785A">
            <w:rPr>
              <w:rFonts w:ascii="Times New Roman" w:hAnsi="Times New Roman"/>
              <w:sz w:val="26"/>
              <w:szCs w:val="26"/>
            </w:rPr>
            <w:delText xml:space="preserve"> </w:delText>
          </w:r>
        </w:del>
      </w:ins>
      <w:ins w:id="3365" w:author="Antoneth Macaisa" w:date="2025-05-07T21:37:00Z">
        <w:del w:id="3366" w:author="admin" w:date="2025-05-21T01:40:00Z">
          <w:r w:rsidR="00DD2661" w:rsidDel="002F785A">
            <w:rPr>
              <w:rFonts w:ascii="Times New Roman" w:hAnsi="Times New Roman"/>
              <w:sz w:val="26"/>
              <w:szCs w:val="26"/>
            </w:rPr>
            <w:delText>……</w:delText>
          </w:r>
        </w:del>
        <w:del w:id="3367" w:author="admin" w:date="2025-05-20T23:38:00Z">
          <w:r w:rsidR="00DD2661" w:rsidDel="004623A0">
            <w:rPr>
              <w:rFonts w:ascii="Times New Roman" w:hAnsi="Times New Roman"/>
              <w:sz w:val="26"/>
              <w:szCs w:val="26"/>
            </w:rPr>
            <w:delText>………</w:delText>
          </w:r>
        </w:del>
      </w:ins>
      <w:ins w:id="3368" w:author="Antoneth Macaisa" w:date="2025-05-19T14:11:00Z">
        <w:del w:id="3369" w:author="admin" w:date="2025-05-20T23:38:00Z">
          <w:r w:rsidDel="004623A0">
            <w:rPr>
              <w:rFonts w:ascii="Times New Roman" w:hAnsi="Times New Roman"/>
              <w:sz w:val="26"/>
              <w:szCs w:val="26"/>
            </w:rPr>
            <w:delText>.</w:delText>
          </w:r>
        </w:del>
      </w:ins>
      <w:ins w:id="3370" w:author="Antoneth Macaisa" w:date="2025-05-07T21:37:00Z">
        <w:del w:id="3371" w:author="admin" w:date="2025-05-20T23:38:00Z">
          <w:r w:rsidR="00DD2661" w:rsidDel="004623A0">
            <w:rPr>
              <w:rFonts w:ascii="Times New Roman" w:hAnsi="Times New Roman"/>
              <w:sz w:val="26"/>
              <w:szCs w:val="26"/>
            </w:rPr>
            <w:delText>……</w:delText>
          </w:r>
        </w:del>
        <w:del w:id="3372" w:author="admin" w:date="2025-05-21T01:40:00Z">
          <w:r w:rsidR="00DD2661" w:rsidDel="002F785A">
            <w:rPr>
              <w:rFonts w:ascii="Times New Roman" w:hAnsi="Times New Roman"/>
              <w:sz w:val="26"/>
              <w:szCs w:val="26"/>
            </w:rPr>
            <w:delText>………………………...</w:delText>
          </w:r>
        </w:del>
      </w:ins>
      <w:ins w:id="3373" w:author="Antoneth Macaisa" w:date="2025-05-19T16:51:00Z">
        <w:del w:id="3374" w:author="admin" w:date="2025-05-21T01:40:00Z">
          <w:r w:rsidR="000B4508" w:rsidDel="002F785A">
            <w:rPr>
              <w:rFonts w:ascii="Times New Roman" w:hAnsi="Times New Roman"/>
              <w:sz w:val="26"/>
              <w:szCs w:val="26"/>
            </w:rPr>
            <w:delText>67</w:delText>
          </w:r>
        </w:del>
      </w:ins>
    </w:p>
    <w:p w14:paraId="46166862" w14:textId="5F534CEE" w:rsidR="00BE2C17" w:rsidRPr="00124B9B" w:rsidDel="002F785A" w:rsidRDefault="00965654">
      <w:pPr>
        <w:spacing w:after="0" w:line="480" w:lineRule="auto"/>
        <w:ind w:left="990" w:hanging="630"/>
        <w:rPr>
          <w:ins w:id="3375" w:author="Antoneth Macaisa" w:date="2025-05-07T21:03:00Z"/>
          <w:del w:id="3376" w:author="admin" w:date="2025-05-21T01:40:00Z"/>
          <w:rFonts w:ascii="Times New Roman" w:hAnsi="Times New Roman"/>
          <w:caps/>
          <w:sz w:val="26"/>
          <w:szCs w:val="26"/>
        </w:rPr>
        <w:pPrChange w:id="3377" w:author="admin" w:date="2025-05-21T03:17:00Z">
          <w:pPr/>
        </w:pPrChange>
      </w:pPr>
      <w:ins w:id="3378" w:author="Antoneth Macaisa" w:date="2025-05-19T14:10:00Z">
        <w:del w:id="3379" w:author="admin" w:date="2025-05-21T01:40:00Z">
          <w:r w:rsidDel="002F785A">
            <w:rPr>
              <w:rFonts w:ascii="Times New Roman" w:hAnsi="Times New Roman"/>
              <w:sz w:val="26"/>
              <w:szCs w:val="26"/>
            </w:rPr>
            <w:delText>3</w:delText>
          </w:r>
          <w:r w:rsidDel="002F785A">
            <w:rPr>
              <w:rFonts w:ascii="Times New Roman" w:hAnsi="Times New Roman"/>
              <w:sz w:val="26"/>
              <w:szCs w:val="26"/>
            </w:rPr>
            <w:tab/>
          </w:r>
        </w:del>
      </w:ins>
      <w:ins w:id="3380" w:author="Antoneth Macaisa" w:date="2025-05-07T21:03:00Z">
        <w:del w:id="3381" w:author="admin" w:date="2025-05-21T01:40:00Z">
          <w:r w:rsidR="00BE2C17" w:rsidRPr="00124B9B" w:rsidDel="002F785A">
            <w:rPr>
              <w:rFonts w:ascii="Times New Roman" w:hAnsi="Times New Roman"/>
              <w:sz w:val="26"/>
              <w:szCs w:val="26"/>
            </w:rPr>
            <w:delText>Hardware Requirements in Developing the System</w:delText>
          </w:r>
        </w:del>
      </w:ins>
      <w:ins w:id="3382" w:author="Antoneth Macaisa" w:date="2025-05-07T21:36:00Z">
        <w:del w:id="3383" w:author="admin" w:date="2025-05-21T01:40:00Z">
          <w:r w:rsidR="00DD2661" w:rsidDel="002F785A">
            <w:rPr>
              <w:rFonts w:ascii="Times New Roman" w:hAnsi="Times New Roman"/>
              <w:sz w:val="26"/>
              <w:szCs w:val="26"/>
            </w:rPr>
            <w:delText xml:space="preserve"> </w:delText>
          </w:r>
        </w:del>
      </w:ins>
      <w:ins w:id="3384" w:author="Antoneth Macaisa" w:date="2025-05-07T21:37:00Z">
        <w:del w:id="3385" w:author="admin" w:date="2025-05-21T01:40:00Z">
          <w:r w:rsidR="00DD2661" w:rsidDel="002F785A">
            <w:rPr>
              <w:rFonts w:ascii="Times New Roman" w:hAnsi="Times New Roman"/>
              <w:sz w:val="26"/>
              <w:szCs w:val="26"/>
            </w:rPr>
            <w:delText>……</w:delText>
          </w:r>
        </w:del>
      </w:ins>
      <w:ins w:id="3386" w:author="Antoneth Macaisa" w:date="2025-05-19T14:11:00Z">
        <w:del w:id="3387" w:author="admin" w:date="2025-05-21T01:40:00Z">
          <w:r w:rsidDel="002F785A">
            <w:rPr>
              <w:rFonts w:ascii="Times New Roman" w:hAnsi="Times New Roman"/>
              <w:sz w:val="26"/>
              <w:szCs w:val="26"/>
            </w:rPr>
            <w:delText>.</w:delText>
          </w:r>
        </w:del>
      </w:ins>
      <w:ins w:id="3388" w:author="Antoneth Macaisa" w:date="2025-05-07T21:37:00Z">
        <w:del w:id="3389" w:author="admin" w:date="2025-05-20T23:38:00Z">
          <w:r w:rsidR="00DD2661" w:rsidDel="004623A0">
            <w:rPr>
              <w:rFonts w:ascii="Times New Roman" w:hAnsi="Times New Roman"/>
              <w:sz w:val="26"/>
              <w:szCs w:val="26"/>
            </w:rPr>
            <w:delText>………</w:delText>
          </w:r>
        </w:del>
        <w:del w:id="3390" w:author="admin" w:date="2025-05-21T01:40:00Z">
          <w:r w:rsidR="00DD2661" w:rsidDel="002F785A">
            <w:rPr>
              <w:rFonts w:ascii="Times New Roman" w:hAnsi="Times New Roman"/>
              <w:sz w:val="26"/>
              <w:szCs w:val="26"/>
            </w:rPr>
            <w:delText>……</w:delText>
          </w:r>
        </w:del>
      </w:ins>
      <w:ins w:id="3391" w:author="Antoneth Macaisa" w:date="2025-05-07T21:38:00Z">
        <w:del w:id="3392" w:author="admin" w:date="2025-05-21T01:40:00Z">
          <w:r w:rsidR="00DD2661" w:rsidDel="002F785A">
            <w:rPr>
              <w:rFonts w:ascii="Times New Roman" w:hAnsi="Times New Roman"/>
              <w:sz w:val="26"/>
              <w:szCs w:val="26"/>
            </w:rPr>
            <w:delText>…</w:delText>
          </w:r>
        </w:del>
      </w:ins>
      <w:ins w:id="3393" w:author="Antoneth Macaisa" w:date="2025-05-07T21:36:00Z">
        <w:del w:id="3394" w:author="admin" w:date="2025-05-21T01:40:00Z">
          <w:r w:rsidR="00DD2661" w:rsidDel="002F785A">
            <w:rPr>
              <w:rFonts w:ascii="Times New Roman" w:hAnsi="Times New Roman"/>
              <w:sz w:val="26"/>
              <w:szCs w:val="26"/>
            </w:rPr>
            <w:delText>1</w:delText>
          </w:r>
        </w:del>
      </w:ins>
      <w:ins w:id="3395" w:author="Antoneth Macaisa" w:date="2025-05-20T14:32:00Z">
        <w:del w:id="3396" w:author="admin" w:date="2025-05-21T01:40:00Z">
          <w:r w:rsidR="001B7763" w:rsidDel="002F785A">
            <w:rPr>
              <w:rFonts w:ascii="Times New Roman" w:hAnsi="Times New Roman"/>
              <w:sz w:val="26"/>
              <w:szCs w:val="26"/>
            </w:rPr>
            <w:delText>30</w:delText>
          </w:r>
        </w:del>
      </w:ins>
    </w:p>
    <w:p w14:paraId="64AF533D" w14:textId="0AB7F1E1" w:rsidR="00BE2C17" w:rsidRPr="00124B9B" w:rsidDel="002F785A" w:rsidRDefault="00965654">
      <w:pPr>
        <w:spacing w:after="0" w:line="480" w:lineRule="auto"/>
        <w:ind w:left="990" w:hanging="630"/>
        <w:rPr>
          <w:ins w:id="3397" w:author="Antoneth Macaisa" w:date="2025-05-07T21:03:00Z"/>
          <w:del w:id="3398" w:author="admin" w:date="2025-05-21T01:40:00Z"/>
          <w:rFonts w:ascii="Times New Roman" w:hAnsi="Times New Roman"/>
          <w:caps/>
          <w:sz w:val="26"/>
          <w:szCs w:val="26"/>
        </w:rPr>
        <w:pPrChange w:id="3399" w:author="admin" w:date="2025-05-21T03:17:00Z">
          <w:pPr/>
        </w:pPrChange>
      </w:pPr>
      <w:ins w:id="3400" w:author="Antoneth Macaisa" w:date="2025-05-19T14:10:00Z">
        <w:del w:id="3401" w:author="admin" w:date="2025-05-21T01:40:00Z">
          <w:r w:rsidDel="002F785A">
            <w:rPr>
              <w:rFonts w:ascii="Times New Roman" w:hAnsi="Times New Roman"/>
              <w:sz w:val="26"/>
              <w:szCs w:val="26"/>
            </w:rPr>
            <w:delText>4</w:delText>
          </w:r>
          <w:r w:rsidDel="002F785A">
            <w:rPr>
              <w:rFonts w:ascii="Times New Roman" w:hAnsi="Times New Roman"/>
              <w:sz w:val="26"/>
              <w:szCs w:val="26"/>
            </w:rPr>
            <w:tab/>
          </w:r>
        </w:del>
      </w:ins>
      <w:ins w:id="3402" w:author="Antoneth Macaisa" w:date="2025-05-07T21:03:00Z">
        <w:del w:id="3403" w:author="admin" w:date="2025-05-21T01:40:00Z">
          <w:r w:rsidR="00BE2C17" w:rsidRPr="00124B9B" w:rsidDel="002F785A">
            <w:rPr>
              <w:rFonts w:ascii="Times New Roman" w:hAnsi="Times New Roman"/>
              <w:sz w:val="26"/>
              <w:szCs w:val="26"/>
            </w:rPr>
            <w:delText>Hardware Requirements in Using the System</w:delText>
          </w:r>
        </w:del>
      </w:ins>
      <w:ins w:id="3404" w:author="Antoneth Macaisa" w:date="2025-05-07T21:36:00Z">
        <w:del w:id="3405" w:author="admin" w:date="2025-05-21T01:40:00Z">
          <w:r w:rsidR="00DD2661" w:rsidDel="002F785A">
            <w:rPr>
              <w:rFonts w:ascii="Times New Roman" w:hAnsi="Times New Roman"/>
              <w:sz w:val="26"/>
              <w:szCs w:val="26"/>
            </w:rPr>
            <w:delText xml:space="preserve"> </w:delText>
          </w:r>
        </w:del>
      </w:ins>
      <w:ins w:id="3406" w:author="Antoneth Macaisa" w:date="2025-05-07T21:37:00Z">
        <w:del w:id="3407" w:author="admin" w:date="2025-05-20T23:38:00Z">
          <w:r w:rsidR="00DD2661" w:rsidDel="004623A0">
            <w:rPr>
              <w:rFonts w:ascii="Times New Roman" w:hAnsi="Times New Roman"/>
              <w:sz w:val="26"/>
              <w:szCs w:val="26"/>
            </w:rPr>
            <w:delText>………</w:delText>
          </w:r>
        </w:del>
        <w:del w:id="3408" w:author="admin" w:date="2025-05-21T01:40:00Z">
          <w:r w:rsidR="00DD2661" w:rsidDel="002F785A">
            <w:rPr>
              <w:rFonts w:ascii="Times New Roman" w:hAnsi="Times New Roman"/>
              <w:sz w:val="26"/>
              <w:szCs w:val="26"/>
            </w:rPr>
            <w:delText>……</w:delText>
          </w:r>
        </w:del>
      </w:ins>
      <w:ins w:id="3409" w:author="Antoneth Macaisa" w:date="2025-05-19T14:11:00Z">
        <w:del w:id="3410" w:author="admin" w:date="2025-05-21T01:40:00Z">
          <w:r w:rsidDel="002F785A">
            <w:rPr>
              <w:rFonts w:ascii="Times New Roman" w:hAnsi="Times New Roman"/>
              <w:sz w:val="26"/>
              <w:szCs w:val="26"/>
            </w:rPr>
            <w:delText>.</w:delText>
          </w:r>
        </w:del>
      </w:ins>
      <w:ins w:id="3411" w:author="Antoneth Macaisa" w:date="2025-05-07T21:37:00Z">
        <w:del w:id="3412" w:author="admin" w:date="2025-05-21T01:40:00Z">
          <w:r w:rsidR="00DD2661" w:rsidDel="002F785A">
            <w:rPr>
              <w:rFonts w:ascii="Times New Roman" w:hAnsi="Times New Roman"/>
              <w:sz w:val="26"/>
              <w:szCs w:val="26"/>
            </w:rPr>
            <w:delText>……………</w:delText>
          </w:r>
        </w:del>
      </w:ins>
      <w:ins w:id="3413" w:author="Antoneth Macaisa" w:date="2025-05-07T21:38:00Z">
        <w:del w:id="3414" w:author="admin" w:date="2025-05-21T01:40:00Z">
          <w:r w:rsidR="00DD2661" w:rsidDel="002F785A">
            <w:rPr>
              <w:rFonts w:ascii="Times New Roman" w:hAnsi="Times New Roman"/>
              <w:sz w:val="26"/>
              <w:szCs w:val="26"/>
            </w:rPr>
            <w:delText>.</w:delText>
          </w:r>
        </w:del>
      </w:ins>
      <w:ins w:id="3415" w:author="Antoneth Macaisa" w:date="2025-05-07T21:36:00Z">
        <w:del w:id="3416" w:author="admin" w:date="2025-05-21T01:40:00Z">
          <w:r w:rsidR="00DD2661" w:rsidDel="002F785A">
            <w:rPr>
              <w:rFonts w:ascii="Times New Roman" w:hAnsi="Times New Roman"/>
              <w:sz w:val="26"/>
              <w:szCs w:val="26"/>
            </w:rPr>
            <w:delText>1</w:delText>
          </w:r>
        </w:del>
      </w:ins>
      <w:ins w:id="3417" w:author="Antoneth Macaisa" w:date="2025-05-20T14:32:00Z">
        <w:del w:id="3418" w:author="admin" w:date="2025-05-21T01:40:00Z">
          <w:r w:rsidR="001B7763" w:rsidDel="002F785A">
            <w:rPr>
              <w:rFonts w:ascii="Times New Roman" w:hAnsi="Times New Roman"/>
              <w:sz w:val="26"/>
              <w:szCs w:val="26"/>
            </w:rPr>
            <w:delText>32</w:delText>
          </w:r>
        </w:del>
      </w:ins>
    </w:p>
    <w:p w14:paraId="35192A9F" w14:textId="53A6FCC7" w:rsidR="00BE2C17" w:rsidRPr="00124B9B" w:rsidDel="002F785A" w:rsidRDefault="00965654">
      <w:pPr>
        <w:spacing w:after="0" w:line="480" w:lineRule="auto"/>
        <w:ind w:left="990" w:hanging="630"/>
        <w:rPr>
          <w:ins w:id="3419" w:author="Antoneth Macaisa" w:date="2025-05-07T21:03:00Z"/>
          <w:del w:id="3420" w:author="admin" w:date="2025-05-21T01:40:00Z"/>
          <w:rFonts w:ascii="Times New Roman" w:hAnsi="Times New Roman"/>
          <w:sz w:val="26"/>
          <w:szCs w:val="26"/>
        </w:rPr>
        <w:pPrChange w:id="3421" w:author="admin" w:date="2025-05-21T03:17:00Z">
          <w:pPr/>
        </w:pPrChange>
      </w:pPr>
      <w:ins w:id="3422" w:author="Antoneth Macaisa" w:date="2025-05-19T14:10:00Z">
        <w:del w:id="3423" w:author="admin" w:date="2025-05-21T01:40:00Z">
          <w:r w:rsidDel="002F785A">
            <w:rPr>
              <w:rFonts w:ascii="Times New Roman" w:hAnsi="Times New Roman"/>
              <w:sz w:val="26"/>
              <w:szCs w:val="26"/>
            </w:rPr>
            <w:lastRenderedPageBreak/>
            <w:delText>5</w:delText>
          </w:r>
          <w:r w:rsidDel="002F785A">
            <w:rPr>
              <w:rFonts w:ascii="Times New Roman" w:hAnsi="Times New Roman"/>
              <w:sz w:val="26"/>
              <w:szCs w:val="26"/>
            </w:rPr>
            <w:tab/>
          </w:r>
        </w:del>
      </w:ins>
      <w:ins w:id="3424" w:author="Antoneth Macaisa" w:date="2025-05-07T21:03:00Z">
        <w:del w:id="3425" w:author="admin" w:date="2025-05-21T01:40:00Z">
          <w:r w:rsidR="00BE2C17" w:rsidRPr="00124B9B" w:rsidDel="002F785A">
            <w:rPr>
              <w:rFonts w:ascii="Times New Roman" w:hAnsi="Times New Roman"/>
              <w:sz w:val="26"/>
              <w:szCs w:val="26"/>
            </w:rPr>
            <w:delText>Software Requirements in Developing the System</w:delText>
          </w:r>
        </w:del>
      </w:ins>
      <w:ins w:id="3426" w:author="Antoneth Macaisa" w:date="2025-05-07T21:36:00Z">
        <w:del w:id="3427" w:author="admin" w:date="2025-05-21T01:40:00Z">
          <w:r w:rsidR="00DD2661" w:rsidDel="002F785A">
            <w:rPr>
              <w:rFonts w:ascii="Times New Roman" w:hAnsi="Times New Roman"/>
              <w:sz w:val="26"/>
              <w:szCs w:val="26"/>
            </w:rPr>
            <w:delText xml:space="preserve"> </w:delText>
          </w:r>
        </w:del>
      </w:ins>
      <w:ins w:id="3428" w:author="Antoneth Macaisa" w:date="2025-05-07T21:37:00Z">
        <w:del w:id="3429" w:author="admin" w:date="2025-05-20T23:38:00Z">
          <w:r w:rsidR="00DD2661" w:rsidDel="004623A0">
            <w:rPr>
              <w:rFonts w:ascii="Times New Roman" w:hAnsi="Times New Roman"/>
              <w:sz w:val="26"/>
              <w:szCs w:val="26"/>
            </w:rPr>
            <w:delText>……</w:delText>
          </w:r>
        </w:del>
        <w:del w:id="3430" w:author="admin" w:date="2025-05-21T01:40:00Z">
          <w:r w:rsidR="00DD2661" w:rsidDel="002F785A">
            <w:rPr>
              <w:rFonts w:ascii="Times New Roman" w:hAnsi="Times New Roman"/>
              <w:sz w:val="26"/>
              <w:szCs w:val="26"/>
            </w:rPr>
            <w:delText>…</w:delText>
          </w:r>
        </w:del>
      </w:ins>
      <w:ins w:id="3431" w:author="Antoneth Macaisa" w:date="2025-05-19T14:11:00Z">
        <w:del w:id="3432" w:author="admin" w:date="2025-05-21T01:40:00Z">
          <w:r w:rsidDel="002F785A">
            <w:rPr>
              <w:rFonts w:ascii="Times New Roman" w:hAnsi="Times New Roman"/>
              <w:sz w:val="26"/>
              <w:szCs w:val="26"/>
            </w:rPr>
            <w:delText>.</w:delText>
          </w:r>
        </w:del>
      </w:ins>
      <w:ins w:id="3433" w:author="Antoneth Macaisa" w:date="2025-05-07T21:37:00Z">
        <w:del w:id="3434" w:author="admin" w:date="2025-05-21T01:40:00Z">
          <w:r w:rsidR="00DD2661" w:rsidDel="002F785A">
            <w:rPr>
              <w:rFonts w:ascii="Times New Roman" w:hAnsi="Times New Roman"/>
              <w:sz w:val="26"/>
              <w:szCs w:val="26"/>
            </w:rPr>
            <w:delText>…………….</w:delText>
          </w:r>
        </w:del>
      </w:ins>
      <w:ins w:id="3435" w:author="Antoneth Macaisa" w:date="2025-05-07T21:36:00Z">
        <w:del w:id="3436" w:author="admin" w:date="2025-05-21T01:40:00Z">
          <w:r w:rsidR="00DD2661" w:rsidDel="002F785A">
            <w:rPr>
              <w:rFonts w:ascii="Times New Roman" w:hAnsi="Times New Roman"/>
              <w:sz w:val="26"/>
              <w:szCs w:val="26"/>
            </w:rPr>
            <w:delText>1</w:delText>
          </w:r>
        </w:del>
      </w:ins>
      <w:ins w:id="3437" w:author="Antoneth Macaisa" w:date="2025-05-20T14:32:00Z">
        <w:del w:id="3438" w:author="admin" w:date="2025-05-21T01:40:00Z">
          <w:r w:rsidR="001B7763" w:rsidDel="002F785A">
            <w:rPr>
              <w:rFonts w:ascii="Times New Roman" w:hAnsi="Times New Roman"/>
              <w:sz w:val="26"/>
              <w:szCs w:val="26"/>
            </w:rPr>
            <w:delText>33</w:delText>
          </w:r>
        </w:del>
      </w:ins>
    </w:p>
    <w:p w14:paraId="2184D8F9" w14:textId="00D79C60" w:rsidR="00BE2C17" w:rsidDel="002F785A" w:rsidRDefault="00965654">
      <w:pPr>
        <w:spacing w:after="0" w:line="480" w:lineRule="auto"/>
        <w:ind w:left="990" w:hanging="630"/>
        <w:rPr>
          <w:ins w:id="3439" w:author="Antoneth Macaisa" w:date="2025-05-07T21:03:00Z"/>
          <w:del w:id="3440" w:author="admin" w:date="2025-05-21T01:40:00Z"/>
          <w:rFonts w:ascii="Times New Roman" w:hAnsi="Times New Roman"/>
          <w:sz w:val="26"/>
          <w:szCs w:val="26"/>
        </w:rPr>
        <w:pPrChange w:id="3441" w:author="admin" w:date="2025-05-21T03:17:00Z">
          <w:pPr/>
        </w:pPrChange>
      </w:pPr>
      <w:ins w:id="3442" w:author="Antoneth Macaisa" w:date="2025-05-19T14:11:00Z">
        <w:del w:id="3443" w:author="admin" w:date="2025-05-21T01:40:00Z">
          <w:r w:rsidDel="002F785A">
            <w:rPr>
              <w:rFonts w:ascii="Times New Roman" w:hAnsi="Times New Roman"/>
              <w:sz w:val="26"/>
              <w:szCs w:val="26"/>
            </w:rPr>
            <w:delText>6</w:delText>
          </w:r>
          <w:r w:rsidDel="002F785A">
            <w:rPr>
              <w:rFonts w:ascii="Times New Roman" w:hAnsi="Times New Roman"/>
              <w:sz w:val="26"/>
              <w:szCs w:val="26"/>
            </w:rPr>
            <w:tab/>
          </w:r>
        </w:del>
      </w:ins>
      <w:ins w:id="3444" w:author="Antoneth Macaisa" w:date="2025-05-07T21:03:00Z">
        <w:del w:id="3445" w:author="admin" w:date="2025-05-21T01:40:00Z">
          <w:r w:rsidR="00BE2C17" w:rsidRPr="00124B9B" w:rsidDel="002F785A">
            <w:rPr>
              <w:rFonts w:ascii="Times New Roman" w:hAnsi="Times New Roman"/>
              <w:sz w:val="26"/>
              <w:szCs w:val="26"/>
            </w:rPr>
            <w:delText>Software Requirements in Using the System</w:delText>
          </w:r>
        </w:del>
      </w:ins>
      <w:ins w:id="3446" w:author="Antoneth Macaisa" w:date="2025-05-07T21:36:00Z">
        <w:del w:id="3447" w:author="admin" w:date="2025-05-21T01:40:00Z">
          <w:r w:rsidR="00DD2661" w:rsidDel="002F785A">
            <w:rPr>
              <w:rFonts w:ascii="Times New Roman" w:hAnsi="Times New Roman"/>
              <w:sz w:val="26"/>
              <w:szCs w:val="26"/>
            </w:rPr>
            <w:delText xml:space="preserve"> </w:delText>
          </w:r>
        </w:del>
      </w:ins>
      <w:ins w:id="3448" w:author="Antoneth Macaisa" w:date="2025-05-07T21:38:00Z">
        <w:del w:id="3449" w:author="admin" w:date="2025-05-20T23:38:00Z">
          <w:r w:rsidR="00DD2661" w:rsidDel="004623A0">
            <w:rPr>
              <w:rFonts w:ascii="Times New Roman" w:hAnsi="Times New Roman"/>
              <w:sz w:val="26"/>
              <w:szCs w:val="26"/>
            </w:rPr>
            <w:delText>…………</w:delText>
          </w:r>
        </w:del>
        <w:del w:id="3450" w:author="admin" w:date="2025-05-21T01:40:00Z">
          <w:r w:rsidR="00DD2661" w:rsidDel="002F785A">
            <w:rPr>
              <w:rFonts w:ascii="Times New Roman" w:hAnsi="Times New Roman"/>
              <w:sz w:val="26"/>
              <w:szCs w:val="26"/>
            </w:rPr>
            <w:delText>……</w:delText>
          </w:r>
        </w:del>
      </w:ins>
      <w:ins w:id="3451" w:author="Antoneth Macaisa" w:date="2025-05-19T14:11:00Z">
        <w:del w:id="3452" w:author="admin" w:date="2025-05-21T01:40:00Z">
          <w:r w:rsidDel="002F785A">
            <w:rPr>
              <w:rFonts w:ascii="Times New Roman" w:hAnsi="Times New Roman"/>
              <w:sz w:val="26"/>
              <w:szCs w:val="26"/>
            </w:rPr>
            <w:delText>.</w:delText>
          </w:r>
        </w:del>
      </w:ins>
      <w:ins w:id="3453" w:author="Antoneth Macaisa" w:date="2025-05-07T21:38:00Z">
        <w:del w:id="3454" w:author="admin" w:date="2025-05-21T01:40:00Z">
          <w:r w:rsidR="00DD2661" w:rsidDel="002F785A">
            <w:rPr>
              <w:rFonts w:ascii="Times New Roman" w:hAnsi="Times New Roman"/>
              <w:sz w:val="26"/>
              <w:szCs w:val="26"/>
            </w:rPr>
            <w:delText>…………..</w:delText>
          </w:r>
        </w:del>
      </w:ins>
      <w:ins w:id="3455" w:author="Antoneth Macaisa" w:date="2025-05-07T21:36:00Z">
        <w:del w:id="3456" w:author="admin" w:date="2025-05-21T01:40:00Z">
          <w:r w:rsidR="00DD2661" w:rsidDel="002F785A">
            <w:rPr>
              <w:rFonts w:ascii="Times New Roman" w:hAnsi="Times New Roman"/>
              <w:sz w:val="26"/>
              <w:szCs w:val="26"/>
            </w:rPr>
            <w:delText>1</w:delText>
          </w:r>
        </w:del>
      </w:ins>
      <w:ins w:id="3457" w:author="Antoneth Macaisa" w:date="2025-05-20T14:32:00Z">
        <w:del w:id="3458" w:author="admin" w:date="2025-05-21T01:40:00Z">
          <w:r w:rsidR="001B7763" w:rsidDel="002F785A">
            <w:rPr>
              <w:rFonts w:ascii="Times New Roman" w:hAnsi="Times New Roman"/>
              <w:sz w:val="26"/>
              <w:szCs w:val="26"/>
            </w:rPr>
            <w:delText>34</w:delText>
          </w:r>
        </w:del>
      </w:ins>
    </w:p>
    <w:p w14:paraId="00849FAE" w14:textId="7F86C5F5" w:rsidR="00BE2C17" w:rsidRPr="00124B9B" w:rsidDel="002F785A" w:rsidRDefault="00965654">
      <w:pPr>
        <w:spacing w:after="0" w:line="480" w:lineRule="auto"/>
        <w:ind w:left="990" w:hanging="630"/>
        <w:rPr>
          <w:ins w:id="3459" w:author="Antoneth Macaisa" w:date="2025-05-07T21:03:00Z"/>
          <w:del w:id="3460" w:author="admin" w:date="2025-05-21T01:40:00Z"/>
          <w:rFonts w:ascii="Times New Roman" w:hAnsi="Times New Roman"/>
          <w:sz w:val="26"/>
          <w:szCs w:val="26"/>
        </w:rPr>
        <w:pPrChange w:id="3461" w:author="admin" w:date="2025-05-21T03:17:00Z">
          <w:pPr/>
        </w:pPrChange>
      </w:pPr>
      <w:ins w:id="3462" w:author="Antoneth Macaisa" w:date="2025-05-19T14:11:00Z">
        <w:del w:id="3463" w:author="admin" w:date="2025-05-21T01:40:00Z">
          <w:r w:rsidDel="002F785A">
            <w:rPr>
              <w:rFonts w:ascii="Times New Roman" w:hAnsi="Times New Roman"/>
              <w:bCs/>
              <w:sz w:val="26"/>
              <w:szCs w:val="26"/>
              <w:lang w:val="en-US"/>
            </w:rPr>
            <w:delText>7</w:delText>
          </w:r>
          <w:r w:rsidDel="002F785A">
            <w:rPr>
              <w:rFonts w:ascii="Times New Roman" w:hAnsi="Times New Roman"/>
              <w:bCs/>
              <w:sz w:val="26"/>
              <w:szCs w:val="26"/>
              <w:lang w:val="en-US"/>
            </w:rPr>
            <w:tab/>
          </w:r>
        </w:del>
      </w:ins>
      <w:ins w:id="3464" w:author="Antoneth Macaisa" w:date="2025-05-07T21:03:00Z">
        <w:del w:id="3465" w:author="admin" w:date="2025-05-21T01:40:00Z">
          <w:r w:rsidR="00BE2C17" w:rsidRPr="00124B9B" w:rsidDel="002F785A">
            <w:rPr>
              <w:rFonts w:ascii="Times New Roman" w:hAnsi="Times New Roman"/>
              <w:bCs/>
              <w:sz w:val="26"/>
              <w:szCs w:val="26"/>
              <w:lang w:val="en-US"/>
            </w:rPr>
            <w:delText>Likert Scale</w:delText>
          </w:r>
        </w:del>
      </w:ins>
      <w:ins w:id="3466" w:author="Antoneth Macaisa" w:date="2025-05-07T21:36:00Z">
        <w:del w:id="3467" w:author="admin" w:date="2025-05-21T01:40:00Z">
          <w:r w:rsidR="00DD2661" w:rsidDel="002F785A">
            <w:rPr>
              <w:rFonts w:ascii="Times New Roman" w:hAnsi="Times New Roman"/>
              <w:bCs/>
              <w:sz w:val="26"/>
              <w:szCs w:val="26"/>
              <w:lang w:val="en-US"/>
            </w:rPr>
            <w:delText xml:space="preserve"> </w:delText>
          </w:r>
        </w:del>
      </w:ins>
      <w:ins w:id="3468" w:author="Antoneth Macaisa" w:date="2025-05-07T21:38:00Z">
        <w:del w:id="3469" w:author="admin" w:date="2025-05-20T23:38:00Z">
          <w:r w:rsidR="00DD2661" w:rsidDel="004623A0">
            <w:rPr>
              <w:rFonts w:ascii="Times New Roman" w:hAnsi="Times New Roman"/>
              <w:bCs/>
              <w:sz w:val="26"/>
              <w:szCs w:val="26"/>
              <w:lang w:val="en-US"/>
            </w:rPr>
            <w:delText>…………</w:delText>
          </w:r>
        </w:del>
        <w:del w:id="3470" w:author="admin" w:date="2025-05-21T01:40:00Z">
          <w:r w:rsidR="00DD2661" w:rsidDel="002F785A">
            <w:rPr>
              <w:rFonts w:ascii="Times New Roman" w:hAnsi="Times New Roman"/>
              <w:bCs/>
              <w:sz w:val="26"/>
              <w:szCs w:val="26"/>
              <w:lang w:val="en-US"/>
            </w:rPr>
            <w:delText>………………………………………</w:delText>
          </w:r>
        </w:del>
      </w:ins>
      <w:ins w:id="3471" w:author="Antoneth Macaisa" w:date="2025-05-19T14:11:00Z">
        <w:del w:id="3472" w:author="admin" w:date="2025-05-21T01:40:00Z">
          <w:r w:rsidDel="002F785A">
            <w:rPr>
              <w:rFonts w:ascii="Times New Roman" w:hAnsi="Times New Roman"/>
              <w:bCs/>
              <w:sz w:val="26"/>
              <w:szCs w:val="26"/>
              <w:lang w:val="en-US"/>
            </w:rPr>
            <w:delText>.</w:delText>
          </w:r>
        </w:del>
      </w:ins>
      <w:ins w:id="3473" w:author="Antoneth Macaisa" w:date="2025-05-07T21:38:00Z">
        <w:del w:id="3474" w:author="admin" w:date="2025-05-21T01:40:00Z">
          <w:r w:rsidR="00DD2661" w:rsidDel="002F785A">
            <w:rPr>
              <w:rFonts w:ascii="Times New Roman" w:hAnsi="Times New Roman"/>
              <w:bCs/>
              <w:sz w:val="26"/>
              <w:szCs w:val="26"/>
              <w:lang w:val="en-US"/>
            </w:rPr>
            <w:delText>…………..</w:delText>
          </w:r>
        </w:del>
      </w:ins>
      <w:ins w:id="3475" w:author="Antoneth Macaisa" w:date="2025-05-07T21:36:00Z">
        <w:del w:id="3476" w:author="admin" w:date="2025-05-21T01:40:00Z">
          <w:r w:rsidR="00DD2661" w:rsidDel="002F785A">
            <w:rPr>
              <w:rFonts w:ascii="Times New Roman" w:hAnsi="Times New Roman"/>
              <w:bCs/>
              <w:sz w:val="26"/>
              <w:szCs w:val="26"/>
              <w:lang w:val="en-US"/>
            </w:rPr>
            <w:delText>13</w:delText>
          </w:r>
        </w:del>
      </w:ins>
      <w:ins w:id="3477" w:author="Antoneth Macaisa" w:date="2025-05-20T14:32:00Z">
        <w:del w:id="3478" w:author="admin" w:date="2025-05-21T01:40:00Z">
          <w:r w:rsidR="001B7763" w:rsidDel="002F785A">
            <w:rPr>
              <w:rFonts w:ascii="Times New Roman" w:hAnsi="Times New Roman"/>
              <w:bCs/>
              <w:sz w:val="26"/>
              <w:szCs w:val="26"/>
              <w:lang w:val="en-US"/>
            </w:rPr>
            <w:delText>6</w:delText>
          </w:r>
        </w:del>
      </w:ins>
    </w:p>
    <w:p w14:paraId="7AEE73CE" w14:textId="5B5F7BCD" w:rsidR="00BE2C17" w:rsidRPr="00124B9B" w:rsidDel="002F785A" w:rsidRDefault="00965654">
      <w:pPr>
        <w:spacing w:after="0" w:line="480" w:lineRule="auto"/>
        <w:ind w:left="990" w:hanging="630"/>
        <w:rPr>
          <w:ins w:id="3479" w:author="Antoneth Macaisa" w:date="2025-05-07T21:03:00Z"/>
          <w:del w:id="3480" w:author="admin" w:date="2025-05-21T01:40:00Z"/>
          <w:rFonts w:ascii="Times New Roman" w:hAnsi="Times New Roman"/>
          <w:sz w:val="26"/>
          <w:szCs w:val="26"/>
          <w:lang w:val="en-US"/>
        </w:rPr>
        <w:pPrChange w:id="3481" w:author="admin" w:date="2025-05-21T03:17:00Z">
          <w:pPr/>
        </w:pPrChange>
      </w:pPr>
      <w:ins w:id="3482" w:author="Antoneth Macaisa" w:date="2025-05-19T14:11:00Z">
        <w:del w:id="3483" w:author="admin" w:date="2025-05-21T01:40:00Z">
          <w:r w:rsidDel="002F785A">
            <w:rPr>
              <w:rFonts w:ascii="Times New Roman" w:hAnsi="Times New Roman"/>
              <w:sz w:val="26"/>
              <w:szCs w:val="26"/>
              <w:lang w:val="en-US"/>
            </w:rPr>
            <w:delText>8</w:delText>
          </w:r>
          <w:r w:rsidDel="002F785A">
            <w:rPr>
              <w:rFonts w:ascii="Times New Roman" w:hAnsi="Times New Roman"/>
              <w:sz w:val="26"/>
              <w:szCs w:val="26"/>
              <w:lang w:val="en-US"/>
            </w:rPr>
            <w:tab/>
          </w:r>
        </w:del>
      </w:ins>
      <w:ins w:id="3484" w:author="Antoneth Macaisa" w:date="2025-05-07T21:03:00Z">
        <w:del w:id="3485" w:author="admin" w:date="2025-05-21T01:40:00Z">
          <w:r w:rsidR="00BE2C17" w:rsidRPr="00124B9B" w:rsidDel="002F785A">
            <w:rPr>
              <w:rFonts w:ascii="Times New Roman" w:hAnsi="Times New Roman"/>
              <w:sz w:val="26"/>
              <w:szCs w:val="26"/>
              <w:lang w:val="en-US"/>
            </w:rPr>
            <w:delText>Range of Verbal Interpretation</w:delText>
          </w:r>
        </w:del>
      </w:ins>
      <w:ins w:id="3486" w:author="Antoneth Macaisa" w:date="2025-05-07T21:36:00Z">
        <w:del w:id="3487" w:author="admin" w:date="2025-05-21T01:40:00Z">
          <w:r w:rsidR="00DD2661" w:rsidDel="002F785A">
            <w:rPr>
              <w:rFonts w:ascii="Times New Roman" w:hAnsi="Times New Roman"/>
              <w:sz w:val="26"/>
              <w:szCs w:val="26"/>
              <w:lang w:val="en-US"/>
            </w:rPr>
            <w:delText xml:space="preserve"> </w:delText>
          </w:r>
        </w:del>
      </w:ins>
      <w:ins w:id="3488" w:author="Antoneth Macaisa" w:date="2025-05-07T21:38:00Z">
        <w:del w:id="3489" w:author="admin" w:date="2025-05-20T23:39:00Z">
          <w:r w:rsidR="00DD2661" w:rsidDel="004623A0">
            <w:rPr>
              <w:rFonts w:ascii="Times New Roman" w:hAnsi="Times New Roman"/>
              <w:sz w:val="26"/>
              <w:szCs w:val="26"/>
              <w:lang w:val="en-US"/>
            </w:rPr>
            <w:delText>……</w:delText>
          </w:r>
        </w:del>
        <w:del w:id="3490" w:author="admin" w:date="2025-05-21T01:40:00Z">
          <w:r w:rsidR="00DD2661" w:rsidDel="002F785A">
            <w:rPr>
              <w:rFonts w:ascii="Times New Roman" w:hAnsi="Times New Roman"/>
              <w:sz w:val="26"/>
              <w:szCs w:val="26"/>
              <w:lang w:val="en-US"/>
            </w:rPr>
            <w:delText>…………………………</w:delText>
          </w:r>
        </w:del>
      </w:ins>
      <w:ins w:id="3491" w:author="Antoneth Macaisa" w:date="2025-05-19T14:11:00Z">
        <w:del w:id="3492" w:author="admin" w:date="2025-05-21T01:40:00Z">
          <w:r w:rsidDel="002F785A">
            <w:rPr>
              <w:rFonts w:ascii="Times New Roman" w:hAnsi="Times New Roman"/>
              <w:sz w:val="26"/>
              <w:szCs w:val="26"/>
              <w:lang w:val="en-US"/>
            </w:rPr>
            <w:delText>.</w:delText>
          </w:r>
        </w:del>
      </w:ins>
      <w:ins w:id="3493" w:author="Antoneth Macaisa" w:date="2025-05-07T21:38:00Z">
        <w:del w:id="3494" w:author="admin" w:date="2025-05-21T01:40:00Z">
          <w:r w:rsidR="00DD2661" w:rsidDel="002F785A">
            <w:rPr>
              <w:rFonts w:ascii="Times New Roman" w:hAnsi="Times New Roman"/>
              <w:sz w:val="26"/>
              <w:szCs w:val="26"/>
              <w:lang w:val="en-US"/>
            </w:rPr>
            <w:delText>…………</w:delText>
          </w:r>
        </w:del>
      </w:ins>
      <w:ins w:id="3495" w:author="Antoneth Macaisa" w:date="2025-05-07T21:36:00Z">
        <w:del w:id="3496" w:author="admin" w:date="2025-05-21T01:40:00Z">
          <w:r w:rsidR="00DD2661" w:rsidDel="002F785A">
            <w:rPr>
              <w:rFonts w:ascii="Times New Roman" w:hAnsi="Times New Roman"/>
              <w:sz w:val="26"/>
              <w:szCs w:val="26"/>
              <w:lang w:val="en-US"/>
            </w:rPr>
            <w:delText>13</w:delText>
          </w:r>
        </w:del>
      </w:ins>
      <w:ins w:id="3497" w:author="Antoneth Macaisa" w:date="2025-05-20T14:32:00Z">
        <w:del w:id="3498" w:author="admin" w:date="2025-05-21T01:40:00Z">
          <w:r w:rsidR="001B7763" w:rsidDel="002F785A">
            <w:rPr>
              <w:rFonts w:ascii="Times New Roman" w:hAnsi="Times New Roman"/>
              <w:sz w:val="26"/>
              <w:szCs w:val="26"/>
              <w:lang w:val="en-US"/>
            </w:rPr>
            <w:delText>7</w:delText>
          </w:r>
        </w:del>
      </w:ins>
    </w:p>
    <w:p w14:paraId="28DD9C60" w14:textId="70B9493C" w:rsidR="00BE2C17" w:rsidRPr="00124B9B" w:rsidDel="002F785A" w:rsidRDefault="00965654">
      <w:pPr>
        <w:spacing w:after="0" w:line="480" w:lineRule="auto"/>
        <w:ind w:left="990" w:hanging="630"/>
        <w:rPr>
          <w:ins w:id="3499" w:author="Antoneth Macaisa" w:date="2025-05-07T21:03:00Z"/>
          <w:del w:id="3500" w:author="admin" w:date="2025-05-21T01:40:00Z"/>
          <w:rFonts w:ascii="Times New Roman" w:hAnsi="Times New Roman"/>
          <w:sz w:val="26"/>
          <w:szCs w:val="26"/>
        </w:rPr>
        <w:pPrChange w:id="3501" w:author="admin" w:date="2025-05-21T03:17:00Z">
          <w:pPr/>
        </w:pPrChange>
      </w:pPr>
      <w:ins w:id="3502" w:author="Antoneth Macaisa" w:date="2025-05-19T14:11:00Z">
        <w:del w:id="3503" w:author="admin" w:date="2025-05-21T01:40:00Z">
          <w:r w:rsidDel="002F785A">
            <w:rPr>
              <w:rFonts w:ascii="Times New Roman" w:hAnsi="Times New Roman"/>
              <w:noProof/>
              <w:sz w:val="26"/>
              <w:szCs w:val="26"/>
            </w:rPr>
            <w:delText>9</w:delText>
          </w:r>
          <w:r w:rsidDel="002F785A">
            <w:rPr>
              <w:rFonts w:ascii="Times New Roman" w:hAnsi="Times New Roman"/>
              <w:noProof/>
              <w:sz w:val="26"/>
              <w:szCs w:val="26"/>
            </w:rPr>
            <w:tab/>
          </w:r>
        </w:del>
      </w:ins>
      <w:ins w:id="3504" w:author="Antoneth Macaisa" w:date="2025-05-07T21:03:00Z">
        <w:del w:id="3505" w:author="admin" w:date="2025-05-21T01:40:00Z">
          <w:r w:rsidR="00BE2C17" w:rsidRPr="00124B9B" w:rsidDel="002F785A">
            <w:rPr>
              <w:rFonts w:ascii="Times New Roman" w:hAnsi="Times New Roman"/>
              <w:noProof/>
              <w:sz w:val="26"/>
              <w:szCs w:val="26"/>
            </w:rPr>
            <w:delText>Sample Test Case for User</w:delText>
          </w:r>
        </w:del>
      </w:ins>
      <w:ins w:id="3506" w:author="Antoneth Macaisa" w:date="2025-05-07T21:37:00Z">
        <w:del w:id="3507" w:author="admin" w:date="2025-05-21T01:40:00Z">
          <w:r w:rsidR="00DD2661" w:rsidDel="002F785A">
            <w:rPr>
              <w:rFonts w:ascii="Times New Roman" w:hAnsi="Times New Roman"/>
              <w:noProof/>
              <w:sz w:val="26"/>
              <w:szCs w:val="26"/>
            </w:rPr>
            <w:delText xml:space="preserve"> </w:delText>
          </w:r>
        </w:del>
      </w:ins>
      <w:ins w:id="3508" w:author="Antoneth Macaisa" w:date="2025-05-07T21:38:00Z">
        <w:del w:id="3509" w:author="admin" w:date="2025-05-20T23:39:00Z">
          <w:r w:rsidR="00DD2661" w:rsidDel="004623A0">
            <w:rPr>
              <w:rFonts w:ascii="Times New Roman" w:hAnsi="Times New Roman"/>
              <w:noProof/>
              <w:sz w:val="26"/>
              <w:szCs w:val="26"/>
            </w:rPr>
            <w:delText>………</w:delText>
          </w:r>
        </w:del>
        <w:del w:id="3510" w:author="admin" w:date="2025-05-21T01:40:00Z">
          <w:r w:rsidR="00DD2661" w:rsidDel="002F785A">
            <w:rPr>
              <w:rFonts w:ascii="Times New Roman" w:hAnsi="Times New Roman"/>
              <w:noProof/>
              <w:sz w:val="26"/>
              <w:szCs w:val="26"/>
            </w:rPr>
            <w:delText>……………………………………...</w:delText>
          </w:r>
        </w:del>
      </w:ins>
      <w:ins w:id="3511" w:author="Antoneth Macaisa" w:date="2025-05-07T21:37:00Z">
        <w:del w:id="3512" w:author="admin" w:date="2025-05-21T01:40:00Z">
          <w:r w:rsidR="00DD2661" w:rsidDel="002F785A">
            <w:rPr>
              <w:rFonts w:ascii="Times New Roman" w:hAnsi="Times New Roman"/>
              <w:noProof/>
              <w:sz w:val="26"/>
              <w:szCs w:val="26"/>
            </w:rPr>
            <w:delText>1</w:delText>
          </w:r>
        </w:del>
      </w:ins>
      <w:ins w:id="3513" w:author="Antoneth Macaisa" w:date="2025-05-19T16:51:00Z">
        <w:del w:id="3514" w:author="admin" w:date="2025-05-21T01:40:00Z">
          <w:r w:rsidR="000B4508" w:rsidDel="002F785A">
            <w:rPr>
              <w:rFonts w:ascii="Times New Roman" w:hAnsi="Times New Roman"/>
              <w:noProof/>
              <w:sz w:val="26"/>
              <w:szCs w:val="26"/>
            </w:rPr>
            <w:delText>3</w:delText>
          </w:r>
        </w:del>
      </w:ins>
      <w:ins w:id="3515" w:author="Antoneth Macaisa" w:date="2025-05-20T14:32:00Z">
        <w:del w:id="3516" w:author="admin" w:date="2025-05-21T01:40:00Z">
          <w:r w:rsidR="001B7763" w:rsidDel="002F785A">
            <w:rPr>
              <w:rFonts w:ascii="Times New Roman" w:hAnsi="Times New Roman"/>
              <w:noProof/>
              <w:sz w:val="26"/>
              <w:szCs w:val="26"/>
            </w:rPr>
            <w:delText>9</w:delText>
          </w:r>
        </w:del>
      </w:ins>
      <w:ins w:id="3517" w:author="Antoneth Macaisa" w:date="2025-05-07T21:37:00Z">
        <w:del w:id="3518" w:author="admin" w:date="2025-05-21T01:40:00Z">
          <w:r w:rsidR="00DD2661" w:rsidDel="002F785A">
            <w:rPr>
              <w:rFonts w:ascii="Times New Roman" w:hAnsi="Times New Roman"/>
              <w:noProof/>
              <w:sz w:val="26"/>
              <w:szCs w:val="26"/>
            </w:rPr>
            <w:delText xml:space="preserve"> </w:delText>
          </w:r>
        </w:del>
      </w:ins>
    </w:p>
    <w:p w14:paraId="58C4DB87" w14:textId="6DC8ABAF" w:rsidR="00BE2C17" w:rsidRPr="00124B9B" w:rsidDel="002F785A" w:rsidRDefault="00965654">
      <w:pPr>
        <w:spacing w:after="0" w:line="480" w:lineRule="auto"/>
        <w:ind w:left="990" w:hanging="630"/>
        <w:rPr>
          <w:ins w:id="3519" w:author="Antoneth Macaisa" w:date="2025-05-07T21:03:00Z"/>
          <w:del w:id="3520" w:author="admin" w:date="2025-05-21T01:40:00Z"/>
          <w:rFonts w:ascii="Times New Roman" w:hAnsi="Times New Roman"/>
          <w:sz w:val="26"/>
          <w:szCs w:val="26"/>
        </w:rPr>
        <w:pPrChange w:id="3521" w:author="admin" w:date="2025-05-21T03:17:00Z">
          <w:pPr/>
        </w:pPrChange>
      </w:pPr>
      <w:ins w:id="3522" w:author="Antoneth Macaisa" w:date="2025-05-19T14:11:00Z">
        <w:del w:id="3523" w:author="admin" w:date="2025-05-21T01:40:00Z">
          <w:r w:rsidDel="002F785A">
            <w:rPr>
              <w:rFonts w:ascii="Times New Roman" w:hAnsi="Times New Roman"/>
              <w:noProof/>
              <w:sz w:val="26"/>
              <w:szCs w:val="26"/>
            </w:rPr>
            <w:delText>10</w:delText>
          </w:r>
          <w:r w:rsidDel="002F785A">
            <w:rPr>
              <w:rFonts w:ascii="Times New Roman" w:hAnsi="Times New Roman"/>
              <w:noProof/>
              <w:sz w:val="26"/>
              <w:szCs w:val="26"/>
            </w:rPr>
            <w:tab/>
          </w:r>
        </w:del>
      </w:ins>
      <w:ins w:id="3524" w:author="Antoneth Macaisa" w:date="2025-05-07T21:03:00Z">
        <w:del w:id="3525" w:author="admin" w:date="2025-05-21T01:40:00Z">
          <w:r w:rsidR="00BE2C17" w:rsidRPr="00124B9B" w:rsidDel="002F785A">
            <w:rPr>
              <w:rFonts w:ascii="Times New Roman" w:hAnsi="Times New Roman"/>
              <w:noProof/>
              <w:sz w:val="26"/>
              <w:szCs w:val="26"/>
            </w:rPr>
            <w:delText>Sample Test Case for Admin</w:delText>
          </w:r>
        </w:del>
      </w:ins>
      <w:ins w:id="3526" w:author="Antoneth Macaisa" w:date="2025-05-07T21:37:00Z">
        <w:del w:id="3527" w:author="admin" w:date="2025-05-21T01:40:00Z">
          <w:r w:rsidR="00DD2661" w:rsidDel="002F785A">
            <w:rPr>
              <w:rFonts w:ascii="Times New Roman" w:hAnsi="Times New Roman"/>
              <w:noProof/>
              <w:sz w:val="26"/>
              <w:szCs w:val="26"/>
            </w:rPr>
            <w:delText xml:space="preserve"> </w:delText>
          </w:r>
        </w:del>
      </w:ins>
      <w:ins w:id="3528" w:author="Antoneth Macaisa" w:date="2025-05-07T21:38:00Z">
        <w:del w:id="3529" w:author="admin" w:date="2025-05-20T23:39:00Z">
          <w:r w:rsidR="00DD2661" w:rsidDel="004623A0">
            <w:rPr>
              <w:rFonts w:ascii="Times New Roman" w:hAnsi="Times New Roman"/>
              <w:noProof/>
              <w:sz w:val="26"/>
              <w:szCs w:val="26"/>
            </w:rPr>
            <w:delText>…………</w:delText>
          </w:r>
        </w:del>
        <w:del w:id="3530" w:author="admin" w:date="2025-05-21T01:40:00Z">
          <w:r w:rsidR="00DD2661" w:rsidDel="002F785A">
            <w:rPr>
              <w:rFonts w:ascii="Times New Roman" w:hAnsi="Times New Roman"/>
              <w:noProof/>
              <w:sz w:val="26"/>
              <w:szCs w:val="26"/>
            </w:rPr>
            <w:delText>………………………</w:delText>
          </w:r>
        </w:del>
      </w:ins>
      <w:ins w:id="3531" w:author="Antoneth Macaisa" w:date="2025-05-19T14:11:00Z">
        <w:del w:id="3532" w:author="admin" w:date="2025-05-21T01:40:00Z">
          <w:r w:rsidDel="002F785A">
            <w:rPr>
              <w:rFonts w:ascii="Times New Roman" w:hAnsi="Times New Roman"/>
              <w:noProof/>
              <w:sz w:val="26"/>
              <w:szCs w:val="26"/>
            </w:rPr>
            <w:delText>.</w:delText>
          </w:r>
        </w:del>
      </w:ins>
      <w:ins w:id="3533" w:author="Antoneth Macaisa" w:date="2025-05-07T21:38:00Z">
        <w:del w:id="3534" w:author="admin" w:date="2025-05-21T01:40:00Z">
          <w:r w:rsidR="00DD2661" w:rsidDel="002F785A">
            <w:rPr>
              <w:rFonts w:ascii="Times New Roman" w:hAnsi="Times New Roman"/>
              <w:noProof/>
              <w:sz w:val="26"/>
              <w:szCs w:val="26"/>
            </w:rPr>
            <w:delText>………...</w:delText>
          </w:r>
        </w:del>
      </w:ins>
      <w:ins w:id="3535" w:author="Antoneth Macaisa" w:date="2025-05-07T21:37:00Z">
        <w:del w:id="3536" w:author="admin" w:date="2025-05-21T01:40:00Z">
          <w:r w:rsidR="00DD2661" w:rsidDel="002F785A">
            <w:rPr>
              <w:rFonts w:ascii="Times New Roman" w:hAnsi="Times New Roman"/>
              <w:noProof/>
              <w:sz w:val="26"/>
              <w:szCs w:val="26"/>
            </w:rPr>
            <w:delText>1</w:delText>
          </w:r>
        </w:del>
      </w:ins>
      <w:ins w:id="3537" w:author="Antoneth Macaisa" w:date="2025-05-20T14:32:00Z">
        <w:del w:id="3538" w:author="admin" w:date="2025-05-21T01:40:00Z">
          <w:r w:rsidR="001B7763" w:rsidDel="002F785A">
            <w:rPr>
              <w:rFonts w:ascii="Times New Roman" w:hAnsi="Times New Roman"/>
              <w:noProof/>
              <w:sz w:val="26"/>
              <w:szCs w:val="26"/>
            </w:rPr>
            <w:delText>42</w:delText>
          </w:r>
        </w:del>
      </w:ins>
    </w:p>
    <w:p w14:paraId="13269CEB" w14:textId="23FFD4B5" w:rsidR="00BE2C17" w:rsidDel="002F785A" w:rsidRDefault="00965654">
      <w:pPr>
        <w:spacing w:after="0" w:line="480" w:lineRule="auto"/>
        <w:ind w:left="990" w:hanging="630"/>
        <w:rPr>
          <w:ins w:id="3539" w:author="Antoneth Macaisa" w:date="2025-05-19T17:12:00Z"/>
          <w:del w:id="3540" w:author="admin" w:date="2025-05-21T01:40:00Z"/>
          <w:rFonts w:ascii="Times New Roman" w:hAnsi="Times New Roman"/>
          <w:sz w:val="26"/>
          <w:szCs w:val="26"/>
        </w:rPr>
      </w:pPr>
      <w:ins w:id="3541" w:author="Antoneth Macaisa" w:date="2025-05-19T14:11:00Z">
        <w:del w:id="3542" w:author="admin" w:date="2025-05-21T01:40:00Z">
          <w:r w:rsidDel="002F785A">
            <w:rPr>
              <w:rFonts w:ascii="Times New Roman" w:hAnsi="Times New Roman"/>
              <w:sz w:val="26"/>
              <w:szCs w:val="26"/>
            </w:rPr>
            <w:delText>11</w:delText>
          </w:r>
          <w:r w:rsidDel="002F785A">
            <w:rPr>
              <w:rFonts w:ascii="Times New Roman" w:hAnsi="Times New Roman"/>
              <w:sz w:val="26"/>
              <w:szCs w:val="26"/>
            </w:rPr>
            <w:tab/>
          </w:r>
        </w:del>
      </w:ins>
      <w:ins w:id="3543" w:author="Antoneth Macaisa" w:date="2025-05-07T21:03:00Z">
        <w:del w:id="3544" w:author="admin" w:date="2025-05-21T01:40:00Z">
          <w:r w:rsidR="00BE2C17" w:rsidRPr="00124B9B" w:rsidDel="002F785A">
            <w:rPr>
              <w:rFonts w:ascii="Times New Roman" w:hAnsi="Times New Roman"/>
              <w:sz w:val="26"/>
              <w:szCs w:val="26"/>
            </w:rPr>
            <w:delText>Gantt Chart</w:delText>
          </w:r>
        </w:del>
      </w:ins>
      <w:ins w:id="3545" w:author="Antoneth Macaisa" w:date="2025-05-07T21:37:00Z">
        <w:del w:id="3546" w:author="admin" w:date="2025-05-21T01:40:00Z">
          <w:r w:rsidR="00DD2661" w:rsidDel="002F785A">
            <w:rPr>
              <w:rFonts w:ascii="Times New Roman" w:hAnsi="Times New Roman"/>
              <w:sz w:val="26"/>
              <w:szCs w:val="26"/>
            </w:rPr>
            <w:delText xml:space="preserve"> </w:delText>
          </w:r>
        </w:del>
      </w:ins>
      <w:ins w:id="3547" w:author="Antoneth Macaisa" w:date="2025-05-07T21:38:00Z">
        <w:del w:id="3548" w:author="admin" w:date="2025-05-20T23:39:00Z">
          <w:r w:rsidR="00DD2661" w:rsidDel="004623A0">
            <w:rPr>
              <w:rFonts w:ascii="Times New Roman" w:hAnsi="Times New Roman"/>
              <w:sz w:val="26"/>
              <w:szCs w:val="26"/>
            </w:rPr>
            <w:delText>………</w:delText>
          </w:r>
        </w:del>
        <w:del w:id="3549" w:author="admin" w:date="2025-05-21T01:40:00Z">
          <w:r w:rsidR="00DD2661" w:rsidDel="002F785A">
            <w:rPr>
              <w:rFonts w:ascii="Times New Roman" w:hAnsi="Times New Roman"/>
              <w:sz w:val="26"/>
              <w:szCs w:val="26"/>
            </w:rPr>
            <w:delText>……………………………………………</w:delText>
          </w:r>
        </w:del>
      </w:ins>
      <w:ins w:id="3550" w:author="Antoneth Macaisa" w:date="2025-05-19T14:11:00Z">
        <w:del w:id="3551" w:author="admin" w:date="2025-05-21T01:40:00Z">
          <w:r w:rsidDel="002F785A">
            <w:rPr>
              <w:rFonts w:ascii="Times New Roman" w:hAnsi="Times New Roman"/>
              <w:sz w:val="26"/>
              <w:szCs w:val="26"/>
            </w:rPr>
            <w:delText>.</w:delText>
          </w:r>
        </w:del>
      </w:ins>
      <w:ins w:id="3552" w:author="Antoneth Macaisa" w:date="2025-05-07T21:38:00Z">
        <w:del w:id="3553" w:author="admin" w:date="2025-05-21T01:40:00Z">
          <w:r w:rsidR="00DD2661" w:rsidDel="002F785A">
            <w:rPr>
              <w:rFonts w:ascii="Times New Roman" w:hAnsi="Times New Roman"/>
              <w:sz w:val="26"/>
              <w:szCs w:val="26"/>
            </w:rPr>
            <w:delText>………...</w:delText>
          </w:r>
        </w:del>
      </w:ins>
      <w:ins w:id="3554" w:author="Antoneth Macaisa" w:date="2025-05-07T21:37:00Z">
        <w:del w:id="3555" w:author="admin" w:date="2025-05-21T01:40:00Z">
          <w:r w:rsidR="00DD2661" w:rsidDel="002F785A">
            <w:rPr>
              <w:rFonts w:ascii="Times New Roman" w:hAnsi="Times New Roman"/>
              <w:sz w:val="26"/>
              <w:szCs w:val="26"/>
            </w:rPr>
            <w:delText>1</w:delText>
          </w:r>
        </w:del>
      </w:ins>
      <w:ins w:id="3556" w:author="Antoneth Macaisa" w:date="2025-05-19T16:51:00Z">
        <w:del w:id="3557" w:author="admin" w:date="2025-05-21T01:40:00Z">
          <w:r w:rsidR="000B4508" w:rsidDel="002F785A">
            <w:rPr>
              <w:rFonts w:ascii="Times New Roman" w:hAnsi="Times New Roman"/>
              <w:sz w:val="26"/>
              <w:szCs w:val="26"/>
            </w:rPr>
            <w:delText>4</w:delText>
          </w:r>
        </w:del>
      </w:ins>
      <w:ins w:id="3558" w:author="Antoneth Macaisa" w:date="2025-05-20T14:32:00Z">
        <w:del w:id="3559" w:author="admin" w:date="2025-05-21T01:40:00Z">
          <w:r w:rsidR="001B7763" w:rsidDel="002F785A">
            <w:rPr>
              <w:rFonts w:ascii="Times New Roman" w:hAnsi="Times New Roman"/>
              <w:sz w:val="26"/>
              <w:szCs w:val="26"/>
            </w:rPr>
            <w:delText>7</w:delText>
          </w:r>
        </w:del>
      </w:ins>
    </w:p>
    <w:p w14:paraId="0A925616" w14:textId="288FEA30" w:rsidR="007C620B" w:rsidDel="002F785A" w:rsidRDefault="007C620B">
      <w:pPr>
        <w:spacing w:after="0" w:line="480" w:lineRule="auto"/>
        <w:rPr>
          <w:ins w:id="3560" w:author="Antoneth Macaisa" w:date="2025-05-19T17:12:00Z"/>
          <w:del w:id="3561" w:author="admin" w:date="2025-05-21T01:40:00Z"/>
          <w:rFonts w:ascii="Times New Roman" w:hAnsi="Times New Roman"/>
          <w:sz w:val="26"/>
          <w:szCs w:val="26"/>
        </w:rPr>
      </w:pPr>
    </w:p>
    <w:p w14:paraId="0CEBB23B" w14:textId="34180363" w:rsidR="007C620B" w:rsidDel="002F785A" w:rsidRDefault="007C620B">
      <w:pPr>
        <w:spacing w:after="0" w:line="480" w:lineRule="auto"/>
        <w:rPr>
          <w:ins w:id="3562" w:author="Antoneth Macaisa" w:date="2025-05-19T17:12:00Z"/>
          <w:del w:id="3563" w:author="admin" w:date="2025-05-21T01:40:00Z"/>
          <w:rFonts w:ascii="Times New Roman" w:hAnsi="Times New Roman"/>
          <w:sz w:val="26"/>
          <w:szCs w:val="26"/>
        </w:rPr>
      </w:pPr>
    </w:p>
    <w:p w14:paraId="180376D2" w14:textId="1846BF8A" w:rsidR="007C620B" w:rsidDel="002F785A" w:rsidRDefault="007C620B">
      <w:pPr>
        <w:spacing w:after="0" w:line="480" w:lineRule="auto"/>
        <w:rPr>
          <w:ins w:id="3564" w:author="Antoneth Macaisa" w:date="2025-05-19T17:12:00Z"/>
          <w:del w:id="3565" w:author="admin" w:date="2025-05-21T01:40:00Z"/>
          <w:rFonts w:ascii="Times New Roman" w:hAnsi="Times New Roman"/>
          <w:sz w:val="26"/>
          <w:szCs w:val="26"/>
        </w:rPr>
      </w:pPr>
    </w:p>
    <w:p w14:paraId="7F55C8DE" w14:textId="6D2ECB0D" w:rsidR="007C620B" w:rsidDel="002F785A" w:rsidRDefault="007C620B">
      <w:pPr>
        <w:spacing w:after="0" w:line="480" w:lineRule="auto"/>
        <w:rPr>
          <w:ins w:id="3566" w:author="Antoneth Macaisa" w:date="2025-05-19T17:12:00Z"/>
          <w:del w:id="3567" w:author="admin" w:date="2025-05-21T01:40:00Z"/>
          <w:rFonts w:ascii="Times New Roman" w:hAnsi="Times New Roman"/>
          <w:sz w:val="26"/>
          <w:szCs w:val="26"/>
        </w:rPr>
      </w:pPr>
    </w:p>
    <w:p w14:paraId="481C4CCA" w14:textId="37309B39" w:rsidR="007C620B" w:rsidDel="002F785A" w:rsidRDefault="007C620B">
      <w:pPr>
        <w:spacing w:after="0" w:line="480" w:lineRule="auto"/>
        <w:rPr>
          <w:ins w:id="3568" w:author="Antoneth Macaisa" w:date="2025-05-19T17:12:00Z"/>
          <w:del w:id="3569" w:author="admin" w:date="2025-05-21T01:40:00Z"/>
          <w:rFonts w:ascii="Times New Roman" w:hAnsi="Times New Roman"/>
          <w:sz w:val="26"/>
          <w:szCs w:val="26"/>
        </w:rPr>
      </w:pPr>
    </w:p>
    <w:p w14:paraId="6BE7681B" w14:textId="5EBFA9F4" w:rsidR="007C620B" w:rsidDel="002F785A" w:rsidRDefault="007C620B">
      <w:pPr>
        <w:spacing w:after="0" w:line="480" w:lineRule="auto"/>
        <w:rPr>
          <w:ins w:id="3570" w:author="Antoneth Macaisa" w:date="2025-05-19T17:12:00Z"/>
          <w:del w:id="3571" w:author="admin" w:date="2025-05-21T01:40:00Z"/>
          <w:rFonts w:ascii="Times New Roman" w:hAnsi="Times New Roman"/>
          <w:sz w:val="26"/>
          <w:szCs w:val="26"/>
        </w:rPr>
      </w:pPr>
    </w:p>
    <w:p w14:paraId="2F86DB80" w14:textId="79E7E415" w:rsidR="007345A4" w:rsidRPr="00BE2C17" w:rsidDel="002F785A" w:rsidRDefault="007345A4">
      <w:pPr>
        <w:tabs>
          <w:tab w:val="center" w:pos="4320"/>
          <w:tab w:val="right" w:pos="8640"/>
        </w:tabs>
        <w:spacing w:after="0" w:line="480" w:lineRule="auto"/>
        <w:rPr>
          <w:del w:id="3572" w:author="admin" w:date="2025-05-21T01:40:00Z"/>
          <w:rFonts w:ascii="Times New Roman" w:hAnsi="Times New Roman"/>
          <w:b/>
          <w:sz w:val="26"/>
          <w:szCs w:val="26"/>
        </w:rPr>
        <w:pPrChange w:id="3573" w:author="admin" w:date="2025-05-21T03:17:00Z">
          <w:pPr>
            <w:tabs>
              <w:tab w:val="center" w:pos="4320"/>
              <w:tab w:val="right" w:pos="8640"/>
            </w:tabs>
            <w:spacing w:after="0" w:line="240" w:lineRule="auto"/>
          </w:pPr>
        </w:pPrChange>
      </w:pPr>
    </w:p>
    <w:p w14:paraId="26946F58" w14:textId="5025EFCA" w:rsidR="00965654" w:rsidDel="002F785A" w:rsidRDefault="00965654">
      <w:pPr>
        <w:spacing w:after="0" w:line="480" w:lineRule="auto"/>
        <w:rPr>
          <w:ins w:id="3574" w:author="Antoneth Macaisa" w:date="2025-05-19T13:47:00Z"/>
          <w:del w:id="3575" w:author="admin" w:date="2025-05-21T01:40:00Z"/>
          <w:rFonts w:ascii="Times New Roman" w:hAnsi="Times New Roman"/>
          <w:b/>
          <w:sz w:val="26"/>
          <w:szCs w:val="26"/>
        </w:rPr>
        <w:pPrChange w:id="3576" w:author="admin" w:date="2025-05-21T03:17:00Z">
          <w:pPr/>
        </w:pPrChange>
      </w:pPr>
    </w:p>
    <w:p w14:paraId="3371C2C3" w14:textId="2CA8C60D" w:rsidR="00D741D7" w:rsidDel="009D023E" w:rsidRDefault="00D741D7">
      <w:pPr>
        <w:tabs>
          <w:tab w:val="center" w:pos="4320"/>
          <w:tab w:val="right" w:pos="8640"/>
        </w:tabs>
        <w:spacing w:after="0" w:line="480" w:lineRule="auto"/>
        <w:rPr>
          <w:ins w:id="3577" w:author="Antoneth Macaisa" w:date="2025-05-19T15:47:00Z"/>
          <w:del w:id="3578" w:author="admin" w:date="2025-05-21T03:08:00Z"/>
          <w:rFonts w:ascii="Times New Roman" w:hAnsi="Times New Roman"/>
          <w:b/>
          <w:sz w:val="26"/>
          <w:szCs w:val="26"/>
        </w:rPr>
        <w:sectPr w:rsidR="00D741D7" w:rsidDel="009D023E" w:rsidSect="009B04F3">
          <w:footerReference w:type="first" r:id="rId13"/>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fmt="lowerRoman" w:start="1"/>
          <w:cols w:space="720"/>
          <w:titlePg w:val="0"/>
          <w:docGrid w:linePitch="360"/>
          <w:sectPrChange w:id="3581" w:author="admin" w:date="2025-05-21T01:18:00Z">
            <w:sectPr w:rsidR="00D741D7" w:rsidDel="009D023E" w:rsidSect="009B04F3">
              <w:pgMar w:top="1440" w:right="1440" w:bottom="1440" w:left="2160" w:header="720" w:footer="1296" w:gutter="0"/>
              <w:titlePg/>
            </w:sectPr>
          </w:sectPrChange>
        </w:sectPr>
        <w:pPrChange w:id="3582" w:author="admin" w:date="2025-05-21T03:17:00Z">
          <w:pPr>
            <w:tabs>
              <w:tab w:val="center" w:pos="4320"/>
              <w:tab w:val="right" w:pos="8640"/>
            </w:tabs>
            <w:spacing w:after="0" w:line="240" w:lineRule="auto"/>
            <w:jc w:val="center"/>
          </w:pPr>
        </w:pPrChange>
      </w:pPr>
    </w:p>
    <w:p w14:paraId="6834DB49" w14:textId="7C288D60" w:rsidR="00E63EE1" w:rsidRPr="00BE2C17" w:rsidRDefault="00E63EE1">
      <w:pPr>
        <w:tabs>
          <w:tab w:val="center" w:pos="4320"/>
          <w:tab w:val="right" w:pos="8640"/>
        </w:tabs>
        <w:spacing w:after="0" w:line="480" w:lineRule="auto"/>
        <w:jc w:val="center"/>
        <w:rPr>
          <w:rFonts w:ascii="Times New Roman" w:hAnsi="Times New Roman"/>
          <w:b/>
          <w:sz w:val="26"/>
          <w:szCs w:val="26"/>
        </w:rPr>
        <w:pPrChange w:id="3583" w:author="admin" w:date="2025-05-21T03:17:00Z">
          <w:pPr>
            <w:tabs>
              <w:tab w:val="center" w:pos="4320"/>
              <w:tab w:val="right" w:pos="8640"/>
            </w:tabs>
            <w:spacing w:after="0" w:line="240" w:lineRule="auto"/>
            <w:jc w:val="center"/>
          </w:pPr>
        </w:pPrChange>
      </w:pPr>
      <w:r w:rsidRPr="00BE2C17">
        <w:rPr>
          <w:rFonts w:ascii="Times New Roman" w:hAnsi="Times New Roman"/>
          <w:b/>
          <w:sz w:val="26"/>
          <w:szCs w:val="26"/>
        </w:rPr>
        <w:lastRenderedPageBreak/>
        <w:t>CHAPTER 1</w:t>
      </w:r>
    </w:p>
    <w:p w14:paraId="560A5498" w14:textId="3A7B0206" w:rsidR="00077DA2" w:rsidRPr="00BE2C17" w:rsidRDefault="00E63EE1">
      <w:pPr>
        <w:pStyle w:val="Heading1"/>
        <w:spacing w:before="0" w:line="480" w:lineRule="auto"/>
        <w:jc w:val="center"/>
        <w:rPr>
          <w:rFonts w:cs="Times New Roman"/>
          <w:b w:val="0"/>
          <w:szCs w:val="26"/>
        </w:rPr>
        <w:pPrChange w:id="3584" w:author="admin" w:date="2025-05-21T03:17:00Z">
          <w:pPr>
            <w:pStyle w:val="Heading1"/>
            <w:spacing w:before="0" w:line="240" w:lineRule="auto"/>
            <w:jc w:val="center"/>
          </w:pPr>
        </w:pPrChange>
      </w:pPr>
      <w:bookmarkStart w:id="3585" w:name="_Toc136638078"/>
      <w:bookmarkStart w:id="3586" w:name="_Toc136717108"/>
      <w:bookmarkStart w:id="3587" w:name="_Toc160445840"/>
      <w:bookmarkStart w:id="3588" w:name="_Toc197445853"/>
      <w:r w:rsidRPr="00BE2C17">
        <w:rPr>
          <w:rFonts w:cs="Times New Roman"/>
          <w:szCs w:val="26"/>
        </w:rPr>
        <w:t>INTRODUCTION</w:t>
      </w:r>
      <w:bookmarkEnd w:id="3585"/>
      <w:bookmarkEnd w:id="3586"/>
      <w:bookmarkEnd w:id="3587"/>
      <w:bookmarkEnd w:id="3588"/>
      <w:r w:rsidR="003519BD" w:rsidRPr="00BE2C17">
        <w:rPr>
          <w:szCs w:val="26"/>
        </w:rPr>
        <w:t xml:space="preserve"> </w:t>
      </w:r>
    </w:p>
    <w:p w14:paraId="5273AAE9" w14:textId="1C0977EC" w:rsidR="00077DA2" w:rsidRPr="00BE2C17" w:rsidRDefault="00077DA2" w:rsidP="00363AA5">
      <w:pPr>
        <w:pStyle w:val="NormalWeb"/>
        <w:spacing w:before="240" w:beforeAutospacing="0" w:after="0" w:afterAutospacing="0" w:line="480" w:lineRule="auto"/>
        <w:ind w:firstLine="720"/>
        <w:jc w:val="both"/>
        <w:rPr>
          <w:sz w:val="26"/>
          <w:szCs w:val="26"/>
        </w:rPr>
      </w:pPr>
      <w:r w:rsidRPr="00BE2C17">
        <w:rPr>
          <w:sz w:val="26"/>
          <w:szCs w:val="26"/>
        </w:rPr>
        <w:t xml:space="preserve">This section provides the outline and brief discussion of the proposed system. It narrows down the history of co-working space institution, addresses the problem’s context, and discusses why the project </w:t>
      </w:r>
      <w:proofErr w:type="gramStart"/>
      <w:r w:rsidRPr="00BE2C17">
        <w:rPr>
          <w:sz w:val="26"/>
          <w:szCs w:val="26"/>
        </w:rPr>
        <w:t>should be implemented</w:t>
      </w:r>
      <w:proofErr w:type="gramEnd"/>
      <w:r w:rsidRPr="00BE2C17">
        <w:rPr>
          <w:sz w:val="26"/>
          <w:szCs w:val="26"/>
        </w:rPr>
        <w:t xml:space="preserve">. The said chapter also explains the detailed description of the project’s goals and </w:t>
      </w:r>
      <w:r w:rsidRPr="00BE2C17">
        <w:rPr>
          <w:spacing w:val="-2"/>
          <w:sz w:val="26"/>
          <w:szCs w:val="26"/>
        </w:rPr>
        <w:t>objectives.</w:t>
      </w:r>
    </w:p>
    <w:p w14:paraId="18CFD73A" w14:textId="78809892" w:rsidR="00492383" w:rsidRPr="00BE2C17" w:rsidRDefault="00E63EE1" w:rsidP="00363AA5">
      <w:pPr>
        <w:pStyle w:val="Heading2"/>
        <w:spacing w:line="480" w:lineRule="auto"/>
        <w:rPr>
          <w:rFonts w:cs="Times New Roman"/>
          <w:b/>
          <w:caps w:val="0"/>
        </w:rPr>
      </w:pPr>
      <w:bookmarkStart w:id="3589" w:name="_Toc136638079"/>
      <w:bookmarkStart w:id="3590" w:name="_Toc136717109"/>
      <w:bookmarkStart w:id="3591" w:name="_Toc160445841"/>
      <w:bookmarkStart w:id="3592" w:name="_Toc197445854"/>
      <w:r w:rsidRPr="00BE2C17">
        <w:rPr>
          <w:rFonts w:cs="Times New Roman"/>
          <w:b/>
          <w:caps w:val="0"/>
        </w:rPr>
        <w:t>Project Context</w:t>
      </w:r>
      <w:bookmarkEnd w:id="3589"/>
      <w:bookmarkEnd w:id="3590"/>
      <w:bookmarkEnd w:id="3591"/>
      <w:bookmarkEnd w:id="3592"/>
    </w:p>
    <w:p w14:paraId="2BA5B053" w14:textId="7A7E19B0" w:rsidR="00077DA2" w:rsidRPr="00BE2C17" w:rsidRDefault="00077DA2" w:rsidP="00077DA2">
      <w:pPr>
        <w:widowControl w:val="0"/>
        <w:autoSpaceDE w:val="0"/>
        <w:autoSpaceDN w:val="0"/>
        <w:spacing w:after="0" w:line="480" w:lineRule="auto"/>
        <w:ind w:right="116"/>
        <w:jc w:val="both"/>
        <w:rPr>
          <w:rFonts w:ascii="Times New Roman" w:eastAsia="Times New Roman" w:hAnsi="Times New Roman"/>
          <w:sz w:val="26"/>
          <w:szCs w:val="26"/>
          <w:lang w:val="en-US" w:eastAsia="en-US"/>
        </w:rPr>
      </w:pPr>
      <w:r w:rsidRPr="00BE2C17">
        <w:rPr>
          <w:rFonts w:ascii="Times New Roman" w:hAnsi="Times New Roman"/>
          <w:sz w:val="26"/>
          <w:szCs w:val="26"/>
        </w:rPr>
        <w:tab/>
      </w:r>
      <w:r w:rsidRPr="00BE2C17">
        <w:rPr>
          <w:rFonts w:ascii="Times New Roman" w:eastAsia="Times New Roman" w:hAnsi="Times New Roman"/>
          <w:sz w:val="26"/>
          <w:szCs w:val="26"/>
          <w:lang w:val="en-US" w:eastAsia="en-US"/>
        </w:rPr>
        <w:t xml:space="preserve">The fast growth of work and education in recent years has fundamentally altered how individuals use physical places for productivity. The growing popularity of remote work, freelancing, startup culture, and hybrid learning methods has resulted in an increased need for flexible, well-equipped, and easily accessible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Professionals, entrepreneurs, and students who need a safe environment to communicate, focus, and develop no longer have to limit themselves to traditional office settings. However, the current system of co-working space bookings frequently has inefficiencies and problems that prevent seamless utilization.</w:t>
      </w:r>
    </w:p>
    <w:p w14:paraId="0E6A26D0" w14:textId="296FA8A1" w:rsidR="00077DA2" w:rsidRPr="00BE2C17" w:rsidRDefault="00077DA2" w:rsidP="00077DA2">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 co-working station is a contemporary, shared working environment that serves a wide range of users, including freelancers, remote workers, students, corporate teams, and entrepreneurs. It </w:t>
      </w:r>
      <w:proofErr w:type="gramStart"/>
      <w:r w:rsidRPr="00BE2C17">
        <w:rPr>
          <w:rFonts w:ascii="Times New Roman" w:eastAsia="Times New Roman" w:hAnsi="Times New Roman"/>
          <w:sz w:val="26"/>
          <w:szCs w:val="26"/>
          <w:lang w:val="en-US" w:eastAsia="en-US"/>
        </w:rPr>
        <w:t>is especially designed</w:t>
      </w:r>
      <w:proofErr w:type="gramEnd"/>
      <w:r w:rsidRPr="00BE2C17">
        <w:rPr>
          <w:rFonts w:ascii="Times New Roman" w:eastAsia="Times New Roman" w:hAnsi="Times New Roman"/>
          <w:sz w:val="26"/>
          <w:szCs w:val="26"/>
          <w:lang w:val="en-US" w:eastAsia="en-US"/>
        </w:rPr>
        <w:t xml:space="preserve"> to provide a flexible, </w:t>
      </w:r>
      <w:r w:rsidRPr="00BE2C17">
        <w:rPr>
          <w:rFonts w:ascii="Times New Roman" w:eastAsia="Times New Roman" w:hAnsi="Times New Roman"/>
          <w:sz w:val="26"/>
          <w:szCs w:val="26"/>
          <w:lang w:val="en-US" w:eastAsia="en-US"/>
        </w:rPr>
        <w:lastRenderedPageBreak/>
        <w:t xml:space="preserve">functional, and professional environment in which people or groups may work, meet, or collaborate without the long-term commitment or expense associated with typical office arrangements. Unlike traditional offices, co-workspace stations emphasize shared usage and on-demand accessibility, making them perfect for today's mobile and hybrid workforce. These spaces generally have a range of physical configurations to fit diverse purposes, such as private offices for concentrated work, open workstations for solo workers, and conference rooms for meetings or team discussions. They </w:t>
      </w:r>
      <w:proofErr w:type="gramStart"/>
      <w:r w:rsidRPr="00BE2C17">
        <w:rPr>
          <w:rFonts w:ascii="Times New Roman" w:eastAsia="Times New Roman" w:hAnsi="Times New Roman"/>
          <w:sz w:val="26"/>
          <w:szCs w:val="26"/>
          <w:lang w:val="en-US" w:eastAsia="en-US"/>
        </w:rPr>
        <w:t>are also outfitted</w:t>
      </w:r>
      <w:proofErr w:type="gramEnd"/>
      <w:r w:rsidRPr="00BE2C17">
        <w:rPr>
          <w:rFonts w:ascii="Times New Roman" w:eastAsia="Times New Roman" w:hAnsi="Times New Roman"/>
          <w:sz w:val="26"/>
          <w:szCs w:val="26"/>
          <w:lang w:val="en-US" w:eastAsia="en-US"/>
        </w:rPr>
        <w:t xml:space="preserve"> with smart access control systems, such as QR codes</w:t>
      </w:r>
      <w:ins w:id="3593" w:author="Antoneth Macaisa" w:date="2025-05-19T18:15:00Z">
        <w:r w:rsidR="008D5B4A">
          <w:rPr>
            <w:rFonts w:ascii="Times New Roman" w:eastAsia="Times New Roman" w:hAnsi="Times New Roman"/>
            <w:sz w:val="26"/>
            <w:szCs w:val="26"/>
            <w:lang w:val="en-US" w:eastAsia="en-US"/>
          </w:rPr>
          <w:t xml:space="preserve">, </w:t>
        </w:r>
      </w:ins>
      <w:del w:id="3594" w:author="Antoneth Macaisa" w:date="2025-05-19T18:15:00Z">
        <w:r w:rsidRPr="00BE2C17" w:rsidDel="008D5B4A">
          <w:rPr>
            <w:rFonts w:ascii="Times New Roman" w:eastAsia="Times New Roman" w:hAnsi="Times New Roman"/>
            <w:sz w:val="26"/>
            <w:szCs w:val="26"/>
            <w:lang w:val="en-US" w:eastAsia="en-US"/>
          </w:rPr>
          <w:delText xml:space="preserve"> or biometric verification, </w:delText>
        </w:r>
      </w:del>
      <w:r w:rsidRPr="00BE2C17">
        <w:rPr>
          <w:rFonts w:ascii="Times New Roman" w:eastAsia="Times New Roman" w:hAnsi="Times New Roman"/>
          <w:sz w:val="26"/>
          <w:szCs w:val="26"/>
          <w:lang w:val="en-US" w:eastAsia="en-US"/>
        </w:rPr>
        <w:t xml:space="preserve">to guarantee that only authorized users may enter and use the facilities, which improves both security and user comfort. These spaces generally have a range of physical configurations to fit diverse purposes, such as private offices for concentrated work, open workstations for solo workers, and conference rooms for meetings or team discussions. They </w:t>
      </w:r>
      <w:proofErr w:type="gramStart"/>
      <w:r w:rsidRPr="00BE2C17">
        <w:rPr>
          <w:rFonts w:ascii="Times New Roman" w:eastAsia="Times New Roman" w:hAnsi="Times New Roman"/>
          <w:sz w:val="26"/>
          <w:szCs w:val="26"/>
          <w:lang w:val="en-US" w:eastAsia="en-US"/>
        </w:rPr>
        <w:t>are also outfitted</w:t>
      </w:r>
      <w:proofErr w:type="gramEnd"/>
      <w:r w:rsidRPr="00BE2C17">
        <w:rPr>
          <w:rFonts w:ascii="Times New Roman" w:eastAsia="Times New Roman" w:hAnsi="Times New Roman"/>
          <w:sz w:val="26"/>
          <w:szCs w:val="26"/>
          <w:lang w:val="en-US" w:eastAsia="en-US"/>
        </w:rPr>
        <w:t xml:space="preserve"> with smart access control systems, such as </w:t>
      </w:r>
      <w:proofErr w:type="spellStart"/>
      <w:r w:rsidRPr="00BE2C17">
        <w:rPr>
          <w:rFonts w:ascii="Times New Roman" w:eastAsia="Times New Roman" w:hAnsi="Times New Roman"/>
          <w:sz w:val="26"/>
          <w:szCs w:val="26"/>
          <w:lang w:val="en-US" w:eastAsia="en-US"/>
        </w:rPr>
        <w:t>QR</w:t>
      </w:r>
      <w:del w:id="3595" w:author="Antoneth Macaisa" w:date="2025-05-19T18:15:00Z">
        <w:r w:rsidRPr="00BE2C17" w:rsidDel="008D5B4A">
          <w:rPr>
            <w:rFonts w:ascii="Times New Roman" w:eastAsia="Times New Roman" w:hAnsi="Times New Roman"/>
            <w:sz w:val="26"/>
            <w:szCs w:val="26"/>
            <w:lang w:val="en-US" w:eastAsia="en-US"/>
          </w:rPr>
          <w:delText xml:space="preserve"> </w:delText>
        </w:r>
      </w:del>
      <w:ins w:id="3596" w:author="Antoneth Macaisa" w:date="2025-05-19T18:15:00Z">
        <w:r w:rsidR="008D5B4A">
          <w:rPr>
            <w:rFonts w:ascii="Times New Roman" w:eastAsia="Times New Roman" w:hAnsi="Times New Roman"/>
            <w:sz w:val="26"/>
            <w:szCs w:val="26"/>
            <w:lang w:val="en-US" w:eastAsia="en-US"/>
          </w:rPr>
          <w:t>codes</w:t>
        </w:r>
      </w:ins>
      <w:proofErr w:type="spellEnd"/>
      <w:del w:id="3597" w:author="Antoneth Macaisa" w:date="2025-05-19T18:15:00Z">
        <w:r w:rsidRPr="00BE2C17" w:rsidDel="008D5B4A">
          <w:rPr>
            <w:rFonts w:ascii="Times New Roman" w:eastAsia="Times New Roman" w:hAnsi="Times New Roman"/>
            <w:sz w:val="26"/>
            <w:szCs w:val="26"/>
            <w:lang w:val="en-US" w:eastAsia="en-US"/>
          </w:rPr>
          <w:delText>codes or biometric verification</w:delText>
        </w:r>
      </w:del>
      <w:r w:rsidRPr="00BE2C17">
        <w:rPr>
          <w:rFonts w:ascii="Times New Roman" w:eastAsia="Times New Roman" w:hAnsi="Times New Roman"/>
          <w:sz w:val="26"/>
          <w:szCs w:val="26"/>
          <w:lang w:val="en-US" w:eastAsia="en-US"/>
        </w:rPr>
        <w:t>, to guarantee that only authorized users may enter and use the facilities, which improves both security and user comfort.</w:t>
      </w:r>
    </w:p>
    <w:p w14:paraId="195FB80E" w14:textId="77777777" w:rsidR="00077DA2" w:rsidRPr="00BE2C17" w:rsidRDefault="00077DA2" w:rsidP="00077DA2">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 co-workspace station typically offers a range of amenities such as high-speed internet, desks or hot-desking options, meeting rooms, private offices, communal areas, and sometimes refreshments like coffee and snacks. Unlike conventional office setups that often tie businesses to long-term leases,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w:t>
      </w:r>
      <w:r w:rsidRPr="00BE2C17">
        <w:rPr>
          <w:rFonts w:ascii="Times New Roman" w:eastAsia="Times New Roman" w:hAnsi="Times New Roman"/>
          <w:sz w:val="26"/>
          <w:szCs w:val="26"/>
          <w:lang w:val="en-US" w:eastAsia="en-US"/>
        </w:rPr>
        <w:lastRenderedPageBreak/>
        <w:t>spaces are more cost-effective and flexible, allowing users to rent space on a daily, weekly, or monthly basis depending on their needs.</w:t>
      </w:r>
    </w:p>
    <w:p w14:paraId="0824B74C" w14:textId="77777777" w:rsidR="00077DA2" w:rsidRDefault="00077DA2" w:rsidP="00077DA2">
      <w:pPr>
        <w:widowControl w:val="0"/>
        <w:autoSpaceDE w:val="0"/>
        <w:autoSpaceDN w:val="0"/>
        <w:spacing w:after="0" w:line="480" w:lineRule="auto"/>
        <w:ind w:right="116" w:firstLine="720"/>
        <w:jc w:val="both"/>
        <w:rPr>
          <w:ins w:id="3598" w:author="Antoneth Macaisa" w:date="2025-05-19T18:01:00Z"/>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Co-working stations are shared workspaces designed to provide professionals, freelancers, startups, and remote workers with a productive and flexible environment. These spaces are typically equipped with office essentials such as desks, high-speed internet, meeting rooms, printing services, and communal areas. What sets co-working stations apart is their emphasis on collaboration and community, allowing individuals </w:t>
      </w:r>
      <w:r w:rsidRPr="00BE2C17">
        <w:rPr>
          <w:rFonts w:ascii="Times New Roman" w:eastAsia="Times New Roman" w:hAnsi="Times New Roman"/>
          <w:sz w:val="26"/>
          <w:szCs w:val="26"/>
          <w:lang w:val="en-US" w:eastAsia="en-US"/>
        </w:rPr>
        <w:br/>
        <w:t>from various fields to work in the same space, share ideas, and form connections. This setup encourages networking and innovation, making it a popular choice for creative professionals and small businesses looking for affordable and dynamic alternatives to traditional office rentals.</w:t>
      </w:r>
    </w:p>
    <w:p w14:paraId="0267576F" w14:textId="77777777" w:rsidR="00806885" w:rsidRPr="00806885" w:rsidRDefault="00806885" w:rsidP="00806885">
      <w:pPr>
        <w:widowControl w:val="0"/>
        <w:autoSpaceDE w:val="0"/>
        <w:autoSpaceDN w:val="0"/>
        <w:spacing w:after="0" w:line="480" w:lineRule="auto"/>
        <w:ind w:right="116" w:firstLine="720"/>
        <w:jc w:val="both"/>
        <w:rPr>
          <w:ins w:id="3599" w:author="Antoneth Macaisa" w:date="2025-05-19T18:01:00Z"/>
          <w:rFonts w:ascii="Times New Roman" w:eastAsia="Times New Roman" w:hAnsi="Times New Roman"/>
          <w:sz w:val="26"/>
          <w:szCs w:val="26"/>
          <w:lang w:eastAsia="en-US"/>
        </w:rPr>
      </w:pPr>
      <w:ins w:id="3600" w:author="Antoneth Macaisa" w:date="2025-05-19T18:01:00Z">
        <w:r w:rsidRPr="00806885">
          <w:rPr>
            <w:rFonts w:ascii="Times New Roman" w:eastAsia="Times New Roman" w:hAnsi="Times New Roman"/>
            <w:sz w:val="26"/>
            <w:szCs w:val="26"/>
            <w:lang w:eastAsia="en-US"/>
          </w:rPr>
          <w:t xml:space="preserve">In today's rapidly evolving work environment, flexibility and accessibility are becoming essential for professionals, entrepreneurs, and businesses. The rise of remote work, driven by technological advancements and changing workforce preferences, has made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a popular solution. These flexible workspaces provide an affordable, dynamic, and collaborative environment for individuals and teams, enabling them to work productively without the constraints of traditional office setups.</w:t>
        </w:r>
      </w:ins>
    </w:p>
    <w:p w14:paraId="5191E170" w14:textId="77777777" w:rsidR="00806885" w:rsidRPr="00806885" w:rsidRDefault="00806885" w:rsidP="00806885">
      <w:pPr>
        <w:widowControl w:val="0"/>
        <w:autoSpaceDE w:val="0"/>
        <w:autoSpaceDN w:val="0"/>
        <w:spacing w:after="0" w:line="480" w:lineRule="auto"/>
        <w:ind w:right="116" w:firstLine="720"/>
        <w:jc w:val="both"/>
        <w:rPr>
          <w:ins w:id="3601" w:author="Antoneth Macaisa" w:date="2025-05-19T18:01:00Z"/>
          <w:rFonts w:ascii="Times New Roman" w:eastAsia="Times New Roman" w:hAnsi="Times New Roman"/>
          <w:sz w:val="26"/>
          <w:szCs w:val="26"/>
          <w:lang w:eastAsia="en-US"/>
        </w:rPr>
      </w:pPr>
      <w:ins w:id="3602" w:author="Antoneth Macaisa" w:date="2025-05-19T18:01:00Z">
        <w:r w:rsidRPr="00806885">
          <w:rPr>
            <w:rFonts w:ascii="Times New Roman" w:eastAsia="Times New Roman" w:hAnsi="Times New Roman"/>
            <w:sz w:val="26"/>
            <w:szCs w:val="26"/>
            <w:lang w:eastAsia="en-US"/>
          </w:rPr>
          <w:t xml:space="preserve">Despite this growth, the traditional office market faces challenges, with </w:t>
        </w:r>
        <w:r w:rsidRPr="00806885">
          <w:rPr>
            <w:rFonts w:ascii="Times New Roman" w:eastAsia="Times New Roman" w:hAnsi="Times New Roman"/>
            <w:sz w:val="26"/>
            <w:szCs w:val="26"/>
            <w:lang w:eastAsia="en-US"/>
          </w:rPr>
          <w:lastRenderedPageBreak/>
          <w:t xml:space="preserve">office vacancy rates in Metro Manila reaching a record high of 19.8% in 2024, partly due to the exit of Philippine offshore gaming operators (POGOs). International Workplace Group (IWG), a leading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 provider, reports maintaining a minimum occupancy rate of 85% monthly over the past 18 months, indicating strong and consistent demand. Additionally, the 2023 Asia Pacific Workforce Hopes and Fears Survey revealed that 51% of Filipino respondents prefer a hybrid work model, reflecting the shift towards flexible workspace solutions. </w:t>
        </w:r>
        <w:proofErr w:type="gramStart"/>
        <w:r w:rsidRPr="00806885">
          <w:rPr>
            <w:rFonts w:ascii="Times New Roman" w:eastAsia="Times New Roman" w:hAnsi="Times New Roman"/>
            <w:sz w:val="26"/>
            <w:szCs w:val="26"/>
            <w:lang w:eastAsia="en-US"/>
          </w:rPr>
          <w:t>Looking ahead,</w:t>
        </w:r>
        <w:proofErr w:type="gramEnd"/>
        <w:r w:rsidRPr="00806885">
          <w:rPr>
            <w:rFonts w:ascii="Times New Roman" w:eastAsia="Times New Roman" w:hAnsi="Times New Roman"/>
            <w:sz w:val="26"/>
            <w:szCs w:val="26"/>
            <w:lang w:eastAsia="en-US"/>
          </w:rPr>
          <w:t xml:space="preserve"> </w:t>
        </w:r>
        <w:proofErr w:type="gramStart"/>
        <w:r w:rsidRPr="00806885">
          <w:rPr>
            <w:rFonts w:ascii="Times New Roman" w:eastAsia="Times New Roman" w:hAnsi="Times New Roman"/>
            <w:sz w:val="26"/>
            <w:szCs w:val="26"/>
            <w:lang w:eastAsia="en-US"/>
          </w:rPr>
          <w:t>it</w:t>
        </w:r>
        <w:proofErr w:type="gramEnd"/>
        <w:r w:rsidRPr="00806885">
          <w:rPr>
            <w:rFonts w:ascii="Times New Roman" w:eastAsia="Times New Roman" w:hAnsi="Times New Roman"/>
            <w:sz w:val="26"/>
            <w:szCs w:val="26"/>
            <w:lang w:eastAsia="en-US"/>
          </w:rPr>
          <w:t xml:space="preserve"> is anticipated that by 2030, 30% of corporate real estate in the Philippines will comprise flexible workspaces, underscoring the long-term shift in workplace preferences.</w:t>
        </w:r>
      </w:ins>
    </w:p>
    <w:p w14:paraId="648274A8" w14:textId="77777777" w:rsidR="00806885" w:rsidRPr="00806885" w:rsidRDefault="00806885" w:rsidP="00806885">
      <w:pPr>
        <w:widowControl w:val="0"/>
        <w:autoSpaceDE w:val="0"/>
        <w:autoSpaceDN w:val="0"/>
        <w:spacing w:after="0" w:line="480" w:lineRule="auto"/>
        <w:ind w:right="116" w:firstLine="720"/>
        <w:jc w:val="both"/>
        <w:rPr>
          <w:ins w:id="3603" w:author="Antoneth Macaisa" w:date="2025-05-19T18:01:00Z"/>
          <w:rFonts w:ascii="Times New Roman" w:eastAsia="Times New Roman" w:hAnsi="Times New Roman"/>
          <w:sz w:val="26"/>
          <w:szCs w:val="26"/>
          <w:lang w:eastAsia="en-US"/>
        </w:rPr>
      </w:pPr>
      <w:ins w:id="3604" w:author="Antoneth Macaisa" w:date="2025-05-19T18:01:00Z">
        <w:r w:rsidRPr="00806885">
          <w:rPr>
            <w:rFonts w:ascii="Times New Roman" w:eastAsia="Times New Roman" w:hAnsi="Times New Roman"/>
            <w:sz w:val="26"/>
            <w:szCs w:val="26"/>
            <w:lang w:eastAsia="en-US"/>
          </w:rPr>
          <w:t xml:space="preserve">In the Philippines, the demand for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has steadily grown, with approximately 548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nationwide as of 2025. Metro Manila remains the primary hub for these spaces, hosting around 232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which accounts for approximately 42.34% of the national total. This figure represents a 6.70% increase from 2023. Of these locations, 151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(65.09%) are single-owner operations, while the remaining 81 (34.91%) are part of larger brands. The average age of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in Metro Manila is 4 years and 5 months. In terms of digital presence, 68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in Metro Manila have LinkedIn profiles, 112 have Facebook Pages, 82 are active on Instagram, 40 maintain X (formerly Twitter) handles, 17 are on </w:t>
        </w:r>
        <w:proofErr w:type="spellStart"/>
        <w:r w:rsidRPr="00806885">
          <w:rPr>
            <w:rFonts w:ascii="Times New Roman" w:eastAsia="Times New Roman" w:hAnsi="Times New Roman"/>
            <w:sz w:val="26"/>
            <w:szCs w:val="26"/>
            <w:lang w:eastAsia="en-US"/>
          </w:rPr>
          <w:t>TikTok</w:t>
        </w:r>
        <w:proofErr w:type="spellEnd"/>
        <w:r w:rsidRPr="00806885">
          <w:rPr>
            <w:rFonts w:ascii="Times New Roman" w:eastAsia="Times New Roman" w:hAnsi="Times New Roman"/>
            <w:sz w:val="26"/>
            <w:szCs w:val="26"/>
            <w:lang w:eastAsia="en-US"/>
          </w:rPr>
          <w:t xml:space="preserve">, and 15 have YouTube </w:t>
        </w:r>
        <w:r w:rsidRPr="00806885">
          <w:rPr>
            <w:rFonts w:ascii="Times New Roman" w:eastAsia="Times New Roman" w:hAnsi="Times New Roman"/>
            <w:sz w:val="26"/>
            <w:szCs w:val="26"/>
            <w:lang w:eastAsia="en-US"/>
          </w:rPr>
          <w:lastRenderedPageBreak/>
          <w:t xml:space="preserve">channels. About 156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have their own website, while the remaining 76 do not.</w:t>
        </w:r>
      </w:ins>
    </w:p>
    <w:p w14:paraId="7BC2423F" w14:textId="77777777" w:rsidR="00806885" w:rsidRPr="00806885" w:rsidRDefault="00806885" w:rsidP="00806885">
      <w:pPr>
        <w:widowControl w:val="0"/>
        <w:autoSpaceDE w:val="0"/>
        <w:autoSpaceDN w:val="0"/>
        <w:spacing w:after="0" w:line="480" w:lineRule="auto"/>
        <w:ind w:right="116" w:firstLine="720"/>
        <w:jc w:val="both"/>
        <w:rPr>
          <w:ins w:id="3605" w:author="Antoneth Macaisa" w:date="2025-05-19T18:01:00Z"/>
          <w:rFonts w:ascii="Times New Roman" w:eastAsia="Times New Roman" w:hAnsi="Times New Roman"/>
          <w:sz w:val="26"/>
          <w:szCs w:val="26"/>
          <w:lang w:eastAsia="en-US"/>
        </w:rPr>
      </w:pPr>
      <w:ins w:id="3606" w:author="Antoneth Macaisa" w:date="2025-05-19T18:01:00Z">
        <w:r w:rsidRPr="00806885">
          <w:rPr>
            <w:rFonts w:ascii="Times New Roman" w:eastAsia="Times New Roman" w:hAnsi="Times New Roman"/>
            <w:sz w:val="26"/>
            <w:szCs w:val="26"/>
            <w:lang w:eastAsia="en-US"/>
          </w:rPr>
          <w:t xml:space="preserve">CALABARZON (Cavite, Laguna, </w:t>
        </w:r>
        <w:proofErr w:type="spellStart"/>
        <w:r w:rsidRPr="00806885">
          <w:rPr>
            <w:rFonts w:ascii="Times New Roman" w:eastAsia="Times New Roman" w:hAnsi="Times New Roman"/>
            <w:sz w:val="26"/>
            <w:szCs w:val="26"/>
            <w:lang w:eastAsia="en-US"/>
          </w:rPr>
          <w:t>Batangas</w:t>
        </w:r>
        <w:proofErr w:type="spellEnd"/>
        <w:r w:rsidRPr="00806885">
          <w:rPr>
            <w:rFonts w:ascii="Times New Roman" w:eastAsia="Times New Roman" w:hAnsi="Times New Roman"/>
            <w:sz w:val="26"/>
            <w:szCs w:val="26"/>
            <w:lang w:eastAsia="en-US"/>
          </w:rPr>
          <w:t xml:space="preserve">, Rizal, and Quezon) has approximately 66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representing about 12.04% of the country's total. Within CALABARZON, </w:t>
        </w:r>
        <w:proofErr w:type="spellStart"/>
        <w:r w:rsidRPr="00806885">
          <w:rPr>
            <w:rFonts w:ascii="Times New Roman" w:eastAsia="Times New Roman" w:hAnsi="Times New Roman"/>
            <w:sz w:val="26"/>
            <w:szCs w:val="26"/>
            <w:lang w:eastAsia="en-US"/>
          </w:rPr>
          <w:t>Batangas</w:t>
        </w:r>
        <w:proofErr w:type="spellEnd"/>
        <w:r w:rsidRPr="00806885">
          <w:rPr>
            <w:rFonts w:ascii="Times New Roman" w:eastAsia="Times New Roman" w:hAnsi="Times New Roman"/>
            <w:sz w:val="26"/>
            <w:szCs w:val="26"/>
            <w:lang w:eastAsia="en-US"/>
          </w:rPr>
          <w:t xml:space="preserve"> Province has at least </w:t>
        </w:r>
        <w:proofErr w:type="gramStart"/>
        <w:r w:rsidRPr="00806885">
          <w:rPr>
            <w:rFonts w:ascii="Times New Roman" w:eastAsia="Times New Roman" w:hAnsi="Times New Roman"/>
            <w:sz w:val="26"/>
            <w:szCs w:val="26"/>
            <w:lang w:eastAsia="en-US"/>
          </w:rPr>
          <w:t>7</w:t>
        </w:r>
        <w:proofErr w:type="gramEnd"/>
        <w:r w:rsidRPr="00806885">
          <w:rPr>
            <w:rFonts w:ascii="Times New Roman" w:eastAsia="Times New Roman" w:hAnsi="Times New Roman"/>
            <w:sz w:val="26"/>
            <w:szCs w:val="26"/>
            <w:lang w:eastAsia="en-US"/>
          </w:rPr>
          <w:t xml:space="preserve">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making up around 1.28% of the national count.</w:t>
        </w:r>
      </w:ins>
    </w:p>
    <w:p w14:paraId="66745655" w14:textId="77777777" w:rsidR="00806885" w:rsidRPr="00806885" w:rsidRDefault="00806885" w:rsidP="00806885">
      <w:pPr>
        <w:widowControl w:val="0"/>
        <w:autoSpaceDE w:val="0"/>
        <w:autoSpaceDN w:val="0"/>
        <w:spacing w:after="0" w:line="480" w:lineRule="auto"/>
        <w:ind w:right="116" w:firstLine="720"/>
        <w:jc w:val="both"/>
        <w:rPr>
          <w:ins w:id="3607" w:author="Antoneth Macaisa" w:date="2025-05-19T18:01:00Z"/>
          <w:rFonts w:ascii="Times New Roman" w:eastAsia="Times New Roman" w:hAnsi="Times New Roman"/>
          <w:sz w:val="26"/>
          <w:szCs w:val="26"/>
          <w:lang w:eastAsia="en-US"/>
        </w:rPr>
      </w:pPr>
      <w:ins w:id="3608" w:author="Antoneth Macaisa" w:date="2025-05-19T18:01:00Z">
        <w:r w:rsidRPr="00806885">
          <w:rPr>
            <w:rFonts w:ascii="Times New Roman" w:eastAsia="Times New Roman" w:hAnsi="Times New Roman"/>
            <w:sz w:val="26"/>
            <w:szCs w:val="26"/>
            <w:lang w:eastAsia="en-US"/>
          </w:rPr>
          <w:t xml:space="preserve">Specifically, </w:t>
        </w:r>
        <w:proofErr w:type="spellStart"/>
        <w:r w:rsidRPr="00806885">
          <w:rPr>
            <w:rFonts w:ascii="Times New Roman" w:eastAsia="Times New Roman" w:hAnsi="Times New Roman"/>
            <w:sz w:val="26"/>
            <w:szCs w:val="26"/>
            <w:lang w:eastAsia="en-US"/>
          </w:rPr>
          <w:t>Batangas</w:t>
        </w:r>
        <w:proofErr w:type="spellEnd"/>
        <w:r w:rsidRPr="00806885">
          <w:rPr>
            <w:rFonts w:ascii="Times New Roman" w:eastAsia="Times New Roman" w:hAnsi="Times New Roman"/>
            <w:sz w:val="26"/>
            <w:szCs w:val="26"/>
            <w:lang w:eastAsia="en-US"/>
          </w:rPr>
          <w:t xml:space="preserve"> Province has emerged as a promising area for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with notable hubs such as The Playground PH, Blanco </w:t>
        </w:r>
        <w:proofErr w:type="spellStart"/>
        <w:r w:rsidRPr="00806885">
          <w:rPr>
            <w:rFonts w:ascii="Times New Roman" w:eastAsia="Times New Roman" w:hAnsi="Times New Roman"/>
            <w:sz w:val="26"/>
            <w:szCs w:val="26"/>
            <w:lang w:eastAsia="en-US"/>
          </w:rPr>
          <w:t>Spazio</w:t>
        </w:r>
        <w:proofErr w:type="spellEnd"/>
        <w:r w:rsidRPr="00806885">
          <w:rPr>
            <w:rFonts w:ascii="Times New Roman" w:eastAsia="Times New Roman" w:hAnsi="Times New Roman"/>
            <w:sz w:val="26"/>
            <w:szCs w:val="26"/>
            <w:lang w:eastAsia="en-US"/>
          </w:rPr>
          <w:t xml:space="preserve">, etc. These </w:t>
        </w:r>
        <w:proofErr w:type="spellStart"/>
        <w:r w:rsidRPr="00806885">
          <w:rPr>
            <w:rFonts w:ascii="Times New Roman" w:eastAsia="Times New Roman" w:hAnsi="Times New Roman"/>
            <w:sz w:val="26"/>
            <w:szCs w:val="26"/>
            <w:lang w:eastAsia="en-US"/>
          </w:rPr>
          <w:t>coworking</w:t>
        </w:r>
        <w:proofErr w:type="spellEnd"/>
        <w:r w:rsidRPr="00806885">
          <w:rPr>
            <w:rFonts w:ascii="Times New Roman" w:eastAsia="Times New Roman" w:hAnsi="Times New Roman"/>
            <w:sz w:val="26"/>
            <w:szCs w:val="26"/>
            <w:lang w:eastAsia="en-US"/>
          </w:rPr>
          <w:t xml:space="preserve"> spaces offer a variety of amenities, including high-speed internet, meeting rooms, collaborative areas, and private offices, catering to freelancers, small businesses, startups, and remote workers. The presence of these spaces supports the province's economic growth by providing local entrepreneurs and professionals with affordable workspaces, fostering innovation, and encouraging networking.</w:t>
        </w:r>
      </w:ins>
    </w:p>
    <w:p w14:paraId="1820E701" w14:textId="45FE5F70" w:rsidR="00806885" w:rsidRPr="00806885" w:rsidRDefault="00806885" w:rsidP="00806885">
      <w:pPr>
        <w:widowControl w:val="0"/>
        <w:autoSpaceDE w:val="0"/>
        <w:autoSpaceDN w:val="0"/>
        <w:spacing w:after="0" w:line="480" w:lineRule="auto"/>
        <w:ind w:right="116" w:firstLine="720"/>
        <w:jc w:val="both"/>
        <w:rPr>
          <w:ins w:id="3609" w:author="Antoneth Macaisa" w:date="2025-05-19T18:01:00Z"/>
          <w:rFonts w:ascii="Times New Roman" w:eastAsia="Times New Roman" w:hAnsi="Times New Roman"/>
          <w:sz w:val="26"/>
          <w:szCs w:val="26"/>
          <w:lang w:eastAsia="en-US"/>
        </w:rPr>
      </w:pPr>
      <w:ins w:id="3610" w:author="Antoneth Macaisa" w:date="2025-05-19T18:01:00Z">
        <w:r w:rsidRPr="00806885">
          <w:rPr>
            <w:rFonts w:ascii="Times New Roman" w:eastAsia="Times New Roman" w:hAnsi="Times New Roman"/>
            <w:sz w:val="26"/>
            <w:szCs w:val="26"/>
            <w:lang w:eastAsia="en-US"/>
          </w:rPr>
          <w:t xml:space="preserve">Based on the responses of </w:t>
        </w:r>
        <w:del w:id="3611" w:author="admin" w:date="2025-05-21T00:17:00Z">
          <w:r w:rsidRPr="00806885" w:rsidDel="00D3124E">
            <w:rPr>
              <w:rFonts w:ascii="Times New Roman" w:eastAsia="Times New Roman" w:hAnsi="Times New Roman"/>
              <w:sz w:val="26"/>
              <w:szCs w:val="26"/>
              <w:lang w:eastAsia="en-US"/>
            </w:rPr>
            <w:delText>two (2) chosen</w:delText>
          </w:r>
        </w:del>
      </w:ins>
      <w:ins w:id="3612" w:author="admin" w:date="2025-05-21T00:17:00Z">
        <w:r w:rsidR="00D3124E">
          <w:rPr>
            <w:rFonts w:ascii="Times New Roman" w:eastAsia="Times New Roman" w:hAnsi="Times New Roman"/>
            <w:sz w:val="26"/>
            <w:szCs w:val="26"/>
            <w:lang w:eastAsia="en-US"/>
          </w:rPr>
          <w:t>50</w:t>
        </w:r>
      </w:ins>
      <w:ins w:id="3613" w:author="Antoneth Macaisa" w:date="2025-05-19T18:01:00Z">
        <w:r w:rsidRPr="00806885">
          <w:rPr>
            <w:rFonts w:ascii="Times New Roman" w:eastAsia="Times New Roman" w:hAnsi="Times New Roman"/>
            <w:sz w:val="26"/>
            <w:szCs w:val="26"/>
            <w:lang w:eastAsia="en-US"/>
          </w:rPr>
          <w:t xml:space="preserve"> participants who were the co-owner space</w:t>
        </w:r>
      </w:ins>
      <w:ins w:id="3614" w:author="admin" w:date="2025-05-21T00:17:00Z">
        <w:r w:rsidR="00D3124E">
          <w:rPr>
            <w:rFonts w:ascii="Times New Roman" w:eastAsia="Times New Roman" w:hAnsi="Times New Roman"/>
            <w:sz w:val="26"/>
            <w:szCs w:val="26"/>
            <w:lang w:eastAsia="en-US"/>
          </w:rPr>
          <w:t xml:space="preserve"> </w:t>
        </w:r>
      </w:ins>
      <w:ins w:id="3615" w:author="Antoneth Macaisa" w:date="2025-05-19T18:01:00Z">
        <w:del w:id="3616" w:author="admin" w:date="2025-05-21T00:17:00Z">
          <w:r w:rsidRPr="00806885" w:rsidDel="00D3124E">
            <w:rPr>
              <w:rFonts w:ascii="Times New Roman" w:eastAsia="Times New Roman" w:hAnsi="Times New Roman"/>
              <w:sz w:val="26"/>
              <w:szCs w:val="26"/>
              <w:lang w:eastAsia="en-US"/>
            </w:rPr>
            <w:delText xml:space="preserve"> </w:delText>
          </w:r>
        </w:del>
        <w:r w:rsidRPr="00806885">
          <w:rPr>
            <w:rFonts w:ascii="Times New Roman" w:eastAsia="Times New Roman" w:hAnsi="Times New Roman"/>
            <w:sz w:val="26"/>
            <w:szCs w:val="26"/>
            <w:lang w:eastAsia="en-US"/>
          </w:rPr>
          <w:t>owners</w:t>
        </w:r>
      </w:ins>
      <w:ins w:id="3617" w:author="admin" w:date="2025-05-21T00:17:00Z">
        <w:r w:rsidR="00D3124E">
          <w:rPr>
            <w:rFonts w:ascii="Times New Roman" w:eastAsia="Times New Roman" w:hAnsi="Times New Roman"/>
            <w:sz w:val="26"/>
            <w:szCs w:val="26"/>
            <w:lang w:eastAsia="en-US"/>
          </w:rPr>
          <w:t xml:space="preserve">, office workers and students who used </w:t>
        </w:r>
        <w:proofErr w:type="spellStart"/>
        <w:r w:rsidR="00D3124E">
          <w:rPr>
            <w:rFonts w:ascii="Times New Roman" w:eastAsia="Times New Roman" w:hAnsi="Times New Roman"/>
            <w:sz w:val="26"/>
            <w:szCs w:val="26"/>
            <w:lang w:eastAsia="en-US"/>
          </w:rPr>
          <w:t>co</w:t>
        </w:r>
        <w:proofErr w:type="spellEnd"/>
        <w:r w:rsidR="00D3124E">
          <w:rPr>
            <w:rFonts w:ascii="Times New Roman" w:eastAsia="Times New Roman" w:hAnsi="Times New Roman"/>
            <w:sz w:val="26"/>
            <w:szCs w:val="26"/>
            <w:lang w:eastAsia="en-US"/>
          </w:rPr>
          <w:t xml:space="preserve"> working space</w:t>
        </w:r>
      </w:ins>
      <w:ins w:id="3618" w:author="Antoneth Macaisa" w:date="2025-05-19T18:01:00Z">
        <w:r w:rsidRPr="00806885">
          <w:rPr>
            <w:rFonts w:ascii="Times New Roman" w:eastAsia="Times New Roman" w:hAnsi="Times New Roman"/>
            <w:sz w:val="26"/>
            <w:szCs w:val="26"/>
            <w:lang w:eastAsia="en-US"/>
          </w:rPr>
          <w:t xml:space="preserve">, the survey results clearly indicate that this is a significant problem affecting the community. Firstly, infrastructure and facilities present ongoing issues. Unreliable internet connectivity, even with multiple providers, frequently disrupts client activities. Power interruptions are another persistent problem, and while some </w:t>
        </w:r>
        <w:r w:rsidRPr="00806885">
          <w:rPr>
            <w:rFonts w:ascii="Times New Roman" w:eastAsia="Times New Roman" w:hAnsi="Times New Roman"/>
            <w:sz w:val="26"/>
            <w:szCs w:val="26"/>
            <w:lang w:eastAsia="en-US"/>
          </w:rPr>
          <w:lastRenderedPageBreak/>
          <w:t xml:space="preserve">spaces attempt to mitigate this with solar backups, the solution is often insufficient. Moreover, the lack of private work areas in open floor plans can lead to noise disruptions, making it difficult for clients who need a quiet space. Maintenance is another concern, with most spaces relying on manual tracking, which increases the likelihood of missed tasks and inconsistent upkeep. Secondly, client experience and satisfaction </w:t>
        </w:r>
        <w:proofErr w:type="gramStart"/>
        <w:r w:rsidRPr="00806885">
          <w:rPr>
            <w:rFonts w:ascii="Times New Roman" w:eastAsia="Times New Roman" w:hAnsi="Times New Roman"/>
            <w:sz w:val="26"/>
            <w:szCs w:val="26"/>
            <w:lang w:eastAsia="en-US"/>
          </w:rPr>
          <w:t>are impacted</w:t>
        </w:r>
        <w:proofErr w:type="gramEnd"/>
        <w:r w:rsidRPr="00806885">
          <w:rPr>
            <w:rFonts w:ascii="Times New Roman" w:eastAsia="Times New Roman" w:hAnsi="Times New Roman"/>
            <w:sz w:val="26"/>
            <w:szCs w:val="26"/>
            <w:lang w:eastAsia="en-US"/>
          </w:rPr>
          <w:t xml:space="preserve"> by various factors. Noise control is a common complaint due to open layouts. Miscommunication of space policies is another issue, as lenient rules can lead to misunderstandings. Retaining clients is also a challenge, with limited incentives for long-term use and a lack of structured loyalty programs. Client feedback </w:t>
        </w:r>
        <w:proofErr w:type="gramStart"/>
        <w:r w:rsidRPr="00806885">
          <w:rPr>
            <w:rFonts w:ascii="Times New Roman" w:eastAsia="Times New Roman" w:hAnsi="Times New Roman"/>
            <w:sz w:val="26"/>
            <w:szCs w:val="26"/>
            <w:lang w:eastAsia="en-US"/>
          </w:rPr>
          <w:t>is often collected</w:t>
        </w:r>
        <w:proofErr w:type="gramEnd"/>
        <w:r w:rsidRPr="00806885">
          <w:rPr>
            <w:rFonts w:ascii="Times New Roman" w:eastAsia="Times New Roman" w:hAnsi="Times New Roman"/>
            <w:sz w:val="26"/>
            <w:szCs w:val="26"/>
            <w:lang w:eastAsia="en-US"/>
          </w:rPr>
          <w:t xml:space="preserve"> informally through social media, missing opportunities for systematic improvements.</w:t>
        </w:r>
      </w:ins>
    </w:p>
    <w:p w14:paraId="414AC8F6" w14:textId="77777777" w:rsidR="00806885" w:rsidRPr="00806885" w:rsidRDefault="00806885" w:rsidP="00806885">
      <w:pPr>
        <w:widowControl w:val="0"/>
        <w:autoSpaceDE w:val="0"/>
        <w:autoSpaceDN w:val="0"/>
        <w:spacing w:after="0" w:line="480" w:lineRule="auto"/>
        <w:ind w:right="116" w:firstLine="720"/>
        <w:jc w:val="both"/>
        <w:rPr>
          <w:ins w:id="3619" w:author="Antoneth Macaisa" w:date="2025-05-19T18:01:00Z"/>
          <w:rFonts w:ascii="Times New Roman" w:eastAsia="Times New Roman" w:hAnsi="Times New Roman"/>
          <w:sz w:val="26"/>
          <w:szCs w:val="26"/>
          <w:lang w:eastAsia="en-US"/>
        </w:rPr>
      </w:pPr>
      <w:ins w:id="3620" w:author="Antoneth Macaisa" w:date="2025-05-19T18:01:00Z">
        <w:r w:rsidRPr="00806885">
          <w:rPr>
            <w:rFonts w:ascii="Times New Roman" w:eastAsia="Times New Roman" w:hAnsi="Times New Roman"/>
            <w:sz w:val="26"/>
            <w:szCs w:val="26"/>
            <w:lang w:eastAsia="en-US"/>
          </w:rPr>
          <w:t>Moreover, booking management is another problematic area. Clients may be confused about booking methods, whether online or walk-in. The reliance on manual booking processes can lead to overbooking or double booking, and there is no automated system to manage booking disputes, making conflict resolution difficult. Pricing and affordability also pose challenges. While discounts are available, there is limited pricing flexibility, and clients may feel they are not receiving adequate value due to frequent internet and power issues.</w:t>
        </w:r>
      </w:ins>
    </w:p>
    <w:p w14:paraId="6D0C56A9" w14:textId="77777777" w:rsidR="00806885" w:rsidRPr="00806885" w:rsidRDefault="00806885" w:rsidP="00806885">
      <w:pPr>
        <w:widowControl w:val="0"/>
        <w:autoSpaceDE w:val="0"/>
        <w:autoSpaceDN w:val="0"/>
        <w:spacing w:after="0" w:line="480" w:lineRule="auto"/>
        <w:ind w:right="116" w:firstLine="720"/>
        <w:jc w:val="both"/>
        <w:rPr>
          <w:ins w:id="3621" w:author="Antoneth Macaisa" w:date="2025-05-19T18:01:00Z"/>
          <w:rFonts w:ascii="Times New Roman" w:eastAsia="Times New Roman" w:hAnsi="Times New Roman"/>
          <w:sz w:val="26"/>
          <w:szCs w:val="26"/>
          <w:lang w:eastAsia="en-US"/>
        </w:rPr>
      </w:pPr>
      <w:ins w:id="3622" w:author="Antoneth Macaisa" w:date="2025-05-19T18:01:00Z">
        <w:r w:rsidRPr="00806885">
          <w:rPr>
            <w:rFonts w:ascii="Times New Roman" w:eastAsia="Times New Roman" w:hAnsi="Times New Roman"/>
            <w:sz w:val="26"/>
            <w:szCs w:val="26"/>
            <w:lang w:eastAsia="en-US"/>
          </w:rPr>
          <w:t xml:space="preserve">Additionally, maintenance and safety management are often inconsistent. Manual maintenance tracking increases the risk of missed tasks, and maintaining </w:t>
        </w:r>
        <w:r w:rsidRPr="00806885">
          <w:rPr>
            <w:rFonts w:ascii="Times New Roman" w:eastAsia="Times New Roman" w:hAnsi="Times New Roman"/>
            <w:sz w:val="26"/>
            <w:szCs w:val="26"/>
            <w:lang w:eastAsia="en-US"/>
          </w:rPr>
          <w:lastRenderedPageBreak/>
          <w:t xml:space="preserve">consistent cleanliness can be difficult without automated systems. Security measures are typically basic, relying on client discipline rather than robust protocols. Customer service also varies depending on individual staff members, with no standardized protocol for handling clients. Client records and feedback </w:t>
        </w:r>
        <w:proofErr w:type="gramStart"/>
        <w:r w:rsidRPr="00806885">
          <w:rPr>
            <w:rFonts w:ascii="Times New Roman" w:eastAsia="Times New Roman" w:hAnsi="Times New Roman"/>
            <w:sz w:val="26"/>
            <w:szCs w:val="26"/>
            <w:lang w:eastAsia="en-US"/>
          </w:rPr>
          <w:t>are managed</w:t>
        </w:r>
        <w:proofErr w:type="gramEnd"/>
        <w:r w:rsidRPr="00806885">
          <w:rPr>
            <w:rFonts w:ascii="Times New Roman" w:eastAsia="Times New Roman" w:hAnsi="Times New Roman"/>
            <w:sz w:val="26"/>
            <w:szCs w:val="26"/>
            <w:lang w:eastAsia="en-US"/>
          </w:rPr>
          <w:t xml:space="preserve"> manually, which limits the ability to scale effectively.</w:t>
        </w:r>
      </w:ins>
    </w:p>
    <w:p w14:paraId="49B7531B" w14:textId="23DDEBDF" w:rsidR="00806885" w:rsidRPr="00806885" w:rsidRDefault="00806885" w:rsidP="00077DA2">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ins w:id="3623" w:author="Antoneth Macaisa" w:date="2025-05-19T18:01:00Z">
        <w:r w:rsidRPr="00806885">
          <w:rPr>
            <w:rFonts w:ascii="Times New Roman" w:eastAsia="Times New Roman" w:hAnsi="Times New Roman"/>
            <w:sz w:val="26"/>
            <w:szCs w:val="26"/>
            <w:lang w:eastAsia="en-US"/>
          </w:rPr>
          <w:t xml:space="preserve">Community engagement within co-working spaces can be weak. While some spaces host events, these may not be enough to foster strong client relationships. Moreover, without a system to personalize client interactions, many clients may feel disconnected. Finally, sustainability and resource management remain a concern. Despite the presence of solar power, energy management </w:t>
        </w:r>
        <w:proofErr w:type="gramStart"/>
        <w:r w:rsidRPr="00806885">
          <w:rPr>
            <w:rFonts w:ascii="Times New Roman" w:eastAsia="Times New Roman" w:hAnsi="Times New Roman"/>
            <w:sz w:val="26"/>
            <w:szCs w:val="26"/>
            <w:lang w:eastAsia="en-US"/>
          </w:rPr>
          <w:t>is not fully optimized</w:t>
        </w:r>
        <w:proofErr w:type="gramEnd"/>
        <w:r w:rsidRPr="00806885">
          <w:rPr>
            <w:rFonts w:ascii="Times New Roman" w:eastAsia="Times New Roman" w:hAnsi="Times New Roman"/>
            <w:sz w:val="26"/>
            <w:szCs w:val="26"/>
            <w:lang w:eastAsia="en-US"/>
          </w:rPr>
          <w:t xml:space="preserve">, and resource utilization is rarely tracked, leading to potential wastage. </w:t>
        </w:r>
        <w:proofErr w:type="spellStart"/>
        <w:r w:rsidRPr="00806885">
          <w:rPr>
            <w:rFonts w:ascii="Times New Roman" w:eastAsia="Times New Roman" w:hAnsi="Times New Roman"/>
            <w:sz w:val="26"/>
            <w:szCs w:val="26"/>
            <w:lang w:eastAsia="en-US"/>
          </w:rPr>
          <w:t>FlexiDesk</w:t>
        </w:r>
        <w:proofErr w:type="spellEnd"/>
        <w:r w:rsidRPr="00806885">
          <w:rPr>
            <w:rFonts w:ascii="Times New Roman" w:eastAsia="Times New Roman" w:hAnsi="Times New Roman"/>
            <w:sz w:val="26"/>
            <w:szCs w:val="26"/>
            <w:lang w:eastAsia="en-US"/>
          </w:rPr>
          <w:t xml:space="preserve"> aims to address these challenges through automation, enhanced client management, improved feedback collection, efficient maintenance tracking, and a superior client experience.</w:t>
        </w:r>
      </w:ins>
    </w:p>
    <w:p w14:paraId="039899A8" w14:textId="1FCC1C4C" w:rsidR="00077DA2" w:rsidRPr="00BE2C17" w:rsidDel="00806885" w:rsidRDefault="00077DA2" w:rsidP="00077DA2">
      <w:pPr>
        <w:widowControl w:val="0"/>
        <w:autoSpaceDE w:val="0"/>
        <w:autoSpaceDN w:val="0"/>
        <w:spacing w:after="0" w:line="480" w:lineRule="auto"/>
        <w:ind w:right="116" w:firstLine="720"/>
        <w:jc w:val="both"/>
        <w:rPr>
          <w:del w:id="3624" w:author="Antoneth Macaisa" w:date="2025-05-19T18:01:00Z"/>
          <w:rFonts w:ascii="Times New Roman" w:eastAsia="Times New Roman" w:hAnsi="Times New Roman"/>
          <w:sz w:val="26"/>
          <w:szCs w:val="26"/>
          <w:lang w:val="en-US" w:eastAsia="en-US"/>
        </w:rPr>
      </w:pPr>
      <w:del w:id="3625" w:author="Antoneth Macaisa" w:date="2025-05-19T18:01:00Z">
        <w:r w:rsidRPr="00BE2C17" w:rsidDel="00806885">
          <w:rPr>
            <w:rFonts w:ascii="Times New Roman" w:eastAsia="Times New Roman" w:hAnsi="Times New Roman"/>
            <w:sz w:val="26"/>
            <w:szCs w:val="26"/>
            <w:lang w:val="en-US" w:eastAsia="en-US"/>
          </w:rPr>
          <w:delText xml:space="preserve">In addition to cost-effectiveness, co-working stations offer a sense of structure and motivation for those who might otherwise work from home or in isolation. Many co-working spaces host events, workshops, and mentorship programs that support professional development and foster a sense of belonging among members. The flexibility of choosing different membership plans—ranging from daily passes to monthly subscriptions—makes it easy for individuals and </w:delText>
        </w:r>
        <w:r w:rsidRPr="00BE2C17" w:rsidDel="00806885">
          <w:rPr>
            <w:rFonts w:ascii="Times New Roman" w:eastAsia="Times New Roman" w:hAnsi="Times New Roman"/>
            <w:sz w:val="26"/>
            <w:szCs w:val="26"/>
            <w:lang w:val="en-US" w:eastAsia="en-US"/>
          </w:rPr>
          <w:lastRenderedPageBreak/>
          <w:delText>teams to find an arrangement that suits their needs. As the nature of work continues to evolve, co-working stations are becoming an integral part of the modern work culture, promoting not just productivity, but also collaboration, innovation, and community.</w:delText>
        </w:r>
      </w:del>
    </w:p>
    <w:p w14:paraId="104B7A9B" w14:textId="15EE4937" w:rsidR="00077DA2" w:rsidRPr="00BE2C17" w:rsidDel="00806885" w:rsidRDefault="00077DA2" w:rsidP="00077DA2">
      <w:pPr>
        <w:widowControl w:val="0"/>
        <w:autoSpaceDE w:val="0"/>
        <w:autoSpaceDN w:val="0"/>
        <w:spacing w:after="0" w:line="480" w:lineRule="auto"/>
        <w:ind w:right="116" w:firstLine="720"/>
        <w:jc w:val="both"/>
        <w:rPr>
          <w:del w:id="3626" w:author="Antoneth Macaisa" w:date="2025-05-19T18:01:00Z"/>
          <w:rFonts w:ascii="Times New Roman" w:eastAsia="Times New Roman" w:hAnsi="Times New Roman"/>
          <w:sz w:val="26"/>
          <w:szCs w:val="26"/>
          <w:lang w:val="en-US" w:eastAsia="en-US"/>
        </w:rPr>
      </w:pPr>
      <w:del w:id="3627" w:author="Antoneth Macaisa" w:date="2025-05-19T18:01:00Z">
        <w:r w:rsidRPr="00BE2C17" w:rsidDel="00806885">
          <w:rPr>
            <w:rFonts w:ascii="Times New Roman" w:eastAsia="Times New Roman" w:hAnsi="Times New Roman"/>
            <w:sz w:val="26"/>
            <w:szCs w:val="26"/>
            <w:lang w:val="en-US" w:eastAsia="en-US"/>
          </w:rPr>
          <w:delText>These environments are more than just places to work—they foster a sense of community. Many coworking spaces host networking events, workshops, and social gatherings to encourage collaboration, skill-sharing, and professional growth among members. This aspect is especially beneficial for individuals who might otherwise work in isolation, such as freelancers or digital nomads. A co-workspace station combines convenience, connectivity, and collaboration in one shared setting, offering a modern alternative to traditional offices and home-based work.</w:delText>
        </w:r>
      </w:del>
    </w:p>
    <w:p w14:paraId="3AAB451B" w14:textId="27E6BEE7" w:rsidR="00077DA2" w:rsidRPr="00BE2C17" w:rsidDel="00806885" w:rsidRDefault="00077DA2" w:rsidP="00077DA2">
      <w:pPr>
        <w:widowControl w:val="0"/>
        <w:autoSpaceDE w:val="0"/>
        <w:autoSpaceDN w:val="0"/>
        <w:spacing w:after="0" w:line="480" w:lineRule="auto"/>
        <w:ind w:right="116" w:firstLine="720"/>
        <w:jc w:val="both"/>
        <w:rPr>
          <w:del w:id="3628" w:author="Antoneth Macaisa" w:date="2025-05-19T18:01:00Z"/>
          <w:rFonts w:ascii="Times New Roman" w:eastAsia="Times New Roman" w:hAnsi="Times New Roman"/>
          <w:sz w:val="26"/>
          <w:szCs w:val="26"/>
          <w:lang w:val="en-US" w:eastAsia="en-US"/>
        </w:rPr>
      </w:pPr>
      <w:del w:id="3629" w:author="Antoneth Macaisa" w:date="2025-05-19T18:01:00Z">
        <w:r w:rsidRPr="00BE2C17" w:rsidDel="00806885">
          <w:rPr>
            <w:rFonts w:ascii="Times New Roman" w:eastAsia="Times New Roman" w:hAnsi="Times New Roman"/>
            <w:sz w:val="26"/>
            <w:szCs w:val="26"/>
            <w:lang w:val="en-US" w:eastAsia="en-US"/>
          </w:rPr>
          <w:delText xml:space="preserve">Many co-working facility customers face restricted workspace availability, duplicate reservations, uneven pricing, and security issues. Workers and students </w:delText>
        </w:r>
        <w:r w:rsidRPr="00BE2C17" w:rsidDel="00806885">
          <w:rPr>
            <w:rFonts w:ascii="Times New Roman" w:eastAsia="Times New Roman" w:hAnsi="Times New Roman"/>
            <w:sz w:val="26"/>
            <w:szCs w:val="26"/>
            <w:lang w:val="en-US" w:eastAsia="en-US"/>
          </w:rPr>
          <w:br/>
          <w:delText>typically struggle to locate a workplace that meets their individual requirements, whether it is due to location, features, money, or availability. Furthermore, workspace providers frequently confront issues in maintaining occupancy rates, improving pricing strategies, assuring security, and successfully engaging clients. A lack of automation in scheduling and access control also leads to operational inefficiencies, which cause unhappiness among both users and space suppliers.</w:delText>
        </w:r>
      </w:del>
    </w:p>
    <w:p w14:paraId="5786EA82" w14:textId="5A366D92" w:rsidR="00077DA2" w:rsidRPr="00BE2C17" w:rsidDel="00806885" w:rsidRDefault="00077DA2" w:rsidP="00077DA2">
      <w:pPr>
        <w:widowControl w:val="0"/>
        <w:autoSpaceDE w:val="0"/>
        <w:autoSpaceDN w:val="0"/>
        <w:spacing w:after="0" w:line="480" w:lineRule="auto"/>
        <w:ind w:right="116" w:firstLine="720"/>
        <w:jc w:val="both"/>
        <w:rPr>
          <w:del w:id="3630" w:author="Antoneth Macaisa" w:date="2025-05-19T18:01:00Z"/>
          <w:rFonts w:ascii="Times New Roman" w:eastAsia="Times New Roman" w:hAnsi="Times New Roman"/>
          <w:sz w:val="26"/>
          <w:szCs w:val="26"/>
          <w:lang w:val="en-US" w:eastAsia="en-US"/>
        </w:rPr>
      </w:pPr>
      <w:del w:id="3631" w:author="Antoneth Macaisa" w:date="2025-05-19T18:01:00Z">
        <w:r w:rsidRPr="00BE2C17" w:rsidDel="00806885">
          <w:rPr>
            <w:rFonts w:ascii="Times New Roman" w:eastAsia="Times New Roman" w:hAnsi="Times New Roman"/>
            <w:sz w:val="26"/>
            <w:szCs w:val="26"/>
            <w:lang w:val="en-US" w:eastAsia="en-US"/>
          </w:rPr>
          <w:lastRenderedPageBreak/>
          <w:delText>FlexiDesk addresses these difficulties by creating a smart co-working space monitoring and booking system that automates the whole process, from search and reservation to payment and access. By utilizing sophisticated technologies such as AI-driven suggestions, automated scheduling, smart access management, and digital payment solutions, the system offers effective space usage, increased security, and a smooth booking experience.</w:delText>
        </w:r>
      </w:del>
    </w:p>
    <w:p w14:paraId="6DDF64ED" w14:textId="21FF94AB" w:rsidR="00077DA2" w:rsidRPr="00BE2C17" w:rsidDel="00806885" w:rsidRDefault="00077DA2" w:rsidP="00077DA2">
      <w:pPr>
        <w:widowControl w:val="0"/>
        <w:autoSpaceDE w:val="0"/>
        <w:autoSpaceDN w:val="0"/>
        <w:spacing w:after="0" w:line="480" w:lineRule="auto"/>
        <w:ind w:right="116" w:firstLine="720"/>
        <w:jc w:val="both"/>
        <w:rPr>
          <w:del w:id="3632" w:author="Antoneth Macaisa" w:date="2025-05-19T18:01:00Z"/>
          <w:rFonts w:ascii="Times New Roman" w:eastAsia="Times New Roman" w:hAnsi="Times New Roman"/>
          <w:sz w:val="26"/>
          <w:szCs w:val="26"/>
          <w:lang w:val="en-US" w:eastAsia="en-US"/>
        </w:rPr>
      </w:pPr>
      <w:del w:id="3633" w:author="Antoneth Macaisa" w:date="2025-05-19T18:01:00Z">
        <w:r w:rsidRPr="00BE2C17" w:rsidDel="00806885">
          <w:rPr>
            <w:rFonts w:ascii="Times New Roman" w:eastAsia="Times New Roman" w:hAnsi="Times New Roman"/>
            <w:sz w:val="26"/>
            <w:szCs w:val="26"/>
            <w:lang w:val="en-US" w:eastAsia="en-US"/>
          </w:rPr>
          <w:delText xml:space="preserve">Additionally, FlexiDesk is an accessible platform for freelancers, remote workers, corporate teams, and students to easily search for, book, and use workspaces. The solution includes AI-powered suggestions based on previous preferences, real-time calendar synchronization to avoid repeated reservations, and secure digital transactions via different payment methods such as credit/debit cards, mobile wallets, and cryptocurrencies. Furthermore, consumers benefit from in-app communication, real-time notifications, and flexible cancellation rules, which make their experience easier and user pleasant. It offers strong business data and analytics solutions to workspace providers, allowing them to measure occupancy rates, evaluate booking trends, adopt dynamic pricing strategies, and successfully communicate with clients. The platform also includes sophisticated security measures like QR codes and biometric-based access management, which ensure that only authorized users may enter booked locations. By automating administrative processes and enhancing operational efficiency, workspace owners </w:delText>
        </w:r>
        <w:r w:rsidRPr="00BE2C17" w:rsidDel="00806885">
          <w:rPr>
            <w:rFonts w:ascii="Times New Roman" w:eastAsia="Times New Roman" w:hAnsi="Times New Roman"/>
            <w:sz w:val="26"/>
            <w:szCs w:val="26"/>
            <w:lang w:val="en-US" w:eastAsia="en-US"/>
          </w:rPr>
          <w:lastRenderedPageBreak/>
          <w:delText>can concentrate on optimizing their products and increasing income.</w:delText>
        </w:r>
      </w:del>
    </w:p>
    <w:p w14:paraId="2E2FC0EC" w14:textId="64F73052" w:rsidR="00077DA2" w:rsidRPr="00BE2C17" w:rsidDel="00806885" w:rsidRDefault="00077DA2" w:rsidP="00077DA2">
      <w:pPr>
        <w:widowControl w:val="0"/>
        <w:autoSpaceDE w:val="0"/>
        <w:autoSpaceDN w:val="0"/>
        <w:spacing w:after="0" w:line="480" w:lineRule="auto"/>
        <w:ind w:right="116" w:firstLine="720"/>
        <w:jc w:val="both"/>
        <w:rPr>
          <w:del w:id="3634" w:author="Antoneth Macaisa" w:date="2025-05-19T18:01:00Z"/>
          <w:rFonts w:ascii="Times New Roman" w:eastAsia="Times New Roman" w:hAnsi="Times New Roman"/>
          <w:sz w:val="26"/>
          <w:szCs w:val="26"/>
          <w:lang w:val="en-US" w:eastAsia="en-US"/>
        </w:rPr>
      </w:pPr>
      <w:del w:id="3635" w:author="Antoneth Macaisa" w:date="2025-05-19T18:01:00Z">
        <w:r w:rsidRPr="00BE2C17" w:rsidDel="00806885">
          <w:rPr>
            <w:rFonts w:ascii="Times New Roman" w:eastAsia="Times New Roman" w:hAnsi="Times New Roman"/>
            <w:sz w:val="26"/>
            <w:szCs w:val="26"/>
            <w:lang w:val="en-US" w:eastAsia="en-US"/>
          </w:rPr>
          <w:delText>Furthermore, FlexiDesk's overarching goal is to help the co-working space market undergo digital transformation. The solution improves the overall effectiveness of workstation management by using cutting-edge technology, making it simpler for individuals and organizations to access high-quality work spaces. The combination of AI-driven analytics, digitized scheduling, secure electronic payment methods, and improved access management makes co-working spaces more accessible, safe, and intelligently managed.</w:delText>
        </w:r>
      </w:del>
    </w:p>
    <w:p w14:paraId="7908FC11" w14:textId="472D88EC" w:rsidR="00077DA2" w:rsidRPr="00BE2C17" w:rsidDel="00806885" w:rsidRDefault="00077DA2" w:rsidP="00077DA2">
      <w:pPr>
        <w:widowControl w:val="0"/>
        <w:autoSpaceDE w:val="0"/>
        <w:autoSpaceDN w:val="0"/>
        <w:spacing w:after="0" w:line="480" w:lineRule="auto"/>
        <w:ind w:right="116" w:firstLine="720"/>
        <w:jc w:val="both"/>
        <w:rPr>
          <w:del w:id="3636" w:author="Antoneth Macaisa" w:date="2025-05-19T18:01:00Z"/>
          <w:rFonts w:ascii="Times New Roman" w:eastAsia="Times New Roman" w:hAnsi="Times New Roman"/>
          <w:sz w:val="26"/>
          <w:szCs w:val="26"/>
          <w:lang w:val="en-US" w:eastAsia="en-US"/>
        </w:rPr>
      </w:pPr>
      <w:del w:id="3637" w:author="Antoneth Macaisa" w:date="2025-05-19T18:01:00Z">
        <w:r w:rsidRPr="00BE2C17" w:rsidDel="00806885">
          <w:rPr>
            <w:rFonts w:ascii="Times New Roman" w:eastAsia="Times New Roman" w:hAnsi="Times New Roman"/>
            <w:sz w:val="26"/>
            <w:szCs w:val="26"/>
            <w:lang w:val="en-US" w:eastAsia="en-US"/>
          </w:rPr>
          <w:delText>FlexiDesk's overarching goal is to help the co-working space market undergo digital transformation. The solution improves the overall effectiveness of workstation management by using cutting-edge technology, making it simpler for individuals and organizations to access high-quality work spaces. The combination of AI-driven analytics, digitized scheduling, secure electronic payment methods, and improved access management makes co-working spaces more accessible, safe, and intelligently managed. FlexiDesk is an innovative option for students, professionals, and entrepreneurs that need a productive and hassle-free workplace experience in an age where flexibility and efficiency are critical. FlexiDesk is a smart, safe, and user-friendly platform that fulfills the different demands of modern co-working space customers, whether they are learning, working, conducting meetings, or networking.</w:delText>
        </w:r>
      </w:del>
    </w:p>
    <w:p w14:paraId="56235410" w14:textId="25A9A95D" w:rsidR="00965654" w:rsidRPr="00BE2C17" w:rsidDel="00806885" w:rsidRDefault="00077DA2" w:rsidP="00077DA2">
      <w:pPr>
        <w:widowControl w:val="0"/>
        <w:autoSpaceDE w:val="0"/>
        <w:autoSpaceDN w:val="0"/>
        <w:spacing w:after="0" w:line="480" w:lineRule="auto"/>
        <w:ind w:right="116" w:firstLine="720"/>
        <w:jc w:val="both"/>
        <w:rPr>
          <w:del w:id="3638" w:author="Antoneth Macaisa" w:date="2025-05-19T18:01:00Z"/>
          <w:rFonts w:ascii="Times New Roman" w:eastAsia="Times New Roman" w:hAnsi="Times New Roman"/>
          <w:sz w:val="26"/>
          <w:szCs w:val="26"/>
          <w:lang w:val="en-US" w:eastAsia="en-US"/>
        </w:rPr>
      </w:pPr>
      <w:del w:id="3639" w:author="Antoneth Macaisa" w:date="2025-05-19T18:01:00Z">
        <w:r w:rsidRPr="00BE2C17" w:rsidDel="00806885">
          <w:rPr>
            <w:rFonts w:ascii="Times New Roman" w:eastAsia="Times New Roman" w:hAnsi="Times New Roman"/>
            <w:sz w:val="26"/>
            <w:szCs w:val="26"/>
            <w:lang w:val="en-US" w:eastAsia="en-US"/>
          </w:rPr>
          <w:lastRenderedPageBreak/>
          <w:delText>Importantly, FlexiDesk's inclusive and adaptable system architecture, which takes into account the shared requirements of workspace providers and users, makes it generic. With specialized modules and adaptable features, it accommodates several roles—clients, owners, and administrators—rather than being restricted to a single kind of coworking space. For instance, workspace owners may manage listings, establish dynamic pricing, and keep an eye on occupancy, while users can search and reserve spaces based on location, perks, and cost. With AI-driven features, intelligent access management, automatic scheduling, and integrated communication tools, the system is designed to be scalable. It is flexible for diverse locations and user groups because to its capacity to support a variety of workplace kinds, including conference rooms, hot desks, and private offices, as well as adapt to changing usage circumstances. It can also operate efficiently in a variety of operating environments because to its analytics tools, security procedures, and digital payment connections. FlexiDesk's adaptability allows it to be used in a variety of coworking locations, and if it functions well, it may be able to grow geographically.</w:delText>
        </w:r>
      </w:del>
    </w:p>
    <w:p w14:paraId="59F36608" w14:textId="77777777" w:rsidR="003519BD" w:rsidRPr="00BE2C17" w:rsidRDefault="00E63EE1" w:rsidP="003519BD">
      <w:pPr>
        <w:pStyle w:val="Default"/>
        <w:spacing w:line="480" w:lineRule="auto"/>
        <w:jc w:val="both"/>
        <w:outlineLvl w:val="1"/>
        <w:rPr>
          <w:b/>
          <w:sz w:val="26"/>
          <w:szCs w:val="26"/>
        </w:rPr>
      </w:pPr>
      <w:bookmarkStart w:id="3640" w:name="_Toc136638080"/>
      <w:bookmarkStart w:id="3641" w:name="_Toc136717110"/>
      <w:bookmarkStart w:id="3642" w:name="_Toc160445842"/>
      <w:bookmarkStart w:id="3643" w:name="_Toc197445855"/>
      <w:r w:rsidRPr="00BE2C17">
        <w:rPr>
          <w:b/>
          <w:sz w:val="26"/>
          <w:szCs w:val="26"/>
        </w:rPr>
        <w:t>Purpose and Description</w:t>
      </w:r>
      <w:bookmarkStart w:id="3644" w:name="_Toc136638081"/>
      <w:bookmarkStart w:id="3645" w:name="_Toc136717111"/>
      <w:bookmarkStart w:id="3646" w:name="_Toc160445843"/>
      <w:bookmarkEnd w:id="3640"/>
      <w:bookmarkEnd w:id="3641"/>
      <w:bookmarkEnd w:id="3642"/>
      <w:bookmarkEnd w:id="3643"/>
    </w:p>
    <w:p w14:paraId="41437133" w14:textId="591C78BD"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b/>
          <w:bCs/>
          <w:sz w:val="26"/>
          <w:szCs w:val="26"/>
          <w:lang w:val="en-US" w:eastAsia="en-US"/>
        </w:rPr>
      </w:pPr>
      <w:r w:rsidRPr="00BE2C17">
        <w:rPr>
          <w:rFonts w:ascii="Times New Roman" w:eastAsia="Times New Roman" w:hAnsi="Times New Roman"/>
          <w:sz w:val="26"/>
          <w:szCs w:val="26"/>
          <w:lang w:eastAsia="en-US"/>
        </w:rPr>
        <w:t>The primary purpose of this study is to design and develop an innovative web-based system</w:t>
      </w:r>
      <w:r w:rsidRPr="00BE2C17">
        <w:rPr>
          <w:rFonts w:ascii="Times New Roman" w:eastAsia="Times New Roman" w:hAnsi="Times New Roman"/>
          <w:sz w:val="26"/>
          <w:szCs w:val="26"/>
          <w:lang w:val="en-US" w:eastAsia="en-US"/>
        </w:rPr>
        <w:t xml:space="preserve">. </w:t>
      </w:r>
      <w:r w:rsidRPr="00BE2C17">
        <w:rPr>
          <w:rFonts w:ascii="Times New Roman" w:eastAsia="Times New Roman" w:hAnsi="Times New Roman"/>
          <w:sz w:val="26"/>
          <w:szCs w:val="26"/>
          <w:lang w:eastAsia="en-US"/>
        </w:rPr>
        <w:t xml:space="preserve">In recent years, the landscape of workspaces has </w:t>
      </w:r>
      <w:r w:rsidRPr="00BE2C17">
        <w:rPr>
          <w:rFonts w:ascii="Times New Roman" w:eastAsia="Times New Roman" w:hAnsi="Times New Roman"/>
          <w:sz w:val="26"/>
          <w:szCs w:val="26"/>
          <w:lang w:val="en-US" w:eastAsia="en-US"/>
        </w:rPr>
        <w:br/>
      </w:r>
      <w:r w:rsidRPr="00BE2C17">
        <w:rPr>
          <w:rFonts w:ascii="Times New Roman" w:eastAsia="Times New Roman" w:hAnsi="Times New Roman"/>
          <w:sz w:val="26"/>
          <w:szCs w:val="26"/>
          <w:lang w:eastAsia="en-US"/>
        </w:rPr>
        <w:t xml:space="preserve">significantly transformed, largely due to the global shift toward remote work, </w:t>
      </w:r>
      <w:r w:rsidRPr="00BE2C17">
        <w:rPr>
          <w:rFonts w:ascii="Times New Roman" w:eastAsia="Times New Roman" w:hAnsi="Times New Roman"/>
          <w:sz w:val="26"/>
          <w:szCs w:val="26"/>
          <w:lang w:val="en-US" w:eastAsia="en-US"/>
        </w:rPr>
        <w:br/>
      </w:r>
      <w:r w:rsidRPr="00BE2C17">
        <w:rPr>
          <w:rFonts w:ascii="Times New Roman" w:eastAsia="Times New Roman" w:hAnsi="Times New Roman"/>
          <w:sz w:val="26"/>
          <w:szCs w:val="26"/>
          <w:lang w:eastAsia="en-US"/>
        </w:rPr>
        <w:lastRenderedPageBreak/>
        <w:t>freelancing, and the gig economy. Traditional office settings are increasingly giving way to flexible and dynamic co-working environments that cater to professionals who value accessibility, affordability, and collaboration. However, the rapid expansion of co-working spaces has also brought about logistical challenges in managing desk allocations, scheduling meeting rooms, and ensuring optimal space utilization. This study aims to address these challenges through a smart, automated, and user-friendly solution.</w:t>
      </w:r>
    </w:p>
    <w:p w14:paraId="535A8B11"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eastAsia="en-US"/>
        </w:rPr>
        <w:t>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w:t>
      </w:r>
      <w:proofErr w:type="gramStart"/>
      <w:r w:rsidRPr="00BE2C17">
        <w:rPr>
          <w:rFonts w:ascii="Times New Roman" w:eastAsia="Times New Roman" w:hAnsi="Times New Roman"/>
          <w:sz w:val="26"/>
          <w:szCs w:val="26"/>
          <w:lang w:eastAsia="en-US"/>
        </w:rPr>
        <w:t>is envisioned</w:t>
      </w:r>
      <w:proofErr w:type="gramEnd"/>
      <w:r w:rsidRPr="00BE2C17">
        <w:rPr>
          <w:rFonts w:ascii="Times New Roman" w:eastAsia="Times New Roman" w:hAnsi="Times New Roman"/>
          <w:sz w:val="26"/>
          <w:szCs w:val="26"/>
          <w:lang w:eastAsia="en-US"/>
        </w:rPr>
        <w:t xml:space="preserve"> as a comprehensive platform that empowers users to easily locate, reserve, and manage their workspace needs from any device with internet access. The system will provide real-time updates on desk availability, allow users to filter options based on specific needs (such as amenities, room size, or proximity), and streamline the booking process. For co-working space administrators, the platform will offer tools to monitor occupancy, analyze usage trends, and manage user bookings efficiently. The overarching purpose is to enhance the experience of both users and providers by reducing manual intervention, eliminating double bookings, and promoting a smarter allocation of shared resources.</w:t>
      </w:r>
    </w:p>
    <w:p w14:paraId="5395E756"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 xml:space="preserve">Additionally, the study serves to contribute to the broader field of smart workplace technologies. It explores how web applications </w:t>
      </w:r>
      <w:proofErr w:type="gramStart"/>
      <w:r w:rsidRPr="00BE2C17">
        <w:rPr>
          <w:rFonts w:ascii="Times New Roman" w:eastAsia="Times New Roman" w:hAnsi="Times New Roman"/>
          <w:sz w:val="26"/>
          <w:szCs w:val="26"/>
          <w:lang w:eastAsia="en-US"/>
        </w:rPr>
        <w:t>can be harnessed</w:t>
      </w:r>
      <w:proofErr w:type="gramEnd"/>
      <w:r w:rsidRPr="00BE2C17">
        <w:rPr>
          <w:rFonts w:ascii="Times New Roman" w:eastAsia="Times New Roman" w:hAnsi="Times New Roman"/>
          <w:sz w:val="26"/>
          <w:szCs w:val="26"/>
          <w:lang w:eastAsia="en-US"/>
        </w:rPr>
        <w:t xml:space="preserve"> to solve real-world logistical problems in collaborative work environments. By </w:t>
      </w:r>
      <w:r w:rsidRPr="00BE2C17">
        <w:rPr>
          <w:rFonts w:ascii="Times New Roman" w:eastAsia="Times New Roman" w:hAnsi="Times New Roman"/>
          <w:sz w:val="26"/>
          <w:szCs w:val="26"/>
          <w:lang w:eastAsia="en-US"/>
        </w:rPr>
        <w:lastRenderedPageBreak/>
        <w:t xml:space="preserve">developing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eastAsia="en-US"/>
        </w:rPr>
        <w:t>, this project not only responds to a growing market demand but also advances the integration of technology into space management solutions. The research and development process also aims to identify best practices in user interface design, system architecture, and data handling for scalable and secure web applications. Ultimately, the goal is to foster a smarter, more connected workspace ecosystem that adapts to modern work habits and technological advancements.</w:t>
      </w:r>
    </w:p>
    <w:p w14:paraId="38D8B81E"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eastAsia="en-US"/>
        </w:rPr>
      </w:pP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eastAsia="en-US"/>
        </w:rPr>
        <w:t xml:space="preserve"> is a smart, web-based application tailored to meet the evolving needs of modern co-working environments. The platform functions as an intelligent workspace management tool, designed to make the process of tracking and booking desks or rooms in shared office spaces more efficient, transparent, and user-friendly. The web application </w:t>
      </w:r>
      <w:proofErr w:type="gramStart"/>
      <w:r w:rsidRPr="00BE2C17">
        <w:rPr>
          <w:rFonts w:ascii="Times New Roman" w:eastAsia="Times New Roman" w:hAnsi="Times New Roman"/>
          <w:sz w:val="26"/>
          <w:szCs w:val="26"/>
          <w:lang w:eastAsia="en-US"/>
        </w:rPr>
        <w:t>is intended</w:t>
      </w:r>
      <w:proofErr w:type="gramEnd"/>
      <w:r w:rsidRPr="00BE2C17">
        <w:rPr>
          <w:rFonts w:ascii="Times New Roman" w:eastAsia="Times New Roman" w:hAnsi="Times New Roman"/>
          <w:sz w:val="26"/>
          <w:szCs w:val="26"/>
          <w:lang w:eastAsia="en-US"/>
        </w:rPr>
        <w:t xml:space="preserve"> to serve two main types of users: the workspace users (freelancers, remote workers, startups, etc.) and the co-working space providers or administrators.</w:t>
      </w:r>
    </w:p>
    <w:p w14:paraId="6D1C239F"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eastAsia="en-US"/>
        </w:rPr>
        <w:t>For users,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offers a seamless experience in finding and reserving available workspaces. The platform includes features such as an interactive floor map to view desk availability in real time, filtering options to select workspaces based on desired features (e.g., high-speed internet, conference facilities, natural lighting), and a secure booking system that confirms reservations instantly. Users can also manage their bookings, receive reminders, and make modifications </w:t>
      </w:r>
      <w:r w:rsidRPr="00BE2C17">
        <w:rPr>
          <w:rFonts w:ascii="Times New Roman" w:eastAsia="Times New Roman" w:hAnsi="Times New Roman"/>
          <w:sz w:val="26"/>
          <w:szCs w:val="26"/>
          <w:lang w:eastAsia="en-US"/>
        </w:rPr>
        <w:lastRenderedPageBreak/>
        <w:t>through their personal dashboards. The application supports user authentication and profile management, ensuring personalized experiences and security.</w:t>
      </w:r>
    </w:p>
    <w:p w14:paraId="6B8F8AF6"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For administrators,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acts as a centralized management system. It provides tools to track real-time occupancy, forecast demand patterns, manage subscriptions or payment plans, and generate reports on space utilization. The system </w:t>
      </w:r>
      <w:proofErr w:type="gramStart"/>
      <w:r w:rsidRPr="00BE2C17">
        <w:rPr>
          <w:rFonts w:ascii="Times New Roman" w:eastAsia="Times New Roman" w:hAnsi="Times New Roman"/>
          <w:sz w:val="26"/>
          <w:szCs w:val="26"/>
          <w:lang w:eastAsia="en-US"/>
        </w:rPr>
        <w:t>is designed</w:t>
      </w:r>
      <w:proofErr w:type="gramEnd"/>
      <w:r w:rsidRPr="00BE2C17">
        <w:rPr>
          <w:rFonts w:ascii="Times New Roman" w:eastAsia="Times New Roman" w:hAnsi="Times New Roman"/>
          <w:sz w:val="26"/>
          <w:szCs w:val="26"/>
          <w:lang w:eastAsia="en-US"/>
        </w:rPr>
        <w:t xml:space="preserve"> with scalability in mind, making it suitable for small co-working hubs as well as large multi-location providers. It also supports role-based access control to differentiate between regular users, administrative staff, and system managers.</w:t>
      </w:r>
    </w:p>
    <w:p w14:paraId="7CD2F779" w14:textId="77777777" w:rsidR="00077DA2"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eastAsia="en-US"/>
        </w:rPr>
        <w:t xml:space="preserve">The study involves the complete lifecycle of software development, starting from requirements gathering, system design, prototyping, and implementation, to testing and evaluation. Emphasis is placed on responsive design, so the platform remains functional and accessible across devices, including desktops, tablets, and smartphones. Technologies such as cloud-based databases, interactive JavaScript frameworks, and API integrations </w:t>
      </w:r>
      <w:proofErr w:type="gramStart"/>
      <w:r w:rsidRPr="00BE2C17">
        <w:rPr>
          <w:rFonts w:ascii="Times New Roman" w:eastAsia="Times New Roman" w:hAnsi="Times New Roman"/>
          <w:sz w:val="26"/>
          <w:szCs w:val="26"/>
          <w:lang w:eastAsia="en-US"/>
        </w:rPr>
        <w:t>are employed</w:t>
      </w:r>
      <w:proofErr w:type="gramEnd"/>
      <w:r w:rsidRPr="00BE2C17">
        <w:rPr>
          <w:rFonts w:ascii="Times New Roman" w:eastAsia="Times New Roman" w:hAnsi="Times New Roman"/>
          <w:sz w:val="26"/>
          <w:szCs w:val="26"/>
          <w:lang w:eastAsia="en-US"/>
        </w:rPr>
        <w:t xml:space="preserve"> to ensure performance, security, and extensibility.</w:t>
      </w:r>
    </w:p>
    <w:p w14:paraId="6518729F" w14:textId="632FC69A" w:rsidR="00977AD3" w:rsidRPr="00BE2C17" w:rsidRDefault="00077DA2" w:rsidP="00077DA2">
      <w:pPr>
        <w:widowControl w:val="0"/>
        <w:tabs>
          <w:tab w:val="left" w:pos="8460"/>
        </w:tabs>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This</w:t>
      </w:r>
      <w:r w:rsidRPr="00BE2C17">
        <w:rPr>
          <w:rFonts w:ascii="Times New Roman" w:eastAsia="Times New Roman" w:hAnsi="Times New Roman"/>
          <w:sz w:val="26"/>
          <w:szCs w:val="26"/>
          <w:lang w:eastAsia="en-US"/>
        </w:rPr>
        <w:t xml:space="preserve"> study highlights how digital transformation can enhance physical infrastructure and user experiences in shared environments. By automating manual processes and providing data-driven insights,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represents a step forward in the evolution of smart office technologies. It reflects the ongoing shift in work </w:t>
      </w:r>
      <w:r w:rsidRPr="00BE2C17">
        <w:rPr>
          <w:rFonts w:ascii="Times New Roman" w:eastAsia="Times New Roman" w:hAnsi="Times New Roman"/>
          <w:sz w:val="26"/>
          <w:szCs w:val="26"/>
          <w:lang w:eastAsia="en-US"/>
        </w:rPr>
        <w:lastRenderedPageBreak/>
        <w:t>culture, where flexibility, convenience, and smart solutions are key to productivity and satisfaction. The application not only addresses current pain points but is also built with adaptability in mind, ensuring it remains relevant in the face of future trends in workspace innovation</w:t>
      </w:r>
    </w:p>
    <w:p w14:paraId="55E08132" w14:textId="018AE7EF" w:rsidR="00657E15" w:rsidRPr="00BE2C17" w:rsidRDefault="00657E15" w:rsidP="00B542F2">
      <w:pPr>
        <w:pStyle w:val="Heading2"/>
        <w:spacing w:before="0" w:line="480" w:lineRule="auto"/>
        <w:rPr>
          <w:rFonts w:cs="Times New Roman"/>
          <w:b/>
        </w:rPr>
      </w:pPr>
      <w:bookmarkStart w:id="3647" w:name="_Toc197445856"/>
      <w:r w:rsidRPr="00BE2C17">
        <w:rPr>
          <w:rFonts w:cs="Times New Roman"/>
          <w:b/>
          <w:caps w:val="0"/>
        </w:rPr>
        <w:t>Objectives of the Stud</w:t>
      </w:r>
      <w:bookmarkStart w:id="3648" w:name="_Hlk156160538"/>
      <w:bookmarkEnd w:id="3644"/>
      <w:bookmarkEnd w:id="3645"/>
      <w:bookmarkEnd w:id="3646"/>
      <w:r w:rsidRPr="00BE2C17">
        <w:rPr>
          <w:rFonts w:cs="Times New Roman"/>
          <w:b/>
          <w:caps w:val="0"/>
        </w:rPr>
        <w:t>y</w:t>
      </w:r>
      <w:bookmarkEnd w:id="3647"/>
    </w:p>
    <w:p w14:paraId="7D8D3942" w14:textId="36CAACB4" w:rsidR="00077DA2" w:rsidRPr="00BE2C17" w:rsidRDefault="00077DA2" w:rsidP="00077DA2">
      <w:pPr>
        <w:widowControl w:val="0"/>
        <w:autoSpaceDE w:val="0"/>
        <w:autoSpaceDN w:val="0"/>
        <w:spacing w:after="0" w:line="480" w:lineRule="auto"/>
        <w:ind w:right="116" w:firstLine="720"/>
        <w:jc w:val="both"/>
        <w:rPr>
          <w:rFonts w:ascii="Times New Roman" w:eastAsia="Times New Roman" w:hAnsi="Times New Roman"/>
          <w:b/>
          <w:bCs/>
          <w:sz w:val="26"/>
          <w:szCs w:val="26"/>
          <w:lang w:val="en-US" w:eastAsia="en-US"/>
        </w:rPr>
      </w:pPr>
      <w:bookmarkStart w:id="3649" w:name="_Toc136638082"/>
      <w:bookmarkStart w:id="3650" w:name="_Toc136717112"/>
      <w:bookmarkStart w:id="3651" w:name="_Toc160445844"/>
      <w:bookmarkEnd w:id="3648"/>
      <w:r w:rsidRPr="00BE2C17">
        <w:rPr>
          <w:rFonts w:ascii="Times New Roman" w:eastAsia="Times New Roman" w:hAnsi="Times New Roman"/>
          <w:sz w:val="26"/>
          <w:szCs w:val="26"/>
          <w:lang w:val="en-US" w:eastAsia="en-US"/>
        </w:rPr>
        <w:t xml:space="preserve">The major goal of this capstone project is to create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a smart co-working space monitoring and booking system that provides effective space usage, safe transactions, and data-driven insights for both workspace providers and users.</w:t>
      </w:r>
    </w:p>
    <w:p w14:paraId="2E16D441" w14:textId="7683B161" w:rsidR="00BB20AB" w:rsidRDefault="00BB20AB">
      <w:pPr>
        <w:pStyle w:val="ListParagraph"/>
        <w:widowControl w:val="0"/>
        <w:numPr>
          <w:ilvl w:val="0"/>
          <w:numId w:val="102"/>
        </w:numPr>
        <w:tabs>
          <w:tab w:val="left" w:pos="8460"/>
        </w:tabs>
        <w:autoSpaceDE w:val="0"/>
        <w:autoSpaceDN w:val="0"/>
        <w:spacing w:after="0" w:line="480" w:lineRule="auto"/>
        <w:ind w:right="116"/>
        <w:jc w:val="both"/>
        <w:rPr>
          <w:ins w:id="3652" w:author="admin" w:date="2025-05-20T22:35:00Z"/>
          <w:rFonts w:ascii="Times New Roman" w:eastAsia="Times New Roman" w:hAnsi="Times New Roman"/>
          <w:sz w:val="26"/>
          <w:szCs w:val="26"/>
        </w:rPr>
      </w:pPr>
      <w:ins w:id="3653" w:author="admin" w:date="2025-05-20T22:35:00Z">
        <w:r w:rsidRPr="00BB20AB">
          <w:rPr>
            <w:rFonts w:ascii="Times New Roman" w:eastAsia="Times New Roman" w:hAnsi="Times New Roman"/>
            <w:sz w:val="26"/>
            <w:szCs w:val="26"/>
          </w:rPr>
          <w:t>Provide a module for the clients/customers wherein the following can be performed:</w:t>
        </w:r>
      </w:ins>
    </w:p>
    <w:p w14:paraId="6A976506"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54" w:author="admin" w:date="2025-05-20T22:36:00Z"/>
          <w:rFonts w:ascii="Times New Roman" w:eastAsia="Times New Roman" w:hAnsi="Times New Roman"/>
          <w:sz w:val="26"/>
          <w:szCs w:val="26"/>
        </w:rPr>
        <w:pPrChange w:id="3655" w:author="admin" w:date="2025-05-20T22:36:00Z">
          <w:pPr>
            <w:pStyle w:val="ListParagraph"/>
            <w:widowControl w:val="0"/>
            <w:numPr>
              <w:numId w:val="102"/>
            </w:numPr>
            <w:tabs>
              <w:tab w:val="left" w:pos="8460"/>
            </w:tabs>
            <w:autoSpaceDE w:val="0"/>
            <w:autoSpaceDN w:val="0"/>
            <w:spacing w:after="0" w:line="480" w:lineRule="auto"/>
            <w:ind w:right="116" w:hanging="360"/>
            <w:jc w:val="both"/>
          </w:pPr>
        </w:pPrChange>
      </w:pPr>
      <w:ins w:id="3656" w:author="admin" w:date="2025-05-20T22:35:00Z">
        <w:r w:rsidRPr="00BB20AB">
          <w:rPr>
            <w:rFonts w:ascii="Times New Roman" w:eastAsia="Times New Roman" w:hAnsi="Times New Roman"/>
            <w:sz w:val="26"/>
            <w:szCs w:val="26"/>
            <w:rPrChange w:id="3657" w:author="admin" w:date="2025-05-20T22:36:00Z">
              <w:rPr/>
            </w:rPrChange>
          </w:rPr>
          <w:t>Browse and filter spaces based on location, amenities, availability, and pricing.</w:t>
        </w:r>
      </w:ins>
    </w:p>
    <w:p w14:paraId="4A1C5923"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58" w:author="admin" w:date="2025-05-20T22:36:00Z"/>
          <w:rFonts w:ascii="Times New Roman" w:eastAsia="Times New Roman" w:hAnsi="Times New Roman"/>
          <w:sz w:val="26"/>
          <w:szCs w:val="26"/>
        </w:rPr>
        <w:pPrChange w:id="3659" w:author="admin" w:date="2025-05-20T22:36:00Z">
          <w:pPr>
            <w:pStyle w:val="ListParagraph"/>
            <w:widowControl w:val="0"/>
            <w:numPr>
              <w:numId w:val="102"/>
            </w:numPr>
            <w:tabs>
              <w:tab w:val="left" w:pos="8460"/>
            </w:tabs>
            <w:autoSpaceDE w:val="0"/>
            <w:autoSpaceDN w:val="0"/>
            <w:spacing w:after="0" w:line="480" w:lineRule="auto"/>
            <w:ind w:right="116" w:hanging="360"/>
            <w:jc w:val="both"/>
          </w:pPr>
        </w:pPrChange>
      </w:pPr>
      <w:ins w:id="3660" w:author="admin" w:date="2025-05-20T22:35:00Z">
        <w:r w:rsidRPr="00BB20AB">
          <w:rPr>
            <w:rFonts w:ascii="Times New Roman" w:eastAsia="Times New Roman" w:hAnsi="Times New Roman"/>
            <w:sz w:val="26"/>
            <w:szCs w:val="26"/>
            <w:rPrChange w:id="3661" w:author="admin" w:date="2025-05-20T22:36:00Z">
              <w:rPr/>
            </w:rPrChange>
          </w:rPr>
          <w:t>View workspace details, images, and reviews before booking.</w:t>
        </w:r>
      </w:ins>
    </w:p>
    <w:p w14:paraId="1D28E15D"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62" w:author="admin" w:date="2025-05-20T22:35:00Z"/>
          <w:rFonts w:ascii="Times New Roman" w:eastAsia="Times New Roman" w:hAnsi="Times New Roman"/>
          <w:sz w:val="26"/>
          <w:szCs w:val="26"/>
        </w:rPr>
        <w:pPrChange w:id="3663" w:author="admin" w:date="2025-05-20T22:36:00Z">
          <w:pPr>
            <w:pStyle w:val="ListParagraph"/>
            <w:widowControl w:val="0"/>
            <w:numPr>
              <w:numId w:val="102"/>
            </w:numPr>
            <w:tabs>
              <w:tab w:val="left" w:pos="8460"/>
            </w:tabs>
            <w:autoSpaceDE w:val="0"/>
            <w:autoSpaceDN w:val="0"/>
            <w:spacing w:after="0" w:line="480" w:lineRule="auto"/>
            <w:ind w:right="116" w:hanging="360"/>
            <w:jc w:val="both"/>
          </w:pPr>
        </w:pPrChange>
      </w:pPr>
      <w:ins w:id="3664" w:author="admin" w:date="2025-05-20T22:35:00Z">
        <w:r w:rsidRPr="00BB20AB">
          <w:rPr>
            <w:rFonts w:ascii="Times New Roman" w:eastAsia="Times New Roman" w:hAnsi="Times New Roman"/>
            <w:sz w:val="26"/>
            <w:szCs w:val="26"/>
            <w:rPrChange w:id="3665" w:author="admin" w:date="2025-05-20T22:36:00Z">
              <w:rPr/>
            </w:rPrChange>
          </w:rPr>
          <w:t>Get AI-driven workspace recommendations based on past bookings and prefe</w:t>
        </w:r>
        <w:r>
          <w:rPr>
            <w:rFonts w:ascii="Times New Roman" w:eastAsia="Times New Roman" w:hAnsi="Times New Roman"/>
            <w:sz w:val="26"/>
            <w:szCs w:val="26"/>
          </w:rPr>
          <w:t>rences.</w:t>
        </w:r>
      </w:ins>
    </w:p>
    <w:p w14:paraId="09B3C33E"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66" w:author="admin" w:date="2025-05-20T22:36:00Z"/>
          <w:rFonts w:ascii="Times New Roman" w:eastAsia="Times New Roman" w:hAnsi="Times New Roman"/>
          <w:sz w:val="26"/>
          <w:szCs w:val="26"/>
        </w:rPr>
        <w:pPrChange w:id="3667" w:author="admin" w:date="2025-05-20T22:36:00Z">
          <w:pPr>
            <w:pStyle w:val="ListParagraph"/>
            <w:widowControl w:val="0"/>
            <w:numPr>
              <w:numId w:val="102"/>
            </w:numPr>
            <w:tabs>
              <w:tab w:val="left" w:pos="8460"/>
            </w:tabs>
            <w:autoSpaceDE w:val="0"/>
            <w:autoSpaceDN w:val="0"/>
            <w:spacing w:after="0" w:line="480" w:lineRule="auto"/>
            <w:ind w:right="116" w:hanging="360"/>
            <w:jc w:val="both"/>
          </w:pPr>
        </w:pPrChange>
      </w:pPr>
      <w:ins w:id="3668" w:author="admin" w:date="2025-05-20T22:35:00Z">
        <w:r w:rsidRPr="00BB20AB">
          <w:rPr>
            <w:rFonts w:ascii="Times New Roman" w:eastAsia="Times New Roman" w:hAnsi="Times New Roman"/>
            <w:sz w:val="26"/>
            <w:szCs w:val="26"/>
            <w:rPrChange w:id="3669" w:author="admin" w:date="2025-05-20T22:36:00Z">
              <w:rPr/>
            </w:rPrChange>
          </w:rPr>
          <w:t>Enable users to store favorite venues, set preferences, and receive updates about deals and new listings.</w:t>
        </w:r>
      </w:ins>
    </w:p>
    <w:p w14:paraId="32FDDDC8"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70" w:author="admin" w:date="2025-05-20T22:36:00Z"/>
          <w:rFonts w:ascii="Times New Roman" w:eastAsia="Times New Roman" w:hAnsi="Times New Roman"/>
          <w:sz w:val="26"/>
          <w:szCs w:val="26"/>
        </w:rPr>
        <w:pPrChange w:id="3671" w:author="admin" w:date="2025-05-20T22:36:00Z">
          <w:pPr>
            <w:pStyle w:val="ListParagraph"/>
            <w:widowControl w:val="0"/>
            <w:numPr>
              <w:numId w:val="102"/>
            </w:numPr>
            <w:tabs>
              <w:tab w:val="left" w:pos="8460"/>
            </w:tabs>
            <w:autoSpaceDE w:val="0"/>
            <w:autoSpaceDN w:val="0"/>
            <w:spacing w:after="0" w:line="480" w:lineRule="auto"/>
            <w:ind w:right="116" w:hanging="360"/>
            <w:jc w:val="both"/>
          </w:pPr>
        </w:pPrChange>
      </w:pPr>
      <w:ins w:id="3672" w:author="admin" w:date="2025-05-20T22:35:00Z">
        <w:r w:rsidRPr="00BB20AB">
          <w:rPr>
            <w:rFonts w:ascii="Times New Roman" w:eastAsia="Times New Roman" w:hAnsi="Times New Roman"/>
            <w:sz w:val="26"/>
            <w:szCs w:val="26"/>
            <w:rPrChange w:id="3673" w:author="admin" w:date="2025-05-20T22:36:00Z">
              <w:rPr/>
            </w:rPrChange>
          </w:rPr>
          <w:t>Access co-working spaces via QR code</w:t>
        </w:r>
      </w:ins>
    </w:p>
    <w:p w14:paraId="40D19CC8"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74" w:author="admin" w:date="2025-05-20T22:37:00Z"/>
          <w:rFonts w:ascii="Times New Roman" w:eastAsia="Times New Roman" w:hAnsi="Times New Roman"/>
          <w:sz w:val="26"/>
          <w:szCs w:val="26"/>
        </w:rPr>
        <w:pPrChange w:id="3675" w:author="admin" w:date="2025-05-20T22:37:00Z">
          <w:pPr>
            <w:pStyle w:val="ListParagraph"/>
            <w:widowControl w:val="0"/>
            <w:numPr>
              <w:numId w:val="102"/>
            </w:numPr>
            <w:tabs>
              <w:tab w:val="left" w:pos="8460"/>
            </w:tabs>
            <w:autoSpaceDE w:val="0"/>
            <w:autoSpaceDN w:val="0"/>
            <w:spacing w:after="0" w:line="480" w:lineRule="auto"/>
            <w:ind w:right="116" w:hanging="360"/>
            <w:jc w:val="both"/>
          </w:pPr>
        </w:pPrChange>
      </w:pPr>
      <w:ins w:id="3676" w:author="admin" w:date="2025-05-20T22:35:00Z">
        <w:r w:rsidRPr="00BB20AB">
          <w:rPr>
            <w:rFonts w:ascii="Times New Roman" w:eastAsia="Times New Roman" w:hAnsi="Times New Roman"/>
            <w:sz w:val="26"/>
            <w:szCs w:val="26"/>
            <w:rPrChange w:id="3677" w:author="admin" w:date="2025-05-20T22:36:00Z">
              <w:rPr/>
            </w:rPrChange>
          </w:rPr>
          <w:t xml:space="preserve">Pay using credit/debit cards, mobile wallets (PayPal, </w:t>
        </w:r>
        <w:proofErr w:type="spellStart"/>
        <w:r w:rsidRPr="00BB20AB">
          <w:rPr>
            <w:rFonts w:ascii="Times New Roman" w:eastAsia="Times New Roman" w:hAnsi="Times New Roman"/>
            <w:sz w:val="26"/>
            <w:szCs w:val="26"/>
            <w:rPrChange w:id="3678" w:author="admin" w:date="2025-05-20T22:36:00Z">
              <w:rPr/>
            </w:rPrChange>
          </w:rPr>
          <w:t>GCash</w:t>
        </w:r>
        <w:proofErr w:type="spellEnd"/>
        <w:r w:rsidRPr="00BB20AB">
          <w:rPr>
            <w:rFonts w:ascii="Times New Roman" w:eastAsia="Times New Roman" w:hAnsi="Times New Roman"/>
            <w:sz w:val="26"/>
            <w:szCs w:val="26"/>
            <w:rPrChange w:id="3679" w:author="admin" w:date="2025-05-20T22:36:00Z">
              <w:rPr/>
            </w:rPrChange>
          </w:rPr>
          <w:t xml:space="preserve">), or </w:t>
        </w:r>
        <w:proofErr w:type="spellStart"/>
        <w:r w:rsidRPr="00BB20AB">
          <w:rPr>
            <w:rFonts w:ascii="Times New Roman" w:eastAsia="Times New Roman" w:hAnsi="Times New Roman"/>
            <w:sz w:val="26"/>
            <w:szCs w:val="26"/>
            <w:rPrChange w:id="3680" w:author="admin" w:date="2025-05-20T22:36:00Z">
              <w:rPr/>
            </w:rPrChange>
          </w:rPr>
          <w:t>PayMongo</w:t>
        </w:r>
      </w:ins>
      <w:proofErr w:type="spellEnd"/>
      <w:ins w:id="3681" w:author="admin" w:date="2025-05-20T22:37:00Z">
        <w:r>
          <w:rPr>
            <w:rFonts w:ascii="Times New Roman" w:eastAsia="Times New Roman" w:hAnsi="Times New Roman"/>
            <w:sz w:val="26"/>
            <w:szCs w:val="26"/>
          </w:rPr>
          <w:t>/</w:t>
        </w:r>
      </w:ins>
    </w:p>
    <w:p w14:paraId="36BE2872"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82" w:author="admin" w:date="2025-05-20T22:37:00Z"/>
          <w:rFonts w:ascii="Times New Roman" w:eastAsia="Times New Roman" w:hAnsi="Times New Roman"/>
          <w:sz w:val="26"/>
          <w:szCs w:val="26"/>
        </w:rPr>
        <w:pPrChange w:id="3683" w:author="admin" w:date="2025-05-20T22:37:00Z">
          <w:pPr>
            <w:pStyle w:val="ListParagraph"/>
            <w:widowControl w:val="0"/>
            <w:numPr>
              <w:numId w:val="102"/>
            </w:numPr>
            <w:tabs>
              <w:tab w:val="left" w:pos="8460"/>
            </w:tabs>
            <w:autoSpaceDE w:val="0"/>
            <w:autoSpaceDN w:val="0"/>
            <w:spacing w:after="0" w:line="480" w:lineRule="auto"/>
            <w:ind w:right="116" w:hanging="360"/>
            <w:jc w:val="both"/>
          </w:pPr>
        </w:pPrChange>
      </w:pPr>
      <w:ins w:id="3684" w:author="admin" w:date="2025-05-20T22:35:00Z">
        <w:r w:rsidRPr="00BB20AB">
          <w:rPr>
            <w:rFonts w:ascii="Times New Roman" w:eastAsia="Times New Roman" w:hAnsi="Times New Roman"/>
            <w:sz w:val="26"/>
            <w:szCs w:val="26"/>
            <w:rPrChange w:id="3685" w:author="admin" w:date="2025-05-20T22:37:00Z">
              <w:rPr/>
            </w:rPrChange>
          </w:rPr>
          <w:lastRenderedPageBreak/>
          <w:t>Use in-app chat to connect with workspace providers.</w:t>
        </w:r>
      </w:ins>
    </w:p>
    <w:p w14:paraId="79AB683A"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86" w:author="admin" w:date="2025-05-20T22:37:00Z"/>
          <w:rFonts w:ascii="Times New Roman" w:eastAsia="Times New Roman" w:hAnsi="Times New Roman"/>
          <w:sz w:val="26"/>
          <w:szCs w:val="26"/>
        </w:rPr>
        <w:pPrChange w:id="3687" w:author="admin" w:date="2025-05-20T22:37:00Z">
          <w:pPr>
            <w:pStyle w:val="ListParagraph"/>
            <w:widowControl w:val="0"/>
            <w:numPr>
              <w:numId w:val="102"/>
            </w:numPr>
            <w:tabs>
              <w:tab w:val="left" w:pos="8460"/>
            </w:tabs>
            <w:autoSpaceDE w:val="0"/>
            <w:autoSpaceDN w:val="0"/>
            <w:spacing w:after="0" w:line="480" w:lineRule="auto"/>
            <w:ind w:right="116" w:hanging="360"/>
            <w:jc w:val="both"/>
          </w:pPr>
        </w:pPrChange>
      </w:pPr>
      <w:ins w:id="3688" w:author="admin" w:date="2025-05-20T22:35:00Z">
        <w:r w:rsidRPr="00BB20AB">
          <w:rPr>
            <w:rFonts w:ascii="Times New Roman" w:eastAsia="Times New Roman" w:hAnsi="Times New Roman"/>
            <w:sz w:val="26"/>
            <w:szCs w:val="26"/>
            <w:rPrChange w:id="3689" w:author="admin" w:date="2025-05-20T22:37:00Z">
              <w:rPr/>
            </w:rPrChange>
          </w:rPr>
          <w:t>Get real-time notifications about forthcoming bookings, promotions, and workplace updates.</w:t>
        </w:r>
      </w:ins>
    </w:p>
    <w:p w14:paraId="5800DAB2" w14:textId="77777777" w:rsidR="00BB20AB" w:rsidRDefault="00BB20AB">
      <w:pPr>
        <w:pStyle w:val="ListParagraph"/>
        <w:widowControl w:val="0"/>
        <w:numPr>
          <w:ilvl w:val="1"/>
          <w:numId w:val="102"/>
        </w:numPr>
        <w:tabs>
          <w:tab w:val="left" w:pos="8460"/>
        </w:tabs>
        <w:autoSpaceDE w:val="0"/>
        <w:autoSpaceDN w:val="0"/>
        <w:spacing w:after="0" w:line="480" w:lineRule="auto"/>
        <w:ind w:right="116"/>
        <w:jc w:val="both"/>
        <w:rPr>
          <w:ins w:id="3690" w:author="admin" w:date="2025-05-20T22:39:00Z"/>
          <w:rFonts w:ascii="Times New Roman" w:eastAsia="Times New Roman" w:hAnsi="Times New Roman"/>
          <w:sz w:val="26"/>
          <w:szCs w:val="26"/>
        </w:rPr>
        <w:pPrChange w:id="3691" w:author="admin" w:date="2025-05-20T22:38:00Z">
          <w:pPr>
            <w:pStyle w:val="ListParagraph"/>
            <w:widowControl w:val="0"/>
            <w:numPr>
              <w:numId w:val="102"/>
            </w:numPr>
            <w:tabs>
              <w:tab w:val="left" w:pos="8460"/>
            </w:tabs>
            <w:autoSpaceDE w:val="0"/>
            <w:autoSpaceDN w:val="0"/>
            <w:spacing w:after="0" w:line="480" w:lineRule="auto"/>
            <w:ind w:right="116" w:hanging="360"/>
            <w:jc w:val="both"/>
          </w:pPr>
        </w:pPrChange>
      </w:pPr>
      <w:ins w:id="3692" w:author="admin" w:date="2025-05-20T22:35:00Z">
        <w:r w:rsidRPr="00BB20AB">
          <w:rPr>
            <w:rFonts w:ascii="Times New Roman" w:eastAsia="Times New Roman" w:hAnsi="Times New Roman"/>
            <w:sz w:val="26"/>
            <w:szCs w:val="26"/>
            <w:rPrChange w:id="3693" w:author="admin" w:date="2025-05-20T22:37:00Z">
              <w:rPr/>
            </w:rPrChange>
          </w:rPr>
          <w:t xml:space="preserve"> Submit reviews and ratings to enhance service quality.</w:t>
        </w:r>
      </w:ins>
      <w:ins w:id="3694" w:author="admin" w:date="2025-05-20T22:39:00Z">
        <w:r>
          <w:rPr>
            <w:rFonts w:ascii="Times New Roman" w:eastAsia="Times New Roman" w:hAnsi="Times New Roman"/>
            <w:sz w:val="26"/>
            <w:szCs w:val="26"/>
          </w:rPr>
          <w:t xml:space="preserve"> </w:t>
        </w:r>
      </w:ins>
    </w:p>
    <w:p w14:paraId="49633C69" w14:textId="77777777" w:rsidR="00BB20AB" w:rsidRDefault="00BB20AB">
      <w:pPr>
        <w:pStyle w:val="ListParagraph"/>
        <w:widowControl w:val="0"/>
        <w:numPr>
          <w:ilvl w:val="1"/>
          <w:numId w:val="102"/>
        </w:numPr>
        <w:autoSpaceDE w:val="0"/>
        <w:autoSpaceDN w:val="0"/>
        <w:spacing w:after="0" w:line="480" w:lineRule="auto"/>
        <w:ind w:left="1440" w:right="116" w:hanging="720"/>
        <w:jc w:val="both"/>
        <w:rPr>
          <w:ins w:id="3695" w:author="admin" w:date="2025-05-20T22:35:00Z"/>
          <w:rFonts w:ascii="Times New Roman" w:eastAsia="Times New Roman" w:hAnsi="Times New Roman"/>
          <w:sz w:val="26"/>
          <w:szCs w:val="26"/>
        </w:rPr>
        <w:pPrChange w:id="3696" w:author="admin" w:date="2025-05-20T22:40:00Z">
          <w:pPr>
            <w:pStyle w:val="ListParagraph"/>
            <w:widowControl w:val="0"/>
            <w:numPr>
              <w:numId w:val="102"/>
            </w:numPr>
            <w:tabs>
              <w:tab w:val="left" w:pos="8460"/>
            </w:tabs>
            <w:autoSpaceDE w:val="0"/>
            <w:autoSpaceDN w:val="0"/>
            <w:spacing w:after="0" w:line="480" w:lineRule="auto"/>
            <w:ind w:right="116" w:hanging="360"/>
            <w:jc w:val="both"/>
          </w:pPr>
        </w:pPrChange>
      </w:pPr>
      <w:ins w:id="3697" w:author="admin" w:date="2025-05-20T22:35:00Z">
        <w:r w:rsidRPr="00BB20AB">
          <w:rPr>
            <w:rFonts w:ascii="Times New Roman" w:eastAsia="Times New Roman" w:hAnsi="Times New Roman"/>
            <w:sz w:val="26"/>
            <w:szCs w:val="26"/>
            <w:rPrChange w:id="3698" w:author="admin" w:date="2025-05-20T22:38:00Z">
              <w:rPr/>
            </w:rPrChange>
          </w:rPr>
          <w:t xml:space="preserve">Provide customer service and </w:t>
        </w:r>
        <w:proofErr w:type="spellStart"/>
        <w:r w:rsidRPr="00BB20AB">
          <w:rPr>
            <w:rFonts w:ascii="Times New Roman" w:eastAsia="Times New Roman" w:hAnsi="Times New Roman"/>
            <w:sz w:val="26"/>
            <w:szCs w:val="26"/>
            <w:rPrChange w:id="3699" w:author="admin" w:date="2025-05-20T22:38:00Z">
              <w:rPr/>
            </w:rPrChange>
          </w:rPr>
          <w:t>chatbot</w:t>
        </w:r>
        <w:proofErr w:type="spellEnd"/>
        <w:r w:rsidRPr="00BB20AB">
          <w:rPr>
            <w:rFonts w:ascii="Times New Roman" w:eastAsia="Times New Roman" w:hAnsi="Times New Roman"/>
            <w:sz w:val="26"/>
            <w:szCs w:val="26"/>
            <w:rPrChange w:id="3700" w:author="admin" w:date="2025-05-20T22:38:00Z">
              <w:rPr/>
            </w:rPrChange>
          </w:rPr>
          <w:t xml:space="preserve"> help with any questions or difficulties.</w:t>
        </w:r>
      </w:ins>
    </w:p>
    <w:p w14:paraId="470F1BCB" w14:textId="77777777" w:rsidR="00BB20AB" w:rsidRDefault="00BB20AB">
      <w:pPr>
        <w:pStyle w:val="ListParagraph"/>
        <w:widowControl w:val="0"/>
        <w:numPr>
          <w:ilvl w:val="1"/>
          <w:numId w:val="102"/>
        </w:numPr>
        <w:autoSpaceDE w:val="0"/>
        <w:autoSpaceDN w:val="0"/>
        <w:spacing w:after="0" w:line="480" w:lineRule="auto"/>
        <w:ind w:left="1440" w:right="116" w:hanging="720"/>
        <w:jc w:val="both"/>
        <w:rPr>
          <w:ins w:id="3701" w:author="admin" w:date="2025-05-20T22:41:00Z"/>
          <w:rFonts w:ascii="Times New Roman" w:eastAsia="Times New Roman" w:hAnsi="Times New Roman"/>
          <w:sz w:val="26"/>
          <w:szCs w:val="26"/>
        </w:rPr>
        <w:pPrChange w:id="3702" w:author="admin" w:date="2025-05-20T22:4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03" w:author="admin" w:date="2025-05-20T22:35:00Z">
        <w:r w:rsidRPr="00BB20AB">
          <w:rPr>
            <w:rFonts w:ascii="Times New Roman" w:eastAsia="Times New Roman" w:hAnsi="Times New Roman"/>
            <w:sz w:val="26"/>
            <w:szCs w:val="26"/>
            <w:rPrChange w:id="3704" w:author="admin" w:date="2025-05-20T22:40:00Z">
              <w:rPr/>
            </w:rPrChange>
          </w:rPr>
          <w:t>Enhance or cancel bookings according to the platform's cancelation policy.</w:t>
        </w:r>
      </w:ins>
    </w:p>
    <w:p w14:paraId="08C7E35B" w14:textId="45350BBA" w:rsidR="00BB20AB" w:rsidRDefault="00BB20AB">
      <w:pPr>
        <w:pStyle w:val="ListParagraph"/>
        <w:widowControl w:val="0"/>
        <w:numPr>
          <w:ilvl w:val="1"/>
          <w:numId w:val="102"/>
        </w:numPr>
        <w:autoSpaceDE w:val="0"/>
        <w:autoSpaceDN w:val="0"/>
        <w:spacing w:after="0" w:line="480" w:lineRule="auto"/>
        <w:ind w:left="1440" w:right="116" w:hanging="720"/>
        <w:jc w:val="both"/>
        <w:rPr>
          <w:ins w:id="3705" w:author="admin" w:date="2025-05-20T22:41:00Z"/>
          <w:rFonts w:ascii="Times New Roman" w:eastAsia="Times New Roman" w:hAnsi="Times New Roman"/>
          <w:sz w:val="26"/>
          <w:szCs w:val="26"/>
        </w:rPr>
        <w:pPrChange w:id="3706" w:author="admin" w:date="2025-05-20T22:4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07" w:author="admin" w:date="2025-05-20T22:35:00Z">
        <w:r w:rsidRPr="00BB20AB">
          <w:rPr>
            <w:rFonts w:ascii="Times New Roman" w:eastAsia="Times New Roman" w:hAnsi="Times New Roman"/>
            <w:sz w:val="26"/>
            <w:szCs w:val="26"/>
            <w:rPrChange w:id="3708" w:author="admin" w:date="2025-05-20T22:41:00Z">
              <w:rPr/>
            </w:rPrChange>
          </w:rPr>
          <w:t>Make a request for refunds depending on qualifying criteria, follow their refund status via the platform, and submit any necessary data or documents for processing.</w:t>
        </w:r>
      </w:ins>
    </w:p>
    <w:p w14:paraId="7002E1B0" w14:textId="77777777" w:rsidR="00A23BCC" w:rsidRDefault="00BB20AB">
      <w:pPr>
        <w:pStyle w:val="ListParagraph"/>
        <w:widowControl w:val="0"/>
        <w:numPr>
          <w:ilvl w:val="0"/>
          <w:numId w:val="102"/>
        </w:numPr>
        <w:autoSpaceDE w:val="0"/>
        <w:autoSpaceDN w:val="0"/>
        <w:spacing w:after="0" w:line="480" w:lineRule="auto"/>
        <w:ind w:right="116"/>
        <w:jc w:val="both"/>
        <w:rPr>
          <w:ins w:id="3709" w:author="admin" w:date="2025-05-20T22:48:00Z"/>
          <w:rFonts w:ascii="Times New Roman" w:eastAsia="Times New Roman" w:hAnsi="Times New Roman"/>
          <w:sz w:val="26"/>
          <w:szCs w:val="26"/>
        </w:rPr>
      </w:pPr>
      <w:ins w:id="3710" w:author="admin" w:date="2025-05-20T22:42:00Z">
        <w:r w:rsidRPr="00BB20AB">
          <w:rPr>
            <w:rFonts w:ascii="Times New Roman" w:eastAsia="Times New Roman" w:hAnsi="Times New Roman"/>
            <w:sz w:val="26"/>
            <w:szCs w:val="26"/>
          </w:rPr>
          <w:t xml:space="preserve">Provide a comprehensive module for workspace owners </w:t>
        </w:r>
        <w:proofErr w:type="gramStart"/>
        <w:r w:rsidRPr="00BB20AB">
          <w:rPr>
            <w:rFonts w:ascii="Times New Roman" w:eastAsia="Times New Roman" w:hAnsi="Times New Roman"/>
            <w:sz w:val="26"/>
            <w:szCs w:val="26"/>
          </w:rPr>
          <w:t>to efficiently manage</w:t>
        </w:r>
        <w:proofErr w:type="gramEnd"/>
        <w:r w:rsidRPr="00BB20AB">
          <w:rPr>
            <w:rFonts w:ascii="Times New Roman" w:eastAsia="Times New Roman" w:hAnsi="Times New Roman"/>
            <w:sz w:val="26"/>
            <w:szCs w:val="26"/>
          </w:rPr>
          <w:t xml:space="preserve"> listings, bookings, customer engagement, and earnings.</w:t>
        </w:r>
      </w:ins>
    </w:p>
    <w:p w14:paraId="208AADB9" w14:textId="77777777" w:rsidR="00A23BCC" w:rsidRDefault="00BB20AB">
      <w:pPr>
        <w:pStyle w:val="ListParagraph"/>
        <w:widowControl w:val="0"/>
        <w:numPr>
          <w:ilvl w:val="1"/>
          <w:numId w:val="102"/>
        </w:numPr>
        <w:autoSpaceDE w:val="0"/>
        <w:autoSpaceDN w:val="0"/>
        <w:spacing w:after="0" w:line="480" w:lineRule="auto"/>
        <w:ind w:right="116"/>
        <w:jc w:val="both"/>
        <w:rPr>
          <w:ins w:id="3711" w:author="admin" w:date="2025-05-20T22:48:00Z"/>
          <w:rFonts w:ascii="Times New Roman" w:eastAsia="Times New Roman" w:hAnsi="Times New Roman"/>
          <w:sz w:val="26"/>
          <w:szCs w:val="26"/>
        </w:rPr>
        <w:pPrChange w:id="3712" w:author="admin" w:date="2025-05-20T22:48:00Z">
          <w:pPr>
            <w:pStyle w:val="ListParagraph"/>
            <w:widowControl w:val="0"/>
            <w:numPr>
              <w:numId w:val="102"/>
            </w:numPr>
            <w:autoSpaceDE w:val="0"/>
            <w:autoSpaceDN w:val="0"/>
            <w:spacing w:after="0" w:line="480" w:lineRule="auto"/>
            <w:ind w:right="116" w:hanging="360"/>
            <w:jc w:val="both"/>
          </w:pPr>
        </w:pPrChange>
      </w:pPr>
      <w:ins w:id="3713" w:author="admin" w:date="2025-05-20T22:42:00Z">
        <w:r w:rsidRPr="00A23BCC">
          <w:rPr>
            <w:rFonts w:ascii="Times New Roman" w:eastAsia="Times New Roman" w:hAnsi="Times New Roman"/>
            <w:sz w:val="26"/>
            <w:szCs w:val="26"/>
            <w:rPrChange w:id="3714" w:author="admin" w:date="2025-05-20T22:48:00Z">
              <w:rPr/>
            </w:rPrChange>
          </w:rPr>
          <w:t>List and manage various workspace types such as private offices, dedicated desks, hot desks, and meeting rooms.</w:t>
        </w:r>
      </w:ins>
    </w:p>
    <w:p w14:paraId="211A5025" w14:textId="77777777" w:rsidR="00A23BCC" w:rsidRDefault="00BB20AB">
      <w:pPr>
        <w:pStyle w:val="ListParagraph"/>
        <w:widowControl w:val="0"/>
        <w:numPr>
          <w:ilvl w:val="1"/>
          <w:numId w:val="102"/>
        </w:numPr>
        <w:autoSpaceDE w:val="0"/>
        <w:autoSpaceDN w:val="0"/>
        <w:spacing w:after="0" w:line="480" w:lineRule="auto"/>
        <w:ind w:right="116"/>
        <w:jc w:val="both"/>
        <w:rPr>
          <w:ins w:id="3715" w:author="admin" w:date="2025-05-20T22:48:00Z"/>
          <w:rFonts w:ascii="Times New Roman" w:eastAsia="Times New Roman" w:hAnsi="Times New Roman"/>
          <w:sz w:val="26"/>
          <w:szCs w:val="26"/>
        </w:rPr>
        <w:pPrChange w:id="3716" w:author="admin" w:date="2025-05-20T22:48:00Z">
          <w:pPr>
            <w:pStyle w:val="ListParagraph"/>
            <w:widowControl w:val="0"/>
            <w:numPr>
              <w:numId w:val="102"/>
            </w:numPr>
            <w:autoSpaceDE w:val="0"/>
            <w:autoSpaceDN w:val="0"/>
            <w:spacing w:after="0" w:line="480" w:lineRule="auto"/>
            <w:ind w:right="116" w:hanging="360"/>
            <w:jc w:val="both"/>
          </w:pPr>
        </w:pPrChange>
      </w:pPr>
      <w:ins w:id="3717" w:author="admin" w:date="2025-05-20T22:42:00Z">
        <w:r w:rsidRPr="00A23BCC">
          <w:rPr>
            <w:rFonts w:ascii="Times New Roman" w:eastAsia="Times New Roman" w:hAnsi="Times New Roman"/>
            <w:sz w:val="26"/>
            <w:szCs w:val="26"/>
            <w:rPrChange w:id="3718" w:author="admin" w:date="2025-05-20T22:48:00Z">
              <w:rPr/>
            </w:rPrChange>
          </w:rPr>
          <w:t>Customize workspace details including descriptions, images, amenities, availability schedules, and capacity.</w:t>
        </w:r>
      </w:ins>
    </w:p>
    <w:p w14:paraId="16565D34" w14:textId="77777777" w:rsidR="00A23BCC" w:rsidRDefault="00BB20AB">
      <w:pPr>
        <w:pStyle w:val="ListParagraph"/>
        <w:widowControl w:val="0"/>
        <w:numPr>
          <w:ilvl w:val="1"/>
          <w:numId w:val="102"/>
        </w:numPr>
        <w:autoSpaceDE w:val="0"/>
        <w:autoSpaceDN w:val="0"/>
        <w:spacing w:after="0" w:line="480" w:lineRule="auto"/>
        <w:ind w:right="116"/>
        <w:jc w:val="both"/>
        <w:rPr>
          <w:ins w:id="3719" w:author="admin" w:date="2025-05-20T22:48:00Z"/>
          <w:rFonts w:ascii="Times New Roman" w:eastAsia="Times New Roman" w:hAnsi="Times New Roman"/>
          <w:sz w:val="26"/>
          <w:szCs w:val="26"/>
        </w:rPr>
        <w:pPrChange w:id="3720" w:author="admin" w:date="2025-05-20T22:48:00Z">
          <w:pPr>
            <w:pStyle w:val="ListParagraph"/>
            <w:widowControl w:val="0"/>
            <w:numPr>
              <w:numId w:val="102"/>
            </w:numPr>
            <w:autoSpaceDE w:val="0"/>
            <w:autoSpaceDN w:val="0"/>
            <w:spacing w:after="0" w:line="480" w:lineRule="auto"/>
            <w:ind w:right="116" w:hanging="360"/>
            <w:jc w:val="both"/>
          </w:pPr>
        </w:pPrChange>
      </w:pPr>
      <w:ins w:id="3721" w:author="admin" w:date="2025-05-20T22:42:00Z">
        <w:r w:rsidRPr="00A23BCC">
          <w:rPr>
            <w:rFonts w:ascii="Times New Roman" w:eastAsia="Times New Roman" w:hAnsi="Times New Roman"/>
            <w:sz w:val="26"/>
            <w:szCs w:val="26"/>
            <w:rPrChange w:id="3722" w:author="admin" w:date="2025-05-20T22:48:00Z">
              <w:rPr/>
            </w:rPrChange>
          </w:rPr>
          <w:t>Set dynamic pricing rules based on demand, time slots, day of the week, or seasonal trends.</w:t>
        </w:r>
      </w:ins>
    </w:p>
    <w:p w14:paraId="395B561E" w14:textId="77777777" w:rsidR="00A23BCC" w:rsidRDefault="00BB20AB">
      <w:pPr>
        <w:pStyle w:val="ListParagraph"/>
        <w:widowControl w:val="0"/>
        <w:numPr>
          <w:ilvl w:val="1"/>
          <w:numId w:val="102"/>
        </w:numPr>
        <w:autoSpaceDE w:val="0"/>
        <w:autoSpaceDN w:val="0"/>
        <w:spacing w:after="0" w:line="480" w:lineRule="auto"/>
        <w:ind w:right="116"/>
        <w:jc w:val="both"/>
        <w:rPr>
          <w:ins w:id="3723" w:author="admin" w:date="2025-05-20T22:48:00Z"/>
          <w:rFonts w:ascii="Times New Roman" w:eastAsia="Times New Roman" w:hAnsi="Times New Roman"/>
          <w:sz w:val="26"/>
          <w:szCs w:val="26"/>
        </w:rPr>
        <w:pPrChange w:id="3724" w:author="admin" w:date="2025-05-20T22:48:00Z">
          <w:pPr>
            <w:pStyle w:val="ListParagraph"/>
            <w:widowControl w:val="0"/>
            <w:numPr>
              <w:numId w:val="102"/>
            </w:numPr>
            <w:autoSpaceDE w:val="0"/>
            <w:autoSpaceDN w:val="0"/>
            <w:spacing w:after="0" w:line="480" w:lineRule="auto"/>
            <w:ind w:right="116" w:hanging="360"/>
            <w:jc w:val="both"/>
          </w:pPr>
        </w:pPrChange>
      </w:pPr>
      <w:ins w:id="3725" w:author="admin" w:date="2025-05-20T22:42:00Z">
        <w:r w:rsidRPr="00A23BCC">
          <w:rPr>
            <w:rFonts w:ascii="Times New Roman" w:eastAsia="Times New Roman" w:hAnsi="Times New Roman"/>
            <w:sz w:val="26"/>
            <w:szCs w:val="26"/>
            <w:rPrChange w:id="3726" w:author="admin" w:date="2025-05-20T22:48:00Z">
              <w:rPr/>
            </w:rPrChange>
          </w:rPr>
          <w:t xml:space="preserve">Launch targeted promotions, discounts, and referral incentives to attract </w:t>
        </w:r>
        <w:r w:rsidRPr="00A23BCC">
          <w:rPr>
            <w:rFonts w:ascii="Times New Roman" w:eastAsia="Times New Roman" w:hAnsi="Times New Roman"/>
            <w:sz w:val="26"/>
            <w:szCs w:val="26"/>
            <w:rPrChange w:id="3727" w:author="admin" w:date="2025-05-20T22:48:00Z">
              <w:rPr/>
            </w:rPrChange>
          </w:rPr>
          <w:lastRenderedPageBreak/>
          <w:t>and retain clients.</w:t>
        </w:r>
      </w:ins>
    </w:p>
    <w:p w14:paraId="22272E2B" w14:textId="77777777" w:rsidR="00A23BCC" w:rsidRDefault="00BB20AB">
      <w:pPr>
        <w:pStyle w:val="ListParagraph"/>
        <w:widowControl w:val="0"/>
        <w:numPr>
          <w:ilvl w:val="1"/>
          <w:numId w:val="102"/>
        </w:numPr>
        <w:autoSpaceDE w:val="0"/>
        <w:autoSpaceDN w:val="0"/>
        <w:spacing w:after="0" w:line="480" w:lineRule="auto"/>
        <w:ind w:right="116"/>
        <w:jc w:val="both"/>
        <w:rPr>
          <w:ins w:id="3728" w:author="admin" w:date="2025-05-20T22:49:00Z"/>
          <w:rFonts w:ascii="Times New Roman" w:eastAsia="Times New Roman" w:hAnsi="Times New Roman"/>
          <w:sz w:val="26"/>
          <w:szCs w:val="26"/>
        </w:rPr>
        <w:pPrChange w:id="3729" w:author="admin" w:date="2025-05-20T22:49:00Z">
          <w:pPr>
            <w:pStyle w:val="ListParagraph"/>
            <w:widowControl w:val="0"/>
            <w:numPr>
              <w:numId w:val="102"/>
            </w:numPr>
            <w:autoSpaceDE w:val="0"/>
            <w:autoSpaceDN w:val="0"/>
            <w:spacing w:after="0" w:line="480" w:lineRule="auto"/>
            <w:ind w:right="116" w:hanging="360"/>
            <w:jc w:val="both"/>
          </w:pPr>
        </w:pPrChange>
      </w:pPr>
      <w:ins w:id="3730" w:author="admin" w:date="2025-05-20T22:42:00Z">
        <w:r w:rsidRPr="00A23BCC">
          <w:rPr>
            <w:rFonts w:ascii="Times New Roman" w:eastAsia="Times New Roman" w:hAnsi="Times New Roman"/>
            <w:sz w:val="26"/>
            <w:szCs w:val="26"/>
            <w:rPrChange w:id="3731" w:author="admin" w:date="2025-05-20T22:48:00Z">
              <w:rPr/>
            </w:rPrChange>
          </w:rPr>
          <w:t>Accept secure digital payments with automated commission deduction and direct payout to connected accounts.</w:t>
        </w:r>
      </w:ins>
    </w:p>
    <w:p w14:paraId="2FCA1FC7" w14:textId="77777777" w:rsidR="00A23BCC" w:rsidRDefault="00BB20AB">
      <w:pPr>
        <w:pStyle w:val="ListParagraph"/>
        <w:widowControl w:val="0"/>
        <w:numPr>
          <w:ilvl w:val="1"/>
          <w:numId w:val="102"/>
        </w:numPr>
        <w:autoSpaceDE w:val="0"/>
        <w:autoSpaceDN w:val="0"/>
        <w:spacing w:after="0" w:line="480" w:lineRule="auto"/>
        <w:ind w:right="116"/>
        <w:jc w:val="both"/>
        <w:rPr>
          <w:ins w:id="3732" w:author="admin" w:date="2025-05-20T22:49:00Z"/>
          <w:rFonts w:ascii="Times New Roman" w:eastAsia="Times New Roman" w:hAnsi="Times New Roman"/>
          <w:sz w:val="26"/>
          <w:szCs w:val="26"/>
        </w:rPr>
        <w:pPrChange w:id="3733" w:author="admin" w:date="2025-05-20T22:49:00Z">
          <w:pPr>
            <w:pStyle w:val="ListParagraph"/>
            <w:widowControl w:val="0"/>
            <w:numPr>
              <w:numId w:val="102"/>
            </w:numPr>
            <w:autoSpaceDE w:val="0"/>
            <w:autoSpaceDN w:val="0"/>
            <w:spacing w:after="0" w:line="480" w:lineRule="auto"/>
            <w:ind w:right="116" w:hanging="360"/>
            <w:jc w:val="both"/>
          </w:pPr>
        </w:pPrChange>
      </w:pPr>
      <w:ins w:id="3734" w:author="admin" w:date="2025-05-20T22:42:00Z">
        <w:r w:rsidRPr="00A23BCC">
          <w:rPr>
            <w:rFonts w:ascii="Times New Roman" w:eastAsia="Times New Roman" w:hAnsi="Times New Roman"/>
            <w:sz w:val="26"/>
            <w:szCs w:val="26"/>
            <w:rPrChange w:id="3735" w:author="admin" w:date="2025-05-20T22:49:00Z">
              <w:rPr/>
            </w:rPrChange>
          </w:rPr>
          <w:t>Access a financial dashboard to track earnings, occupancy rates, peak hours, and performance analytics.</w:t>
        </w:r>
      </w:ins>
    </w:p>
    <w:p w14:paraId="6693E5F9" w14:textId="77777777" w:rsidR="00A23BCC" w:rsidRDefault="00BB20AB">
      <w:pPr>
        <w:pStyle w:val="ListParagraph"/>
        <w:widowControl w:val="0"/>
        <w:numPr>
          <w:ilvl w:val="1"/>
          <w:numId w:val="102"/>
        </w:numPr>
        <w:autoSpaceDE w:val="0"/>
        <w:autoSpaceDN w:val="0"/>
        <w:spacing w:after="0" w:line="480" w:lineRule="auto"/>
        <w:ind w:right="116"/>
        <w:jc w:val="both"/>
        <w:rPr>
          <w:ins w:id="3736" w:author="admin" w:date="2025-05-20T22:49:00Z"/>
          <w:rFonts w:ascii="Times New Roman" w:eastAsia="Times New Roman" w:hAnsi="Times New Roman"/>
          <w:sz w:val="26"/>
          <w:szCs w:val="26"/>
        </w:rPr>
        <w:pPrChange w:id="3737" w:author="admin" w:date="2025-05-20T22:49:00Z">
          <w:pPr>
            <w:pStyle w:val="ListParagraph"/>
            <w:widowControl w:val="0"/>
            <w:numPr>
              <w:numId w:val="102"/>
            </w:numPr>
            <w:autoSpaceDE w:val="0"/>
            <w:autoSpaceDN w:val="0"/>
            <w:spacing w:after="0" w:line="480" w:lineRule="auto"/>
            <w:ind w:right="116" w:hanging="360"/>
            <w:jc w:val="both"/>
          </w:pPr>
        </w:pPrChange>
      </w:pPr>
      <w:ins w:id="3738" w:author="admin" w:date="2025-05-20T22:42:00Z">
        <w:r w:rsidRPr="00A23BCC">
          <w:rPr>
            <w:rFonts w:ascii="Times New Roman" w:eastAsia="Times New Roman" w:hAnsi="Times New Roman"/>
            <w:sz w:val="26"/>
            <w:szCs w:val="26"/>
            <w:rPrChange w:id="3739" w:author="admin" w:date="2025-05-20T22:49:00Z">
              <w:rPr/>
            </w:rPrChange>
          </w:rPr>
          <w:t>Enable smart access controls like QR code or password authentication for verified bookings.</w:t>
        </w:r>
      </w:ins>
    </w:p>
    <w:p w14:paraId="6D6A3097" w14:textId="77777777" w:rsidR="00A23BCC" w:rsidRDefault="00BB20AB">
      <w:pPr>
        <w:pStyle w:val="ListParagraph"/>
        <w:widowControl w:val="0"/>
        <w:numPr>
          <w:ilvl w:val="1"/>
          <w:numId w:val="102"/>
        </w:numPr>
        <w:autoSpaceDE w:val="0"/>
        <w:autoSpaceDN w:val="0"/>
        <w:spacing w:after="0" w:line="480" w:lineRule="auto"/>
        <w:ind w:right="116"/>
        <w:jc w:val="both"/>
        <w:rPr>
          <w:ins w:id="3740" w:author="admin" w:date="2025-05-20T22:49:00Z"/>
          <w:rFonts w:ascii="Times New Roman" w:eastAsia="Times New Roman" w:hAnsi="Times New Roman"/>
          <w:sz w:val="26"/>
          <w:szCs w:val="26"/>
        </w:rPr>
        <w:pPrChange w:id="3741" w:author="admin" w:date="2025-05-20T22:49:00Z">
          <w:pPr>
            <w:pStyle w:val="ListParagraph"/>
            <w:widowControl w:val="0"/>
            <w:numPr>
              <w:numId w:val="102"/>
            </w:numPr>
            <w:autoSpaceDE w:val="0"/>
            <w:autoSpaceDN w:val="0"/>
            <w:spacing w:after="0" w:line="480" w:lineRule="auto"/>
            <w:ind w:right="116" w:hanging="360"/>
            <w:jc w:val="both"/>
          </w:pPr>
        </w:pPrChange>
      </w:pPr>
      <w:ins w:id="3742" w:author="admin" w:date="2025-05-20T22:42:00Z">
        <w:r w:rsidRPr="00A23BCC">
          <w:rPr>
            <w:rFonts w:ascii="Times New Roman" w:eastAsia="Times New Roman" w:hAnsi="Times New Roman"/>
            <w:sz w:val="26"/>
            <w:szCs w:val="26"/>
            <w:rPrChange w:id="3743" w:author="admin" w:date="2025-05-20T22:49:00Z">
              <w:rPr/>
            </w:rPrChange>
          </w:rPr>
          <w:t>Engage with clients through in-app chat for inquiries, special requests, or clarifications.</w:t>
        </w:r>
      </w:ins>
    </w:p>
    <w:p w14:paraId="066798CA" w14:textId="77777777" w:rsidR="00A23BCC" w:rsidRDefault="00BB20AB">
      <w:pPr>
        <w:pStyle w:val="ListParagraph"/>
        <w:widowControl w:val="0"/>
        <w:numPr>
          <w:ilvl w:val="1"/>
          <w:numId w:val="102"/>
        </w:numPr>
        <w:autoSpaceDE w:val="0"/>
        <w:autoSpaceDN w:val="0"/>
        <w:spacing w:after="0" w:line="480" w:lineRule="auto"/>
        <w:ind w:right="116"/>
        <w:jc w:val="both"/>
        <w:rPr>
          <w:ins w:id="3744" w:author="admin" w:date="2025-05-20T22:51:00Z"/>
          <w:rFonts w:ascii="Times New Roman" w:eastAsia="Times New Roman" w:hAnsi="Times New Roman"/>
          <w:sz w:val="26"/>
          <w:szCs w:val="26"/>
        </w:rPr>
        <w:pPrChange w:id="3745" w:author="admin" w:date="2025-05-20T22:5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46" w:author="admin" w:date="2025-05-20T22:42:00Z">
        <w:r w:rsidRPr="00A23BCC">
          <w:rPr>
            <w:rFonts w:ascii="Times New Roman" w:eastAsia="Times New Roman" w:hAnsi="Times New Roman"/>
            <w:sz w:val="26"/>
            <w:szCs w:val="26"/>
            <w:rPrChange w:id="3747" w:author="admin" w:date="2025-05-20T22:49:00Z">
              <w:rPr/>
            </w:rPrChange>
          </w:rPr>
          <w:t>Receive and respond to user reviews and ratings to build trust and improve service quality</w:t>
        </w:r>
        <w:r w:rsidR="00A23BCC" w:rsidRPr="006D50F4">
          <w:rPr>
            <w:rFonts w:ascii="Times New Roman" w:eastAsia="Times New Roman" w:hAnsi="Times New Roman"/>
            <w:sz w:val="26"/>
            <w:szCs w:val="26"/>
          </w:rPr>
          <w:t>.</w:t>
        </w:r>
      </w:ins>
    </w:p>
    <w:p w14:paraId="6CEAF9C4" w14:textId="77777777" w:rsidR="00A23BCC" w:rsidRPr="00A23BCC" w:rsidRDefault="00BB20AB">
      <w:pPr>
        <w:pStyle w:val="ListParagraph"/>
        <w:widowControl w:val="0"/>
        <w:numPr>
          <w:ilvl w:val="1"/>
          <w:numId w:val="102"/>
        </w:numPr>
        <w:tabs>
          <w:tab w:val="left" w:pos="720"/>
        </w:tabs>
        <w:autoSpaceDE w:val="0"/>
        <w:autoSpaceDN w:val="0"/>
        <w:spacing w:after="0" w:line="480" w:lineRule="auto"/>
        <w:ind w:left="1260" w:right="116" w:hanging="540"/>
        <w:jc w:val="both"/>
        <w:rPr>
          <w:ins w:id="3748" w:author="admin" w:date="2025-05-20T22:51:00Z"/>
          <w:rFonts w:ascii="Times New Roman" w:eastAsia="Times New Roman" w:hAnsi="Times New Roman"/>
          <w:sz w:val="26"/>
          <w:szCs w:val="26"/>
          <w:rPrChange w:id="3749" w:author="admin" w:date="2025-05-20T22:51:00Z">
            <w:rPr>
              <w:ins w:id="3750" w:author="admin" w:date="2025-05-20T22:51:00Z"/>
            </w:rPr>
          </w:rPrChange>
        </w:rPr>
        <w:pPrChange w:id="3751" w:author="admin" w:date="2025-05-20T22:5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52" w:author="admin" w:date="2025-05-20T22:42:00Z">
        <w:r w:rsidRPr="00A23BCC">
          <w:rPr>
            <w:rFonts w:ascii="Times New Roman" w:hAnsi="Times New Roman"/>
            <w:sz w:val="26"/>
            <w:szCs w:val="26"/>
            <w:rPrChange w:id="3753" w:author="admin" w:date="2025-05-20T22:51:00Z">
              <w:rPr/>
            </w:rPrChange>
          </w:rPr>
          <w:t>Analyze customer booking behavior and trends to optimize workspace offerings.</w:t>
        </w:r>
      </w:ins>
    </w:p>
    <w:p w14:paraId="6587C2E9" w14:textId="77777777" w:rsidR="00A23BCC" w:rsidRPr="00A23BCC" w:rsidRDefault="00BB20AB">
      <w:pPr>
        <w:pStyle w:val="ListParagraph"/>
        <w:widowControl w:val="0"/>
        <w:numPr>
          <w:ilvl w:val="1"/>
          <w:numId w:val="102"/>
        </w:numPr>
        <w:tabs>
          <w:tab w:val="left" w:pos="720"/>
        </w:tabs>
        <w:autoSpaceDE w:val="0"/>
        <w:autoSpaceDN w:val="0"/>
        <w:spacing w:after="0" w:line="480" w:lineRule="auto"/>
        <w:ind w:left="1260" w:right="116" w:hanging="540"/>
        <w:jc w:val="both"/>
        <w:rPr>
          <w:ins w:id="3754" w:author="admin" w:date="2025-05-20T22:51:00Z"/>
          <w:rFonts w:ascii="Times New Roman" w:eastAsia="Times New Roman" w:hAnsi="Times New Roman"/>
          <w:sz w:val="26"/>
          <w:szCs w:val="26"/>
          <w:rPrChange w:id="3755" w:author="admin" w:date="2025-05-20T22:51:00Z">
            <w:rPr>
              <w:ins w:id="3756" w:author="admin" w:date="2025-05-20T22:51:00Z"/>
            </w:rPr>
          </w:rPrChange>
        </w:rPr>
        <w:pPrChange w:id="3757" w:author="admin" w:date="2025-05-20T22:5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58" w:author="admin" w:date="2025-05-20T22:42:00Z">
        <w:r w:rsidRPr="00A23BCC">
          <w:rPr>
            <w:rFonts w:ascii="Times New Roman" w:hAnsi="Times New Roman"/>
            <w:sz w:val="26"/>
            <w:szCs w:val="26"/>
            <w:rPrChange w:id="3759" w:author="admin" w:date="2025-05-20T22:51:00Z">
              <w:rPr/>
            </w:rPrChange>
          </w:rPr>
          <w:t>Set cancellation, refund, and rescheduling policies tailored to business preferences.</w:t>
        </w:r>
      </w:ins>
    </w:p>
    <w:p w14:paraId="1F0FA980" w14:textId="5D9503BB" w:rsidR="00BB20AB" w:rsidRPr="00DF1D8F" w:rsidRDefault="00BB20AB">
      <w:pPr>
        <w:pStyle w:val="ListParagraph"/>
        <w:widowControl w:val="0"/>
        <w:numPr>
          <w:ilvl w:val="1"/>
          <w:numId w:val="102"/>
        </w:numPr>
        <w:autoSpaceDE w:val="0"/>
        <w:autoSpaceDN w:val="0"/>
        <w:spacing w:after="0" w:line="480" w:lineRule="auto"/>
        <w:ind w:left="1260" w:right="116" w:hanging="540"/>
        <w:jc w:val="both"/>
        <w:rPr>
          <w:ins w:id="3760" w:author="admin" w:date="2025-05-20T22:55:00Z"/>
          <w:rFonts w:ascii="Times New Roman" w:eastAsia="Times New Roman" w:hAnsi="Times New Roman"/>
          <w:sz w:val="26"/>
          <w:szCs w:val="26"/>
          <w:rPrChange w:id="3761" w:author="admin" w:date="2025-05-20T22:55:00Z">
            <w:rPr>
              <w:ins w:id="3762" w:author="admin" w:date="2025-05-20T22:55:00Z"/>
              <w:rFonts w:ascii="Times New Roman" w:hAnsi="Times New Roman"/>
              <w:sz w:val="26"/>
              <w:szCs w:val="26"/>
            </w:rPr>
          </w:rPrChange>
        </w:rPr>
        <w:pPrChange w:id="3763" w:author="admin" w:date="2025-05-20T22:51: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64" w:author="admin" w:date="2025-05-20T22:42:00Z">
        <w:r w:rsidRPr="00A23BCC">
          <w:rPr>
            <w:rFonts w:ascii="Times New Roman" w:hAnsi="Times New Roman"/>
            <w:sz w:val="26"/>
            <w:szCs w:val="26"/>
            <w:rPrChange w:id="3765" w:author="admin" w:date="2025-05-20T22:51:00Z">
              <w:rPr/>
            </w:rPrChange>
          </w:rPr>
          <w:t>Receive notifications on new bookings, payment status, customer messages, and platform updates.</w:t>
        </w:r>
      </w:ins>
    </w:p>
    <w:p w14:paraId="1F1E9B83" w14:textId="77777777" w:rsidR="00DF1D8F" w:rsidRDefault="00DF1D8F">
      <w:pPr>
        <w:pStyle w:val="ListParagraph"/>
        <w:widowControl w:val="0"/>
        <w:numPr>
          <w:ilvl w:val="0"/>
          <w:numId w:val="102"/>
        </w:numPr>
        <w:autoSpaceDE w:val="0"/>
        <w:autoSpaceDN w:val="0"/>
        <w:spacing w:after="0" w:line="480" w:lineRule="auto"/>
        <w:ind w:right="116"/>
        <w:jc w:val="both"/>
        <w:rPr>
          <w:ins w:id="3766" w:author="admin" w:date="2025-05-20T22:56:00Z"/>
          <w:rFonts w:ascii="Times New Roman" w:eastAsia="Times New Roman" w:hAnsi="Times New Roman"/>
          <w:sz w:val="26"/>
          <w:szCs w:val="26"/>
        </w:rPr>
      </w:pPr>
      <w:ins w:id="3767" w:author="admin" w:date="2025-05-20T22:55:00Z">
        <w:r w:rsidRPr="00DF1D8F">
          <w:rPr>
            <w:rFonts w:ascii="Times New Roman" w:eastAsia="Times New Roman" w:hAnsi="Times New Roman"/>
            <w:sz w:val="26"/>
            <w:szCs w:val="26"/>
          </w:rPr>
          <w:t>Provide administrators with a centralized platform to oversee user verification, platform integrity, security compliance, and performance optimization.</w:t>
        </w:r>
      </w:ins>
    </w:p>
    <w:p w14:paraId="3B1605B1" w14:textId="77777777" w:rsidR="00DF1D8F" w:rsidRDefault="00DF1D8F">
      <w:pPr>
        <w:pStyle w:val="ListParagraph"/>
        <w:widowControl w:val="0"/>
        <w:numPr>
          <w:ilvl w:val="1"/>
          <w:numId w:val="102"/>
        </w:numPr>
        <w:autoSpaceDE w:val="0"/>
        <w:autoSpaceDN w:val="0"/>
        <w:spacing w:after="0" w:line="480" w:lineRule="auto"/>
        <w:ind w:right="116"/>
        <w:jc w:val="both"/>
        <w:rPr>
          <w:ins w:id="3768" w:author="admin" w:date="2025-05-20T22:55:00Z"/>
          <w:rFonts w:ascii="Times New Roman" w:eastAsia="Times New Roman" w:hAnsi="Times New Roman"/>
          <w:sz w:val="26"/>
          <w:szCs w:val="26"/>
        </w:rPr>
        <w:pPrChange w:id="3769" w:author="admin" w:date="2025-05-20T22:56:00Z">
          <w:pPr>
            <w:pStyle w:val="ListParagraph"/>
            <w:widowControl w:val="0"/>
            <w:numPr>
              <w:numId w:val="102"/>
            </w:numPr>
            <w:autoSpaceDE w:val="0"/>
            <w:autoSpaceDN w:val="0"/>
            <w:spacing w:after="0" w:line="480" w:lineRule="auto"/>
            <w:ind w:right="116" w:hanging="360"/>
            <w:jc w:val="both"/>
          </w:pPr>
        </w:pPrChange>
      </w:pPr>
      <w:ins w:id="3770" w:author="admin" w:date="2025-05-20T22:55:00Z">
        <w:r w:rsidRPr="00DF1D8F">
          <w:rPr>
            <w:rFonts w:ascii="Times New Roman" w:eastAsia="Times New Roman" w:hAnsi="Times New Roman"/>
            <w:sz w:val="26"/>
            <w:szCs w:val="26"/>
            <w:rPrChange w:id="3771" w:author="admin" w:date="2025-05-20T22:56:00Z">
              <w:rPr/>
            </w:rPrChange>
          </w:rPr>
          <w:lastRenderedPageBreak/>
          <w:t>Verify users and workspace providers to ensure secure onboarding and prevent fraudulent activities.</w:t>
        </w:r>
      </w:ins>
    </w:p>
    <w:p w14:paraId="580642FD" w14:textId="77777777" w:rsidR="00DF1D8F" w:rsidRDefault="00DF1D8F">
      <w:pPr>
        <w:pStyle w:val="ListParagraph"/>
        <w:widowControl w:val="0"/>
        <w:numPr>
          <w:ilvl w:val="1"/>
          <w:numId w:val="102"/>
        </w:numPr>
        <w:autoSpaceDE w:val="0"/>
        <w:autoSpaceDN w:val="0"/>
        <w:spacing w:after="0" w:line="480" w:lineRule="auto"/>
        <w:ind w:right="116"/>
        <w:jc w:val="both"/>
        <w:rPr>
          <w:ins w:id="3772" w:author="admin" w:date="2025-05-20T22:56:00Z"/>
          <w:rFonts w:ascii="Times New Roman" w:eastAsia="Times New Roman" w:hAnsi="Times New Roman"/>
          <w:sz w:val="26"/>
          <w:szCs w:val="26"/>
        </w:rPr>
        <w:pPrChange w:id="3773" w:author="admin" w:date="2025-05-20T22:56:00Z">
          <w:pPr>
            <w:pStyle w:val="ListParagraph"/>
            <w:widowControl w:val="0"/>
            <w:numPr>
              <w:numId w:val="102"/>
            </w:numPr>
            <w:autoSpaceDE w:val="0"/>
            <w:autoSpaceDN w:val="0"/>
            <w:spacing w:after="0" w:line="480" w:lineRule="auto"/>
            <w:ind w:right="116" w:hanging="360"/>
            <w:jc w:val="both"/>
          </w:pPr>
        </w:pPrChange>
      </w:pPr>
      <w:ins w:id="3774" w:author="admin" w:date="2025-05-20T22:55:00Z">
        <w:r w:rsidRPr="00DF1D8F">
          <w:rPr>
            <w:rFonts w:ascii="Times New Roman" w:eastAsia="Times New Roman" w:hAnsi="Times New Roman"/>
            <w:sz w:val="26"/>
            <w:szCs w:val="26"/>
            <w:rPrChange w:id="3775" w:author="admin" w:date="2025-05-20T22:56:00Z">
              <w:rPr/>
            </w:rPrChange>
          </w:rPr>
          <w:t>Monitor workspace performance through analytics such as occupancy rates, peak usage times, and income reports.</w:t>
        </w:r>
      </w:ins>
    </w:p>
    <w:p w14:paraId="4EF86413" w14:textId="77777777" w:rsidR="00DF1D8F" w:rsidRDefault="00DF1D8F">
      <w:pPr>
        <w:pStyle w:val="ListParagraph"/>
        <w:widowControl w:val="0"/>
        <w:numPr>
          <w:ilvl w:val="1"/>
          <w:numId w:val="102"/>
        </w:numPr>
        <w:autoSpaceDE w:val="0"/>
        <w:autoSpaceDN w:val="0"/>
        <w:spacing w:after="0" w:line="480" w:lineRule="auto"/>
        <w:ind w:right="116"/>
        <w:jc w:val="both"/>
        <w:rPr>
          <w:ins w:id="3776" w:author="admin" w:date="2025-05-20T22:56:00Z"/>
          <w:rFonts w:ascii="Times New Roman" w:eastAsia="Times New Roman" w:hAnsi="Times New Roman"/>
          <w:sz w:val="26"/>
          <w:szCs w:val="26"/>
        </w:rPr>
        <w:pPrChange w:id="3777" w:author="admin" w:date="2025-05-20T22:56:00Z">
          <w:pPr>
            <w:pStyle w:val="ListParagraph"/>
            <w:widowControl w:val="0"/>
            <w:numPr>
              <w:numId w:val="102"/>
            </w:numPr>
            <w:autoSpaceDE w:val="0"/>
            <w:autoSpaceDN w:val="0"/>
            <w:spacing w:after="0" w:line="480" w:lineRule="auto"/>
            <w:ind w:right="116" w:hanging="360"/>
            <w:jc w:val="both"/>
          </w:pPr>
        </w:pPrChange>
      </w:pPr>
      <w:ins w:id="3778" w:author="admin" w:date="2025-05-20T22:55:00Z">
        <w:r w:rsidRPr="00DF1D8F">
          <w:rPr>
            <w:rFonts w:ascii="Times New Roman" w:eastAsia="Times New Roman" w:hAnsi="Times New Roman"/>
            <w:sz w:val="26"/>
            <w:szCs w:val="26"/>
            <w:rPrChange w:id="3779" w:author="admin" w:date="2025-05-20T22:56:00Z">
              <w:rPr/>
            </w:rPrChange>
          </w:rPr>
          <w:t>Promote high-performing and high-demand workspaces through featured listings and targeted marketing.</w:t>
        </w:r>
      </w:ins>
    </w:p>
    <w:p w14:paraId="1356C072" w14:textId="77777777" w:rsidR="00DF1D8F" w:rsidRDefault="00DF1D8F">
      <w:pPr>
        <w:pStyle w:val="ListParagraph"/>
        <w:widowControl w:val="0"/>
        <w:numPr>
          <w:ilvl w:val="1"/>
          <w:numId w:val="102"/>
        </w:numPr>
        <w:autoSpaceDE w:val="0"/>
        <w:autoSpaceDN w:val="0"/>
        <w:spacing w:after="0" w:line="480" w:lineRule="auto"/>
        <w:ind w:right="116"/>
        <w:jc w:val="both"/>
        <w:rPr>
          <w:ins w:id="3780" w:author="admin" w:date="2025-05-20T22:56:00Z"/>
          <w:rFonts w:ascii="Times New Roman" w:eastAsia="Times New Roman" w:hAnsi="Times New Roman"/>
          <w:sz w:val="26"/>
          <w:szCs w:val="26"/>
        </w:rPr>
        <w:pPrChange w:id="3781" w:author="admin" w:date="2025-05-20T22:56: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82" w:author="admin" w:date="2025-05-20T22:55:00Z">
        <w:r w:rsidRPr="00DF1D8F">
          <w:rPr>
            <w:rFonts w:ascii="Times New Roman" w:eastAsia="Times New Roman" w:hAnsi="Times New Roman"/>
            <w:sz w:val="26"/>
            <w:szCs w:val="26"/>
            <w:rPrChange w:id="3783" w:author="admin" w:date="2025-05-20T22:56:00Z">
              <w:rPr/>
            </w:rPrChange>
          </w:rPr>
          <w:t>Enforce data security using encryption and access control while ensuring compliance with platform policies.</w:t>
        </w:r>
      </w:ins>
    </w:p>
    <w:p w14:paraId="38BCFB92" w14:textId="2AB1C0F6" w:rsidR="00DF1D8F" w:rsidRPr="00DF1D8F" w:rsidRDefault="00DF1D8F">
      <w:pPr>
        <w:pStyle w:val="ListParagraph"/>
        <w:widowControl w:val="0"/>
        <w:numPr>
          <w:ilvl w:val="1"/>
          <w:numId w:val="102"/>
        </w:numPr>
        <w:autoSpaceDE w:val="0"/>
        <w:autoSpaceDN w:val="0"/>
        <w:spacing w:after="0" w:line="480" w:lineRule="auto"/>
        <w:ind w:right="116"/>
        <w:jc w:val="both"/>
        <w:rPr>
          <w:ins w:id="3784" w:author="admin" w:date="2025-05-20T22:35:00Z"/>
          <w:rFonts w:ascii="Times New Roman" w:eastAsia="Times New Roman" w:hAnsi="Times New Roman"/>
          <w:sz w:val="26"/>
          <w:szCs w:val="26"/>
          <w:rPrChange w:id="3785" w:author="admin" w:date="2025-05-20T22:56:00Z">
            <w:rPr>
              <w:ins w:id="3786" w:author="admin" w:date="2025-05-20T22:35:00Z"/>
            </w:rPr>
          </w:rPrChange>
        </w:rPr>
        <w:pPrChange w:id="3787" w:author="admin" w:date="2025-05-20T22:56:00Z">
          <w:pPr>
            <w:widowControl w:val="0"/>
            <w:numPr>
              <w:ilvl w:val="1"/>
              <w:numId w:val="10"/>
            </w:numPr>
            <w:tabs>
              <w:tab w:val="left" w:pos="8460"/>
            </w:tabs>
            <w:autoSpaceDE w:val="0"/>
            <w:autoSpaceDN w:val="0"/>
            <w:spacing w:after="0" w:line="480" w:lineRule="auto"/>
            <w:ind w:left="1440" w:right="116" w:hanging="360"/>
            <w:contextualSpacing/>
            <w:jc w:val="both"/>
          </w:pPr>
        </w:pPrChange>
      </w:pPr>
      <w:ins w:id="3788" w:author="admin" w:date="2025-05-20T22:55:00Z">
        <w:r w:rsidRPr="00DF1D8F">
          <w:rPr>
            <w:rFonts w:ascii="Times New Roman" w:eastAsia="Times New Roman" w:hAnsi="Times New Roman"/>
            <w:sz w:val="26"/>
            <w:szCs w:val="26"/>
            <w:rPrChange w:id="3789" w:author="admin" w:date="2025-05-20T22:56:00Z">
              <w:rPr/>
            </w:rPrChange>
          </w:rPr>
          <w:t>Manage disputes, refund requests, and policy violations to maintain platform trust and reliability.</w:t>
        </w:r>
      </w:ins>
    </w:p>
    <w:p w14:paraId="2DDA8E2A" w14:textId="5ABF6519" w:rsidR="00077DA2" w:rsidRPr="00DF1D8F" w:rsidDel="00502AF1" w:rsidRDefault="00077DA2">
      <w:pPr>
        <w:pStyle w:val="ListParagraph"/>
        <w:numPr>
          <w:ilvl w:val="0"/>
          <w:numId w:val="102"/>
        </w:numPr>
        <w:spacing w:line="480" w:lineRule="auto"/>
        <w:jc w:val="both"/>
        <w:rPr>
          <w:del w:id="3790" w:author="admin" w:date="2025-05-20T22:34:00Z"/>
          <w:rFonts w:ascii="Times New Roman" w:eastAsia="Times New Roman" w:hAnsi="Times New Roman"/>
          <w:sz w:val="26"/>
          <w:szCs w:val="26"/>
          <w:rPrChange w:id="3791" w:author="admin" w:date="2025-05-20T22:57:00Z">
            <w:rPr>
              <w:del w:id="3792" w:author="admin" w:date="2025-05-20T22:34:00Z"/>
            </w:rPr>
          </w:rPrChange>
        </w:rPr>
        <w:pPrChange w:id="3793" w:author="admin" w:date="2025-05-20T22:57:00Z">
          <w:pPr>
            <w:widowControl w:val="0"/>
            <w:numPr>
              <w:numId w:val="9"/>
            </w:numPr>
            <w:tabs>
              <w:tab w:val="left" w:pos="8460"/>
            </w:tabs>
            <w:autoSpaceDE w:val="0"/>
            <w:autoSpaceDN w:val="0"/>
            <w:spacing w:after="0" w:line="480" w:lineRule="auto"/>
            <w:ind w:left="720" w:right="116" w:hanging="360"/>
            <w:contextualSpacing/>
            <w:jc w:val="both"/>
          </w:pPr>
        </w:pPrChange>
      </w:pPr>
      <w:del w:id="3794" w:author="admin" w:date="2025-05-20T22:34:00Z">
        <w:r w:rsidRPr="00DF1D8F" w:rsidDel="00502AF1">
          <w:rPr>
            <w:rFonts w:ascii="Times New Roman" w:eastAsia="Times New Roman" w:hAnsi="Times New Roman"/>
            <w:sz w:val="26"/>
            <w:szCs w:val="26"/>
            <w:rPrChange w:id="3795" w:author="admin" w:date="2025-05-20T22:57:00Z">
              <w:rPr/>
            </w:rPrChange>
          </w:rPr>
          <w:delText>The User Module ensures safe authentication and role-based access to the system:</w:delText>
        </w:r>
      </w:del>
    </w:p>
    <w:p w14:paraId="348CBE65" w14:textId="152E1AF3" w:rsidR="00077DA2" w:rsidRPr="00DF1D8F" w:rsidDel="00502AF1" w:rsidRDefault="00077DA2">
      <w:pPr>
        <w:pStyle w:val="ListParagraph"/>
        <w:numPr>
          <w:ilvl w:val="0"/>
          <w:numId w:val="102"/>
        </w:numPr>
        <w:spacing w:line="480" w:lineRule="auto"/>
        <w:jc w:val="both"/>
        <w:rPr>
          <w:del w:id="3796" w:author="admin" w:date="2025-05-20T22:34:00Z"/>
          <w:rFonts w:ascii="Times New Roman" w:hAnsi="Times New Roman"/>
          <w:sz w:val="26"/>
          <w:szCs w:val="26"/>
          <w:rPrChange w:id="3797" w:author="admin" w:date="2025-05-20T22:57:00Z">
            <w:rPr>
              <w:del w:id="3798" w:author="admin" w:date="2025-05-20T22:34:00Z"/>
            </w:rPr>
          </w:rPrChange>
        </w:rPr>
        <w:pPrChange w:id="3799" w:author="admin" w:date="2025-05-20T22:57:00Z">
          <w:pPr>
            <w:widowControl w:val="0"/>
            <w:numPr>
              <w:ilvl w:val="1"/>
              <w:numId w:val="10"/>
            </w:numPr>
            <w:tabs>
              <w:tab w:val="left" w:pos="8460"/>
            </w:tabs>
            <w:autoSpaceDE w:val="0"/>
            <w:autoSpaceDN w:val="0"/>
            <w:spacing w:after="0" w:line="480" w:lineRule="auto"/>
            <w:ind w:left="1440" w:right="116" w:hanging="360"/>
            <w:contextualSpacing/>
            <w:jc w:val="both"/>
          </w:pPr>
        </w:pPrChange>
      </w:pPr>
      <w:del w:id="3800" w:author="admin" w:date="2025-05-20T22:34:00Z">
        <w:r w:rsidRPr="00DF1D8F" w:rsidDel="00502AF1">
          <w:rPr>
            <w:rFonts w:ascii="Times New Roman" w:hAnsi="Times New Roman"/>
            <w:sz w:val="26"/>
            <w:szCs w:val="26"/>
            <w:rPrChange w:id="3801" w:author="admin" w:date="2025-05-20T22:57:00Z">
              <w:rPr/>
            </w:rPrChange>
          </w:rPr>
          <w:delText>As a Client (Student/Worker/ Organization)</w:delText>
        </w:r>
      </w:del>
    </w:p>
    <w:p w14:paraId="1670FA11" w14:textId="24CCA0B0" w:rsidR="00077DA2" w:rsidRPr="00DF1D8F" w:rsidDel="00502AF1" w:rsidRDefault="00077DA2">
      <w:pPr>
        <w:pStyle w:val="ListParagraph"/>
        <w:numPr>
          <w:ilvl w:val="0"/>
          <w:numId w:val="102"/>
        </w:numPr>
        <w:spacing w:line="480" w:lineRule="auto"/>
        <w:jc w:val="both"/>
        <w:rPr>
          <w:del w:id="3802" w:author="admin" w:date="2025-05-20T22:34:00Z"/>
          <w:rFonts w:ascii="Times New Roman" w:hAnsi="Times New Roman"/>
          <w:sz w:val="26"/>
          <w:szCs w:val="26"/>
          <w:rPrChange w:id="3803" w:author="admin" w:date="2025-05-20T22:57:00Z">
            <w:rPr>
              <w:del w:id="3804" w:author="admin" w:date="2025-05-20T22:34:00Z"/>
            </w:rPr>
          </w:rPrChange>
        </w:rPr>
        <w:pPrChange w:id="3805"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806" w:author="admin" w:date="2025-05-20T22:34:00Z">
        <w:r w:rsidRPr="00DF1D8F" w:rsidDel="00502AF1">
          <w:rPr>
            <w:rFonts w:ascii="Times New Roman" w:hAnsi="Times New Roman"/>
            <w:sz w:val="26"/>
            <w:szCs w:val="26"/>
            <w:rPrChange w:id="3807" w:author="admin" w:date="2025-05-20T22:57:00Z">
              <w:rPr/>
            </w:rPrChange>
          </w:rPr>
          <w:delText>Search and booking.</w:delText>
        </w:r>
      </w:del>
    </w:p>
    <w:p w14:paraId="07361BB2" w14:textId="4FECA032" w:rsidR="00077DA2" w:rsidRPr="00DF1D8F" w:rsidDel="00502AF1" w:rsidRDefault="00077DA2">
      <w:pPr>
        <w:pStyle w:val="ListParagraph"/>
        <w:numPr>
          <w:ilvl w:val="0"/>
          <w:numId w:val="102"/>
        </w:numPr>
        <w:spacing w:line="480" w:lineRule="auto"/>
        <w:jc w:val="both"/>
        <w:rPr>
          <w:del w:id="3808" w:author="admin" w:date="2025-05-20T22:34:00Z"/>
          <w:rFonts w:ascii="Times New Roman" w:hAnsi="Times New Roman"/>
          <w:sz w:val="26"/>
          <w:szCs w:val="26"/>
          <w:rPrChange w:id="3809" w:author="admin" w:date="2025-05-20T22:57:00Z">
            <w:rPr>
              <w:del w:id="3810" w:author="admin" w:date="2025-05-20T22:34:00Z"/>
            </w:rPr>
          </w:rPrChange>
        </w:rPr>
        <w:pPrChange w:id="3811"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12" w:author="admin" w:date="2025-05-20T22:34:00Z">
        <w:r w:rsidRPr="00DF1D8F" w:rsidDel="00502AF1">
          <w:rPr>
            <w:rFonts w:ascii="Times New Roman" w:hAnsi="Times New Roman"/>
            <w:sz w:val="26"/>
            <w:szCs w:val="26"/>
            <w:rPrChange w:id="3813" w:author="admin" w:date="2025-05-20T22:57:00Z">
              <w:rPr/>
            </w:rPrChange>
          </w:rPr>
          <w:delText xml:space="preserve">   Browse and filter spaces based on location, amenities, availability, and pricing.</w:delText>
        </w:r>
      </w:del>
    </w:p>
    <w:p w14:paraId="41D13403" w14:textId="48C3D789" w:rsidR="00077DA2" w:rsidRPr="00DF1D8F" w:rsidDel="00502AF1" w:rsidRDefault="00077DA2">
      <w:pPr>
        <w:pStyle w:val="ListParagraph"/>
        <w:numPr>
          <w:ilvl w:val="0"/>
          <w:numId w:val="102"/>
        </w:numPr>
        <w:spacing w:line="480" w:lineRule="auto"/>
        <w:jc w:val="both"/>
        <w:rPr>
          <w:del w:id="3814" w:author="admin" w:date="2025-05-20T22:34:00Z"/>
          <w:rFonts w:ascii="Times New Roman" w:hAnsi="Times New Roman"/>
          <w:sz w:val="26"/>
          <w:szCs w:val="26"/>
          <w:rPrChange w:id="3815" w:author="admin" w:date="2025-05-20T22:57:00Z">
            <w:rPr>
              <w:del w:id="3816" w:author="admin" w:date="2025-05-20T22:34:00Z"/>
            </w:rPr>
          </w:rPrChange>
        </w:rPr>
        <w:pPrChange w:id="3817"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18" w:author="admin" w:date="2025-05-20T22:34:00Z">
        <w:r w:rsidRPr="00DF1D8F" w:rsidDel="00502AF1">
          <w:rPr>
            <w:rFonts w:ascii="Times New Roman" w:hAnsi="Times New Roman"/>
            <w:sz w:val="26"/>
            <w:szCs w:val="26"/>
            <w:rPrChange w:id="3819" w:author="admin" w:date="2025-05-20T22:57:00Z">
              <w:rPr/>
            </w:rPrChange>
          </w:rPr>
          <w:delText xml:space="preserve">   View workspace details, images, and reviews before booking.</w:delText>
        </w:r>
      </w:del>
    </w:p>
    <w:p w14:paraId="11C52159" w14:textId="0DEB0763" w:rsidR="00077DA2" w:rsidRPr="00DF1D8F" w:rsidDel="00502AF1" w:rsidRDefault="00077DA2">
      <w:pPr>
        <w:pStyle w:val="ListParagraph"/>
        <w:numPr>
          <w:ilvl w:val="0"/>
          <w:numId w:val="102"/>
        </w:numPr>
        <w:spacing w:line="480" w:lineRule="auto"/>
        <w:jc w:val="both"/>
        <w:rPr>
          <w:del w:id="3820" w:author="admin" w:date="2025-05-20T22:34:00Z"/>
          <w:rFonts w:ascii="Times New Roman" w:hAnsi="Times New Roman"/>
          <w:sz w:val="26"/>
          <w:szCs w:val="26"/>
          <w:rPrChange w:id="3821" w:author="admin" w:date="2025-05-20T22:57:00Z">
            <w:rPr>
              <w:del w:id="3822" w:author="admin" w:date="2025-05-20T22:34:00Z"/>
            </w:rPr>
          </w:rPrChange>
        </w:rPr>
        <w:pPrChange w:id="3823"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24" w:author="admin" w:date="2025-05-20T22:34:00Z">
        <w:r w:rsidRPr="00DF1D8F" w:rsidDel="00502AF1">
          <w:rPr>
            <w:rFonts w:ascii="Times New Roman" w:hAnsi="Times New Roman"/>
            <w:sz w:val="26"/>
            <w:szCs w:val="26"/>
            <w:rPrChange w:id="3825" w:author="admin" w:date="2025-05-20T22:57:00Z">
              <w:rPr/>
            </w:rPrChange>
          </w:rPr>
          <w:delText xml:space="preserve">   Get AI-driven workspace</w:delText>
        </w:r>
      </w:del>
      <w:ins w:id="3826" w:author="Antoneth Macaisa" w:date="2025-05-19T17:19:00Z">
        <w:del w:id="3827" w:author="admin" w:date="2025-05-20T22:34:00Z">
          <w:r w:rsidR="00B8675B" w:rsidRPr="00DF1D8F" w:rsidDel="00502AF1">
            <w:rPr>
              <w:rFonts w:ascii="Times New Roman" w:hAnsi="Times New Roman"/>
              <w:sz w:val="26"/>
              <w:szCs w:val="26"/>
              <w:rPrChange w:id="3828" w:author="admin" w:date="2025-05-20T22:57:00Z">
                <w:rPr/>
              </w:rPrChange>
            </w:rPr>
            <w:delText xml:space="preserve"> </w:delText>
          </w:r>
        </w:del>
      </w:ins>
      <w:del w:id="3829" w:author="admin" w:date="2025-05-20T22:34:00Z">
        <w:r w:rsidRPr="00DF1D8F" w:rsidDel="00502AF1">
          <w:rPr>
            <w:rFonts w:ascii="Times New Roman" w:hAnsi="Times New Roman"/>
            <w:sz w:val="26"/>
            <w:szCs w:val="26"/>
            <w:rPrChange w:id="3830" w:author="admin" w:date="2025-05-20T22:57:00Z">
              <w:rPr/>
            </w:rPrChange>
          </w:rPr>
          <w:delText xml:space="preserve"> recommendations based on past bookings and preferences.</w:delText>
        </w:r>
      </w:del>
    </w:p>
    <w:p w14:paraId="529D0708" w14:textId="413A3197" w:rsidR="00077DA2" w:rsidRPr="00DF1D8F" w:rsidDel="00502AF1" w:rsidRDefault="00077DA2">
      <w:pPr>
        <w:pStyle w:val="ListParagraph"/>
        <w:numPr>
          <w:ilvl w:val="0"/>
          <w:numId w:val="102"/>
        </w:numPr>
        <w:spacing w:line="480" w:lineRule="auto"/>
        <w:jc w:val="both"/>
        <w:rPr>
          <w:del w:id="3831" w:author="admin" w:date="2025-05-20T22:34:00Z"/>
          <w:rFonts w:ascii="Times New Roman" w:hAnsi="Times New Roman"/>
          <w:sz w:val="26"/>
          <w:szCs w:val="26"/>
          <w:rPrChange w:id="3832" w:author="admin" w:date="2025-05-20T22:57:00Z">
            <w:rPr>
              <w:del w:id="3833" w:author="admin" w:date="2025-05-20T22:34:00Z"/>
            </w:rPr>
          </w:rPrChange>
        </w:rPr>
        <w:pPrChange w:id="3834"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35" w:author="admin" w:date="2025-05-20T22:34:00Z">
        <w:r w:rsidRPr="00DF1D8F" w:rsidDel="00502AF1">
          <w:rPr>
            <w:rFonts w:ascii="Times New Roman" w:hAnsi="Times New Roman"/>
            <w:sz w:val="26"/>
            <w:szCs w:val="26"/>
            <w:rPrChange w:id="3836" w:author="admin" w:date="2025-05-20T22:57:00Z">
              <w:rPr/>
            </w:rPrChange>
          </w:rPr>
          <w:lastRenderedPageBreak/>
          <w:delText xml:space="preserve">   Enable users to store favorite venues, set preferences, and receive updates about deals and new listings.</w:delText>
        </w:r>
      </w:del>
    </w:p>
    <w:p w14:paraId="6D23A47B" w14:textId="708D4BE3" w:rsidR="00077DA2" w:rsidRPr="00DF1D8F" w:rsidDel="00502AF1" w:rsidRDefault="00077DA2">
      <w:pPr>
        <w:pStyle w:val="ListParagraph"/>
        <w:numPr>
          <w:ilvl w:val="0"/>
          <w:numId w:val="102"/>
        </w:numPr>
        <w:spacing w:line="480" w:lineRule="auto"/>
        <w:jc w:val="both"/>
        <w:rPr>
          <w:del w:id="3837" w:author="admin" w:date="2025-05-20T22:34:00Z"/>
          <w:rFonts w:ascii="Times New Roman" w:hAnsi="Times New Roman"/>
          <w:sz w:val="26"/>
          <w:szCs w:val="26"/>
          <w:rPrChange w:id="3838" w:author="admin" w:date="2025-05-20T22:57:00Z">
            <w:rPr>
              <w:del w:id="3839" w:author="admin" w:date="2025-05-20T22:34:00Z"/>
            </w:rPr>
          </w:rPrChange>
        </w:rPr>
        <w:pPrChange w:id="3840"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841" w:author="admin" w:date="2025-05-20T22:34:00Z">
        <w:r w:rsidRPr="00DF1D8F" w:rsidDel="00502AF1">
          <w:rPr>
            <w:rFonts w:ascii="Times New Roman" w:hAnsi="Times New Roman"/>
            <w:sz w:val="26"/>
            <w:szCs w:val="26"/>
            <w:rPrChange w:id="3842" w:author="admin" w:date="2025-05-20T22:57:00Z">
              <w:rPr/>
            </w:rPrChange>
          </w:rPr>
          <w:delText>Automated Scheduling &amp; Smart Access</w:delText>
        </w:r>
      </w:del>
    </w:p>
    <w:p w14:paraId="0B69F614" w14:textId="19E56BA9" w:rsidR="00077DA2" w:rsidRPr="00DF1D8F" w:rsidDel="00502AF1" w:rsidRDefault="00077DA2">
      <w:pPr>
        <w:pStyle w:val="ListParagraph"/>
        <w:numPr>
          <w:ilvl w:val="0"/>
          <w:numId w:val="102"/>
        </w:numPr>
        <w:spacing w:line="480" w:lineRule="auto"/>
        <w:jc w:val="both"/>
        <w:rPr>
          <w:del w:id="3843" w:author="admin" w:date="2025-05-20T22:34:00Z"/>
          <w:rFonts w:ascii="Times New Roman" w:hAnsi="Times New Roman"/>
          <w:sz w:val="26"/>
          <w:szCs w:val="26"/>
          <w:rPrChange w:id="3844" w:author="admin" w:date="2025-05-20T22:57:00Z">
            <w:rPr>
              <w:del w:id="3845" w:author="admin" w:date="2025-05-20T22:34:00Z"/>
            </w:rPr>
          </w:rPrChange>
        </w:rPr>
        <w:pPrChange w:id="3846"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47" w:author="admin" w:date="2025-05-20T22:34:00Z">
        <w:r w:rsidRPr="00DF1D8F" w:rsidDel="00502AF1">
          <w:rPr>
            <w:rFonts w:ascii="Times New Roman" w:hAnsi="Times New Roman"/>
            <w:sz w:val="26"/>
            <w:szCs w:val="26"/>
            <w:rPrChange w:id="3848" w:author="admin" w:date="2025-05-20T22:57:00Z">
              <w:rPr/>
            </w:rPrChange>
          </w:rPr>
          <w:delText xml:space="preserve">   Book spaces instantly with real-time calendar sync to prevent double bookings.</w:delText>
        </w:r>
      </w:del>
    </w:p>
    <w:p w14:paraId="7B120640" w14:textId="0C822DE3" w:rsidR="00077DA2" w:rsidRPr="00DF1D8F" w:rsidDel="00502AF1" w:rsidRDefault="00077DA2">
      <w:pPr>
        <w:pStyle w:val="ListParagraph"/>
        <w:numPr>
          <w:ilvl w:val="0"/>
          <w:numId w:val="102"/>
        </w:numPr>
        <w:spacing w:line="480" w:lineRule="auto"/>
        <w:jc w:val="both"/>
        <w:rPr>
          <w:del w:id="3849" w:author="admin" w:date="2025-05-20T22:34:00Z"/>
          <w:rFonts w:ascii="Times New Roman" w:hAnsi="Times New Roman"/>
          <w:sz w:val="26"/>
          <w:szCs w:val="26"/>
          <w:rPrChange w:id="3850" w:author="admin" w:date="2025-05-20T22:57:00Z">
            <w:rPr>
              <w:del w:id="3851" w:author="admin" w:date="2025-05-20T22:34:00Z"/>
            </w:rPr>
          </w:rPrChange>
        </w:rPr>
        <w:pPrChange w:id="3852"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53" w:author="admin" w:date="2025-05-20T22:34:00Z">
        <w:r w:rsidRPr="00DF1D8F" w:rsidDel="00502AF1">
          <w:rPr>
            <w:rFonts w:ascii="Times New Roman" w:hAnsi="Times New Roman"/>
            <w:sz w:val="26"/>
            <w:szCs w:val="26"/>
            <w:rPrChange w:id="3854" w:author="admin" w:date="2025-05-20T22:57:00Z">
              <w:rPr/>
            </w:rPrChange>
          </w:rPr>
          <w:delText xml:space="preserve">   Access co-working spaces via QR code or smart keycard authentication.</w:delText>
        </w:r>
      </w:del>
    </w:p>
    <w:p w14:paraId="7D86ACCC" w14:textId="79271343" w:rsidR="00077DA2" w:rsidRPr="00DF1D8F" w:rsidDel="00502AF1" w:rsidRDefault="00077DA2">
      <w:pPr>
        <w:pStyle w:val="ListParagraph"/>
        <w:numPr>
          <w:ilvl w:val="0"/>
          <w:numId w:val="102"/>
        </w:numPr>
        <w:spacing w:line="480" w:lineRule="auto"/>
        <w:jc w:val="both"/>
        <w:rPr>
          <w:del w:id="3855" w:author="admin" w:date="2025-05-20T22:34:00Z"/>
          <w:rFonts w:ascii="Times New Roman" w:hAnsi="Times New Roman"/>
          <w:sz w:val="26"/>
          <w:szCs w:val="26"/>
          <w:rPrChange w:id="3856" w:author="admin" w:date="2025-05-20T22:57:00Z">
            <w:rPr>
              <w:del w:id="3857" w:author="admin" w:date="2025-05-20T22:34:00Z"/>
            </w:rPr>
          </w:rPrChange>
        </w:rPr>
        <w:pPrChange w:id="3858"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859" w:author="admin" w:date="2025-05-20T22:34:00Z">
        <w:r w:rsidRPr="00DF1D8F" w:rsidDel="00502AF1">
          <w:rPr>
            <w:rFonts w:ascii="Times New Roman" w:hAnsi="Times New Roman"/>
            <w:sz w:val="26"/>
            <w:szCs w:val="26"/>
            <w:rPrChange w:id="3860" w:author="admin" w:date="2025-05-20T22:57:00Z">
              <w:rPr/>
            </w:rPrChange>
          </w:rPr>
          <w:delText>Secure Payment and Digital Wallet</w:delText>
        </w:r>
      </w:del>
    </w:p>
    <w:p w14:paraId="32A00F83" w14:textId="21BA82B3" w:rsidR="00077DA2" w:rsidRPr="00DF1D8F" w:rsidDel="00502AF1" w:rsidRDefault="00077DA2">
      <w:pPr>
        <w:pStyle w:val="ListParagraph"/>
        <w:numPr>
          <w:ilvl w:val="0"/>
          <w:numId w:val="102"/>
        </w:numPr>
        <w:spacing w:line="480" w:lineRule="auto"/>
        <w:jc w:val="both"/>
        <w:rPr>
          <w:del w:id="3861" w:author="admin" w:date="2025-05-20T22:34:00Z"/>
          <w:rFonts w:ascii="Times New Roman" w:hAnsi="Times New Roman"/>
          <w:sz w:val="26"/>
          <w:szCs w:val="26"/>
          <w:rPrChange w:id="3862" w:author="admin" w:date="2025-05-20T22:57:00Z">
            <w:rPr>
              <w:del w:id="3863" w:author="admin" w:date="2025-05-20T22:34:00Z"/>
            </w:rPr>
          </w:rPrChange>
        </w:rPr>
        <w:pPrChange w:id="3864"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65" w:author="admin" w:date="2025-05-20T22:34:00Z">
        <w:r w:rsidRPr="00DF1D8F" w:rsidDel="00502AF1">
          <w:rPr>
            <w:rFonts w:ascii="Times New Roman" w:hAnsi="Times New Roman"/>
            <w:sz w:val="26"/>
            <w:szCs w:val="26"/>
            <w:rPrChange w:id="3866" w:author="admin" w:date="2025-05-20T22:57:00Z">
              <w:rPr/>
            </w:rPrChange>
          </w:rPr>
          <w:delText xml:space="preserve">   Pay using credit/debit cards, mobile wallets (PayPal, GCash), or</w:delText>
        </w:r>
      </w:del>
      <w:ins w:id="3867" w:author="Antoneth Macaisa" w:date="2025-05-19T14:14:00Z">
        <w:del w:id="3868" w:author="admin" w:date="2025-05-20T22:34:00Z">
          <w:r w:rsidR="00C84A91" w:rsidRPr="00DF1D8F" w:rsidDel="00502AF1">
            <w:rPr>
              <w:rFonts w:ascii="Times New Roman" w:hAnsi="Times New Roman"/>
              <w:sz w:val="26"/>
              <w:szCs w:val="26"/>
              <w:rPrChange w:id="3869" w:author="admin" w:date="2025-05-20T22:57:00Z">
                <w:rPr/>
              </w:rPrChange>
            </w:rPr>
            <w:delText xml:space="preserve"> PayMongo</w:delText>
          </w:r>
        </w:del>
      </w:ins>
      <w:del w:id="3870" w:author="admin" w:date="2025-05-20T22:34:00Z">
        <w:r w:rsidRPr="00DF1D8F" w:rsidDel="00502AF1">
          <w:rPr>
            <w:rFonts w:ascii="Times New Roman" w:hAnsi="Times New Roman"/>
            <w:sz w:val="26"/>
            <w:szCs w:val="26"/>
            <w:rPrChange w:id="3871" w:author="admin" w:date="2025-05-20T22:57:00Z">
              <w:rPr/>
            </w:rPrChange>
          </w:rPr>
          <w:delText xml:space="preserve"> cryptocurrencies.</w:delText>
        </w:r>
      </w:del>
    </w:p>
    <w:p w14:paraId="417FE2BE" w14:textId="049B6614" w:rsidR="00077DA2" w:rsidRPr="00DF1D8F" w:rsidDel="00502AF1" w:rsidRDefault="00077DA2">
      <w:pPr>
        <w:pStyle w:val="ListParagraph"/>
        <w:numPr>
          <w:ilvl w:val="0"/>
          <w:numId w:val="102"/>
        </w:numPr>
        <w:spacing w:line="480" w:lineRule="auto"/>
        <w:jc w:val="both"/>
        <w:rPr>
          <w:del w:id="3872" w:author="admin" w:date="2025-05-20T22:34:00Z"/>
          <w:rFonts w:ascii="Times New Roman" w:hAnsi="Times New Roman"/>
          <w:sz w:val="26"/>
          <w:szCs w:val="26"/>
          <w:rPrChange w:id="3873" w:author="admin" w:date="2025-05-20T22:57:00Z">
            <w:rPr>
              <w:del w:id="3874" w:author="admin" w:date="2025-05-20T22:34:00Z"/>
            </w:rPr>
          </w:rPrChange>
        </w:rPr>
        <w:pPrChange w:id="3875"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76" w:author="admin" w:date="2025-05-20T22:34:00Z">
        <w:r w:rsidRPr="00DF1D8F" w:rsidDel="00502AF1">
          <w:rPr>
            <w:rFonts w:ascii="Times New Roman" w:hAnsi="Times New Roman"/>
            <w:sz w:val="26"/>
            <w:szCs w:val="26"/>
            <w:rPrChange w:id="3877" w:author="admin" w:date="2025-05-20T22:57:00Z">
              <w:rPr/>
            </w:rPrChange>
          </w:rPr>
          <w:delText xml:space="preserve">   Use escrow protection to ensure equitable payments between tenants and space suppliers.</w:delText>
        </w:r>
      </w:del>
    </w:p>
    <w:p w14:paraId="622A57CE" w14:textId="682C88A1" w:rsidR="00077DA2" w:rsidRPr="00DF1D8F" w:rsidDel="00502AF1" w:rsidRDefault="00077DA2">
      <w:pPr>
        <w:pStyle w:val="ListParagraph"/>
        <w:numPr>
          <w:ilvl w:val="0"/>
          <w:numId w:val="102"/>
        </w:numPr>
        <w:spacing w:line="480" w:lineRule="auto"/>
        <w:jc w:val="both"/>
        <w:rPr>
          <w:del w:id="3878" w:author="admin" w:date="2025-05-20T22:34:00Z"/>
          <w:rFonts w:ascii="Times New Roman" w:hAnsi="Times New Roman"/>
          <w:sz w:val="26"/>
          <w:szCs w:val="26"/>
          <w:rPrChange w:id="3879" w:author="admin" w:date="2025-05-20T22:57:00Z">
            <w:rPr>
              <w:del w:id="3880" w:author="admin" w:date="2025-05-20T22:34:00Z"/>
            </w:rPr>
          </w:rPrChange>
        </w:rPr>
        <w:pPrChange w:id="3881"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82" w:author="admin" w:date="2025-05-20T22:34:00Z">
        <w:r w:rsidRPr="00DF1D8F" w:rsidDel="00502AF1">
          <w:rPr>
            <w:rFonts w:ascii="Times New Roman" w:hAnsi="Times New Roman"/>
            <w:sz w:val="26"/>
            <w:szCs w:val="26"/>
            <w:rPrChange w:id="3883" w:author="admin" w:date="2025-05-20T22:57:00Z">
              <w:rPr/>
            </w:rPrChange>
          </w:rPr>
          <w:delText xml:space="preserve">   Get automated payment confirmations and receipts.</w:delText>
        </w:r>
      </w:del>
    </w:p>
    <w:p w14:paraId="0D77704D" w14:textId="0F8281F3" w:rsidR="00077DA2" w:rsidRPr="00DF1D8F" w:rsidDel="00502AF1" w:rsidRDefault="00077DA2">
      <w:pPr>
        <w:pStyle w:val="ListParagraph"/>
        <w:numPr>
          <w:ilvl w:val="0"/>
          <w:numId w:val="102"/>
        </w:numPr>
        <w:spacing w:line="480" w:lineRule="auto"/>
        <w:jc w:val="both"/>
        <w:rPr>
          <w:del w:id="3884" w:author="admin" w:date="2025-05-20T22:34:00Z"/>
          <w:rFonts w:ascii="Times New Roman" w:hAnsi="Times New Roman"/>
          <w:sz w:val="26"/>
          <w:szCs w:val="26"/>
          <w:rPrChange w:id="3885" w:author="admin" w:date="2025-05-20T22:57:00Z">
            <w:rPr>
              <w:del w:id="3886" w:author="admin" w:date="2025-05-20T22:34:00Z"/>
            </w:rPr>
          </w:rPrChange>
        </w:rPr>
        <w:pPrChange w:id="3887"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888" w:author="admin" w:date="2025-05-20T22:34:00Z">
        <w:r w:rsidRPr="00DF1D8F" w:rsidDel="00502AF1">
          <w:rPr>
            <w:rFonts w:ascii="Times New Roman" w:hAnsi="Times New Roman"/>
            <w:sz w:val="26"/>
            <w:szCs w:val="26"/>
            <w:rPrChange w:id="3889" w:author="admin" w:date="2025-05-20T22:57:00Z">
              <w:rPr/>
            </w:rPrChange>
          </w:rPr>
          <w:delText>Integrated Communication and Workspace Management</w:delText>
        </w:r>
      </w:del>
    </w:p>
    <w:p w14:paraId="3A1BF41E" w14:textId="7AF0F75C" w:rsidR="00077DA2" w:rsidRPr="00DF1D8F" w:rsidDel="00502AF1" w:rsidRDefault="00077DA2">
      <w:pPr>
        <w:pStyle w:val="ListParagraph"/>
        <w:numPr>
          <w:ilvl w:val="0"/>
          <w:numId w:val="102"/>
        </w:numPr>
        <w:spacing w:line="480" w:lineRule="auto"/>
        <w:jc w:val="both"/>
        <w:rPr>
          <w:del w:id="3890" w:author="admin" w:date="2025-05-20T22:34:00Z"/>
          <w:rFonts w:ascii="Times New Roman" w:hAnsi="Times New Roman"/>
          <w:sz w:val="26"/>
          <w:szCs w:val="26"/>
          <w:rPrChange w:id="3891" w:author="admin" w:date="2025-05-20T22:57:00Z">
            <w:rPr>
              <w:del w:id="3892" w:author="admin" w:date="2025-05-20T22:34:00Z"/>
            </w:rPr>
          </w:rPrChange>
        </w:rPr>
        <w:pPrChange w:id="3893"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894" w:author="admin" w:date="2025-05-20T22:34:00Z">
        <w:r w:rsidRPr="00DF1D8F" w:rsidDel="00502AF1">
          <w:rPr>
            <w:rFonts w:ascii="Times New Roman" w:hAnsi="Times New Roman"/>
            <w:sz w:val="26"/>
            <w:szCs w:val="26"/>
            <w:rPrChange w:id="3895" w:author="admin" w:date="2025-05-20T22:57:00Z">
              <w:rPr/>
            </w:rPrChange>
          </w:rPr>
          <w:delText xml:space="preserve">   Use in-app chat to connect with</w:delText>
        </w:r>
      </w:del>
      <w:ins w:id="3896" w:author="Antoneth Macaisa" w:date="2025-05-08T09:44:00Z">
        <w:del w:id="3897" w:author="admin" w:date="2025-05-20T22:34:00Z">
          <w:r w:rsidR="00D24EF9" w:rsidRPr="00DF1D8F" w:rsidDel="00502AF1">
            <w:rPr>
              <w:rFonts w:ascii="Times New Roman" w:hAnsi="Times New Roman"/>
              <w:sz w:val="26"/>
              <w:szCs w:val="26"/>
              <w:rPrChange w:id="3898" w:author="admin" w:date="2025-05-20T22:57:00Z">
                <w:rPr/>
              </w:rPrChange>
            </w:rPr>
            <w:delText xml:space="preserve"> </w:delText>
          </w:r>
        </w:del>
      </w:ins>
      <w:del w:id="3899" w:author="admin" w:date="2025-05-20T22:34:00Z">
        <w:r w:rsidRPr="00DF1D8F" w:rsidDel="00502AF1">
          <w:rPr>
            <w:rFonts w:ascii="Times New Roman" w:hAnsi="Times New Roman"/>
            <w:sz w:val="26"/>
            <w:szCs w:val="26"/>
            <w:rPrChange w:id="3900" w:author="admin" w:date="2025-05-20T22:57:00Z">
              <w:rPr/>
            </w:rPrChange>
          </w:rPr>
          <w:delText xml:space="preserve"> workspace providers.</w:delText>
        </w:r>
      </w:del>
    </w:p>
    <w:p w14:paraId="5D70FAF0" w14:textId="2417AD47" w:rsidR="00077DA2" w:rsidRPr="00DF1D8F" w:rsidDel="00502AF1" w:rsidRDefault="00077DA2">
      <w:pPr>
        <w:pStyle w:val="ListParagraph"/>
        <w:numPr>
          <w:ilvl w:val="0"/>
          <w:numId w:val="102"/>
        </w:numPr>
        <w:spacing w:line="480" w:lineRule="auto"/>
        <w:jc w:val="both"/>
        <w:rPr>
          <w:del w:id="3901" w:author="admin" w:date="2025-05-20T22:34:00Z"/>
          <w:rFonts w:ascii="Times New Roman" w:hAnsi="Times New Roman"/>
          <w:sz w:val="26"/>
          <w:szCs w:val="26"/>
          <w:rPrChange w:id="3902" w:author="admin" w:date="2025-05-20T22:57:00Z">
            <w:rPr>
              <w:del w:id="3903" w:author="admin" w:date="2025-05-20T22:34:00Z"/>
            </w:rPr>
          </w:rPrChange>
        </w:rPr>
        <w:pPrChange w:id="3904"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05" w:author="admin" w:date="2025-05-20T22:34:00Z">
        <w:r w:rsidRPr="00DF1D8F" w:rsidDel="00502AF1">
          <w:rPr>
            <w:rFonts w:ascii="Times New Roman" w:hAnsi="Times New Roman"/>
            <w:sz w:val="26"/>
            <w:szCs w:val="26"/>
            <w:rPrChange w:id="3906" w:author="admin" w:date="2025-05-20T22:57:00Z">
              <w:rPr/>
            </w:rPrChange>
          </w:rPr>
          <w:delText xml:space="preserve">   Get real-time notifications about forthcoming bookings, promotions, and workplace updates.</w:delText>
        </w:r>
      </w:del>
    </w:p>
    <w:p w14:paraId="5257B36F" w14:textId="4D469603" w:rsidR="00077DA2" w:rsidRPr="00DF1D8F" w:rsidDel="00502AF1" w:rsidRDefault="00077DA2">
      <w:pPr>
        <w:pStyle w:val="ListParagraph"/>
        <w:numPr>
          <w:ilvl w:val="0"/>
          <w:numId w:val="102"/>
        </w:numPr>
        <w:spacing w:line="480" w:lineRule="auto"/>
        <w:jc w:val="both"/>
        <w:rPr>
          <w:del w:id="3907" w:author="admin" w:date="2025-05-20T22:34:00Z"/>
          <w:rFonts w:ascii="Times New Roman" w:hAnsi="Times New Roman"/>
          <w:sz w:val="26"/>
          <w:szCs w:val="26"/>
          <w:rPrChange w:id="3908" w:author="admin" w:date="2025-05-20T22:57:00Z">
            <w:rPr>
              <w:del w:id="3909" w:author="admin" w:date="2025-05-20T22:34:00Z"/>
            </w:rPr>
          </w:rPrChange>
        </w:rPr>
        <w:pPrChange w:id="3910"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11" w:author="admin" w:date="2025-05-20T22:34:00Z">
        <w:r w:rsidRPr="00DF1D8F" w:rsidDel="00502AF1">
          <w:rPr>
            <w:rFonts w:ascii="Times New Roman" w:hAnsi="Times New Roman"/>
            <w:sz w:val="26"/>
            <w:szCs w:val="26"/>
            <w:rPrChange w:id="3912" w:author="admin" w:date="2025-05-20T22:57:00Z">
              <w:rPr/>
            </w:rPrChange>
          </w:rPr>
          <w:delText xml:space="preserve">   Submit reviews and ratings to enhance service quality.</w:delText>
        </w:r>
      </w:del>
    </w:p>
    <w:p w14:paraId="098B98E5" w14:textId="1EACF926" w:rsidR="00077DA2" w:rsidRPr="00DF1D8F" w:rsidDel="00502AF1" w:rsidRDefault="00077DA2">
      <w:pPr>
        <w:pStyle w:val="ListParagraph"/>
        <w:numPr>
          <w:ilvl w:val="0"/>
          <w:numId w:val="102"/>
        </w:numPr>
        <w:spacing w:line="480" w:lineRule="auto"/>
        <w:jc w:val="both"/>
        <w:rPr>
          <w:del w:id="3913" w:author="admin" w:date="2025-05-20T22:34:00Z"/>
          <w:rFonts w:ascii="Times New Roman" w:hAnsi="Times New Roman"/>
          <w:sz w:val="26"/>
          <w:szCs w:val="26"/>
          <w:rPrChange w:id="3914" w:author="admin" w:date="2025-05-20T22:57:00Z">
            <w:rPr>
              <w:del w:id="3915" w:author="admin" w:date="2025-05-20T22:34:00Z"/>
            </w:rPr>
          </w:rPrChange>
        </w:rPr>
        <w:pPrChange w:id="3916"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17" w:author="admin" w:date="2025-05-20T22:34:00Z">
        <w:r w:rsidRPr="00DF1D8F" w:rsidDel="00502AF1">
          <w:rPr>
            <w:rFonts w:ascii="Times New Roman" w:hAnsi="Times New Roman"/>
            <w:sz w:val="26"/>
            <w:szCs w:val="26"/>
            <w:rPrChange w:id="3918" w:author="admin" w:date="2025-05-20T22:57:00Z">
              <w:rPr/>
            </w:rPrChange>
          </w:rPr>
          <w:delText xml:space="preserve">   Allow users to score their initial booking experience and submit comments.</w:delText>
        </w:r>
      </w:del>
    </w:p>
    <w:p w14:paraId="4B754E6D" w14:textId="3DEFBC3E" w:rsidR="00077DA2" w:rsidRPr="00DF1D8F" w:rsidDel="00502AF1" w:rsidRDefault="00077DA2">
      <w:pPr>
        <w:pStyle w:val="ListParagraph"/>
        <w:numPr>
          <w:ilvl w:val="0"/>
          <w:numId w:val="102"/>
        </w:numPr>
        <w:spacing w:line="480" w:lineRule="auto"/>
        <w:jc w:val="both"/>
        <w:rPr>
          <w:del w:id="3919" w:author="admin" w:date="2025-05-20T22:34:00Z"/>
          <w:rFonts w:ascii="Times New Roman" w:hAnsi="Times New Roman"/>
          <w:sz w:val="26"/>
          <w:szCs w:val="26"/>
          <w:rPrChange w:id="3920" w:author="admin" w:date="2025-05-20T22:57:00Z">
            <w:rPr>
              <w:del w:id="3921" w:author="admin" w:date="2025-05-20T22:34:00Z"/>
            </w:rPr>
          </w:rPrChange>
        </w:rPr>
        <w:pPrChange w:id="3922"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23" w:author="admin" w:date="2025-05-20T22:34:00Z">
        <w:r w:rsidRPr="00DF1D8F" w:rsidDel="00502AF1">
          <w:rPr>
            <w:rFonts w:ascii="Times New Roman" w:hAnsi="Times New Roman"/>
            <w:sz w:val="26"/>
            <w:szCs w:val="26"/>
            <w:rPrChange w:id="3924" w:author="admin" w:date="2025-05-20T22:57:00Z">
              <w:rPr/>
            </w:rPrChange>
          </w:rPr>
          <w:delText xml:space="preserve">   Provide customer service and chatbot help with any questions or difficulties.</w:delText>
        </w:r>
      </w:del>
    </w:p>
    <w:p w14:paraId="6E4E7F24" w14:textId="311558B0" w:rsidR="00077DA2" w:rsidRPr="00DF1D8F" w:rsidDel="00502AF1" w:rsidRDefault="00077DA2">
      <w:pPr>
        <w:pStyle w:val="ListParagraph"/>
        <w:numPr>
          <w:ilvl w:val="0"/>
          <w:numId w:val="102"/>
        </w:numPr>
        <w:spacing w:line="480" w:lineRule="auto"/>
        <w:jc w:val="both"/>
        <w:rPr>
          <w:del w:id="3925" w:author="admin" w:date="2025-05-20T22:34:00Z"/>
          <w:rFonts w:ascii="Times New Roman" w:hAnsi="Times New Roman"/>
          <w:sz w:val="26"/>
          <w:szCs w:val="26"/>
          <w:rPrChange w:id="3926" w:author="admin" w:date="2025-05-20T22:57:00Z">
            <w:rPr>
              <w:del w:id="3927" w:author="admin" w:date="2025-05-20T22:34:00Z"/>
            </w:rPr>
          </w:rPrChange>
        </w:rPr>
        <w:pPrChange w:id="3928"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929" w:author="admin" w:date="2025-05-20T22:34:00Z">
        <w:r w:rsidRPr="00DF1D8F" w:rsidDel="00502AF1">
          <w:rPr>
            <w:rFonts w:ascii="Times New Roman" w:hAnsi="Times New Roman"/>
            <w:sz w:val="26"/>
            <w:szCs w:val="26"/>
            <w:rPrChange w:id="3930" w:author="admin" w:date="2025-05-20T22:57:00Z">
              <w:rPr/>
            </w:rPrChange>
          </w:rPr>
          <w:lastRenderedPageBreak/>
          <w:delText>Cancellations and refunds.</w:delText>
        </w:r>
      </w:del>
    </w:p>
    <w:p w14:paraId="54707639" w14:textId="71D51557" w:rsidR="00077DA2" w:rsidRPr="00DF1D8F" w:rsidDel="00502AF1" w:rsidRDefault="00077DA2">
      <w:pPr>
        <w:pStyle w:val="ListParagraph"/>
        <w:numPr>
          <w:ilvl w:val="0"/>
          <w:numId w:val="102"/>
        </w:numPr>
        <w:spacing w:line="480" w:lineRule="auto"/>
        <w:jc w:val="both"/>
        <w:rPr>
          <w:del w:id="3931" w:author="admin" w:date="2025-05-20T22:34:00Z"/>
          <w:rFonts w:ascii="Times New Roman" w:hAnsi="Times New Roman"/>
          <w:sz w:val="26"/>
          <w:szCs w:val="26"/>
          <w:rPrChange w:id="3932" w:author="admin" w:date="2025-05-20T22:57:00Z">
            <w:rPr>
              <w:del w:id="3933" w:author="admin" w:date="2025-05-20T22:34:00Z"/>
            </w:rPr>
          </w:rPrChange>
        </w:rPr>
        <w:pPrChange w:id="3934"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35" w:author="admin" w:date="2025-05-20T22:34:00Z">
        <w:r w:rsidRPr="00DF1D8F" w:rsidDel="00502AF1">
          <w:rPr>
            <w:rFonts w:ascii="Times New Roman" w:hAnsi="Times New Roman"/>
            <w:sz w:val="26"/>
            <w:szCs w:val="26"/>
            <w:rPrChange w:id="3936" w:author="admin" w:date="2025-05-20T22:57:00Z">
              <w:rPr/>
            </w:rPrChange>
          </w:rPr>
          <w:delText xml:space="preserve">   Enhance or cancel bookings according to the platform's cancelation policy.</w:delText>
        </w:r>
      </w:del>
    </w:p>
    <w:p w14:paraId="79744324" w14:textId="2AB4B0BE" w:rsidR="00077DA2" w:rsidRPr="00DF1D8F" w:rsidDel="00502AF1" w:rsidRDefault="00077DA2">
      <w:pPr>
        <w:pStyle w:val="ListParagraph"/>
        <w:numPr>
          <w:ilvl w:val="0"/>
          <w:numId w:val="102"/>
        </w:numPr>
        <w:spacing w:line="480" w:lineRule="auto"/>
        <w:jc w:val="both"/>
        <w:rPr>
          <w:del w:id="3937" w:author="admin" w:date="2025-05-20T22:34:00Z"/>
          <w:rFonts w:ascii="Times New Roman" w:hAnsi="Times New Roman"/>
          <w:sz w:val="26"/>
          <w:szCs w:val="26"/>
          <w:rPrChange w:id="3938" w:author="admin" w:date="2025-05-20T22:57:00Z">
            <w:rPr>
              <w:del w:id="3939" w:author="admin" w:date="2025-05-20T22:34:00Z"/>
            </w:rPr>
          </w:rPrChange>
        </w:rPr>
        <w:pPrChange w:id="3940"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41" w:author="admin" w:date="2025-05-20T22:34:00Z">
        <w:r w:rsidRPr="00DF1D8F" w:rsidDel="00502AF1">
          <w:rPr>
            <w:rFonts w:ascii="Times New Roman" w:hAnsi="Times New Roman"/>
            <w:sz w:val="26"/>
            <w:szCs w:val="26"/>
            <w:rPrChange w:id="3942" w:author="admin" w:date="2025-05-20T22:57:00Z">
              <w:rPr/>
            </w:rPrChange>
          </w:rPr>
          <w:delText xml:space="preserve">   Make a request for refunds depending on qualifying criteria, follow their refund status via the platform, and submit any necessary data or documents for processing.</w:delText>
        </w:r>
      </w:del>
    </w:p>
    <w:p w14:paraId="7C40C57E" w14:textId="2B166381" w:rsidR="00077DA2" w:rsidRPr="00DF1D8F" w:rsidDel="00A23BCC" w:rsidRDefault="00077DA2">
      <w:pPr>
        <w:pStyle w:val="ListParagraph"/>
        <w:numPr>
          <w:ilvl w:val="0"/>
          <w:numId w:val="102"/>
        </w:numPr>
        <w:spacing w:line="480" w:lineRule="auto"/>
        <w:jc w:val="both"/>
        <w:rPr>
          <w:del w:id="3943" w:author="admin" w:date="2025-05-20T22:46:00Z"/>
          <w:rFonts w:ascii="Times New Roman" w:hAnsi="Times New Roman"/>
          <w:sz w:val="26"/>
          <w:szCs w:val="26"/>
          <w:rPrChange w:id="3944" w:author="admin" w:date="2025-05-20T22:57:00Z">
            <w:rPr>
              <w:del w:id="3945" w:author="admin" w:date="2025-05-20T22:46:00Z"/>
            </w:rPr>
          </w:rPrChange>
        </w:rPr>
        <w:pPrChange w:id="3946" w:author="admin" w:date="2025-05-20T22:57:00Z">
          <w:pPr>
            <w:widowControl w:val="0"/>
            <w:numPr>
              <w:ilvl w:val="1"/>
              <w:numId w:val="10"/>
            </w:numPr>
            <w:tabs>
              <w:tab w:val="left" w:pos="8460"/>
            </w:tabs>
            <w:autoSpaceDE w:val="0"/>
            <w:autoSpaceDN w:val="0"/>
            <w:spacing w:after="0" w:line="480" w:lineRule="auto"/>
            <w:ind w:left="1440" w:right="116" w:hanging="360"/>
            <w:contextualSpacing/>
            <w:jc w:val="both"/>
          </w:pPr>
        </w:pPrChange>
      </w:pPr>
      <w:del w:id="3947" w:author="admin" w:date="2025-05-20T22:34:00Z">
        <w:r w:rsidRPr="00DF1D8F" w:rsidDel="00502AF1">
          <w:rPr>
            <w:rFonts w:ascii="Times New Roman" w:hAnsi="Times New Roman"/>
            <w:sz w:val="26"/>
            <w:szCs w:val="26"/>
            <w:rPrChange w:id="3948" w:author="admin" w:date="2025-05-20T22:57:00Z">
              <w:rPr/>
            </w:rPrChange>
          </w:rPr>
          <w:delText xml:space="preserve"> </w:delText>
        </w:r>
      </w:del>
      <w:del w:id="3949" w:author="admin" w:date="2025-05-20T22:46:00Z">
        <w:r w:rsidRPr="00DF1D8F" w:rsidDel="00A23BCC">
          <w:rPr>
            <w:rFonts w:ascii="Times New Roman" w:hAnsi="Times New Roman"/>
            <w:sz w:val="26"/>
            <w:szCs w:val="26"/>
            <w:rPrChange w:id="3950" w:author="admin" w:date="2025-05-20T22:57:00Z">
              <w:rPr/>
            </w:rPrChange>
          </w:rPr>
          <w:delText>As an Owner</w:delText>
        </w:r>
      </w:del>
    </w:p>
    <w:p w14:paraId="5BE57812" w14:textId="14F418BE" w:rsidR="00077DA2" w:rsidRPr="00DF1D8F" w:rsidDel="00A23BCC" w:rsidRDefault="00077DA2">
      <w:pPr>
        <w:pStyle w:val="ListParagraph"/>
        <w:numPr>
          <w:ilvl w:val="0"/>
          <w:numId w:val="102"/>
        </w:numPr>
        <w:spacing w:line="480" w:lineRule="auto"/>
        <w:jc w:val="both"/>
        <w:rPr>
          <w:del w:id="3951" w:author="admin" w:date="2025-05-20T22:46:00Z"/>
          <w:rFonts w:ascii="Times New Roman" w:hAnsi="Times New Roman"/>
          <w:sz w:val="26"/>
          <w:szCs w:val="26"/>
          <w:rPrChange w:id="3952" w:author="admin" w:date="2025-05-20T22:57:00Z">
            <w:rPr>
              <w:del w:id="3953" w:author="admin" w:date="2025-05-20T22:46:00Z"/>
            </w:rPr>
          </w:rPrChange>
        </w:rPr>
        <w:pPrChange w:id="3954"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3955" w:author="admin" w:date="2025-05-20T22:46:00Z">
        <w:r w:rsidRPr="00DF1D8F" w:rsidDel="00A23BCC">
          <w:rPr>
            <w:rFonts w:ascii="Times New Roman" w:hAnsi="Times New Roman"/>
            <w:sz w:val="26"/>
            <w:szCs w:val="26"/>
            <w:rPrChange w:id="3956" w:author="admin" w:date="2025-05-20T22:57:00Z">
              <w:rPr/>
            </w:rPrChange>
          </w:rPr>
          <w:delText>Workspace and Booking Management</w:delText>
        </w:r>
      </w:del>
    </w:p>
    <w:p w14:paraId="0D3C29C7" w14:textId="29127C1E" w:rsidR="00077DA2" w:rsidRPr="00DF1D8F" w:rsidDel="00A23BCC" w:rsidRDefault="00077DA2">
      <w:pPr>
        <w:pStyle w:val="ListParagraph"/>
        <w:numPr>
          <w:ilvl w:val="0"/>
          <w:numId w:val="102"/>
        </w:numPr>
        <w:spacing w:line="480" w:lineRule="auto"/>
        <w:jc w:val="both"/>
        <w:rPr>
          <w:del w:id="3957" w:author="admin" w:date="2025-05-20T22:46:00Z"/>
          <w:rFonts w:ascii="Times New Roman" w:hAnsi="Times New Roman"/>
          <w:sz w:val="26"/>
          <w:szCs w:val="26"/>
          <w:rPrChange w:id="3958" w:author="admin" w:date="2025-05-20T22:57:00Z">
            <w:rPr>
              <w:del w:id="3959" w:author="admin" w:date="2025-05-20T22:46:00Z"/>
            </w:rPr>
          </w:rPrChange>
        </w:rPr>
        <w:pPrChange w:id="3960"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3961" w:author="admin" w:date="2025-05-20T22:46:00Z">
        <w:r w:rsidRPr="00DF1D8F" w:rsidDel="00A23BCC">
          <w:rPr>
            <w:rFonts w:ascii="Times New Roman" w:hAnsi="Times New Roman"/>
            <w:sz w:val="26"/>
            <w:szCs w:val="26"/>
            <w:rPrChange w:id="3962" w:author="admin" w:date="2025-05-20T22:57:00Z">
              <w:rPr/>
            </w:rPrChange>
          </w:rPr>
          <w:delText xml:space="preserve">   List and manage available workplaces, such as private offices, workstations, and conference rooms.</w:delText>
        </w:r>
      </w:del>
    </w:p>
    <w:p w14:paraId="581B6599" w14:textId="764FD5D4" w:rsidR="00077DA2" w:rsidRPr="00DF1D8F" w:rsidDel="00A23BCC" w:rsidRDefault="00077DA2">
      <w:pPr>
        <w:pStyle w:val="ListParagraph"/>
        <w:numPr>
          <w:ilvl w:val="0"/>
          <w:numId w:val="102"/>
        </w:numPr>
        <w:spacing w:line="480" w:lineRule="auto"/>
        <w:jc w:val="both"/>
        <w:rPr>
          <w:ins w:id="3963" w:author="Antoneth Macaisa" w:date="2025-05-19T14:32:00Z"/>
          <w:del w:id="3964" w:author="admin" w:date="2025-05-20T22:46:00Z"/>
          <w:rFonts w:ascii="Times New Roman" w:hAnsi="Times New Roman"/>
          <w:sz w:val="26"/>
          <w:szCs w:val="26"/>
          <w:rPrChange w:id="3965" w:author="admin" w:date="2025-05-20T22:57:00Z">
            <w:rPr>
              <w:ins w:id="3966" w:author="Antoneth Macaisa" w:date="2025-05-19T14:32:00Z"/>
              <w:del w:id="3967" w:author="admin" w:date="2025-05-20T22:46:00Z"/>
            </w:rPr>
          </w:rPrChange>
        </w:rPr>
        <w:pPrChange w:id="3968" w:author="admin" w:date="2025-05-20T22:57:00Z">
          <w:pPr>
            <w:widowControl w:val="0"/>
            <w:numPr>
              <w:ilvl w:val="3"/>
              <w:numId w:val="9"/>
            </w:numPr>
            <w:tabs>
              <w:tab w:val="left" w:pos="8460"/>
            </w:tabs>
            <w:autoSpaceDE w:val="0"/>
            <w:autoSpaceDN w:val="0"/>
            <w:spacing w:after="0" w:line="480" w:lineRule="auto"/>
            <w:ind w:left="4050" w:right="116" w:hanging="720"/>
            <w:contextualSpacing/>
            <w:jc w:val="both"/>
          </w:pPr>
        </w:pPrChange>
      </w:pPr>
      <w:del w:id="3969" w:author="admin" w:date="2025-05-20T22:46:00Z">
        <w:r w:rsidRPr="00DF1D8F" w:rsidDel="00A23BCC">
          <w:rPr>
            <w:rFonts w:ascii="Times New Roman" w:hAnsi="Times New Roman"/>
            <w:sz w:val="26"/>
            <w:szCs w:val="26"/>
            <w:rPrChange w:id="3970" w:author="admin" w:date="2025-05-20T22:57:00Z">
              <w:rPr/>
            </w:rPrChange>
          </w:rPr>
          <w:delText xml:space="preserve">   Customize pricing, availability, and booking rules.</w:delText>
        </w:r>
      </w:del>
    </w:p>
    <w:p w14:paraId="4348D920" w14:textId="3C0931D1" w:rsidR="00E02636" w:rsidRPr="00DF1D8F" w:rsidDel="00A23BCC" w:rsidRDefault="00E02636">
      <w:pPr>
        <w:pStyle w:val="ListParagraph"/>
        <w:numPr>
          <w:ilvl w:val="0"/>
          <w:numId w:val="102"/>
        </w:numPr>
        <w:spacing w:line="480" w:lineRule="auto"/>
        <w:jc w:val="both"/>
        <w:rPr>
          <w:del w:id="3971" w:author="admin" w:date="2025-05-20T22:46:00Z"/>
          <w:rFonts w:ascii="Times New Roman" w:hAnsi="Times New Roman"/>
          <w:sz w:val="26"/>
          <w:szCs w:val="26"/>
          <w:rPrChange w:id="3972" w:author="admin" w:date="2025-05-20T22:57:00Z">
            <w:rPr>
              <w:del w:id="3973" w:author="admin" w:date="2025-05-20T22:46:00Z"/>
            </w:rPr>
          </w:rPrChange>
        </w:rPr>
        <w:pPrChange w:id="3974"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ins w:id="3975" w:author="Antoneth Macaisa" w:date="2025-05-19T14:32:00Z">
        <w:del w:id="3976" w:author="admin" w:date="2025-05-20T22:46:00Z">
          <w:r w:rsidRPr="00DF1D8F" w:rsidDel="00A23BCC">
            <w:rPr>
              <w:rFonts w:ascii="Times New Roman" w:hAnsi="Times New Roman"/>
              <w:sz w:val="26"/>
              <w:szCs w:val="26"/>
              <w:rPrChange w:id="3977" w:author="admin" w:date="2025-05-20T22:57:00Z">
                <w:rPr/>
              </w:rPrChange>
            </w:rPr>
            <w:delText>Prov</w:delText>
          </w:r>
        </w:del>
      </w:ins>
      <w:ins w:id="3978" w:author="Antoneth Macaisa" w:date="2025-05-19T14:33:00Z">
        <w:del w:id="3979" w:author="admin" w:date="2025-05-20T22:46:00Z">
          <w:r w:rsidRPr="00DF1D8F" w:rsidDel="00A23BCC">
            <w:rPr>
              <w:rFonts w:ascii="Times New Roman" w:hAnsi="Times New Roman"/>
              <w:sz w:val="26"/>
              <w:szCs w:val="26"/>
              <w:rPrChange w:id="3980" w:author="admin" w:date="2025-05-20T22:57:00Z">
                <w:rPr/>
              </w:rPrChange>
            </w:rPr>
            <w:delText>ides amen</w:delText>
          </w:r>
        </w:del>
      </w:ins>
      <w:ins w:id="3981" w:author="Antoneth Macaisa" w:date="2025-05-19T14:34:00Z">
        <w:del w:id="3982" w:author="admin" w:date="2025-05-20T22:46:00Z">
          <w:r w:rsidRPr="00DF1D8F" w:rsidDel="00A23BCC">
            <w:rPr>
              <w:rFonts w:ascii="Times New Roman" w:hAnsi="Times New Roman"/>
              <w:sz w:val="26"/>
              <w:szCs w:val="26"/>
              <w:rPrChange w:id="3983" w:author="admin" w:date="2025-05-20T22:57:00Z">
                <w:rPr/>
              </w:rPrChange>
            </w:rPr>
            <w:delText>i</w:delText>
          </w:r>
        </w:del>
      </w:ins>
      <w:ins w:id="3984" w:author="Antoneth Macaisa" w:date="2025-05-19T14:33:00Z">
        <w:del w:id="3985" w:author="admin" w:date="2025-05-20T22:46:00Z">
          <w:r w:rsidRPr="00DF1D8F" w:rsidDel="00A23BCC">
            <w:rPr>
              <w:rFonts w:ascii="Times New Roman" w:hAnsi="Times New Roman"/>
              <w:sz w:val="26"/>
              <w:szCs w:val="26"/>
              <w:rPrChange w:id="3986" w:author="admin" w:date="2025-05-20T22:57:00Z">
                <w:rPr/>
              </w:rPrChange>
            </w:rPr>
            <w:delText>ties (e.g., high speed internet, air</w:delText>
          </w:r>
        </w:del>
      </w:ins>
      <w:ins w:id="3987" w:author="Antoneth Macaisa" w:date="2025-05-19T14:34:00Z">
        <w:del w:id="3988" w:author="admin" w:date="2025-05-20T22:46:00Z">
          <w:r w:rsidRPr="00DF1D8F" w:rsidDel="00A23BCC">
            <w:rPr>
              <w:rFonts w:ascii="Times New Roman" w:hAnsi="Times New Roman"/>
              <w:sz w:val="26"/>
              <w:szCs w:val="26"/>
              <w:rPrChange w:id="3989" w:author="admin" w:date="2025-05-20T22:57:00Z">
                <w:rPr/>
              </w:rPrChange>
            </w:rPr>
            <w:delText>-</w:delText>
          </w:r>
        </w:del>
      </w:ins>
      <w:ins w:id="3990" w:author="Antoneth Macaisa" w:date="2025-05-19T14:33:00Z">
        <w:del w:id="3991" w:author="admin" w:date="2025-05-20T22:46:00Z">
          <w:r w:rsidRPr="00DF1D8F" w:rsidDel="00A23BCC">
            <w:rPr>
              <w:rFonts w:ascii="Times New Roman" w:hAnsi="Times New Roman"/>
              <w:sz w:val="26"/>
              <w:szCs w:val="26"/>
              <w:rPrChange w:id="3992" w:author="admin" w:date="2025-05-20T22:57:00Z">
                <w:rPr/>
              </w:rPrChange>
            </w:rPr>
            <w:delText>conditioned room, private meeting rooms, power outlets and charging station and e</w:delText>
          </w:r>
        </w:del>
      </w:ins>
      <w:ins w:id="3993" w:author="Antoneth Macaisa" w:date="2025-05-19T14:34:00Z">
        <w:del w:id="3994" w:author="admin" w:date="2025-05-20T22:46:00Z">
          <w:r w:rsidRPr="00DF1D8F" w:rsidDel="00A23BCC">
            <w:rPr>
              <w:rFonts w:ascii="Times New Roman" w:hAnsi="Times New Roman"/>
              <w:sz w:val="26"/>
              <w:szCs w:val="26"/>
              <w:rPrChange w:id="3995" w:author="admin" w:date="2025-05-20T22:57:00Z">
                <w:rPr/>
              </w:rPrChange>
            </w:rPr>
            <w:delText>tc.)</w:delText>
          </w:r>
        </w:del>
      </w:ins>
    </w:p>
    <w:p w14:paraId="2E15822A" w14:textId="47C8E00A" w:rsidR="00077DA2" w:rsidRPr="00DF1D8F" w:rsidDel="00A23BCC" w:rsidRDefault="00077DA2">
      <w:pPr>
        <w:pStyle w:val="ListParagraph"/>
        <w:numPr>
          <w:ilvl w:val="0"/>
          <w:numId w:val="102"/>
        </w:numPr>
        <w:spacing w:line="480" w:lineRule="auto"/>
        <w:jc w:val="both"/>
        <w:rPr>
          <w:del w:id="3996" w:author="admin" w:date="2025-05-20T22:46:00Z"/>
          <w:rFonts w:ascii="Times New Roman" w:hAnsi="Times New Roman"/>
          <w:sz w:val="26"/>
          <w:szCs w:val="26"/>
          <w:rPrChange w:id="3997" w:author="admin" w:date="2025-05-20T22:57:00Z">
            <w:rPr>
              <w:del w:id="3998" w:author="admin" w:date="2025-05-20T22:46:00Z"/>
            </w:rPr>
          </w:rPrChange>
        </w:rPr>
        <w:pPrChange w:id="3999"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4000" w:author="admin" w:date="2025-05-20T22:46:00Z">
        <w:r w:rsidRPr="00DF1D8F" w:rsidDel="00A23BCC">
          <w:rPr>
            <w:rFonts w:ascii="Times New Roman" w:hAnsi="Times New Roman"/>
            <w:sz w:val="26"/>
            <w:szCs w:val="26"/>
            <w:rPrChange w:id="4001" w:author="admin" w:date="2025-05-20T22:57:00Z">
              <w:rPr/>
            </w:rPrChange>
          </w:rPr>
          <w:delText>Secure Payment and Financial Tracking</w:delText>
        </w:r>
      </w:del>
    </w:p>
    <w:p w14:paraId="0A2F4819" w14:textId="59C012D8" w:rsidR="00077DA2" w:rsidRPr="00DF1D8F" w:rsidDel="00A23BCC" w:rsidRDefault="00077DA2">
      <w:pPr>
        <w:pStyle w:val="ListParagraph"/>
        <w:numPr>
          <w:ilvl w:val="0"/>
          <w:numId w:val="102"/>
        </w:numPr>
        <w:spacing w:line="480" w:lineRule="auto"/>
        <w:jc w:val="both"/>
        <w:rPr>
          <w:del w:id="4002" w:author="admin" w:date="2025-05-20T22:46:00Z"/>
          <w:rFonts w:ascii="Times New Roman" w:hAnsi="Times New Roman"/>
          <w:sz w:val="26"/>
          <w:szCs w:val="26"/>
          <w:rPrChange w:id="4003" w:author="admin" w:date="2025-05-20T22:57:00Z">
            <w:rPr>
              <w:del w:id="4004" w:author="admin" w:date="2025-05-20T22:46:00Z"/>
            </w:rPr>
          </w:rPrChange>
        </w:rPr>
        <w:pPrChange w:id="4005"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06" w:author="admin" w:date="2025-05-20T22:46:00Z">
        <w:r w:rsidRPr="00DF1D8F" w:rsidDel="00A23BCC">
          <w:rPr>
            <w:rFonts w:ascii="Times New Roman" w:hAnsi="Times New Roman"/>
            <w:sz w:val="26"/>
            <w:szCs w:val="26"/>
            <w:rPrChange w:id="4007" w:author="admin" w:date="2025-05-20T22:57:00Z">
              <w:rPr/>
            </w:rPrChange>
          </w:rPr>
          <w:delText xml:space="preserve">   Automatically receive money into connected accounts and calculate commissions.</w:delText>
        </w:r>
      </w:del>
    </w:p>
    <w:p w14:paraId="52ED9B75" w14:textId="66A8B154" w:rsidR="00077DA2" w:rsidRPr="00DF1D8F" w:rsidDel="00A23BCC" w:rsidRDefault="00077DA2">
      <w:pPr>
        <w:pStyle w:val="ListParagraph"/>
        <w:numPr>
          <w:ilvl w:val="0"/>
          <w:numId w:val="102"/>
        </w:numPr>
        <w:spacing w:line="480" w:lineRule="auto"/>
        <w:jc w:val="both"/>
        <w:rPr>
          <w:del w:id="4008" w:author="admin" w:date="2025-05-20T22:46:00Z"/>
          <w:rFonts w:ascii="Times New Roman" w:hAnsi="Times New Roman"/>
          <w:sz w:val="26"/>
          <w:szCs w:val="26"/>
          <w:rPrChange w:id="4009" w:author="admin" w:date="2025-05-20T22:57:00Z">
            <w:rPr>
              <w:del w:id="4010" w:author="admin" w:date="2025-05-20T22:46:00Z"/>
            </w:rPr>
          </w:rPrChange>
        </w:rPr>
        <w:pPrChange w:id="4011"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12" w:author="admin" w:date="2025-05-20T22:46:00Z">
        <w:r w:rsidRPr="00DF1D8F" w:rsidDel="00A23BCC">
          <w:rPr>
            <w:rFonts w:ascii="Times New Roman" w:hAnsi="Times New Roman"/>
            <w:sz w:val="26"/>
            <w:szCs w:val="26"/>
            <w:rPrChange w:id="4013" w:author="admin" w:date="2025-05-20T22:57:00Z">
              <w:rPr/>
            </w:rPrChange>
          </w:rPr>
          <w:delText xml:space="preserve">   Monitor revenue, occupancy, and peak booking hours using an interactive dashboard.</w:delText>
        </w:r>
      </w:del>
    </w:p>
    <w:p w14:paraId="0071B013" w14:textId="70A7DA80" w:rsidR="00077DA2" w:rsidRPr="00DF1D8F" w:rsidDel="00A23BCC" w:rsidRDefault="00077DA2">
      <w:pPr>
        <w:pStyle w:val="ListParagraph"/>
        <w:numPr>
          <w:ilvl w:val="0"/>
          <w:numId w:val="102"/>
        </w:numPr>
        <w:spacing w:line="480" w:lineRule="auto"/>
        <w:jc w:val="both"/>
        <w:rPr>
          <w:del w:id="4014" w:author="admin" w:date="2025-05-20T22:46:00Z"/>
          <w:rFonts w:ascii="Times New Roman" w:hAnsi="Times New Roman"/>
          <w:sz w:val="26"/>
          <w:szCs w:val="26"/>
          <w:rPrChange w:id="4015" w:author="admin" w:date="2025-05-20T22:57:00Z">
            <w:rPr>
              <w:del w:id="4016" w:author="admin" w:date="2025-05-20T22:46:00Z"/>
            </w:rPr>
          </w:rPrChange>
        </w:rPr>
        <w:pPrChange w:id="4017"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4018" w:author="admin" w:date="2025-05-20T22:46:00Z">
        <w:r w:rsidRPr="00DF1D8F" w:rsidDel="00A23BCC">
          <w:rPr>
            <w:rFonts w:ascii="Times New Roman" w:hAnsi="Times New Roman"/>
            <w:sz w:val="26"/>
            <w:szCs w:val="26"/>
            <w:rPrChange w:id="4019" w:author="admin" w:date="2025-05-20T22:57:00Z">
              <w:rPr/>
            </w:rPrChange>
          </w:rPr>
          <w:delText>Smart Security and Access Control</w:delText>
        </w:r>
      </w:del>
    </w:p>
    <w:p w14:paraId="247C70D7" w14:textId="3F384FDE" w:rsidR="00077DA2" w:rsidRPr="00DF1D8F" w:rsidDel="00A23BCC" w:rsidRDefault="00077DA2">
      <w:pPr>
        <w:pStyle w:val="ListParagraph"/>
        <w:numPr>
          <w:ilvl w:val="0"/>
          <w:numId w:val="102"/>
        </w:numPr>
        <w:spacing w:line="480" w:lineRule="auto"/>
        <w:jc w:val="both"/>
        <w:rPr>
          <w:del w:id="4020" w:author="admin" w:date="2025-05-20T22:46:00Z"/>
          <w:rFonts w:ascii="Times New Roman" w:hAnsi="Times New Roman"/>
          <w:sz w:val="26"/>
          <w:szCs w:val="26"/>
          <w:rPrChange w:id="4021" w:author="admin" w:date="2025-05-20T22:57:00Z">
            <w:rPr>
              <w:del w:id="4022" w:author="admin" w:date="2025-05-20T22:46:00Z"/>
            </w:rPr>
          </w:rPrChange>
        </w:rPr>
        <w:pPrChange w:id="4023"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24" w:author="admin" w:date="2025-05-20T22:46:00Z">
        <w:r w:rsidRPr="00DF1D8F" w:rsidDel="00A23BCC">
          <w:rPr>
            <w:rFonts w:ascii="Times New Roman" w:hAnsi="Times New Roman"/>
            <w:sz w:val="26"/>
            <w:szCs w:val="26"/>
            <w:rPrChange w:id="4025" w:author="admin" w:date="2025-05-20T22:57:00Z">
              <w:rPr/>
            </w:rPrChange>
          </w:rPr>
          <w:delText xml:space="preserve">   Provide QR code authentication or Password-Based Access for booked clients.</w:delText>
        </w:r>
      </w:del>
    </w:p>
    <w:p w14:paraId="5501BAD4" w14:textId="6AD0599A" w:rsidR="00077DA2" w:rsidRPr="00DF1D8F" w:rsidDel="00A23BCC" w:rsidRDefault="00E02636">
      <w:pPr>
        <w:pStyle w:val="ListParagraph"/>
        <w:numPr>
          <w:ilvl w:val="0"/>
          <w:numId w:val="102"/>
        </w:numPr>
        <w:spacing w:line="480" w:lineRule="auto"/>
        <w:jc w:val="both"/>
        <w:rPr>
          <w:del w:id="4026" w:author="admin" w:date="2025-05-20T22:46:00Z"/>
          <w:rFonts w:ascii="Times New Roman" w:hAnsi="Times New Roman"/>
          <w:sz w:val="26"/>
          <w:szCs w:val="26"/>
          <w:rPrChange w:id="4027" w:author="admin" w:date="2025-05-20T22:57:00Z">
            <w:rPr>
              <w:del w:id="4028" w:author="admin" w:date="2025-05-20T22:46:00Z"/>
            </w:rPr>
          </w:rPrChange>
        </w:rPr>
        <w:pPrChange w:id="4029"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ins w:id="4030" w:author="Antoneth Macaisa" w:date="2025-05-19T14:27:00Z">
        <w:del w:id="4031" w:author="admin" w:date="2025-05-20T22:46:00Z">
          <w:r w:rsidRPr="00DF1D8F" w:rsidDel="00A23BCC">
            <w:rPr>
              <w:rFonts w:ascii="Times New Roman" w:hAnsi="Times New Roman"/>
              <w:sz w:val="26"/>
              <w:szCs w:val="26"/>
              <w:rPrChange w:id="4032" w:author="admin" w:date="2025-05-20T22:57:00Z">
                <w:rPr/>
              </w:rPrChange>
            </w:rPr>
            <w:lastRenderedPageBreak/>
            <w:delText xml:space="preserve">Provide </w:delText>
          </w:r>
        </w:del>
      </w:ins>
      <w:del w:id="4033" w:author="admin" w:date="2025-05-20T22:46:00Z">
        <w:r w:rsidR="00077DA2" w:rsidRPr="00DF1D8F" w:rsidDel="00A23BCC">
          <w:rPr>
            <w:rFonts w:ascii="Times New Roman" w:hAnsi="Times New Roman"/>
            <w:sz w:val="26"/>
            <w:szCs w:val="26"/>
            <w:rPrChange w:id="4034" w:author="admin" w:date="2025-05-20T22:57:00Z">
              <w:rPr/>
            </w:rPrChange>
          </w:rPr>
          <w:delText xml:space="preserve">   Use IoT-based workplace tracking devices to monitor occupancy in real-time.</w:delText>
        </w:r>
      </w:del>
    </w:p>
    <w:p w14:paraId="3E692A60" w14:textId="0652B2CF" w:rsidR="00077DA2" w:rsidRPr="00DF1D8F" w:rsidDel="00A23BCC" w:rsidRDefault="00077DA2">
      <w:pPr>
        <w:pStyle w:val="ListParagraph"/>
        <w:numPr>
          <w:ilvl w:val="0"/>
          <w:numId w:val="102"/>
        </w:numPr>
        <w:spacing w:line="480" w:lineRule="auto"/>
        <w:jc w:val="both"/>
        <w:rPr>
          <w:del w:id="4035" w:author="admin" w:date="2025-05-20T22:46:00Z"/>
          <w:rFonts w:ascii="Times New Roman" w:hAnsi="Times New Roman"/>
          <w:sz w:val="26"/>
          <w:szCs w:val="26"/>
          <w:rPrChange w:id="4036" w:author="admin" w:date="2025-05-20T22:57:00Z">
            <w:rPr>
              <w:del w:id="4037" w:author="admin" w:date="2025-05-20T22:46:00Z"/>
            </w:rPr>
          </w:rPrChange>
        </w:rPr>
        <w:pPrChange w:id="4038"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4039" w:author="admin" w:date="2025-05-20T22:46:00Z">
        <w:r w:rsidRPr="00DF1D8F" w:rsidDel="00A23BCC">
          <w:rPr>
            <w:rFonts w:ascii="Times New Roman" w:hAnsi="Times New Roman"/>
            <w:sz w:val="26"/>
            <w:szCs w:val="26"/>
            <w:rPrChange w:id="4040" w:author="admin" w:date="2025-05-20T22:57:00Z">
              <w:rPr/>
            </w:rPrChange>
          </w:rPr>
          <w:delText>AI-driven pricing and promotions.</w:delText>
        </w:r>
      </w:del>
      <w:ins w:id="4041" w:author="Antoneth Macaisa" w:date="2025-05-19T14:27:00Z">
        <w:del w:id="4042" w:author="admin" w:date="2025-05-20T22:46:00Z">
          <w:r w:rsidR="00E02636" w:rsidRPr="00DF1D8F" w:rsidDel="00A23BCC">
            <w:rPr>
              <w:rFonts w:ascii="Times New Roman" w:hAnsi="Times New Roman"/>
              <w:sz w:val="26"/>
              <w:szCs w:val="26"/>
              <w:rPrChange w:id="4043" w:author="admin" w:date="2025-05-20T22:57:00Z">
                <w:rPr/>
              </w:rPrChange>
            </w:rPr>
            <w:delText>Pricing and Promotions</w:delText>
          </w:r>
        </w:del>
      </w:ins>
    </w:p>
    <w:p w14:paraId="638B6E74" w14:textId="58907871" w:rsidR="00077DA2" w:rsidRPr="00DF1D8F" w:rsidDel="00A23BCC" w:rsidRDefault="00077DA2">
      <w:pPr>
        <w:pStyle w:val="ListParagraph"/>
        <w:numPr>
          <w:ilvl w:val="0"/>
          <w:numId w:val="102"/>
        </w:numPr>
        <w:spacing w:line="480" w:lineRule="auto"/>
        <w:jc w:val="both"/>
        <w:rPr>
          <w:del w:id="4044" w:author="admin" w:date="2025-05-20T22:46:00Z"/>
          <w:rFonts w:ascii="Times New Roman" w:hAnsi="Times New Roman"/>
          <w:sz w:val="26"/>
          <w:szCs w:val="26"/>
          <w:rPrChange w:id="4045" w:author="admin" w:date="2025-05-20T22:57:00Z">
            <w:rPr>
              <w:del w:id="4046" w:author="admin" w:date="2025-05-20T22:46:00Z"/>
            </w:rPr>
          </w:rPrChange>
        </w:rPr>
        <w:pPrChange w:id="4047"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48" w:author="admin" w:date="2025-05-20T22:46:00Z">
        <w:r w:rsidRPr="00DF1D8F" w:rsidDel="00A23BCC">
          <w:rPr>
            <w:rFonts w:ascii="Times New Roman" w:hAnsi="Times New Roman"/>
            <w:sz w:val="26"/>
            <w:szCs w:val="26"/>
            <w:rPrChange w:id="4049" w:author="admin" w:date="2025-05-20T22:57:00Z">
              <w:rPr/>
            </w:rPrChange>
          </w:rPr>
          <w:delText xml:space="preserve">   Provide dynamic</w:delText>
        </w:r>
      </w:del>
      <w:ins w:id="4050" w:author="Antoneth Macaisa" w:date="2025-05-19T14:18:00Z">
        <w:del w:id="4051" w:author="admin" w:date="2025-05-20T22:46:00Z">
          <w:r w:rsidR="00C84A91" w:rsidRPr="00DF1D8F" w:rsidDel="00A23BCC">
            <w:rPr>
              <w:rFonts w:ascii="Times New Roman" w:hAnsi="Times New Roman"/>
              <w:sz w:val="26"/>
              <w:szCs w:val="26"/>
              <w:rPrChange w:id="4052" w:author="admin" w:date="2025-05-20T22:57:00Z">
                <w:rPr/>
              </w:rPrChange>
            </w:rPr>
            <w:delText xml:space="preserve"> </w:delText>
          </w:r>
        </w:del>
      </w:ins>
      <w:ins w:id="4053" w:author="Antoneth Macaisa" w:date="2025-05-19T14:19:00Z">
        <w:del w:id="4054" w:author="admin" w:date="2025-05-20T22:46:00Z">
          <w:r w:rsidR="00C84A91" w:rsidRPr="00DF1D8F" w:rsidDel="00A23BCC">
            <w:rPr>
              <w:rFonts w:ascii="Times New Roman" w:hAnsi="Times New Roman"/>
              <w:sz w:val="26"/>
              <w:szCs w:val="26"/>
              <w:rPrChange w:id="4055" w:author="admin" w:date="2025-05-20T22:57:00Z">
                <w:rPr/>
              </w:rPrChange>
            </w:rPr>
            <w:delText>on direct</w:delText>
          </w:r>
        </w:del>
      </w:ins>
      <w:del w:id="4056" w:author="admin" w:date="2025-05-20T22:46:00Z">
        <w:r w:rsidRPr="00DF1D8F" w:rsidDel="00A23BCC">
          <w:rPr>
            <w:rFonts w:ascii="Times New Roman" w:hAnsi="Times New Roman"/>
            <w:sz w:val="26"/>
            <w:szCs w:val="26"/>
            <w:rPrChange w:id="4057" w:author="admin" w:date="2025-05-20T22:57:00Z">
              <w:rPr/>
            </w:rPrChange>
          </w:rPr>
          <w:delText xml:space="preserve"> pricing based on demand, time of day, and user preferences.</w:delText>
        </w:r>
      </w:del>
    </w:p>
    <w:p w14:paraId="77194037" w14:textId="4E7E8C49" w:rsidR="00077DA2" w:rsidRPr="00DF1D8F" w:rsidDel="00A23BCC" w:rsidRDefault="00077DA2">
      <w:pPr>
        <w:pStyle w:val="ListParagraph"/>
        <w:numPr>
          <w:ilvl w:val="0"/>
          <w:numId w:val="102"/>
        </w:numPr>
        <w:spacing w:line="480" w:lineRule="auto"/>
        <w:jc w:val="both"/>
        <w:rPr>
          <w:del w:id="4058" w:author="admin" w:date="2025-05-20T22:46:00Z"/>
          <w:rFonts w:ascii="Times New Roman" w:hAnsi="Times New Roman"/>
          <w:sz w:val="26"/>
          <w:szCs w:val="26"/>
          <w:rPrChange w:id="4059" w:author="admin" w:date="2025-05-20T22:57:00Z">
            <w:rPr>
              <w:del w:id="4060" w:author="admin" w:date="2025-05-20T22:46:00Z"/>
            </w:rPr>
          </w:rPrChange>
        </w:rPr>
        <w:pPrChange w:id="4061"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62" w:author="admin" w:date="2025-05-20T22:46:00Z">
        <w:r w:rsidRPr="00DF1D8F" w:rsidDel="00A23BCC">
          <w:rPr>
            <w:rFonts w:ascii="Times New Roman" w:hAnsi="Times New Roman"/>
            <w:sz w:val="26"/>
            <w:szCs w:val="26"/>
            <w:rPrChange w:id="4063" w:author="admin" w:date="2025-05-20T22:57:00Z">
              <w:rPr/>
            </w:rPrChange>
          </w:rPr>
          <w:delText xml:space="preserve">   Use discounting, promotions for loyalty, and referral bonuses to attract new customers.</w:delText>
        </w:r>
      </w:del>
    </w:p>
    <w:p w14:paraId="1EC16349" w14:textId="67D8B0B2" w:rsidR="00077DA2" w:rsidRPr="00DF1D8F" w:rsidDel="00A23BCC" w:rsidRDefault="00077DA2">
      <w:pPr>
        <w:pStyle w:val="ListParagraph"/>
        <w:numPr>
          <w:ilvl w:val="0"/>
          <w:numId w:val="102"/>
        </w:numPr>
        <w:spacing w:line="480" w:lineRule="auto"/>
        <w:jc w:val="both"/>
        <w:rPr>
          <w:del w:id="4064" w:author="admin" w:date="2025-05-20T22:46:00Z"/>
          <w:rFonts w:ascii="Times New Roman" w:hAnsi="Times New Roman"/>
          <w:sz w:val="26"/>
          <w:szCs w:val="26"/>
          <w:rPrChange w:id="4065" w:author="admin" w:date="2025-05-20T22:57:00Z">
            <w:rPr>
              <w:del w:id="4066" w:author="admin" w:date="2025-05-20T22:46:00Z"/>
            </w:rPr>
          </w:rPrChange>
        </w:rPr>
        <w:pPrChange w:id="4067" w:author="admin" w:date="2025-05-20T22:57:00Z">
          <w:pPr>
            <w:widowControl w:val="0"/>
            <w:numPr>
              <w:ilvl w:val="2"/>
              <w:numId w:val="10"/>
            </w:numPr>
            <w:tabs>
              <w:tab w:val="left" w:pos="8460"/>
            </w:tabs>
            <w:autoSpaceDE w:val="0"/>
            <w:autoSpaceDN w:val="0"/>
            <w:spacing w:after="0" w:line="480" w:lineRule="auto"/>
            <w:ind w:left="2340" w:right="116" w:hanging="360"/>
            <w:contextualSpacing/>
            <w:jc w:val="both"/>
          </w:pPr>
        </w:pPrChange>
      </w:pPr>
      <w:del w:id="4068" w:author="admin" w:date="2025-05-20T22:46:00Z">
        <w:r w:rsidRPr="00DF1D8F" w:rsidDel="00A23BCC">
          <w:rPr>
            <w:rFonts w:ascii="Times New Roman" w:hAnsi="Times New Roman"/>
            <w:sz w:val="26"/>
            <w:szCs w:val="26"/>
            <w:rPrChange w:id="4069" w:author="admin" w:date="2025-05-20T22:57:00Z">
              <w:rPr/>
            </w:rPrChange>
          </w:rPr>
          <w:delText>Customer Engagement and Feedback System.</w:delText>
        </w:r>
      </w:del>
    </w:p>
    <w:p w14:paraId="7C0AB12C" w14:textId="2E5A2C05" w:rsidR="00077DA2" w:rsidRPr="00DF1D8F" w:rsidDel="00A23BCC" w:rsidRDefault="00077DA2">
      <w:pPr>
        <w:pStyle w:val="ListParagraph"/>
        <w:numPr>
          <w:ilvl w:val="0"/>
          <w:numId w:val="102"/>
        </w:numPr>
        <w:spacing w:line="480" w:lineRule="auto"/>
        <w:jc w:val="both"/>
        <w:rPr>
          <w:del w:id="4070" w:author="admin" w:date="2025-05-20T22:46:00Z"/>
          <w:rFonts w:ascii="Times New Roman" w:hAnsi="Times New Roman"/>
          <w:sz w:val="26"/>
          <w:szCs w:val="26"/>
          <w:rPrChange w:id="4071" w:author="admin" w:date="2025-05-20T22:57:00Z">
            <w:rPr>
              <w:del w:id="4072" w:author="admin" w:date="2025-05-20T22:46:00Z"/>
            </w:rPr>
          </w:rPrChange>
        </w:rPr>
        <w:pPrChange w:id="4073"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74" w:author="admin" w:date="2025-05-20T22:46:00Z">
        <w:r w:rsidRPr="00DF1D8F" w:rsidDel="00A23BCC">
          <w:rPr>
            <w:rFonts w:ascii="Times New Roman" w:hAnsi="Times New Roman"/>
            <w:sz w:val="26"/>
            <w:szCs w:val="26"/>
            <w:rPrChange w:id="4075" w:author="admin" w:date="2025-05-20T22:57:00Z">
              <w:rPr/>
            </w:rPrChange>
          </w:rPr>
          <w:delText xml:space="preserve">   Analyze client activity and booking trends to enhance workplace options.</w:delText>
        </w:r>
      </w:del>
    </w:p>
    <w:p w14:paraId="413BD407" w14:textId="3F5A1C9A" w:rsidR="00077DA2" w:rsidRPr="00DF1D8F" w:rsidDel="00A23BCC" w:rsidRDefault="00077DA2">
      <w:pPr>
        <w:pStyle w:val="ListParagraph"/>
        <w:numPr>
          <w:ilvl w:val="0"/>
          <w:numId w:val="102"/>
        </w:numPr>
        <w:spacing w:line="480" w:lineRule="auto"/>
        <w:jc w:val="both"/>
        <w:rPr>
          <w:del w:id="4076" w:author="admin" w:date="2025-05-20T22:46:00Z"/>
          <w:rFonts w:ascii="Times New Roman" w:hAnsi="Times New Roman"/>
          <w:sz w:val="26"/>
          <w:szCs w:val="26"/>
          <w:rPrChange w:id="4077" w:author="admin" w:date="2025-05-20T22:57:00Z">
            <w:rPr>
              <w:del w:id="4078" w:author="admin" w:date="2025-05-20T22:46:00Z"/>
            </w:rPr>
          </w:rPrChange>
        </w:rPr>
        <w:pPrChange w:id="4079" w:author="admin" w:date="2025-05-20T22:57:00Z">
          <w:pPr>
            <w:widowControl w:val="0"/>
            <w:numPr>
              <w:ilvl w:val="3"/>
              <w:numId w:val="10"/>
            </w:numPr>
            <w:tabs>
              <w:tab w:val="left" w:pos="8460"/>
            </w:tabs>
            <w:autoSpaceDE w:val="0"/>
            <w:autoSpaceDN w:val="0"/>
            <w:spacing w:after="0" w:line="480" w:lineRule="auto"/>
            <w:ind w:left="2880" w:right="116" w:hanging="360"/>
            <w:contextualSpacing/>
            <w:jc w:val="both"/>
          </w:pPr>
        </w:pPrChange>
      </w:pPr>
      <w:del w:id="4080" w:author="admin" w:date="2025-05-20T22:46:00Z">
        <w:r w:rsidRPr="00DF1D8F" w:rsidDel="00A23BCC">
          <w:rPr>
            <w:rFonts w:ascii="Times New Roman" w:hAnsi="Times New Roman"/>
            <w:sz w:val="26"/>
            <w:szCs w:val="26"/>
            <w:rPrChange w:id="4081" w:author="admin" w:date="2025-05-20T22:57:00Z">
              <w:rPr/>
            </w:rPrChange>
          </w:rPr>
          <w:delText xml:space="preserve">   Respond to customer reviews and queries immediately on the site.</w:delText>
        </w:r>
      </w:del>
    </w:p>
    <w:p w14:paraId="2F41F1E0" w14:textId="4FD42566" w:rsidR="00077DA2" w:rsidRPr="00DF1D8F" w:rsidDel="00A23BCC" w:rsidRDefault="00077DA2">
      <w:pPr>
        <w:pStyle w:val="ListParagraph"/>
        <w:numPr>
          <w:ilvl w:val="0"/>
          <w:numId w:val="102"/>
        </w:numPr>
        <w:spacing w:line="480" w:lineRule="auto"/>
        <w:jc w:val="both"/>
        <w:rPr>
          <w:del w:id="4082" w:author="admin" w:date="2025-05-20T22:46:00Z"/>
          <w:rFonts w:ascii="Times New Roman" w:hAnsi="Times New Roman"/>
          <w:sz w:val="26"/>
          <w:szCs w:val="26"/>
          <w:rPrChange w:id="4083" w:author="admin" w:date="2025-05-20T22:57:00Z">
            <w:rPr>
              <w:del w:id="4084" w:author="admin" w:date="2025-05-20T22:46:00Z"/>
            </w:rPr>
          </w:rPrChange>
        </w:rPr>
        <w:pPrChange w:id="4085" w:author="admin" w:date="2025-05-20T22:57:00Z">
          <w:pPr>
            <w:widowControl w:val="0"/>
            <w:numPr>
              <w:numId w:val="9"/>
            </w:numPr>
            <w:tabs>
              <w:tab w:val="left" w:pos="8460"/>
            </w:tabs>
            <w:autoSpaceDE w:val="0"/>
            <w:autoSpaceDN w:val="0"/>
            <w:spacing w:after="0" w:line="480" w:lineRule="auto"/>
            <w:ind w:left="720" w:right="116" w:hanging="360"/>
            <w:contextualSpacing/>
            <w:jc w:val="both"/>
          </w:pPr>
        </w:pPrChange>
      </w:pPr>
      <w:del w:id="4086" w:author="admin" w:date="2025-05-20T22:46:00Z">
        <w:r w:rsidRPr="00DF1D8F" w:rsidDel="00A23BCC">
          <w:rPr>
            <w:rFonts w:ascii="Times New Roman" w:hAnsi="Times New Roman"/>
            <w:sz w:val="26"/>
            <w:szCs w:val="26"/>
            <w:rPrChange w:id="4087" w:author="admin" w:date="2025-05-20T22:57:00Z">
              <w:rPr/>
            </w:rPrChange>
          </w:rPr>
          <w:delText>Provide administrators a centralized method to effectively handle logs by:</w:delText>
        </w:r>
      </w:del>
    </w:p>
    <w:p w14:paraId="0FE8F658" w14:textId="0B1E954E" w:rsidR="00077DA2" w:rsidRPr="00DF1D8F" w:rsidDel="00A23BCC" w:rsidRDefault="00077DA2">
      <w:pPr>
        <w:pStyle w:val="ListParagraph"/>
        <w:numPr>
          <w:ilvl w:val="0"/>
          <w:numId w:val="102"/>
        </w:numPr>
        <w:spacing w:line="480" w:lineRule="auto"/>
        <w:jc w:val="both"/>
        <w:rPr>
          <w:del w:id="4088" w:author="admin" w:date="2025-05-20T22:46:00Z"/>
          <w:rFonts w:ascii="Times New Roman" w:hAnsi="Times New Roman"/>
          <w:sz w:val="26"/>
          <w:szCs w:val="26"/>
          <w:rPrChange w:id="4089" w:author="admin" w:date="2025-05-20T22:57:00Z">
            <w:rPr>
              <w:del w:id="4090" w:author="admin" w:date="2025-05-20T22:46:00Z"/>
            </w:rPr>
          </w:rPrChange>
        </w:rPr>
        <w:pPrChange w:id="4091" w:author="admin" w:date="2025-05-20T22:57:00Z">
          <w:pPr>
            <w:widowControl w:val="0"/>
            <w:numPr>
              <w:ilvl w:val="1"/>
              <w:numId w:val="11"/>
            </w:numPr>
            <w:tabs>
              <w:tab w:val="left" w:pos="8460"/>
            </w:tabs>
            <w:autoSpaceDE w:val="0"/>
            <w:autoSpaceDN w:val="0"/>
            <w:spacing w:after="0" w:line="480" w:lineRule="auto"/>
            <w:ind w:left="1440" w:right="116" w:hanging="360"/>
            <w:contextualSpacing/>
            <w:jc w:val="both"/>
          </w:pPr>
        </w:pPrChange>
      </w:pPr>
      <w:del w:id="4092" w:author="admin" w:date="2025-05-20T22:46:00Z">
        <w:r w:rsidRPr="00DF1D8F" w:rsidDel="00A23BCC">
          <w:rPr>
            <w:rFonts w:ascii="Times New Roman" w:hAnsi="Times New Roman"/>
            <w:sz w:val="26"/>
            <w:szCs w:val="26"/>
            <w:rPrChange w:id="4093" w:author="admin" w:date="2025-05-20T22:57:00Z">
              <w:rPr/>
            </w:rPrChange>
          </w:rPr>
          <w:delText xml:space="preserve">  User and workspace verification.</w:delText>
        </w:r>
      </w:del>
    </w:p>
    <w:p w14:paraId="773F4AE2" w14:textId="51EEF353" w:rsidR="00077DA2" w:rsidRPr="00DF1D8F" w:rsidDel="00A23BCC" w:rsidRDefault="00077DA2">
      <w:pPr>
        <w:pStyle w:val="ListParagraph"/>
        <w:numPr>
          <w:ilvl w:val="0"/>
          <w:numId w:val="102"/>
        </w:numPr>
        <w:spacing w:line="480" w:lineRule="auto"/>
        <w:jc w:val="both"/>
        <w:rPr>
          <w:del w:id="4094" w:author="admin" w:date="2025-05-20T22:46:00Z"/>
          <w:rFonts w:ascii="Times New Roman" w:hAnsi="Times New Roman"/>
          <w:sz w:val="26"/>
          <w:szCs w:val="26"/>
          <w:rPrChange w:id="4095" w:author="admin" w:date="2025-05-20T22:57:00Z">
            <w:rPr>
              <w:del w:id="4096" w:author="admin" w:date="2025-05-20T22:46:00Z"/>
            </w:rPr>
          </w:rPrChange>
        </w:rPr>
        <w:pPrChange w:id="4097"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098" w:author="admin" w:date="2025-05-20T22:46:00Z">
        <w:r w:rsidRPr="00DF1D8F" w:rsidDel="00A23BCC">
          <w:rPr>
            <w:rFonts w:ascii="Times New Roman" w:hAnsi="Times New Roman"/>
            <w:sz w:val="26"/>
            <w:szCs w:val="26"/>
            <w:rPrChange w:id="4099" w:author="admin" w:date="2025-05-20T22:57:00Z">
              <w:rPr/>
            </w:rPrChange>
          </w:rPr>
          <w:delText xml:space="preserve">Verify listings and business validity to ensure secure onboarding </w:delText>
        </w:r>
        <w:r w:rsidRPr="00DF1D8F" w:rsidDel="00A23BCC">
          <w:rPr>
            <w:rFonts w:ascii="Times New Roman" w:hAnsi="Times New Roman"/>
            <w:sz w:val="26"/>
            <w:szCs w:val="26"/>
            <w:rPrChange w:id="4100" w:author="admin" w:date="2025-05-20T22:57:00Z">
              <w:rPr/>
            </w:rPrChange>
          </w:rPr>
          <w:br/>
          <w:delText>of workspace providers.</w:delText>
        </w:r>
      </w:del>
    </w:p>
    <w:p w14:paraId="5228B3CA" w14:textId="56F99A22" w:rsidR="00077DA2" w:rsidRPr="00DF1D8F" w:rsidDel="00A23BCC" w:rsidRDefault="00077DA2">
      <w:pPr>
        <w:pStyle w:val="ListParagraph"/>
        <w:numPr>
          <w:ilvl w:val="0"/>
          <w:numId w:val="102"/>
        </w:numPr>
        <w:spacing w:line="480" w:lineRule="auto"/>
        <w:jc w:val="both"/>
        <w:rPr>
          <w:del w:id="4101" w:author="admin" w:date="2025-05-20T22:46:00Z"/>
          <w:rFonts w:ascii="Times New Roman" w:hAnsi="Times New Roman"/>
          <w:sz w:val="26"/>
          <w:szCs w:val="26"/>
          <w:rPrChange w:id="4102" w:author="admin" w:date="2025-05-20T22:57:00Z">
            <w:rPr>
              <w:del w:id="4103" w:author="admin" w:date="2025-05-20T22:46:00Z"/>
            </w:rPr>
          </w:rPrChange>
        </w:rPr>
        <w:pPrChange w:id="4104"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105" w:author="admin" w:date="2025-05-20T22:46:00Z">
        <w:r w:rsidRPr="00DF1D8F" w:rsidDel="00A23BCC">
          <w:rPr>
            <w:rFonts w:ascii="Times New Roman" w:hAnsi="Times New Roman"/>
            <w:sz w:val="26"/>
            <w:szCs w:val="26"/>
            <w:rPrChange w:id="4106" w:author="admin" w:date="2025-05-20T22:57:00Z">
              <w:rPr/>
            </w:rPrChange>
          </w:rPr>
          <w:delText>Implement fraud detection checks to avoid counterfeits bookings and fraudulent activity.</w:delText>
        </w:r>
      </w:del>
    </w:p>
    <w:p w14:paraId="7E86379A" w14:textId="10E360F8" w:rsidR="00077DA2" w:rsidRPr="00DF1D8F" w:rsidDel="00A23BCC" w:rsidRDefault="00077DA2">
      <w:pPr>
        <w:pStyle w:val="ListParagraph"/>
        <w:numPr>
          <w:ilvl w:val="0"/>
          <w:numId w:val="102"/>
        </w:numPr>
        <w:spacing w:line="480" w:lineRule="auto"/>
        <w:jc w:val="both"/>
        <w:rPr>
          <w:del w:id="4107" w:author="admin" w:date="2025-05-20T22:46:00Z"/>
          <w:rFonts w:ascii="Times New Roman" w:hAnsi="Times New Roman"/>
          <w:sz w:val="26"/>
          <w:szCs w:val="26"/>
          <w:rPrChange w:id="4108" w:author="admin" w:date="2025-05-20T22:57:00Z">
            <w:rPr>
              <w:del w:id="4109" w:author="admin" w:date="2025-05-20T22:46:00Z"/>
            </w:rPr>
          </w:rPrChange>
        </w:rPr>
        <w:pPrChange w:id="4110" w:author="admin" w:date="2025-05-20T22:57:00Z">
          <w:pPr>
            <w:widowControl w:val="0"/>
            <w:numPr>
              <w:ilvl w:val="1"/>
              <w:numId w:val="11"/>
            </w:numPr>
            <w:tabs>
              <w:tab w:val="left" w:pos="8460"/>
            </w:tabs>
            <w:autoSpaceDE w:val="0"/>
            <w:autoSpaceDN w:val="0"/>
            <w:spacing w:after="0" w:line="480" w:lineRule="auto"/>
            <w:ind w:left="1440" w:right="116" w:hanging="360"/>
            <w:contextualSpacing/>
            <w:jc w:val="both"/>
          </w:pPr>
        </w:pPrChange>
      </w:pPr>
      <w:del w:id="4111" w:author="admin" w:date="2025-05-20T22:46:00Z">
        <w:r w:rsidRPr="00DF1D8F" w:rsidDel="00A23BCC">
          <w:rPr>
            <w:rFonts w:ascii="Times New Roman" w:hAnsi="Times New Roman"/>
            <w:sz w:val="26"/>
            <w:szCs w:val="26"/>
            <w:rPrChange w:id="4112" w:author="admin" w:date="2025-05-20T22:57:00Z">
              <w:rPr/>
            </w:rPrChange>
          </w:rPr>
          <w:delText xml:space="preserve">   Data Analytics and Performance Insights</w:delText>
        </w:r>
      </w:del>
    </w:p>
    <w:p w14:paraId="7E100C5F" w14:textId="60E646C0" w:rsidR="00077DA2" w:rsidRPr="00DF1D8F" w:rsidDel="00A23BCC" w:rsidRDefault="00077DA2">
      <w:pPr>
        <w:pStyle w:val="ListParagraph"/>
        <w:numPr>
          <w:ilvl w:val="0"/>
          <w:numId w:val="102"/>
        </w:numPr>
        <w:spacing w:line="480" w:lineRule="auto"/>
        <w:jc w:val="both"/>
        <w:rPr>
          <w:del w:id="4113" w:author="admin" w:date="2025-05-20T22:46:00Z"/>
          <w:rFonts w:ascii="Times New Roman" w:hAnsi="Times New Roman"/>
          <w:sz w:val="26"/>
          <w:szCs w:val="26"/>
          <w:rPrChange w:id="4114" w:author="admin" w:date="2025-05-20T22:57:00Z">
            <w:rPr>
              <w:del w:id="4115" w:author="admin" w:date="2025-05-20T22:46:00Z"/>
            </w:rPr>
          </w:rPrChange>
        </w:rPr>
        <w:pPrChange w:id="4116" w:author="admin" w:date="2025-05-20T22:57:00Z">
          <w:pPr>
            <w:widowControl w:val="0"/>
            <w:numPr>
              <w:ilvl w:val="2"/>
              <w:numId w:val="9"/>
            </w:numPr>
            <w:tabs>
              <w:tab w:val="left" w:pos="8460"/>
            </w:tabs>
            <w:autoSpaceDE w:val="0"/>
            <w:autoSpaceDN w:val="0"/>
            <w:spacing w:after="0" w:line="480" w:lineRule="auto"/>
            <w:ind w:left="3060" w:right="116" w:hanging="720"/>
            <w:contextualSpacing/>
            <w:jc w:val="both"/>
          </w:pPr>
        </w:pPrChange>
      </w:pPr>
      <w:del w:id="4117" w:author="admin" w:date="2025-05-20T22:46:00Z">
        <w:r w:rsidRPr="00DF1D8F" w:rsidDel="00A23BCC">
          <w:rPr>
            <w:rFonts w:ascii="Times New Roman" w:hAnsi="Times New Roman"/>
            <w:sz w:val="26"/>
            <w:szCs w:val="26"/>
            <w:rPrChange w:id="4118" w:author="admin" w:date="2025-05-20T22:57:00Z">
              <w:rPr/>
            </w:rPrChange>
          </w:rPr>
          <w:delText>Track occupancy rates, peak usage hours, and inc</w:delText>
        </w:r>
      </w:del>
      <w:ins w:id="4119" w:author="Antoneth Macaisa" w:date="2025-05-19T14:14:00Z">
        <w:del w:id="4120" w:author="admin" w:date="2025-05-20T22:46:00Z">
          <w:r w:rsidR="00C84A91" w:rsidRPr="00DF1D8F" w:rsidDel="00A23BCC">
            <w:rPr>
              <w:rFonts w:ascii="Times New Roman" w:hAnsi="Times New Roman"/>
              <w:sz w:val="26"/>
              <w:szCs w:val="26"/>
              <w:rPrChange w:id="4121" w:author="admin" w:date="2025-05-20T22:57:00Z">
                <w:rPr/>
              </w:rPrChange>
            </w:rPr>
            <w:delText>o</w:delText>
          </w:r>
        </w:del>
      </w:ins>
      <w:del w:id="4122" w:author="admin" w:date="2025-05-20T22:46:00Z">
        <w:r w:rsidRPr="00DF1D8F" w:rsidDel="00A23BCC">
          <w:rPr>
            <w:rFonts w:ascii="Times New Roman" w:hAnsi="Times New Roman"/>
            <w:sz w:val="26"/>
            <w:szCs w:val="26"/>
            <w:rPrChange w:id="4123" w:author="admin" w:date="2025-05-20T22:57:00Z">
              <w:rPr/>
            </w:rPrChange>
          </w:rPr>
          <w:delText>ome reports.</w:delText>
        </w:r>
      </w:del>
    </w:p>
    <w:p w14:paraId="0E96EF33" w14:textId="7D3517B3" w:rsidR="007345A4" w:rsidRPr="00DF1D8F" w:rsidDel="00A23BCC" w:rsidRDefault="007345A4">
      <w:pPr>
        <w:pStyle w:val="ListParagraph"/>
        <w:numPr>
          <w:ilvl w:val="0"/>
          <w:numId w:val="102"/>
        </w:numPr>
        <w:spacing w:line="480" w:lineRule="auto"/>
        <w:jc w:val="both"/>
        <w:rPr>
          <w:ins w:id="4124" w:author="Antoneth Macaisa" w:date="2025-05-07T20:37:00Z"/>
          <w:del w:id="4125" w:author="admin" w:date="2025-05-20T22:46:00Z"/>
          <w:rFonts w:ascii="Times New Roman" w:hAnsi="Times New Roman"/>
          <w:sz w:val="26"/>
          <w:szCs w:val="26"/>
          <w:rPrChange w:id="4126" w:author="admin" w:date="2025-05-20T22:57:00Z">
            <w:rPr>
              <w:ins w:id="4127" w:author="Antoneth Macaisa" w:date="2025-05-07T20:37:00Z"/>
              <w:del w:id="4128" w:author="admin" w:date="2025-05-20T22:46:00Z"/>
            </w:rPr>
          </w:rPrChange>
        </w:rPr>
        <w:pPrChange w:id="4129"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p>
    <w:p w14:paraId="48B79B69" w14:textId="78DB3A11" w:rsidR="00077DA2" w:rsidRPr="00DF1D8F" w:rsidDel="00A23BCC" w:rsidRDefault="00077DA2">
      <w:pPr>
        <w:pStyle w:val="ListParagraph"/>
        <w:numPr>
          <w:ilvl w:val="0"/>
          <w:numId w:val="102"/>
        </w:numPr>
        <w:spacing w:line="480" w:lineRule="auto"/>
        <w:jc w:val="both"/>
        <w:rPr>
          <w:del w:id="4130" w:author="admin" w:date="2025-05-20T22:46:00Z"/>
          <w:rFonts w:ascii="Times New Roman" w:hAnsi="Times New Roman"/>
          <w:sz w:val="26"/>
          <w:szCs w:val="26"/>
          <w:rPrChange w:id="4131" w:author="admin" w:date="2025-05-20T22:57:00Z">
            <w:rPr>
              <w:del w:id="4132" w:author="admin" w:date="2025-05-20T22:46:00Z"/>
            </w:rPr>
          </w:rPrChange>
        </w:rPr>
        <w:pPrChange w:id="4133"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134" w:author="admin" w:date="2025-05-20T22:46:00Z">
        <w:r w:rsidRPr="00DF1D8F" w:rsidDel="00A23BCC">
          <w:rPr>
            <w:rFonts w:ascii="Times New Roman" w:hAnsi="Times New Roman"/>
            <w:sz w:val="26"/>
            <w:szCs w:val="26"/>
            <w:rPrChange w:id="4135" w:author="admin" w:date="2025-05-20T22:57:00Z">
              <w:rPr/>
            </w:rPrChange>
          </w:rPr>
          <w:delText>Highlight high-performing workplaces as premium offerings.</w:delText>
        </w:r>
      </w:del>
    </w:p>
    <w:p w14:paraId="46D1F192" w14:textId="0D4F8AC0" w:rsidR="00077DA2" w:rsidRPr="00DF1D8F" w:rsidDel="00A23BCC" w:rsidRDefault="00077DA2">
      <w:pPr>
        <w:pStyle w:val="ListParagraph"/>
        <w:numPr>
          <w:ilvl w:val="0"/>
          <w:numId w:val="102"/>
        </w:numPr>
        <w:spacing w:line="480" w:lineRule="auto"/>
        <w:jc w:val="both"/>
        <w:rPr>
          <w:del w:id="4136" w:author="admin" w:date="2025-05-20T22:46:00Z"/>
          <w:rFonts w:ascii="Times New Roman" w:hAnsi="Times New Roman"/>
          <w:sz w:val="26"/>
          <w:szCs w:val="26"/>
          <w:rPrChange w:id="4137" w:author="admin" w:date="2025-05-20T22:57:00Z">
            <w:rPr>
              <w:del w:id="4138" w:author="admin" w:date="2025-05-20T22:46:00Z"/>
            </w:rPr>
          </w:rPrChange>
        </w:rPr>
        <w:pPrChange w:id="4139" w:author="admin" w:date="2025-05-20T22:57:00Z">
          <w:pPr>
            <w:widowControl w:val="0"/>
            <w:numPr>
              <w:ilvl w:val="1"/>
              <w:numId w:val="11"/>
            </w:numPr>
            <w:tabs>
              <w:tab w:val="left" w:pos="8460"/>
            </w:tabs>
            <w:autoSpaceDE w:val="0"/>
            <w:autoSpaceDN w:val="0"/>
            <w:spacing w:after="0" w:line="480" w:lineRule="auto"/>
            <w:ind w:left="1440" w:right="116" w:hanging="360"/>
            <w:contextualSpacing/>
            <w:jc w:val="both"/>
          </w:pPr>
        </w:pPrChange>
      </w:pPr>
      <w:del w:id="4140" w:author="admin" w:date="2025-05-20T22:46:00Z">
        <w:r w:rsidRPr="00DF1D8F" w:rsidDel="00A23BCC">
          <w:rPr>
            <w:rFonts w:ascii="Times New Roman" w:hAnsi="Times New Roman"/>
            <w:sz w:val="26"/>
            <w:szCs w:val="26"/>
            <w:rPrChange w:id="4141" w:author="admin" w:date="2025-05-20T22:57:00Z">
              <w:rPr/>
            </w:rPrChange>
          </w:rPr>
          <w:lastRenderedPageBreak/>
          <w:delText xml:space="preserve">   Security and Compliance Management</w:delText>
        </w:r>
      </w:del>
    </w:p>
    <w:p w14:paraId="7F2D537D" w14:textId="3F8AA2DE" w:rsidR="00077DA2" w:rsidRPr="00DF1D8F" w:rsidDel="00A23BCC" w:rsidRDefault="00077DA2">
      <w:pPr>
        <w:pStyle w:val="ListParagraph"/>
        <w:numPr>
          <w:ilvl w:val="0"/>
          <w:numId w:val="102"/>
        </w:numPr>
        <w:spacing w:line="480" w:lineRule="auto"/>
        <w:jc w:val="both"/>
        <w:rPr>
          <w:del w:id="4142" w:author="admin" w:date="2025-05-20T22:46:00Z"/>
          <w:rFonts w:ascii="Times New Roman" w:hAnsi="Times New Roman"/>
          <w:sz w:val="26"/>
          <w:szCs w:val="26"/>
          <w:rPrChange w:id="4143" w:author="admin" w:date="2025-05-20T22:57:00Z">
            <w:rPr>
              <w:del w:id="4144" w:author="admin" w:date="2025-05-20T22:46:00Z"/>
            </w:rPr>
          </w:rPrChange>
        </w:rPr>
        <w:pPrChange w:id="4145"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146" w:author="admin" w:date="2025-05-20T22:46:00Z">
        <w:r w:rsidRPr="00DF1D8F" w:rsidDel="00A23BCC">
          <w:rPr>
            <w:rFonts w:ascii="Times New Roman" w:hAnsi="Times New Roman"/>
            <w:sz w:val="26"/>
            <w:szCs w:val="26"/>
            <w:rPrChange w:id="4147" w:author="admin" w:date="2025-05-20T22:57:00Z">
              <w:rPr/>
            </w:rPrChange>
          </w:rPr>
          <w:delText>Use data encryption and access control techniques to safeguard user data.</w:delText>
        </w:r>
      </w:del>
    </w:p>
    <w:p w14:paraId="08E8E05E" w14:textId="70967042" w:rsidR="00077DA2" w:rsidRPr="00DF1D8F" w:rsidDel="00A23BCC" w:rsidRDefault="00077DA2">
      <w:pPr>
        <w:pStyle w:val="ListParagraph"/>
        <w:numPr>
          <w:ilvl w:val="0"/>
          <w:numId w:val="102"/>
        </w:numPr>
        <w:spacing w:line="480" w:lineRule="auto"/>
        <w:jc w:val="both"/>
        <w:rPr>
          <w:del w:id="4148" w:author="admin" w:date="2025-05-20T22:46:00Z"/>
          <w:rFonts w:ascii="Times New Roman" w:hAnsi="Times New Roman"/>
          <w:sz w:val="26"/>
          <w:szCs w:val="26"/>
          <w:rPrChange w:id="4149" w:author="admin" w:date="2025-05-20T22:57:00Z">
            <w:rPr>
              <w:del w:id="4150" w:author="admin" w:date="2025-05-20T22:46:00Z"/>
            </w:rPr>
          </w:rPrChange>
        </w:rPr>
        <w:pPrChange w:id="4151"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152" w:author="admin" w:date="2025-05-20T22:46:00Z">
        <w:r w:rsidRPr="00DF1D8F" w:rsidDel="00A23BCC">
          <w:rPr>
            <w:rFonts w:ascii="Times New Roman" w:hAnsi="Times New Roman"/>
            <w:sz w:val="26"/>
            <w:szCs w:val="26"/>
            <w:rPrChange w:id="4153" w:author="admin" w:date="2025-05-20T22:57:00Z">
              <w:rPr/>
            </w:rPrChange>
          </w:rPr>
          <w:delText>Manage disputes, refunds, and policy breaches efficiently.</w:delText>
        </w:r>
      </w:del>
    </w:p>
    <w:p w14:paraId="68F436A9" w14:textId="565D886A" w:rsidR="00077DA2" w:rsidRPr="00DF1D8F" w:rsidDel="00A23BCC" w:rsidRDefault="00077DA2">
      <w:pPr>
        <w:pStyle w:val="ListParagraph"/>
        <w:numPr>
          <w:ilvl w:val="0"/>
          <w:numId w:val="102"/>
        </w:numPr>
        <w:spacing w:line="480" w:lineRule="auto"/>
        <w:jc w:val="both"/>
        <w:rPr>
          <w:del w:id="4154" w:author="admin" w:date="2025-05-20T22:46:00Z"/>
          <w:rFonts w:ascii="Times New Roman" w:hAnsi="Times New Roman"/>
          <w:sz w:val="26"/>
          <w:szCs w:val="26"/>
          <w:rPrChange w:id="4155" w:author="admin" w:date="2025-05-20T22:57:00Z">
            <w:rPr>
              <w:del w:id="4156" w:author="admin" w:date="2025-05-20T22:46:00Z"/>
            </w:rPr>
          </w:rPrChange>
        </w:rPr>
        <w:pPrChange w:id="4157" w:author="admin" w:date="2025-05-20T22:57:00Z">
          <w:pPr>
            <w:widowControl w:val="0"/>
            <w:numPr>
              <w:ilvl w:val="1"/>
              <w:numId w:val="11"/>
            </w:numPr>
            <w:tabs>
              <w:tab w:val="left" w:pos="8460"/>
            </w:tabs>
            <w:autoSpaceDE w:val="0"/>
            <w:autoSpaceDN w:val="0"/>
            <w:spacing w:after="0" w:line="480" w:lineRule="auto"/>
            <w:ind w:left="1440" w:right="116" w:hanging="360"/>
            <w:contextualSpacing/>
            <w:jc w:val="both"/>
          </w:pPr>
        </w:pPrChange>
      </w:pPr>
      <w:del w:id="4158" w:author="admin" w:date="2025-05-20T22:46:00Z">
        <w:r w:rsidRPr="00DF1D8F" w:rsidDel="00A23BCC">
          <w:rPr>
            <w:rFonts w:ascii="Times New Roman" w:hAnsi="Times New Roman"/>
            <w:sz w:val="26"/>
            <w:szCs w:val="26"/>
            <w:rPrChange w:id="4159" w:author="admin" w:date="2025-05-20T22:57:00Z">
              <w:rPr/>
            </w:rPrChange>
          </w:rPr>
          <w:delText xml:space="preserve">   Marketing and featured listings.</w:delText>
        </w:r>
      </w:del>
    </w:p>
    <w:p w14:paraId="7BE1DA4A" w14:textId="50869C01" w:rsidR="00077DA2" w:rsidRPr="00DF1D8F" w:rsidDel="00A23BCC" w:rsidRDefault="00077DA2">
      <w:pPr>
        <w:pStyle w:val="ListParagraph"/>
        <w:numPr>
          <w:ilvl w:val="0"/>
          <w:numId w:val="102"/>
        </w:numPr>
        <w:spacing w:line="480" w:lineRule="auto"/>
        <w:jc w:val="both"/>
        <w:rPr>
          <w:del w:id="4160" w:author="admin" w:date="2025-05-20T22:47:00Z"/>
          <w:rFonts w:ascii="Times New Roman" w:hAnsi="Times New Roman"/>
          <w:sz w:val="26"/>
          <w:szCs w:val="26"/>
          <w:rPrChange w:id="4161" w:author="admin" w:date="2025-05-20T22:57:00Z">
            <w:rPr>
              <w:del w:id="4162" w:author="admin" w:date="2025-05-20T22:47:00Z"/>
            </w:rPr>
          </w:rPrChange>
        </w:rPr>
        <w:pPrChange w:id="4163" w:author="admin" w:date="2025-05-20T22:57:00Z">
          <w:pPr>
            <w:widowControl w:val="0"/>
            <w:numPr>
              <w:ilvl w:val="2"/>
              <w:numId w:val="11"/>
            </w:numPr>
            <w:tabs>
              <w:tab w:val="left" w:pos="8460"/>
            </w:tabs>
            <w:autoSpaceDE w:val="0"/>
            <w:autoSpaceDN w:val="0"/>
            <w:spacing w:after="0" w:line="480" w:lineRule="auto"/>
            <w:ind w:left="2160" w:right="116" w:hanging="180"/>
            <w:contextualSpacing/>
            <w:jc w:val="both"/>
          </w:pPr>
        </w:pPrChange>
      </w:pPr>
      <w:del w:id="4164" w:author="admin" w:date="2025-05-20T22:46:00Z">
        <w:r w:rsidRPr="00DF1D8F" w:rsidDel="00A23BCC">
          <w:rPr>
            <w:rFonts w:ascii="Times New Roman" w:hAnsi="Times New Roman"/>
            <w:sz w:val="26"/>
            <w:szCs w:val="26"/>
            <w:rPrChange w:id="4165" w:author="admin" w:date="2025-05-20T22:57:00Z">
              <w:rPr/>
            </w:rPrChange>
          </w:rPr>
          <w:delText>Increase awareness of high-demand workspaces with targeted advertisements and AI-powered suggestions</w:delText>
        </w:r>
      </w:del>
      <w:del w:id="4166" w:author="admin" w:date="2025-05-20T22:47:00Z">
        <w:r w:rsidRPr="00DF1D8F" w:rsidDel="00A23BCC">
          <w:rPr>
            <w:rFonts w:ascii="Times New Roman" w:hAnsi="Times New Roman"/>
            <w:sz w:val="26"/>
            <w:szCs w:val="26"/>
            <w:rPrChange w:id="4167" w:author="admin" w:date="2025-05-20T22:57:00Z">
              <w:rPr/>
            </w:rPrChange>
          </w:rPr>
          <w:delText>.</w:delText>
        </w:r>
      </w:del>
    </w:p>
    <w:p w14:paraId="2280547A" w14:textId="41F0486D" w:rsidR="00077DA2" w:rsidRPr="00DF1D8F" w:rsidDel="00DF1D8F" w:rsidRDefault="00077DA2">
      <w:pPr>
        <w:pStyle w:val="ListParagraph"/>
        <w:numPr>
          <w:ilvl w:val="0"/>
          <w:numId w:val="102"/>
        </w:numPr>
        <w:spacing w:line="480" w:lineRule="auto"/>
        <w:jc w:val="both"/>
        <w:rPr>
          <w:del w:id="4168" w:author="admin" w:date="2025-05-20T22:57:00Z"/>
          <w:rFonts w:ascii="Times New Roman" w:eastAsia="Calibri" w:hAnsi="Times New Roman"/>
          <w:color w:val="000000"/>
          <w:sz w:val="26"/>
          <w:szCs w:val="26"/>
          <w14:ligatures w14:val="standardContextual"/>
          <w:rPrChange w:id="4169" w:author="admin" w:date="2025-05-20T22:57:00Z">
            <w:rPr>
              <w:del w:id="4170" w:author="admin" w:date="2025-05-20T22:57:00Z"/>
              <w:rFonts w:eastAsia="Calibri"/>
              <w:color w:val="000000"/>
              <w14:ligatures w14:val="standardContextual"/>
            </w:rPr>
          </w:rPrChange>
        </w:rPr>
        <w:pPrChange w:id="4171" w:author="admin" w:date="2025-05-20T22:57:00Z">
          <w:pPr>
            <w:widowControl w:val="0"/>
            <w:numPr>
              <w:ilvl w:val="1"/>
              <w:numId w:val="12"/>
            </w:numPr>
            <w:autoSpaceDE w:val="0"/>
            <w:autoSpaceDN w:val="0"/>
            <w:adjustRightInd w:val="0"/>
            <w:spacing w:after="0" w:line="480" w:lineRule="auto"/>
            <w:ind w:left="1440" w:right="116" w:hanging="360"/>
            <w:jc w:val="both"/>
          </w:pPr>
        </w:pPrChange>
      </w:pPr>
      <w:r w:rsidRPr="00DF1D8F">
        <w:rPr>
          <w:rFonts w:ascii="Times New Roman" w:eastAsia="Calibri" w:hAnsi="Times New Roman"/>
          <w:color w:val="000000"/>
          <w:sz w:val="26"/>
          <w:szCs w:val="26"/>
          <w14:ligatures w14:val="standardContextual"/>
          <w:rPrChange w:id="4172" w:author="admin" w:date="2025-05-20T22:57:00Z">
            <w:rPr>
              <w:rFonts w:eastAsia="Calibri"/>
              <w:color w:val="000000"/>
              <w14:ligatures w14:val="standardContextual"/>
            </w:rPr>
          </w:rPrChange>
        </w:rPr>
        <w:t xml:space="preserve">System intelligence is improved by the following AI Features module: </w:t>
      </w:r>
    </w:p>
    <w:p w14:paraId="3A175B55" w14:textId="77777777" w:rsidR="00DF1D8F" w:rsidRPr="00DF1D8F" w:rsidRDefault="00DF1D8F">
      <w:pPr>
        <w:pStyle w:val="ListParagraph"/>
        <w:numPr>
          <w:ilvl w:val="0"/>
          <w:numId w:val="102"/>
        </w:numPr>
        <w:spacing w:line="480" w:lineRule="auto"/>
        <w:jc w:val="both"/>
        <w:rPr>
          <w:ins w:id="4173" w:author="admin" w:date="2025-05-20T22:57:00Z"/>
          <w:rFonts w:ascii="Times New Roman" w:eastAsia="Calibri" w:hAnsi="Times New Roman"/>
          <w:color w:val="000000"/>
          <w:sz w:val="26"/>
          <w:szCs w:val="26"/>
          <w14:ligatures w14:val="standardContextual"/>
          <w:rPrChange w:id="4174" w:author="admin" w:date="2025-05-20T22:57:00Z">
            <w:rPr>
              <w:ins w:id="4175" w:author="admin" w:date="2025-05-20T22:57:00Z"/>
              <w:rFonts w:eastAsia="Calibri"/>
              <w:color w:val="000000"/>
              <w14:ligatures w14:val="standardContextual"/>
            </w:rPr>
          </w:rPrChange>
        </w:rPr>
        <w:pPrChange w:id="4176" w:author="admin" w:date="2025-05-20T22:57:00Z">
          <w:pPr>
            <w:widowControl w:val="0"/>
            <w:numPr>
              <w:numId w:val="9"/>
            </w:numPr>
            <w:autoSpaceDE w:val="0"/>
            <w:autoSpaceDN w:val="0"/>
            <w:adjustRightInd w:val="0"/>
            <w:spacing w:after="0" w:line="480" w:lineRule="auto"/>
            <w:ind w:left="720" w:right="116" w:hanging="360"/>
            <w:jc w:val="both"/>
          </w:pPr>
        </w:pPrChange>
      </w:pPr>
    </w:p>
    <w:p w14:paraId="30358F15" w14:textId="04ABF480" w:rsidR="00077DA2" w:rsidRPr="006D50F4" w:rsidDel="00DF1D8F" w:rsidRDefault="00077DA2">
      <w:pPr>
        <w:pStyle w:val="ListParagraph"/>
        <w:numPr>
          <w:ilvl w:val="1"/>
          <w:numId w:val="102"/>
        </w:numPr>
        <w:spacing w:line="480" w:lineRule="auto"/>
        <w:jc w:val="both"/>
        <w:rPr>
          <w:del w:id="4177" w:author="admin" w:date="2025-05-20T22:57:00Z"/>
          <w:rFonts w:ascii="Times New Roman" w:eastAsia="Calibri" w:hAnsi="Times New Roman"/>
          <w:color w:val="000000"/>
          <w:sz w:val="26"/>
          <w:szCs w:val="26"/>
          <w14:ligatures w14:val="standardContextual"/>
        </w:rPr>
        <w:pPrChange w:id="4178"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179" w:author="Antoneth Macaisa" w:date="2025-05-07T20:37:00Z">
        <w:r w:rsidRPr="00DF1D8F" w:rsidDel="007345A4">
          <w:rPr>
            <w:rFonts w:ascii="Times New Roman" w:eastAsia="Calibri" w:hAnsi="Times New Roman"/>
            <w:color w:val="000000"/>
            <w:sz w:val="26"/>
            <w:szCs w:val="26"/>
            <w14:ligatures w14:val="standardContextual"/>
            <w:rPrChange w:id="4180" w:author="admin" w:date="2025-05-20T22:57:00Z">
              <w:rPr/>
            </w:rPrChange>
          </w:rPr>
          <w:delText xml:space="preserve">  </w:delText>
        </w:r>
      </w:del>
      <w:r w:rsidRPr="00DF1D8F">
        <w:rPr>
          <w:rFonts w:ascii="Times New Roman" w:eastAsia="Calibri" w:hAnsi="Times New Roman"/>
          <w:color w:val="000000"/>
          <w:sz w:val="26"/>
          <w:szCs w:val="26"/>
          <w14:ligatures w14:val="standardContextual"/>
          <w:rPrChange w:id="4181" w:author="admin" w:date="2025-05-20T22:57:00Z">
            <w:rPr/>
          </w:rPrChange>
        </w:rPr>
        <w:t xml:space="preserve">An AI-powered dynamic pricing system </w:t>
      </w:r>
      <w:ins w:id="4182" w:author="Antoneth Macaisa" w:date="2025-05-19T14:21:00Z">
        <w:r w:rsidR="00C84A91" w:rsidRPr="00DF1D8F">
          <w:rPr>
            <w:rFonts w:ascii="Times New Roman" w:eastAsia="Calibri" w:hAnsi="Times New Roman"/>
            <w:color w:val="000000"/>
            <w:sz w:val="26"/>
            <w:szCs w:val="26"/>
            <w14:ligatures w14:val="standardContextual"/>
            <w:rPrChange w:id="4183" w:author="admin" w:date="2025-05-20T22:57:00Z">
              <w:rPr/>
            </w:rPrChange>
          </w:rPr>
          <w:t>suggests</w:t>
        </w:r>
      </w:ins>
      <w:del w:id="4184" w:author="Antoneth Macaisa" w:date="2025-05-19T14:20:00Z">
        <w:r w:rsidRPr="00DF1D8F" w:rsidDel="00C84A91">
          <w:rPr>
            <w:rFonts w:ascii="Times New Roman" w:eastAsia="Calibri" w:hAnsi="Times New Roman"/>
            <w:color w:val="000000"/>
            <w:sz w:val="26"/>
            <w:szCs w:val="26"/>
            <w14:ligatures w14:val="standardContextual"/>
            <w:rPrChange w:id="4185" w:author="admin" w:date="2025-05-20T22:57:00Z">
              <w:rPr/>
            </w:rPrChange>
          </w:rPr>
          <w:delText>adjusts</w:delText>
        </w:r>
      </w:del>
      <w:r w:rsidRPr="00DF1D8F">
        <w:rPr>
          <w:rFonts w:ascii="Times New Roman" w:eastAsia="Calibri" w:hAnsi="Times New Roman"/>
          <w:color w:val="000000"/>
          <w:sz w:val="26"/>
          <w:szCs w:val="26"/>
          <w14:ligatures w14:val="standardContextual"/>
          <w:rPrChange w:id="4186" w:author="admin" w:date="2025-05-20T22:57:00Z">
            <w:rPr/>
          </w:rPrChange>
        </w:rPr>
        <w:t xml:space="preserve"> prices according to demand, time, and market trends to ensure fair and competitive pricing.</w:t>
      </w:r>
      <w:del w:id="4187" w:author="Antoneth Macaisa" w:date="2025-05-19T17:56:00Z">
        <w:r w:rsidRPr="00DF1D8F" w:rsidDel="00806885">
          <w:rPr>
            <w:rFonts w:ascii="Times New Roman" w:eastAsia="Calibri" w:hAnsi="Times New Roman"/>
            <w:color w:val="000000"/>
            <w:sz w:val="26"/>
            <w:szCs w:val="26"/>
            <w14:ligatures w14:val="standardContextual"/>
            <w:rPrChange w:id="4188" w:author="admin" w:date="2025-05-20T22:57:00Z">
              <w:rPr/>
            </w:rPrChange>
          </w:rPr>
          <w:delText xml:space="preserve"> </w:delText>
        </w:r>
      </w:del>
    </w:p>
    <w:p w14:paraId="53CF970F" w14:textId="77777777" w:rsidR="00DF1D8F" w:rsidRPr="00DF1D8F" w:rsidRDefault="00DF1D8F">
      <w:pPr>
        <w:pStyle w:val="ListParagraph"/>
        <w:numPr>
          <w:ilvl w:val="1"/>
          <w:numId w:val="102"/>
        </w:numPr>
        <w:spacing w:line="480" w:lineRule="auto"/>
        <w:jc w:val="both"/>
        <w:rPr>
          <w:ins w:id="4189" w:author="admin" w:date="2025-05-20T22:57:00Z"/>
          <w:rFonts w:ascii="Times New Roman" w:eastAsia="Calibri" w:hAnsi="Times New Roman"/>
          <w:color w:val="000000"/>
          <w:sz w:val="26"/>
          <w:szCs w:val="26"/>
          <w14:ligatures w14:val="standardContextual"/>
          <w:rPrChange w:id="4190" w:author="admin" w:date="2025-05-20T22:57:00Z">
            <w:rPr>
              <w:ins w:id="4191" w:author="admin" w:date="2025-05-20T22:57:00Z"/>
            </w:rPr>
          </w:rPrChange>
        </w:rPr>
        <w:pPrChange w:id="4192" w:author="admin" w:date="2025-05-20T22:57:00Z">
          <w:pPr>
            <w:widowControl w:val="0"/>
            <w:numPr>
              <w:ilvl w:val="1"/>
              <w:numId w:val="12"/>
            </w:numPr>
            <w:autoSpaceDE w:val="0"/>
            <w:autoSpaceDN w:val="0"/>
            <w:adjustRightInd w:val="0"/>
            <w:spacing w:after="0" w:line="480" w:lineRule="auto"/>
            <w:ind w:left="1440" w:right="116" w:hanging="360"/>
            <w:jc w:val="both"/>
          </w:pPr>
        </w:pPrChange>
      </w:pPr>
    </w:p>
    <w:p w14:paraId="11BEEC67" w14:textId="1432C60D" w:rsidR="00077DA2" w:rsidRPr="00DF1D8F" w:rsidDel="00060921" w:rsidRDefault="00077DA2">
      <w:pPr>
        <w:pStyle w:val="ListParagraph"/>
        <w:numPr>
          <w:ilvl w:val="1"/>
          <w:numId w:val="102"/>
        </w:numPr>
        <w:spacing w:line="480" w:lineRule="auto"/>
        <w:jc w:val="both"/>
        <w:rPr>
          <w:del w:id="4193" w:author="Antoneth Macaisa" w:date="2025-05-19T18:28:00Z"/>
          <w:rFonts w:ascii="Times New Roman" w:eastAsia="Calibri" w:hAnsi="Times New Roman"/>
          <w:color w:val="000000"/>
          <w:sz w:val="26"/>
          <w:szCs w:val="26"/>
          <w14:ligatures w14:val="standardContextual"/>
          <w:rPrChange w:id="4194" w:author="admin" w:date="2025-05-20T22:57:00Z">
            <w:rPr>
              <w:del w:id="4195" w:author="Antoneth Macaisa" w:date="2025-05-19T18:28:00Z"/>
            </w:rPr>
          </w:rPrChange>
        </w:rPr>
        <w:pPrChange w:id="4196" w:author="admin" w:date="2025-05-20T22:57:00Z">
          <w:pPr>
            <w:widowControl w:val="0"/>
            <w:numPr>
              <w:ilvl w:val="2"/>
              <w:numId w:val="12"/>
            </w:numPr>
            <w:autoSpaceDE w:val="0"/>
            <w:autoSpaceDN w:val="0"/>
            <w:adjustRightInd w:val="0"/>
            <w:spacing w:after="0" w:line="480" w:lineRule="auto"/>
            <w:ind w:left="2160" w:right="116" w:hanging="180"/>
            <w:jc w:val="both"/>
          </w:pPr>
        </w:pPrChange>
      </w:pPr>
      <w:del w:id="4197" w:author="Antoneth Macaisa" w:date="2025-05-19T18:28:00Z">
        <w:r w:rsidRPr="00DF1D8F" w:rsidDel="00060921">
          <w:rPr>
            <w:rFonts w:ascii="Times New Roman" w:eastAsia="Calibri" w:hAnsi="Times New Roman"/>
            <w:color w:val="000000"/>
            <w:sz w:val="26"/>
            <w:szCs w:val="26"/>
            <w14:ligatures w14:val="standardContextual"/>
            <w:rPrChange w:id="4198" w:author="admin" w:date="2025-05-20T22:57:00Z">
              <w:rPr/>
            </w:rPrChange>
          </w:rPr>
          <w:delText xml:space="preserve">AI-driven matching suggests workspaces based on availability, ratings, and user interests. </w:delText>
        </w:r>
      </w:del>
    </w:p>
    <w:p w14:paraId="647FE1BD" w14:textId="12EEDC1D" w:rsidR="00077DA2" w:rsidRPr="00DF1D8F" w:rsidDel="00DF1D8F" w:rsidRDefault="00077DA2">
      <w:pPr>
        <w:pStyle w:val="ListParagraph"/>
        <w:numPr>
          <w:ilvl w:val="1"/>
          <w:numId w:val="102"/>
        </w:numPr>
        <w:spacing w:line="480" w:lineRule="auto"/>
        <w:jc w:val="both"/>
        <w:rPr>
          <w:del w:id="4199" w:author="admin" w:date="2025-05-20T22:57:00Z"/>
          <w:rFonts w:ascii="Times New Roman" w:hAnsi="Times New Roman"/>
          <w:sz w:val="26"/>
          <w:szCs w:val="26"/>
          <w:rPrChange w:id="4200" w:author="admin" w:date="2025-05-20T22:57:00Z">
            <w:rPr>
              <w:del w:id="4201" w:author="admin" w:date="2025-05-20T22:57:00Z"/>
            </w:rPr>
          </w:rPrChange>
        </w:rPr>
        <w:pPrChange w:id="4202"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203" w:author="Antoneth Macaisa" w:date="2025-05-08T09:51:00Z">
        <w:r w:rsidRPr="00DF1D8F" w:rsidDel="00D24EF9">
          <w:rPr>
            <w:rFonts w:ascii="Times New Roman" w:hAnsi="Times New Roman"/>
            <w:sz w:val="26"/>
            <w:szCs w:val="26"/>
            <w:rPrChange w:id="4204" w:author="admin" w:date="2025-05-20T22:57:00Z">
              <w:rPr/>
            </w:rPrChange>
          </w:rPr>
          <w:delText xml:space="preserve">  </w:delText>
        </w:r>
      </w:del>
      <w:r w:rsidRPr="00DF1D8F">
        <w:rPr>
          <w:rFonts w:ascii="Times New Roman" w:hAnsi="Times New Roman"/>
          <w:sz w:val="26"/>
          <w:szCs w:val="26"/>
          <w:rPrChange w:id="4205" w:author="admin" w:date="2025-05-20T22:57:00Z">
            <w:rPr/>
          </w:rPrChange>
        </w:rPr>
        <w:t xml:space="preserve">Queue optimization notifies users when spaces are likely to become available, minimizing idle time and increasing use. </w:t>
      </w:r>
    </w:p>
    <w:p w14:paraId="707EF3D0" w14:textId="77777777" w:rsidR="00DF1D8F" w:rsidRPr="00DF1D8F" w:rsidRDefault="00DF1D8F">
      <w:pPr>
        <w:pStyle w:val="ListParagraph"/>
        <w:numPr>
          <w:ilvl w:val="1"/>
          <w:numId w:val="102"/>
        </w:numPr>
        <w:spacing w:line="480" w:lineRule="auto"/>
        <w:jc w:val="both"/>
        <w:rPr>
          <w:ins w:id="4206" w:author="admin" w:date="2025-05-20T22:57:00Z"/>
          <w:rFonts w:ascii="Times New Roman" w:hAnsi="Times New Roman"/>
          <w:sz w:val="26"/>
          <w:szCs w:val="26"/>
          <w:rPrChange w:id="4207" w:author="admin" w:date="2025-05-20T22:57:00Z">
            <w:rPr>
              <w:ins w:id="4208" w:author="admin" w:date="2025-05-20T22:57:00Z"/>
            </w:rPr>
          </w:rPrChange>
        </w:rPr>
        <w:pPrChange w:id="4209" w:author="admin" w:date="2025-05-20T22:57:00Z">
          <w:pPr>
            <w:widowControl w:val="0"/>
            <w:numPr>
              <w:ilvl w:val="1"/>
              <w:numId w:val="12"/>
            </w:numPr>
            <w:autoSpaceDE w:val="0"/>
            <w:autoSpaceDN w:val="0"/>
            <w:adjustRightInd w:val="0"/>
            <w:spacing w:after="0" w:line="480" w:lineRule="auto"/>
            <w:ind w:left="1440" w:right="116" w:hanging="360"/>
            <w:jc w:val="both"/>
          </w:pPr>
        </w:pPrChange>
      </w:pPr>
    </w:p>
    <w:p w14:paraId="190403F4" w14:textId="6C1C9D61" w:rsidR="00077DA2" w:rsidRPr="006D50F4" w:rsidDel="00DF1D8F" w:rsidRDefault="00077DA2">
      <w:pPr>
        <w:pStyle w:val="ListParagraph"/>
        <w:numPr>
          <w:ilvl w:val="1"/>
          <w:numId w:val="102"/>
        </w:numPr>
        <w:spacing w:line="480" w:lineRule="auto"/>
        <w:jc w:val="both"/>
        <w:rPr>
          <w:del w:id="4210" w:author="admin" w:date="2025-05-20T22:57:00Z"/>
          <w:rFonts w:ascii="Times New Roman" w:eastAsia="Calibri" w:hAnsi="Times New Roman"/>
          <w:color w:val="000000"/>
          <w:sz w:val="26"/>
          <w:szCs w:val="26"/>
          <w14:ligatures w14:val="standardContextual"/>
        </w:rPr>
        <w:pPrChange w:id="4211"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212" w:author="Antoneth Macaisa" w:date="2025-05-08T09:51:00Z">
        <w:r w:rsidRPr="00DF1D8F" w:rsidDel="00D24EF9">
          <w:rPr>
            <w:rFonts w:ascii="Times New Roman" w:eastAsia="Calibri" w:hAnsi="Times New Roman"/>
            <w:color w:val="000000"/>
            <w:sz w:val="26"/>
            <w:szCs w:val="26"/>
            <w14:ligatures w14:val="standardContextual"/>
            <w:rPrChange w:id="4213" w:author="admin" w:date="2025-05-20T22:57:00Z">
              <w:rPr/>
            </w:rPrChange>
          </w:rPr>
          <w:delText xml:space="preserve">  </w:delText>
        </w:r>
      </w:del>
      <w:del w:id="4214" w:author="Antoneth Macaisa" w:date="2025-05-19T18:07:00Z">
        <w:r w:rsidRPr="00DF1D8F" w:rsidDel="00F43AC6">
          <w:rPr>
            <w:rFonts w:ascii="Times New Roman" w:eastAsia="Calibri" w:hAnsi="Times New Roman"/>
            <w:color w:val="000000"/>
            <w:sz w:val="26"/>
            <w:szCs w:val="26"/>
            <w14:ligatures w14:val="standardContextual"/>
            <w:rPrChange w:id="4215" w:author="admin" w:date="2025-05-20T22:57:00Z">
              <w:rPr/>
            </w:rPrChange>
          </w:rPr>
          <w:delText xml:space="preserve">AI detecting fraud </w:delText>
        </w:r>
      </w:del>
      <w:ins w:id="4216" w:author="Antoneth Macaisa" w:date="2025-05-19T14:20:00Z">
        <w:r w:rsidR="00C84A91" w:rsidRPr="00DF1D8F">
          <w:rPr>
            <w:rFonts w:ascii="Times New Roman" w:eastAsia="Calibri" w:hAnsi="Times New Roman"/>
            <w:color w:val="000000"/>
            <w:sz w:val="26"/>
            <w:szCs w:val="26"/>
            <w14:ligatures w14:val="standardContextual"/>
            <w:rPrChange w:id="4217" w:author="admin" w:date="2025-05-20T22:57:00Z">
              <w:rPr/>
            </w:rPrChange>
          </w:rPr>
          <w:t xml:space="preserve">Azure AI </w:t>
        </w:r>
      </w:ins>
      <w:r w:rsidRPr="00DF1D8F">
        <w:rPr>
          <w:rFonts w:ascii="Times New Roman" w:eastAsia="Calibri" w:hAnsi="Times New Roman"/>
          <w:color w:val="000000"/>
          <w:sz w:val="26"/>
          <w:szCs w:val="26"/>
          <w14:ligatures w14:val="standardContextual"/>
          <w:rPrChange w:id="4218" w:author="admin" w:date="2025-05-20T22:57:00Z">
            <w:rPr/>
          </w:rPrChange>
        </w:rPr>
        <w:t xml:space="preserve">detects questionable reservations and fraudulent reviews, ensuring platform security. </w:t>
      </w:r>
    </w:p>
    <w:p w14:paraId="20CE7E70" w14:textId="77777777" w:rsidR="00DF1D8F" w:rsidRPr="00DF1D8F" w:rsidRDefault="00DF1D8F">
      <w:pPr>
        <w:pStyle w:val="ListParagraph"/>
        <w:numPr>
          <w:ilvl w:val="1"/>
          <w:numId w:val="102"/>
        </w:numPr>
        <w:spacing w:line="480" w:lineRule="auto"/>
        <w:jc w:val="both"/>
        <w:rPr>
          <w:ins w:id="4219" w:author="admin" w:date="2025-05-20T22:57:00Z"/>
          <w:rFonts w:ascii="Times New Roman" w:eastAsia="Calibri" w:hAnsi="Times New Roman"/>
          <w:color w:val="000000"/>
          <w:sz w:val="26"/>
          <w:szCs w:val="26"/>
          <w14:ligatures w14:val="standardContextual"/>
          <w:rPrChange w:id="4220" w:author="admin" w:date="2025-05-20T22:57:00Z">
            <w:rPr>
              <w:ins w:id="4221" w:author="admin" w:date="2025-05-20T22:57:00Z"/>
            </w:rPr>
          </w:rPrChange>
        </w:rPr>
        <w:pPrChange w:id="4222" w:author="admin" w:date="2025-05-20T22:57:00Z">
          <w:pPr>
            <w:widowControl w:val="0"/>
            <w:numPr>
              <w:ilvl w:val="1"/>
              <w:numId w:val="12"/>
            </w:numPr>
            <w:autoSpaceDE w:val="0"/>
            <w:autoSpaceDN w:val="0"/>
            <w:adjustRightInd w:val="0"/>
            <w:spacing w:after="0" w:line="480" w:lineRule="auto"/>
            <w:ind w:left="1440" w:right="116" w:hanging="360"/>
            <w:jc w:val="both"/>
          </w:pPr>
        </w:pPrChange>
      </w:pPr>
    </w:p>
    <w:p w14:paraId="4A185785" w14:textId="3FE5175B" w:rsidR="00077DA2" w:rsidRPr="00DF1D8F" w:rsidDel="00597703" w:rsidRDefault="00077DA2">
      <w:pPr>
        <w:pStyle w:val="ListParagraph"/>
        <w:numPr>
          <w:ilvl w:val="1"/>
          <w:numId w:val="102"/>
        </w:numPr>
        <w:spacing w:line="480" w:lineRule="auto"/>
        <w:jc w:val="both"/>
        <w:rPr>
          <w:del w:id="4223" w:author="Antoneth Macaisa" w:date="2025-05-19T18:35:00Z"/>
          <w:rFonts w:ascii="Times New Roman" w:eastAsia="Calibri" w:hAnsi="Times New Roman"/>
          <w:color w:val="000000"/>
          <w:sz w:val="26"/>
          <w:szCs w:val="26"/>
          <w14:ligatures w14:val="standardContextual"/>
          <w:rPrChange w:id="4224" w:author="admin" w:date="2025-05-20T22:57:00Z">
            <w:rPr>
              <w:del w:id="4225" w:author="Antoneth Macaisa" w:date="2025-05-19T18:35:00Z"/>
            </w:rPr>
          </w:rPrChange>
        </w:rPr>
        <w:pPrChange w:id="4226"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227" w:author="Antoneth Macaisa" w:date="2025-05-08T09:51:00Z">
        <w:r w:rsidRPr="00DF1D8F" w:rsidDel="00D24EF9">
          <w:rPr>
            <w:rFonts w:ascii="Times New Roman" w:eastAsia="Calibri" w:hAnsi="Times New Roman"/>
            <w:color w:val="000000"/>
            <w:sz w:val="26"/>
            <w:szCs w:val="26"/>
            <w14:ligatures w14:val="standardContextual"/>
            <w:rPrChange w:id="4228" w:author="admin" w:date="2025-05-20T22:57:00Z">
              <w:rPr/>
            </w:rPrChange>
          </w:rPr>
          <w:lastRenderedPageBreak/>
          <w:delText xml:space="preserve">  </w:delText>
        </w:r>
      </w:del>
      <w:del w:id="4229" w:author="Antoneth Macaisa" w:date="2025-05-19T18:35:00Z">
        <w:r w:rsidRPr="00DF1D8F" w:rsidDel="00597703">
          <w:rPr>
            <w:rFonts w:ascii="Times New Roman" w:eastAsia="Calibri" w:hAnsi="Times New Roman"/>
            <w:color w:val="000000"/>
            <w:sz w:val="26"/>
            <w:szCs w:val="26"/>
            <w14:ligatures w14:val="standardContextual"/>
            <w:rPrChange w:id="4230" w:author="admin" w:date="2025-05-20T22:57:00Z">
              <w:rPr/>
            </w:rPrChange>
          </w:rPr>
          <w:delText xml:space="preserve">A virtual assistant assists users in finding workplaces, making appointments, and responding to queries in real time. </w:delText>
        </w:r>
      </w:del>
    </w:p>
    <w:p w14:paraId="22E265C8" w14:textId="04B1FBA6" w:rsidR="00077DA2" w:rsidRPr="00DF1D8F" w:rsidDel="00060921" w:rsidRDefault="00077DA2">
      <w:pPr>
        <w:pStyle w:val="ListParagraph"/>
        <w:spacing w:line="480" w:lineRule="auto"/>
        <w:jc w:val="both"/>
        <w:rPr>
          <w:del w:id="4231" w:author="Antoneth Macaisa" w:date="2025-05-19T18:28:00Z"/>
          <w:rFonts w:ascii="Times New Roman" w:hAnsi="Times New Roman"/>
          <w:sz w:val="26"/>
          <w:szCs w:val="26"/>
          <w:rPrChange w:id="4232" w:author="admin" w:date="2025-05-20T22:57:00Z">
            <w:rPr>
              <w:del w:id="4233" w:author="Antoneth Macaisa" w:date="2025-05-19T18:28:00Z"/>
            </w:rPr>
          </w:rPrChange>
        </w:rPr>
        <w:pPrChange w:id="4234"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235" w:author="Antoneth Macaisa" w:date="2025-05-08T09:51:00Z">
        <w:r w:rsidRPr="00DF1D8F" w:rsidDel="00D24EF9">
          <w:rPr>
            <w:rFonts w:ascii="Times New Roman" w:hAnsi="Times New Roman"/>
            <w:sz w:val="26"/>
            <w:szCs w:val="26"/>
            <w:rPrChange w:id="4236" w:author="admin" w:date="2025-05-20T22:57:00Z">
              <w:rPr/>
            </w:rPrChange>
          </w:rPr>
          <w:delText xml:space="preserve">  </w:delText>
        </w:r>
      </w:del>
      <w:del w:id="4237" w:author="Antoneth Macaisa" w:date="2025-05-19T18:28:00Z">
        <w:r w:rsidRPr="00DF1D8F" w:rsidDel="00060921">
          <w:rPr>
            <w:rFonts w:ascii="Times New Roman" w:hAnsi="Times New Roman"/>
            <w:sz w:val="26"/>
            <w:szCs w:val="26"/>
            <w:rPrChange w:id="4238" w:author="admin" w:date="2025-05-20T22:57:00Z">
              <w:rPr/>
            </w:rPrChange>
          </w:rPr>
          <w:delText xml:space="preserve">Trust badges for high-performing suppliers increase reputation and attract customers. </w:delText>
        </w:r>
      </w:del>
    </w:p>
    <w:p w14:paraId="626762AD" w14:textId="04B1F6B9" w:rsidR="00077DA2" w:rsidRPr="00DF1D8F" w:rsidDel="00C84A91" w:rsidRDefault="00077DA2">
      <w:pPr>
        <w:pStyle w:val="ListParagraph"/>
        <w:spacing w:line="480" w:lineRule="auto"/>
        <w:jc w:val="both"/>
        <w:rPr>
          <w:del w:id="4239" w:author="Antoneth Macaisa" w:date="2025-05-19T14:15:00Z"/>
          <w:rFonts w:ascii="Times New Roman" w:hAnsi="Times New Roman"/>
          <w:sz w:val="26"/>
          <w:szCs w:val="26"/>
          <w:rPrChange w:id="4240" w:author="admin" w:date="2025-05-20T22:57:00Z">
            <w:rPr>
              <w:del w:id="4241" w:author="Antoneth Macaisa" w:date="2025-05-19T14:15:00Z"/>
            </w:rPr>
          </w:rPrChange>
        </w:rPr>
        <w:pPrChange w:id="4242" w:author="admin" w:date="2025-05-20T22:57:00Z">
          <w:pPr>
            <w:widowControl w:val="0"/>
            <w:numPr>
              <w:ilvl w:val="1"/>
              <w:numId w:val="12"/>
            </w:numPr>
            <w:autoSpaceDE w:val="0"/>
            <w:autoSpaceDN w:val="0"/>
            <w:adjustRightInd w:val="0"/>
            <w:spacing w:after="0" w:line="480" w:lineRule="auto"/>
            <w:ind w:left="1440" w:right="116" w:hanging="360"/>
            <w:jc w:val="both"/>
          </w:pPr>
        </w:pPrChange>
      </w:pPr>
      <w:del w:id="4243" w:author="Antoneth Macaisa" w:date="2025-05-08T09:51:00Z">
        <w:r w:rsidRPr="00DF1D8F" w:rsidDel="00D24EF9">
          <w:rPr>
            <w:rFonts w:ascii="Times New Roman" w:hAnsi="Times New Roman"/>
            <w:sz w:val="26"/>
            <w:szCs w:val="26"/>
            <w:rPrChange w:id="4244" w:author="admin" w:date="2025-05-20T22:57:00Z">
              <w:rPr/>
            </w:rPrChange>
          </w:rPr>
          <w:delText xml:space="preserve">  A</w:delText>
        </w:r>
      </w:del>
      <w:del w:id="4245" w:author="Antoneth Macaisa" w:date="2025-05-19T14:15:00Z">
        <w:r w:rsidRPr="00DF1D8F" w:rsidDel="00C84A91">
          <w:rPr>
            <w:rFonts w:ascii="Times New Roman" w:hAnsi="Times New Roman"/>
            <w:sz w:val="26"/>
            <w:szCs w:val="26"/>
            <w:rPrChange w:id="4246" w:author="admin" w:date="2025-05-20T22:57:00Z">
              <w:rPr/>
            </w:rPrChange>
          </w:rPr>
          <w:delText xml:space="preserve">I-powered smart pricing insights provide the best workspace prices based on demand and competitive pricing. </w:delText>
        </w:r>
      </w:del>
    </w:p>
    <w:p w14:paraId="511C7993" w14:textId="462E6B50" w:rsidR="00DF1D8F" w:rsidRPr="00DF1D8F" w:rsidRDefault="00077DA2">
      <w:pPr>
        <w:pStyle w:val="ListParagraph"/>
        <w:numPr>
          <w:ilvl w:val="1"/>
          <w:numId w:val="102"/>
        </w:numPr>
        <w:spacing w:line="480" w:lineRule="auto"/>
        <w:jc w:val="both"/>
        <w:rPr>
          <w:rFonts w:ascii="Times New Roman" w:hAnsi="Times New Roman"/>
          <w:sz w:val="26"/>
          <w:szCs w:val="26"/>
          <w:rPrChange w:id="4247" w:author="admin" w:date="2025-05-20T22:59:00Z">
            <w:rPr/>
          </w:rPrChange>
        </w:rPr>
        <w:pPrChange w:id="4248" w:author="admin" w:date="2025-05-20T22:59:00Z">
          <w:pPr>
            <w:widowControl w:val="0"/>
            <w:numPr>
              <w:ilvl w:val="1"/>
              <w:numId w:val="12"/>
            </w:numPr>
            <w:autoSpaceDE w:val="0"/>
            <w:autoSpaceDN w:val="0"/>
            <w:adjustRightInd w:val="0"/>
            <w:spacing w:after="0" w:line="480" w:lineRule="auto"/>
            <w:ind w:left="1440" w:right="116" w:hanging="360"/>
            <w:jc w:val="both"/>
          </w:pPr>
        </w:pPrChange>
      </w:pPr>
      <w:del w:id="4249" w:author="Antoneth Macaisa" w:date="2025-05-08T09:50:00Z">
        <w:r w:rsidRPr="00DF1D8F" w:rsidDel="00D24EF9">
          <w:rPr>
            <w:rFonts w:ascii="Times New Roman" w:hAnsi="Times New Roman"/>
            <w:sz w:val="26"/>
            <w:szCs w:val="26"/>
            <w:rPrChange w:id="4250" w:author="admin" w:date="2025-05-20T22:57:00Z">
              <w:rPr/>
            </w:rPrChange>
          </w:rPr>
          <w:delText xml:space="preserve">  </w:delText>
        </w:r>
      </w:del>
      <w:r w:rsidRPr="00DF1D8F">
        <w:rPr>
          <w:rFonts w:ascii="Times New Roman" w:hAnsi="Times New Roman"/>
          <w:sz w:val="26"/>
          <w:szCs w:val="26"/>
          <w:rPrChange w:id="4251" w:author="admin" w:date="2025-05-20T22:57:00Z">
            <w:rPr/>
          </w:rPrChange>
        </w:rPr>
        <w:t xml:space="preserve">Immediate Workspace Booking Mode optimizes </w:t>
      </w:r>
      <w:proofErr w:type="gramStart"/>
      <w:r w:rsidRPr="00DF1D8F">
        <w:rPr>
          <w:rFonts w:ascii="Times New Roman" w:hAnsi="Times New Roman"/>
          <w:sz w:val="26"/>
          <w:szCs w:val="26"/>
          <w:rPrChange w:id="4252" w:author="admin" w:date="2025-05-20T22:57:00Z">
            <w:rPr/>
          </w:rPrChange>
        </w:rPr>
        <w:t>last-minute</w:t>
      </w:r>
      <w:proofErr w:type="gramEnd"/>
      <w:r w:rsidRPr="00DF1D8F">
        <w:rPr>
          <w:rFonts w:ascii="Times New Roman" w:hAnsi="Times New Roman"/>
          <w:sz w:val="26"/>
          <w:szCs w:val="26"/>
          <w:rPrChange w:id="4253" w:author="admin" w:date="2025-05-20T22:57:00Z">
            <w:rPr/>
          </w:rPrChange>
        </w:rPr>
        <w:t xml:space="preserve"> or emergency reservations and alerts the appropriate suppliers.</w:t>
      </w:r>
      <w:del w:id="4254" w:author="admin" w:date="2025-05-20T22:59:00Z">
        <w:r w:rsidRPr="00DF1D8F" w:rsidDel="00DF1D8F">
          <w:rPr>
            <w:rFonts w:ascii="Times New Roman" w:hAnsi="Times New Roman"/>
            <w:sz w:val="26"/>
            <w:szCs w:val="26"/>
            <w:rPrChange w:id="4255" w:author="admin" w:date="2025-05-20T22:57:00Z">
              <w:rPr/>
            </w:rPrChange>
          </w:rPr>
          <w:delText xml:space="preserve"> </w:delText>
        </w:r>
      </w:del>
    </w:p>
    <w:p w14:paraId="611A0CA5" w14:textId="468B82BF" w:rsidR="00DF1D8F" w:rsidRPr="00DF1D8F" w:rsidRDefault="00DF1D8F">
      <w:pPr>
        <w:pStyle w:val="ListParagraph"/>
        <w:numPr>
          <w:ilvl w:val="0"/>
          <w:numId w:val="102"/>
        </w:numPr>
        <w:spacing w:line="480" w:lineRule="auto"/>
        <w:jc w:val="both"/>
        <w:rPr>
          <w:ins w:id="4256" w:author="admin" w:date="2025-05-20T22:59:00Z"/>
          <w:rFonts w:ascii="Times New Roman" w:eastAsia="Calibri" w:hAnsi="Times New Roman"/>
          <w:color w:val="000000"/>
          <w:sz w:val="26"/>
          <w:szCs w:val="26"/>
          <w14:ligatures w14:val="standardContextual"/>
          <w:rPrChange w:id="4257" w:author="admin" w:date="2025-05-20T22:59:00Z">
            <w:rPr>
              <w:ins w:id="4258" w:author="admin" w:date="2025-05-20T22:59:00Z"/>
              <w:lang w:val="en-PH"/>
            </w:rPr>
          </w:rPrChange>
        </w:rPr>
        <w:pPrChange w:id="4259" w:author="admin" w:date="2025-05-20T22:59:00Z">
          <w:pPr>
            <w:pStyle w:val="ListParagraph"/>
            <w:numPr>
              <w:ilvl w:val="1"/>
              <w:numId w:val="102"/>
            </w:numPr>
            <w:spacing w:line="480" w:lineRule="auto"/>
            <w:ind w:left="1080" w:hanging="360"/>
            <w:jc w:val="both"/>
          </w:pPr>
        </w:pPrChange>
      </w:pPr>
      <w:ins w:id="4260" w:author="admin" w:date="2025-05-20T22:59:00Z">
        <w:r w:rsidRPr="00DF1D8F">
          <w:rPr>
            <w:rFonts w:ascii="Times New Roman" w:eastAsia="Calibri" w:hAnsi="Times New Roman"/>
            <w:color w:val="000000"/>
            <w:sz w:val="26"/>
            <w:szCs w:val="26"/>
            <w14:ligatures w14:val="standardContextual"/>
            <w:rPrChange w:id="4261" w:author="admin" w:date="2025-05-20T22:59:00Z">
              <w:rPr>
                <w:lang w:val="en-PH"/>
              </w:rPr>
            </w:rPrChange>
          </w:rPr>
          <w:t>Leverage data analytics to drive business insights, optimize operations, and support strategic decision-making.</w:t>
        </w:r>
      </w:ins>
    </w:p>
    <w:p w14:paraId="23766363" w14:textId="77777777" w:rsidR="00DF1D8F" w:rsidRDefault="00DF1D8F">
      <w:pPr>
        <w:pStyle w:val="ListParagraph"/>
        <w:numPr>
          <w:ilvl w:val="1"/>
          <w:numId w:val="102"/>
        </w:numPr>
        <w:spacing w:line="480" w:lineRule="auto"/>
        <w:jc w:val="both"/>
        <w:rPr>
          <w:ins w:id="4262" w:author="admin" w:date="2025-05-20T23:00:00Z"/>
          <w:rFonts w:ascii="Times New Roman" w:eastAsia="Calibri" w:hAnsi="Times New Roman"/>
          <w:color w:val="000000"/>
          <w:sz w:val="26"/>
          <w:szCs w:val="26"/>
          <w14:ligatures w14:val="standardContextual"/>
        </w:rPr>
        <w:pPrChange w:id="4263" w:author="admin" w:date="2025-05-20T23:00:00Z">
          <w:pPr>
            <w:widowControl w:val="0"/>
            <w:numPr>
              <w:numId w:val="9"/>
            </w:numPr>
            <w:autoSpaceDE w:val="0"/>
            <w:autoSpaceDN w:val="0"/>
            <w:adjustRightInd w:val="0"/>
            <w:spacing w:after="0" w:line="480" w:lineRule="auto"/>
            <w:ind w:left="720" w:right="116" w:hanging="360"/>
            <w:jc w:val="both"/>
          </w:pPr>
        </w:pPrChange>
      </w:pPr>
      <w:ins w:id="4264" w:author="admin" w:date="2025-05-20T22:59:00Z">
        <w:r w:rsidRPr="00DF1D8F">
          <w:rPr>
            <w:rFonts w:ascii="Times New Roman" w:eastAsia="Calibri" w:hAnsi="Times New Roman"/>
            <w:color w:val="000000"/>
            <w:sz w:val="26"/>
            <w:szCs w:val="26"/>
            <w:lang w:val="en-PH"/>
            <w14:ligatures w14:val="standardContextual"/>
          </w:rPr>
          <w:t>Descriptive Analytics – Track workspace occupancy, booking trends, customer demographics, payment flows, cancellation and refund patterns, and overall user engagement across searches, reservations, and reviews.</w:t>
        </w:r>
      </w:ins>
    </w:p>
    <w:p w14:paraId="1BF5CBEE" w14:textId="77777777" w:rsidR="00DF1D8F" w:rsidRPr="006D50F4" w:rsidRDefault="00DF1D8F">
      <w:pPr>
        <w:pStyle w:val="ListParagraph"/>
        <w:numPr>
          <w:ilvl w:val="1"/>
          <w:numId w:val="102"/>
        </w:numPr>
        <w:spacing w:line="480" w:lineRule="auto"/>
        <w:jc w:val="both"/>
        <w:rPr>
          <w:ins w:id="4265" w:author="admin" w:date="2025-05-20T22:59:00Z"/>
          <w:rFonts w:ascii="Times New Roman" w:eastAsia="Calibri" w:hAnsi="Times New Roman"/>
          <w:color w:val="000000"/>
          <w:sz w:val="26"/>
          <w:szCs w:val="26"/>
          <w14:ligatures w14:val="standardContextual"/>
        </w:rPr>
        <w:pPrChange w:id="4266" w:author="admin" w:date="2025-05-20T23:01:00Z">
          <w:pPr>
            <w:widowControl w:val="0"/>
            <w:numPr>
              <w:numId w:val="9"/>
            </w:numPr>
            <w:autoSpaceDE w:val="0"/>
            <w:autoSpaceDN w:val="0"/>
            <w:adjustRightInd w:val="0"/>
            <w:spacing w:after="0" w:line="480" w:lineRule="auto"/>
            <w:ind w:left="720" w:right="116" w:hanging="360"/>
            <w:jc w:val="both"/>
          </w:pPr>
        </w:pPrChange>
      </w:pPr>
      <w:ins w:id="4267" w:author="admin" w:date="2025-05-20T22:59:00Z">
        <w:r w:rsidRPr="00DF1D8F">
          <w:rPr>
            <w:rFonts w:ascii="Times New Roman" w:eastAsia="Calibri" w:hAnsi="Times New Roman"/>
            <w:color w:val="000000"/>
            <w:sz w:val="26"/>
            <w:szCs w:val="26"/>
            <w:lang w:val="en-PH"/>
            <w14:ligatures w14:val="standardContextual"/>
            <w:rPrChange w:id="4268" w:author="admin" w:date="2025-05-20T23:00:00Z">
              <w:rPr/>
            </w:rPrChange>
          </w:rPr>
          <w:t>Predictive Analytics – Forecast peak usage periods and seasonal demand trends to support smarter pricing and availability planning</w:t>
        </w:r>
        <w:r>
          <w:rPr>
            <w:rFonts w:ascii="Times New Roman" w:eastAsia="Calibri" w:hAnsi="Times New Roman"/>
            <w:color w:val="000000"/>
            <w:sz w:val="26"/>
            <w:szCs w:val="26"/>
            <w:lang w:val="en-PH"/>
            <w14:ligatures w14:val="standardContextual"/>
            <w:rPrChange w:id="4269" w:author="admin" w:date="2025-05-20T23:00:00Z">
              <w:rPr>
                <w:rFonts w:ascii="Times New Roman" w:eastAsia="Calibri" w:hAnsi="Times New Roman"/>
                <w:color w:val="000000"/>
                <w:sz w:val="26"/>
                <w:szCs w:val="26"/>
                <w14:ligatures w14:val="standardContextual"/>
              </w:rPr>
            </w:rPrChange>
          </w:rPr>
          <w:t>.</w:t>
        </w:r>
      </w:ins>
    </w:p>
    <w:p w14:paraId="370C7565" w14:textId="4FD706DC" w:rsidR="00DF1D8F" w:rsidRPr="00DF1D8F" w:rsidRDefault="00DF1D8F">
      <w:pPr>
        <w:pStyle w:val="ListParagraph"/>
        <w:numPr>
          <w:ilvl w:val="1"/>
          <w:numId w:val="102"/>
        </w:numPr>
        <w:spacing w:line="480" w:lineRule="auto"/>
        <w:jc w:val="both"/>
        <w:rPr>
          <w:ins w:id="4270" w:author="admin" w:date="2025-05-20T23:00:00Z"/>
          <w:rFonts w:ascii="Times New Roman" w:eastAsia="Calibri" w:hAnsi="Times New Roman"/>
          <w:color w:val="000000"/>
          <w:sz w:val="26"/>
          <w:szCs w:val="26"/>
          <w14:ligatures w14:val="standardContextual"/>
          <w:rPrChange w:id="4271" w:author="admin" w:date="2025-05-20T23:01:00Z">
            <w:rPr>
              <w:ins w:id="4272" w:author="admin" w:date="2025-05-20T23:00:00Z"/>
            </w:rPr>
          </w:rPrChange>
        </w:rPr>
        <w:pPrChange w:id="4273" w:author="admin" w:date="2025-05-20T23:01:00Z">
          <w:pPr>
            <w:widowControl w:val="0"/>
            <w:numPr>
              <w:numId w:val="9"/>
            </w:numPr>
            <w:autoSpaceDE w:val="0"/>
            <w:autoSpaceDN w:val="0"/>
            <w:adjustRightInd w:val="0"/>
            <w:spacing w:after="0" w:line="480" w:lineRule="auto"/>
            <w:ind w:left="720" w:right="116" w:hanging="360"/>
            <w:jc w:val="both"/>
          </w:pPr>
        </w:pPrChange>
      </w:pPr>
      <w:ins w:id="4274" w:author="admin" w:date="2025-05-20T22:59:00Z">
        <w:r w:rsidRPr="00DF1D8F">
          <w:rPr>
            <w:rFonts w:ascii="Times New Roman" w:eastAsia="Calibri" w:hAnsi="Times New Roman"/>
            <w:color w:val="000000"/>
            <w:sz w:val="26"/>
            <w:szCs w:val="26"/>
            <w:lang w:val="en-PH"/>
            <w14:ligatures w14:val="standardContextual"/>
            <w:rPrChange w:id="4275" w:author="admin" w:date="2025-05-20T23:01:00Z">
              <w:rPr/>
            </w:rPrChange>
          </w:rPr>
          <w:t>Prescriptive Analytics – Recommend data-driven pricing strategies, ideal booking windows, marketing approaches, and provide AI-powered insights to guide workspace owners in expansion planning and maintenance scheduling.</w:t>
        </w:r>
      </w:ins>
    </w:p>
    <w:p w14:paraId="6F77627A" w14:textId="6314ADC1" w:rsidR="00077DA2" w:rsidRPr="00DF1D8F" w:rsidDel="00DF1D8F" w:rsidRDefault="00077DA2">
      <w:pPr>
        <w:pStyle w:val="ListParagraph"/>
        <w:numPr>
          <w:ilvl w:val="0"/>
          <w:numId w:val="102"/>
        </w:numPr>
        <w:spacing w:line="480" w:lineRule="auto"/>
        <w:jc w:val="both"/>
        <w:rPr>
          <w:del w:id="4276" w:author="admin" w:date="2025-05-20T22:59:00Z"/>
          <w:rFonts w:ascii="Times New Roman" w:eastAsia="Calibri" w:hAnsi="Times New Roman"/>
          <w:color w:val="000000"/>
          <w:sz w:val="26"/>
          <w:szCs w:val="26"/>
          <w14:ligatures w14:val="standardContextual"/>
          <w:rPrChange w:id="4277" w:author="admin" w:date="2025-05-20T23:01:00Z">
            <w:rPr>
              <w:del w:id="4278" w:author="admin" w:date="2025-05-20T22:59:00Z"/>
            </w:rPr>
          </w:rPrChange>
        </w:rPr>
        <w:pPrChange w:id="4279" w:author="admin" w:date="2025-05-20T23:01:00Z">
          <w:pPr>
            <w:widowControl w:val="0"/>
            <w:numPr>
              <w:numId w:val="9"/>
            </w:numPr>
            <w:autoSpaceDE w:val="0"/>
            <w:autoSpaceDN w:val="0"/>
            <w:adjustRightInd w:val="0"/>
            <w:spacing w:after="0" w:line="480" w:lineRule="auto"/>
            <w:ind w:left="720" w:right="116" w:hanging="360"/>
            <w:jc w:val="both"/>
          </w:pPr>
        </w:pPrChange>
      </w:pPr>
      <w:del w:id="4280" w:author="admin" w:date="2025-05-20T22:59:00Z">
        <w:r w:rsidRPr="00DF1D8F" w:rsidDel="00DF1D8F">
          <w:rPr>
            <w:rFonts w:ascii="Times New Roman" w:eastAsia="Calibri" w:hAnsi="Times New Roman"/>
            <w:color w:val="000000"/>
            <w:sz w:val="26"/>
            <w:szCs w:val="26"/>
            <w14:ligatures w14:val="standardContextual"/>
            <w:rPrChange w:id="4281" w:author="admin" w:date="2025-05-20T23:01:00Z">
              <w:rPr/>
            </w:rPrChange>
          </w:rPr>
          <w:delText xml:space="preserve">For analytic features: </w:delText>
        </w:r>
      </w:del>
    </w:p>
    <w:p w14:paraId="5209CC45" w14:textId="4207886F" w:rsidR="00077DA2" w:rsidRPr="00DF1D8F" w:rsidDel="00DF1D8F" w:rsidRDefault="00077DA2">
      <w:pPr>
        <w:pStyle w:val="ListParagraph"/>
        <w:numPr>
          <w:ilvl w:val="0"/>
          <w:numId w:val="102"/>
        </w:numPr>
        <w:spacing w:line="480" w:lineRule="auto"/>
        <w:rPr>
          <w:del w:id="4282" w:author="admin" w:date="2025-05-20T22:59:00Z"/>
          <w:rFonts w:ascii="Times New Roman" w:hAnsi="Times New Roman"/>
          <w:sz w:val="26"/>
          <w:szCs w:val="26"/>
          <w:rPrChange w:id="4283" w:author="admin" w:date="2025-05-20T23:01:00Z">
            <w:rPr>
              <w:del w:id="4284" w:author="admin" w:date="2025-05-20T22:59:00Z"/>
            </w:rPr>
          </w:rPrChange>
        </w:rPr>
        <w:pPrChange w:id="4285" w:author="admin" w:date="2025-05-20T23:01:00Z">
          <w:pPr>
            <w:widowControl w:val="0"/>
            <w:numPr>
              <w:ilvl w:val="1"/>
              <w:numId w:val="13"/>
            </w:numPr>
            <w:autoSpaceDE w:val="0"/>
            <w:autoSpaceDN w:val="0"/>
            <w:adjustRightInd w:val="0"/>
            <w:spacing w:after="0" w:line="480" w:lineRule="auto"/>
            <w:ind w:left="1440" w:right="116" w:hanging="360"/>
            <w:jc w:val="both"/>
          </w:pPr>
        </w:pPrChange>
      </w:pPr>
      <w:del w:id="4286" w:author="admin" w:date="2025-05-20T22:59:00Z">
        <w:r w:rsidRPr="00DF1D8F" w:rsidDel="00DF1D8F">
          <w:rPr>
            <w:rFonts w:ascii="Times New Roman" w:hAnsi="Times New Roman"/>
            <w:sz w:val="26"/>
            <w:szCs w:val="26"/>
            <w:rPrChange w:id="4287" w:author="admin" w:date="2025-05-20T23:01:00Z">
              <w:rPr/>
            </w:rPrChange>
          </w:rPr>
          <w:lastRenderedPageBreak/>
          <w:delText xml:space="preserve"> Descriptive Analysis </w:delText>
        </w:r>
      </w:del>
    </w:p>
    <w:p w14:paraId="5CEE46E9" w14:textId="368859A7" w:rsidR="00077DA2" w:rsidRPr="00DF1D8F" w:rsidDel="00DF1D8F" w:rsidRDefault="00077DA2">
      <w:pPr>
        <w:pStyle w:val="ListParagraph"/>
        <w:numPr>
          <w:ilvl w:val="0"/>
          <w:numId w:val="102"/>
        </w:numPr>
        <w:spacing w:line="480" w:lineRule="auto"/>
        <w:rPr>
          <w:del w:id="4288" w:author="admin" w:date="2025-05-20T22:59:00Z"/>
          <w:rFonts w:ascii="Times New Roman" w:hAnsi="Times New Roman"/>
          <w:sz w:val="26"/>
          <w:szCs w:val="26"/>
          <w:rPrChange w:id="4289" w:author="admin" w:date="2025-05-20T23:01:00Z">
            <w:rPr>
              <w:del w:id="4290" w:author="admin" w:date="2025-05-20T22:59:00Z"/>
            </w:rPr>
          </w:rPrChange>
        </w:rPr>
        <w:pPrChange w:id="4291"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292" w:author="admin" w:date="2025-05-20T22:59:00Z">
        <w:r w:rsidRPr="00DF1D8F" w:rsidDel="00DF1D8F">
          <w:rPr>
            <w:rFonts w:ascii="Times New Roman" w:hAnsi="Times New Roman"/>
            <w:sz w:val="26"/>
            <w:szCs w:val="26"/>
            <w:rPrChange w:id="4293" w:author="admin" w:date="2025-05-20T23:01:00Z">
              <w:rPr/>
            </w:rPrChange>
          </w:rPr>
          <w:delText>Monitors workplace occupancy levels, booking frequency, and customer demographics.</w:delText>
        </w:r>
      </w:del>
    </w:p>
    <w:p w14:paraId="3C233C4D" w14:textId="27E4282C" w:rsidR="00077DA2" w:rsidRPr="00DF1D8F" w:rsidDel="00DF1D8F" w:rsidRDefault="00077DA2">
      <w:pPr>
        <w:pStyle w:val="ListParagraph"/>
        <w:numPr>
          <w:ilvl w:val="0"/>
          <w:numId w:val="102"/>
        </w:numPr>
        <w:spacing w:line="480" w:lineRule="auto"/>
        <w:rPr>
          <w:del w:id="4294" w:author="admin" w:date="2025-05-20T22:59:00Z"/>
          <w:rFonts w:ascii="Times New Roman" w:hAnsi="Times New Roman"/>
          <w:sz w:val="26"/>
          <w:szCs w:val="26"/>
          <w:rPrChange w:id="4295" w:author="admin" w:date="2025-05-20T23:01:00Z">
            <w:rPr>
              <w:del w:id="4296" w:author="admin" w:date="2025-05-20T22:59:00Z"/>
            </w:rPr>
          </w:rPrChange>
        </w:rPr>
        <w:pPrChange w:id="4297"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298" w:author="admin" w:date="2025-05-20T22:59:00Z">
        <w:r w:rsidRPr="00DF1D8F" w:rsidDel="00DF1D8F">
          <w:rPr>
            <w:rFonts w:ascii="Times New Roman" w:hAnsi="Times New Roman"/>
            <w:sz w:val="26"/>
            <w:szCs w:val="26"/>
            <w:rPrChange w:id="4299" w:author="admin" w:date="2025-05-20T23:01:00Z">
              <w:rPr/>
            </w:rPrChange>
          </w:rPr>
          <w:delText xml:space="preserve">Identifies the best-performing workspaces, income streams, and user engagement levels. </w:delText>
        </w:r>
      </w:del>
    </w:p>
    <w:p w14:paraId="2ECD1FC7" w14:textId="76E5E4EA" w:rsidR="00077DA2" w:rsidRPr="00DF1D8F" w:rsidDel="00DF1D8F" w:rsidRDefault="00077DA2">
      <w:pPr>
        <w:pStyle w:val="ListParagraph"/>
        <w:numPr>
          <w:ilvl w:val="0"/>
          <w:numId w:val="102"/>
        </w:numPr>
        <w:spacing w:line="480" w:lineRule="auto"/>
        <w:rPr>
          <w:del w:id="4300" w:author="admin" w:date="2025-05-20T22:59:00Z"/>
          <w:rFonts w:ascii="Times New Roman" w:hAnsi="Times New Roman"/>
          <w:sz w:val="26"/>
          <w:szCs w:val="26"/>
          <w:rPrChange w:id="4301" w:author="admin" w:date="2025-05-20T23:01:00Z">
            <w:rPr>
              <w:del w:id="4302" w:author="admin" w:date="2025-05-20T22:59:00Z"/>
            </w:rPr>
          </w:rPrChange>
        </w:rPr>
        <w:pPrChange w:id="4303"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04" w:author="admin" w:date="2025-05-20T22:59:00Z">
        <w:r w:rsidRPr="00DF1D8F" w:rsidDel="00DF1D8F">
          <w:rPr>
            <w:rFonts w:ascii="Times New Roman" w:hAnsi="Times New Roman"/>
            <w:sz w:val="26"/>
            <w:szCs w:val="26"/>
            <w:rPrChange w:id="4305" w:author="admin" w:date="2025-05-20T23:01:00Z">
              <w:rPr/>
            </w:rPrChange>
          </w:rPr>
          <w:delText xml:space="preserve">Payments, as well cancellation rates, and refunds patterns are all being tracked. </w:delText>
        </w:r>
      </w:del>
    </w:p>
    <w:p w14:paraId="0E48EBEA" w14:textId="4E86131F" w:rsidR="00077DA2" w:rsidRPr="00DF1D8F" w:rsidDel="00DF1D8F" w:rsidRDefault="00077DA2">
      <w:pPr>
        <w:pStyle w:val="ListParagraph"/>
        <w:numPr>
          <w:ilvl w:val="0"/>
          <w:numId w:val="102"/>
        </w:numPr>
        <w:spacing w:line="480" w:lineRule="auto"/>
        <w:rPr>
          <w:del w:id="4306" w:author="admin" w:date="2025-05-20T22:59:00Z"/>
          <w:rFonts w:ascii="Times New Roman" w:hAnsi="Times New Roman"/>
          <w:sz w:val="26"/>
          <w:szCs w:val="26"/>
          <w:rPrChange w:id="4307" w:author="admin" w:date="2025-05-20T23:01:00Z">
            <w:rPr>
              <w:del w:id="4308" w:author="admin" w:date="2025-05-20T22:59:00Z"/>
            </w:rPr>
          </w:rPrChange>
        </w:rPr>
        <w:pPrChange w:id="4309"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10" w:author="admin" w:date="2025-05-20T22:59:00Z">
        <w:r w:rsidRPr="00DF1D8F" w:rsidDel="00DF1D8F">
          <w:rPr>
            <w:rFonts w:ascii="Times New Roman" w:hAnsi="Times New Roman"/>
            <w:sz w:val="26"/>
            <w:szCs w:val="26"/>
            <w:rPrChange w:id="4311" w:author="admin" w:date="2025-05-20T23:01:00Z">
              <w:rPr/>
            </w:rPrChange>
          </w:rPr>
          <w:delText xml:space="preserve">Monitoring how users engage with the site, including searches, reservations, and reviews. </w:delText>
        </w:r>
      </w:del>
    </w:p>
    <w:p w14:paraId="1E8F2296" w14:textId="5A77BAC5" w:rsidR="00077DA2" w:rsidRPr="00DF1D8F" w:rsidDel="00DF1D8F" w:rsidRDefault="00077DA2">
      <w:pPr>
        <w:pStyle w:val="ListParagraph"/>
        <w:numPr>
          <w:ilvl w:val="0"/>
          <w:numId w:val="102"/>
        </w:numPr>
        <w:spacing w:line="480" w:lineRule="auto"/>
        <w:rPr>
          <w:del w:id="4312" w:author="admin" w:date="2025-05-20T22:59:00Z"/>
          <w:rFonts w:ascii="Times New Roman" w:hAnsi="Times New Roman"/>
          <w:sz w:val="26"/>
          <w:szCs w:val="26"/>
          <w:rPrChange w:id="4313" w:author="admin" w:date="2025-05-20T23:01:00Z">
            <w:rPr>
              <w:del w:id="4314" w:author="admin" w:date="2025-05-20T22:59:00Z"/>
            </w:rPr>
          </w:rPrChange>
        </w:rPr>
        <w:pPrChange w:id="4315" w:author="admin" w:date="2025-05-20T23:01:00Z">
          <w:pPr>
            <w:widowControl w:val="0"/>
            <w:numPr>
              <w:ilvl w:val="1"/>
              <w:numId w:val="13"/>
            </w:numPr>
            <w:autoSpaceDE w:val="0"/>
            <w:autoSpaceDN w:val="0"/>
            <w:adjustRightInd w:val="0"/>
            <w:spacing w:after="0" w:line="480" w:lineRule="auto"/>
            <w:ind w:left="1440" w:right="116" w:hanging="360"/>
            <w:jc w:val="both"/>
          </w:pPr>
        </w:pPrChange>
      </w:pPr>
      <w:del w:id="4316" w:author="admin" w:date="2025-05-20T22:59:00Z">
        <w:r w:rsidRPr="00DF1D8F" w:rsidDel="00DF1D8F">
          <w:rPr>
            <w:rFonts w:ascii="Times New Roman" w:hAnsi="Times New Roman"/>
            <w:sz w:val="26"/>
            <w:szCs w:val="26"/>
            <w:rPrChange w:id="4317" w:author="admin" w:date="2025-05-20T23:01:00Z">
              <w:rPr/>
            </w:rPrChange>
          </w:rPr>
          <w:delText xml:space="preserve">  Predictive Analysis </w:delText>
        </w:r>
      </w:del>
    </w:p>
    <w:p w14:paraId="742E9F45" w14:textId="3E45008B" w:rsidR="00077DA2" w:rsidRPr="00DF1D8F" w:rsidDel="00DF1D8F" w:rsidRDefault="00077DA2">
      <w:pPr>
        <w:pStyle w:val="ListParagraph"/>
        <w:numPr>
          <w:ilvl w:val="0"/>
          <w:numId w:val="102"/>
        </w:numPr>
        <w:spacing w:line="480" w:lineRule="auto"/>
        <w:rPr>
          <w:del w:id="4318" w:author="admin" w:date="2025-05-20T22:59:00Z"/>
          <w:rFonts w:ascii="Times New Roman" w:hAnsi="Times New Roman"/>
          <w:sz w:val="26"/>
          <w:szCs w:val="26"/>
          <w:rPrChange w:id="4319" w:author="admin" w:date="2025-05-20T23:01:00Z">
            <w:rPr>
              <w:del w:id="4320" w:author="admin" w:date="2025-05-20T22:59:00Z"/>
            </w:rPr>
          </w:rPrChange>
        </w:rPr>
        <w:pPrChange w:id="4321"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22" w:author="admin" w:date="2025-05-20T22:59:00Z">
        <w:r w:rsidRPr="00DF1D8F" w:rsidDel="00DF1D8F">
          <w:rPr>
            <w:rFonts w:ascii="Times New Roman" w:hAnsi="Times New Roman"/>
            <w:sz w:val="26"/>
            <w:szCs w:val="26"/>
            <w:rPrChange w:id="4323" w:author="admin" w:date="2025-05-20T23:01:00Z">
              <w:rPr/>
            </w:rPrChange>
          </w:rPr>
          <w:delText>Forecasts peak demand times and seasonal trends to optimize price and availability.</w:delText>
        </w:r>
      </w:del>
    </w:p>
    <w:p w14:paraId="3BA0FE8C" w14:textId="78329A53" w:rsidR="00077DA2" w:rsidRPr="00DF1D8F" w:rsidDel="00DF1D8F" w:rsidRDefault="00077DA2">
      <w:pPr>
        <w:pStyle w:val="ListParagraph"/>
        <w:numPr>
          <w:ilvl w:val="0"/>
          <w:numId w:val="102"/>
        </w:numPr>
        <w:spacing w:line="480" w:lineRule="auto"/>
        <w:rPr>
          <w:del w:id="4324" w:author="admin" w:date="2025-05-20T22:59:00Z"/>
          <w:rFonts w:ascii="Times New Roman" w:hAnsi="Times New Roman"/>
          <w:sz w:val="26"/>
          <w:szCs w:val="26"/>
          <w:rPrChange w:id="4325" w:author="admin" w:date="2025-05-20T23:01:00Z">
            <w:rPr>
              <w:del w:id="4326" w:author="admin" w:date="2025-05-20T22:59:00Z"/>
            </w:rPr>
          </w:rPrChange>
        </w:rPr>
        <w:pPrChange w:id="4327"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28" w:author="admin" w:date="2025-05-20T22:59:00Z">
        <w:r w:rsidRPr="00DF1D8F" w:rsidDel="00DF1D8F">
          <w:rPr>
            <w:rFonts w:ascii="Times New Roman" w:hAnsi="Times New Roman"/>
            <w:sz w:val="26"/>
            <w:szCs w:val="26"/>
            <w:rPrChange w:id="4329" w:author="admin" w:date="2025-05-20T23:01:00Z">
              <w:rPr/>
            </w:rPrChange>
          </w:rPr>
          <w:delText xml:space="preserve">Identifies recurring customers and possible churn risks to guide retention initiatives. </w:delText>
        </w:r>
      </w:del>
    </w:p>
    <w:p w14:paraId="2A520AAA" w14:textId="0FAB0D04" w:rsidR="00077DA2" w:rsidRPr="00DF1D8F" w:rsidDel="00DF1D8F" w:rsidRDefault="00077DA2">
      <w:pPr>
        <w:pStyle w:val="ListParagraph"/>
        <w:numPr>
          <w:ilvl w:val="0"/>
          <w:numId w:val="102"/>
        </w:numPr>
        <w:spacing w:line="480" w:lineRule="auto"/>
        <w:rPr>
          <w:del w:id="4330" w:author="admin" w:date="2025-05-20T22:59:00Z"/>
          <w:rFonts w:ascii="Times New Roman" w:hAnsi="Times New Roman"/>
          <w:sz w:val="26"/>
          <w:szCs w:val="26"/>
          <w:rPrChange w:id="4331" w:author="admin" w:date="2025-05-20T23:01:00Z">
            <w:rPr>
              <w:del w:id="4332" w:author="admin" w:date="2025-05-20T22:59:00Z"/>
            </w:rPr>
          </w:rPrChange>
        </w:rPr>
        <w:pPrChange w:id="4333" w:author="admin" w:date="2025-05-20T23:01:00Z">
          <w:pPr>
            <w:widowControl w:val="0"/>
            <w:numPr>
              <w:ilvl w:val="1"/>
              <w:numId w:val="13"/>
            </w:numPr>
            <w:autoSpaceDE w:val="0"/>
            <w:autoSpaceDN w:val="0"/>
            <w:adjustRightInd w:val="0"/>
            <w:spacing w:after="0" w:line="480" w:lineRule="auto"/>
            <w:ind w:left="1440" w:right="116" w:hanging="360"/>
            <w:jc w:val="both"/>
          </w:pPr>
        </w:pPrChange>
      </w:pPr>
      <w:del w:id="4334" w:author="admin" w:date="2025-05-20T22:59:00Z">
        <w:r w:rsidRPr="00DF1D8F" w:rsidDel="00DF1D8F">
          <w:rPr>
            <w:rFonts w:ascii="Times New Roman" w:hAnsi="Times New Roman"/>
            <w:sz w:val="26"/>
            <w:szCs w:val="26"/>
            <w:rPrChange w:id="4335" w:author="admin" w:date="2025-05-20T23:01:00Z">
              <w:rPr/>
            </w:rPrChange>
          </w:rPr>
          <w:delText xml:space="preserve">  Prescriptive Analytics</w:delText>
        </w:r>
      </w:del>
    </w:p>
    <w:p w14:paraId="286FF260" w14:textId="301F0747" w:rsidR="00077DA2" w:rsidRPr="00DF1D8F" w:rsidDel="00DF1D8F" w:rsidRDefault="00077DA2">
      <w:pPr>
        <w:pStyle w:val="ListParagraph"/>
        <w:numPr>
          <w:ilvl w:val="0"/>
          <w:numId w:val="102"/>
        </w:numPr>
        <w:spacing w:line="480" w:lineRule="auto"/>
        <w:rPr>
          <w:del w:id="4336" w:author="admin" w:date="2025-05-20T22:59:00Z"/>
          <w:rFonts w:ascii="Times New Roman" w:hAnsi="Times New Roman"/>
          <w:sz w:val="26"/>
          <w:szCs w:val="26"/>
          <w:rPrChange w:id="4337" w:author="admin" w:date="2025-05-20T23:01:00Z">
            <w:rPr>
              <w:del w:id="4338" w:author="admin" w:date="2025-05-20T22:59:00Z"/>
            </w:rPr>
          </w:rPrChange>
        </w:rPr>
        <w:pPrChange w:id="4339"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40" w:author="admin" w:date="2025-05-20T22:59:00Z">
        <w:r w:rsidRPr="00DF1D8F" w:rsidDel="00DF1D8F">
          <w:rPr>
            <w:rFonts w:ascii="Times New Roman" w:hAnsi="Times New Roman"/>
            <w:sz w:val="26"/>
            <w:szCs w:val="26"/>
            <w:rPrChange w:id="4341" w:author="admin" w:date="2025-05-20T23:01:00Z">
              <w:rPr/>
            </w:rPrChange>
          </w:rPr>
          <w:delText xml:space="preserve">Provides optimal pricing methods based on current market conditions and competitive prices. </w:delText>
        </w:r>
      </w:del>
    </w:p>
    <w:p w14:paraId="69B225D0" w14:textId="31670ACE" w:rsidR="00077DA2" w:rsidRPr="00DF1D8F" w:rsidDel="00DF1D8F" w:rsidRDefault="00077DA2">
      <w:pPr>
        <w:pStyle w:val="ListParagraph"/>
        <w:numPr>
          <w:ilvl w:val="0"/>
          <w:numId w:val="102"/>
        </w:numPr>
        <w:spacing w:line="480" w:lineRule="auto"/>
        <w:rPr>
          <w:del w:id="4342" w:author="admin" w:date="2025-05-20T22:59:00Z"/>
          <w:rFonts w:ascii="Times New Roman" w:hAnsi="Times New Roman"/>
          <w:sz w:val="26"/>
          <w:szCs w:val="26"/>
          <w:rPrChange w:id="4343" w:author="admin" w:date="2025-05-20T23:01:00Z">
            <w:rPr>
              <w:del w:id="4344" w:author="admin" w:date="2025-05-20T22:59:00Z"/>
            </w:rPr>
          </w:rPrChange>
        </w:rPr>
        <w:pPrChange w:id="4345"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46" w:author="admin" w:date="2025-05-20T22:59:00Z">
        <w:r w:rsidRPr="00DF1D8F" w:rsidDel="00DF1D8F">
          <w:rPr>
            <w:rFonts w:ascii="Times New Roman" w:hAnsi="Times New Roman"/>
            <w:sz w:val="26"/>
            <w:szCs w:val="26"/>
            <w:rPrChange w:id="4347" w:author="admin" w:date="2025-05-20T23:01:00Z">
              <w:rPr/>
            </w:rPrChange>
          </w:rPr>
          <w:delText xml:space="preserve">Recommends the ideal booking periods and marketing techniques to increase income. </w:delText>
        </w:r>
      </w:del>
    </w:p>
    <w:p w14:paraId="72618DB4" w14:textId="49F1ECE6" w:rsidR="00077DA2" w:rsidRPr="00DF1D8F" w:rsidDel="00DF1D8F" w:rsidRDefault="00077DA2">
      <w:pPr>
        <w:pStyle w:val="ListParagraph"/>
        <w:numPr>
          <w:ilvl w:val="0"/>
          <w:numId w:val="102"/>
        </w:numPr>
        <w:spacing w:line="480" w:lineRule="auto"/>
        <w:rPr>
          <w:del w:id="4348" w:author="admin" w:date="2025-05-20T22:59:00Z"/>
          <w:rFonts w:ascii="Times New Roman" w:hAnsi="Times New Roman"/>
          <w:sz w:val="26"/>
          <w:szCs w:val="26"/>
          <w:rPrChange w:id="4349" w:author="admin" w:date="2025-05-20T23:01:00Z">
            <w:rPr>
              <w:del w:id="4350" w:author="admin" w:date="2025-05-20T22:59:00Z"/>
            </w:rPr>
          </w:rPrChange>
        </w:rPr>
        <w:pPrChange w:id="4351" w:author="admin" w:date="2025-05-20T23:01:00Z">
          <w:pPr>
            <w:widowControl w:val="0"/>
            <w:numPr>
              <w:ilvl w:val="2"/>
              <w:numId w:val="13"/>
            </w:numPr>
            <w:autoSpaceDE w:val="0"/>
            <w:autoSpaceDN w:val="0"/>
            <w:adjustRightInd w:val="0"/>
            <w:spacing w:after="0" w:line="480" w:lineRule="auto"/>
            <w:ind w:left="2160" w:right="116" w:hanging="180"/>
            <w:jc w:val="both"/>
          </w:pPr>
        </w:pPrChange>
      </w:pPr>
      <w:del w:id="4352" w:author="admin" w:date="2025-05-20T22:59:00Z">
        <w:r w:rsidRPr="00DF1D8F" w:rsidDel="00DF1D8F">
          <w:rPr>
            <w:rFonts w:ascii="Times New Roman" w:hAnsi="Times New Roman"/>
            <w:sz w:val="26"/>
            <w:szCs w:val="26"/>
            <w:rPrChange w:id="4353" w:author="admin" w:date="2025-05-20T23:01:00Z">
              <w:rPr/>
            </w:rPrChange>
          </w:rPr>
          <w:lastRenderedPageBreak/>
          <w:delText xml:space="preserve">Gives workplace owners AI-powered information for expansion or scheduled maintenance </w:delText>
        </w:r>
      </w:del>
    </w:p>
    <w:p w14:paraId="238616DF" w14:textId="77777777" w:rsidR="00077DA2" w:rsidRPr="00DF1D8F" w:rsidRDefault="00077DA2">
      <w:pPr>
        <w:pStyle w:val="ListParagraph"/>
        <w:numPr>
          <w:ilvl w:val="0"/>
          <w:numId w:val="102"/>
        </w:numPr>
        <w:spacing w:line="480" w:lineRule="auto"/>
        <w:rPr>
          <w:rFonts w:ascii="Times New Roman" w:hAnsi="Times New Roman"/>
          <w:sz w:val="26"/>
          <w:szCs w:val="26"/>
          <w:rPrChange w:id="4354" w:author="admin" w:date="2025-05-20T23:01:00Z">
            <w:rPr/>
          </w:rPrChange>
        </w:rPr>
        <w:pPrChange w:id="4355" w:author="admin" w:date="2025-05-20T23:01:00Z">
          <w:pPr>
            <w:widowControl w:val="0"/>
            <w:numPr>
              <w:numId w:val="9"/>
            </w:numPr>
            <w:autoSpaceDE w:val="0"/>
            <w:autoSpaceDN w:val="0"/>
            <w:adjustRightInd w:val="0"/>
            <w:spacing w:after="0" w:line="480" w:lineRule="auto"/>
            <w:ind w:left="720" w:right="116" w:hanging="360"/>
            <w:jc w:val="both"/>
          </w:pPr>
        </w:pPrChange>
      </w:pPr>
      <w:r w:rsidRPr="00DF1D8F">
        <w:rPr>
          <w:rFonts w:ascii="Times New Roman" w:hAnsi="Times New Roman"/>
          <w:sz w:val="26"/>
          <w:szCs w:val="26"/>
          <w:rPrChange w:id="4356" w:author="admin" w:date="2025-05-20T23:01:00Z">
            <w:rPr/>
          </w:rPrChange>
        </w:rPr>
        <w:t xml:space="preserve">To test and evaluate the develop system using </w:t>
      </w:r>
    </w:p>
    <w:p w14:paraId="6A2832D0" w14:textId="7853E7F0" w:rsidR="00077DA2" w:rsidRPr="00DF1D8F" w:rsidRDefault="00077DA2">
      <w:pPr>
        <w:pStyle w:val="ListParagraph"/>
        <w:widowControl w:val="0"/>
        <w:numPr>
          <w:ilvl w:val="1"/>
          <w:numId w:val="102"/>
        </w:numPr>
        <w:autoSpaceDE w:val="0"/>
        <w:autoSpaceDN w:val="0"/>
        <w:adjustRightInd w:val="0"/>
        <w:spacing w:after="0" w:line="480" w:lineRule="auto"/>
        <w:ind w:right="116"/>
        <w:jc w:val="both"/>
        <w:rPr>
          <w:rFonts w:ascii="Times New Roman" w:eastAsia="Calibri" w:hAnsi="Times New Roman"/>
          <w:color w:val="000000"/>
          <w:sz w:val="26"/>
          <w:szCs w:val="26"/>
          <w14:ligatures w14:val="standardContextual"/>
          <w:rPrChange w:id="4357" w:author="admin" w:date="2025-05-20T23:01:00Z">
            <w:rPr/>
          </w:rPrChange>
        </w:rPr>
        <w:pPrChange w:id="4358" w:author="admin" w:date="2025-05-20T23:01:00Z">
          <w:pPr>
            <w:widowControl w:val="0"/>
            <w:numPr>
              <w:ilvl w:val="1"/>
              <w:numId w:val="14"/>
            </w:numPr>
            <w:autoSpaceDE w:val="0"/>
            <w:autoSpaceDN w:val="0"/>
            <w:adjustRightInd w:val="0"/>
            <w:spacing w:after="0" w:line="480" w:lineRule="auto"/>
            <w:ind w:left="360" w:right="116" w:hanging="360"/>
            <w:jc w:val="both"/>
          </w:pPr>
        </w:pPrChange>
      </w:pPr>
      <w:del w:id="4359" w:author="Antoneth Macaisa" w:date="2025-05-07T20:38:00Z">
        <w:r w:rsidRPr="00DF1D8F" w:rsidDel="007345A4">
          <w:rPr>
            <w:rFonts w:ascii="Times New Roman" w:eastAsia="Calibri" w:hAnsi="Times New Roman"/>
            <w:color w:val="000000"/>
            <w:sz w:val="26"/>
            <w:szCs w:val="26"/>
            <w14:ligatures w14:val="standardContextual"/>
            <w:rPrChange w:id="4360" w:author="admin" w:date="2025-05-20T23:01:00Z">
              <w:rPr/>
            </w:rPrChange>
          </w:rPr>
          <w:delText xml:space="preserve">  </w:delText>
        </w:r>
      </w:del>
      <w:r w:rsidRPr="00DF1D8F">
        <w:rPr>
          <w:rFonts w:ascii="Times New Roman" w:eastAsia="Calibri" w:hAnsi="Times New Roman"/>
          <w:color w:val="000000"/>
          <w:sz w:val="26"/>
          <w:szCs w:val="26"/>
          <w14:ligatures w14:val="standardContextual"/>
          <w:rPrChange w:id="4361" w:author="admin" w:date="2025-05-20T23:01:00Z">
            <w:rPr/>
          </w:rPrChange>
        </w:rPr>
        <w:t xml:space="preserve">Test Cases </w:t>
      </w:r>
    </w:p>
    <w:p w14:paraId="2332528C" w14:textId="77777777" w:rsidR="00077DA2" w:rsidRPr="00DF1D8F" w:rsidRDefault="00077DA2">
      <w:pPr>
        <w:widowControl w:val="0"/>
        <w:numPr>
          <w:ilvl w:val="1"/>
          <w:numId w:val="102"/>
        </w:numPr>
        <w:autoSpaceDE w:val="0"/>
        <w:autoSpaceDN w:val="0"/>
        <w:adjustRightInd w:val="0"/>
        <w:spacing w:after="0" w:line="480" w:lineRule="auto"/>
        <w:ind w:right="116"/>
        <w:jc w:val="both"/>
        <w:rPr>
          <w:rFonts w:ascii="Times New Roman" w:eastAsia="Calibri" w:hAnsi="Times New Roman"/>
          <w:color w:val="000000"/>
          <w:sz w:val="26"/>
          <w:szCs w:val="26"/>
          <w:lang w:eastAsia="en-US"/>
          <w14:ligatures w14:val="standardContextual"/>
        </w:rPr>
        <w:pPrChange w:id="4362" w:author="admin" w:date="2025-05-20T23:01:00Z">
          <w:pPr>
            <w:widowControl w:val="0"/>
            <w:numPr>
              <w:ilvl w:val="1"/>
              <w:numId w:val="14"/>
            </w:numPr>
            <w:autoSpaceDE w:val="0"/>
            <w:autoSpaceDN w:val="0"/>
            <w:adjustRightInd w:val="0"/>
            <w:spacing w:after="0" w:line="480" w:lineRule="auto"/>
            <w:ind w:left="360" w:right="116" w:hanging="360"/>
            <w:jc w:val="both"/>
          </w:pPr>
        </w:pPrChange>
      </w:pPr>
      <w:del w:id="4363" w:author="Antoneth Macaisa" w:date="2025-05-08T09:50:00Z">
        <w:r w:rsidRPr="00DF1D8F" w:rsidDel="00D24EF9">
          <w:rPr>
            <w:rFonts w:ascii="Times New Roman" w:eastAsia="Calibri" w:hAnsi="Times New Roman"/>
            <w:color w:val="000000"/>
            <w:sz w:val="26"/>
            <w:szCs w:val="26"/>
            <w:lang w:val="en-US" w:eastAsia="en-US"/>
            <w14:ligatures w14:val="standardContextual"/>
          </w:rPr>
          <w:delText xml:space="preserve">   </w:delText>
        </w:r>
      </w:del>
      <w:r w:rsidRPr="00DF1D8F">
        <w:rPr>
          <w:rFonts w:ascii="Times New Roman" w:eastAsia="Calibri" w:hAnsi="Times New Roman"/>
          <w:color w:val="000000"/>
          <w:sz w:val="26"/>
          <w:szCs w:val="26"/>
          <w:lang w:eastAsia="en-US"/>
          <w14:ligatures w14:val="standardContextual"/>
        </w:rPr>
        <w:t>ISO/IEC</w:t>
      </w:r>
      <w:r w:rsidRPr="00DF1D8F">
        <w:rPr>
          <w:rFonts w:ascii="Times New Roman" w:eastAsia="Calibri" w:hAnsi="Times New Roman"/>
          <w:color w:val="000000"/>
          <w:spacing w:val="-3"/>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25010</w:t>
      </w:r>
      <w:r w:rsidRPr="00DF1D8F">
        <w:rPr>
          <w:rFonts w:ascii="Times New Roman" w:eastAsia="Calibri" w:hAnsi="Times New Roman"/>
          <w:color w:val="000000"/>
          <w:spacing w:val="-5"/>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2011</w:t>
      </w:r>
      <w:r w:rsidRPr="00DF1D8F">
        <w:rPr>
          <w:rFonts w:ascii="Times New Roman" w:eastAsia="Calibri" w:hAnsi="Times New Roman"/>
          <w:color w:val="000000"/>
          <w:spacing w:val="-7"/>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software</w:t>
      </w:r>
      <w:r w:rsidRPr="00DF1D8F">
        <w:rPr>
          <w:rFonts w:ascii="Times New Roman" w:eastAsia="Calibri" w:hAnsi="Times New Roman"/>
          <w:color w:val="000000"/>
          <w:spacing w:val="-7"/>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evaluation</w:t>
      </w:r>
      <w:r w:rsidRPr="00DF1D8F">
        <w:rPr>
          <w:rFonts w:ascii="Times New Roman" w:eastAsia="Calibri" w:hAnsi="Times New Roman"/>
          <w:color w:val="000000"/>
          <w:spacing w:val="-4"/>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criteria</w:t>
      </w:r>
      <w:r w:rsidRPr="00DF1D8F">
        <w:rPr>
          <w:rFonts w:ascii="Times New Roman" w:eastAsia="Calibri" w:hAnsi="Times New Roman"/>
          <w:color w:val="000000"/>
          <w:spacing w:val="-7"/>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in</w:t>
      </w:r>
      <w:r w:rsidRPr="00DF1D8F">
        <w:rPr>
          <w:rFonts w:ascii="Times New Roman" w:eastAsia="Calibri" w:hAnsi="Times New Roman"/>
          <w:color w:val="000000"/>
          <w:spacing w:val="-5"/>
          <w:sz w:val="26"/>
          <w:szCs w:val="26"/>
          <w:lang w:eastAsia="en-US"/>
          <w14:ligatures w14:val="standardContextual"/>
        </w:rPr>
        <w:t xml:space="preserve"> </w:t>
      </w:r>
      <w:r w:rsidRPr="00DF1D8F">
        <w:rPr>
          <w:rFonts w:ascii="Times New Roman" w:eastAsia="Calibri" w:hAnsi="Times New Roman"/>
          <w:color w:val="000000"/>
          <w:sz w:val="26"/>
          <w:szCs w:val="26"/>
          <w:lang w:eastAsia="en-US"/>
          <w14:ligatures w14:val="standardContextual"/>
        </w:rPr>
        <w:t>terms</w:t>
      </w:r>
      <w:r w:rsidRPr="00DF1D8F">
        <w:rPr>
          <w:rFonts w:ascii="Times New Roman" w:eastAsia="Calibri" w:hAnsi="Times New Roman"/>
          <w:color w:val="000000"/>
          <w:spacing w:val="-4"/>
          <w:sz w:val="26"/>
          <w:szCs w:val="26"/>
          <w:lang w:eastAsia="en-US"/>
          <w14:ligatures w14:val="standardContextual"/>
        </w:rPr>
        <w:t xml:space="preserve"> </w:t>
      </w:r>
      <w:r w:rsidRPr="00DF1D8F">
        <w:rPr>
          <w:rFonts w:ascii="Times New Roman" w:eastAsia="Calibri" w:hAnsi="Times New Roman"/>
          <w:color w:val="000000"/>
          <w:spacing w:val="-5"/>
          <w:sz w:val="26"/>
          <w:szCs w:val="26"/>
          <w:lang w:eastAsia="en-US"/>
          <w14:ligatures w14:val="standardContextual"/>
        </w:rPr>
        <w:t>of</w:t>
      </w:r>
      <w:r w:rsidRPr="00DF1D8F">
        <w:rPr>
          <w:rFonts w:ascii="Times New Roman" w:eastAsia="Calibri" w:hAnsi="Times New Roman"/>
          <w:color w:val="000000"/>
          <w:spacing w:val="-5"/>
          <w:sz w:val="26"/>
          <w:szCs w:val="26"/>
          <w:lang w:val="en-US" w:eastAsia="en-US"/>
          <w14:ligatures w14:val="standardContextual"/>
        </w:rPr>
        <w:t>:</w:t>
      </w:r>
    </w:p>
    <w:p w14:paraId="5C95776F" w14:textId="77777777" w:rsidR="00077DA2" w:rsidRPr="00DF1D8F" w:rsidRDefault="00077DA2">
      <w:pPr>
        <w:widowControl w:val="0"/>
        <w:numPr>
          <w:ilvl w:val="2"/>
          <w:numId w:val="102"/>
        </w:numPr>
        <w:tabs>
          <w:tab w:val="left" w:pos="2385"/>
        </w:tabs>
        <w:autoSpaceDE w:val="0"/>
        <w:autoSpaceDN w:val="0"/>
        <w:spacing w:after="0" w:line="480" w:lineRule="auto"/>
        <w:ind w:right="116"/>
        <w:rPr>
          <w:rFonts w:ascii="Times New Roman" w:eastAsia="Times New Roman" w:hAnsi="Times New Roman"/>
          <w:sz w:val="26"/>
          <w:szCs w:val="26"/>
          <w:lang w:val="en-US" w:eastAsia="en-US"/>
        </w:rPr>
        <w:pPrChange w:id="4364" w:author="admin" w:date="2025-05-20T23:01:00Z">
          <w:pPr>
            <w:widowControl w:val="0"/>
            <w:numPr>
              <w:ilvl w:val="2"/>
              <w:numId w:val="14"/>
            </w:numPr>
            <w:tabs>
              <w:tab w:val="left" w:pos="2385"/>
            </w:tabs>
            <w:autoSpaceDE w:val="0"/>
            <w:autoSpaceDN w:val="0"/>
            <w:spacing w:after="0" w:line="480" w:lineRule="auto"/>
            <w:ind w:left="720" w:right="116" w:hanging="720"/>
          </w:pPr>
        </w:pPrChange>
      </w:pPr>
      <w:r w:rsidRPr="00DF1D8F">
        <w:rPr>
          <w:rFonts w:ascii="Times New Roman" w:eastAsia="Times New Roman" w:hAnsi="Times New Roman"/>
          <w:sz w:val="26"/>
          <w:szCs w:val="26"/>
          <w:lang w:val="en-US" w:eastAsia="en-US"/>
        </w:rPr>
        <w:t>Functionality</w:t>
      </w:r>
      <w:r w:rsidRPr="00DF1D8F">
        <w:rPr>
          <w:rFonts w:ascii="Times New Roman" w:eastAsia="Times New Roman" w:hAnsi="Times New Roman"/>
          <w:spacing w:val="-14"/>
          <w:sz w:val="26"/>
          <w:szCs w:val="26"/>
          <w:lang w:val="en-US" w:eastAsia="en-US"/>
        </w:rPr>
        <w:t xml:space="preserve"> </w:t>
      </w:r>
      <w:r w:rsidRPr="00DF1D8F">
        <w:rPr>
          <w:rFonts w:ascii="Times New Roman" w:eastAsia="Times New Roman" w:hAnsi="Times New Roman"/>
          <w:spacing w:val="-2"/>
          <w:sz w:val="26"/>
          <w:szCs w:val="26"/>
          <w:lang w:val="en-US" w:eastAsia="en-US"/>
        </w:rPr>
        <w:t>Suitability</w:t>
      </w:r>
    </w:p>
    <w:p w14:paraId="6D13CE77" w14:textId="77777777" w:rsidR="00077DA2" w:rsidRPr="00DF1D8F" w:rsidRDefault="00077DA2">
      <w:pPr>
        <w:widowControl w:val="0"/>
        <w:numPr>
          <w:ilvl w:val="2"/>
          <w:numId w:val="102"/>
        </w:numPr>
        <w:tabs>
          <w:tab w:val="left" w:pos="2385"/>
        </w:tabs>
        <w:autoSpaceDE w:val="0"/>
        <w:autoSpaceDN w:val="0"/>
        <w:spacing w:after="0" w:line="480" w:lineRule="auto"/>
        <w:ind w:right="116"/>
        <w:rPr>
          <w:rFonts w:ascii="Times New Roman" w:eastAsia="Times New Roman" w:hAnsi="Times New Roman"/>
          <w:sz w:val="26"/>
          <w:szCs w:val="26"/>
          <w:lang w:val="en-US" w:eastAsia="en-US"/>
        </w:rPr>
        <w:pPrChange w:id="4365" w:author="admin" w:date="2025-05-20T23:01:00Z">
          <w:pPr>
            <w:widowControl w:val="0"/>
            <w:numPr>
              <w:ilvl w:val="2"/>
              <w:numId w:val="14"/>
            </w:numPr>
            <w:tabs>
              <w:tab w:val="left" w:pos="2385"/>
            </w:tabs>
            <w:autoSpaceDE w:val="0"/>
            <w:autoSpaceDN w:val="0"/>
            <w:spacing w:after="0" w:line="480" w:lineRule="auto"/>
            <w:ind w:left="720" w:right="116" w:hanging="720"/>
          </w:pPr>
        </w:pPrChange>
      </w:pPr>
      <w:r w:rsidRPr="00DF1D8F">
        <w:rPr>
          <w:rFonts w:ascii="Times New Roman" w:eastAsia="Times New Roman" w:hAnsi="Times New Roman"/>
          <w:sz w:val="26"/>
          <w:szCs w:val="26"/>
          <w:lang w:val="en-US" w:eastAsia="en-US"/>
        </w:rPr>
        <w:t>Performance</w:t>
      </w:r>
      <w:r w:rsidRPr="00DF1D8F">
        <w:rPr>
          <w:rFonts w:ascii="Times New Roman" w:eastAsia="Times New Roman" w:hAnsi="Times New Roman"/>
          <w:spacing w:val="-14"/>
          <w:sz w:val="26"/>
          <w:szCs w:val="26"/>
          <w:lang w:val="en-US" w:eastAsia="en-US"/>
        </w:rPr>
        <w:t xml:space="preserve"> </w:t>
      </w:r>
      <w:r w:rsidRPr="00DF1D8F">
        <w:rPr>
          <w:rFonts w:ascii="Times New Roman" w:eastAsia="Times New Roman" w:hAnsi="Times New Roman"/>
          <w:spacing w:val="-2"/>
          <w:sz w:val="26"/>
          <w:szCs w:val="26"/>
          <w:lang w:val="en-US" w:eastAsia="en-US"/>
        </w:rPr>
        <w:t>Efficiency</w:t>
      </w:r>
    </w:p>
    <w:p w14:paraId="2BE48FB6" w14:textId="77777777" w:rsidR="00077DA2" w:rsidRPr="00DF1D8F" w:rsidRDefault="00077DA2">
      <w:pPr>
        <w:widowControl w:val="0"/>
        <w:numPr>
          <w:ilvl w:val="2"/>
          <w:numId w:val="102"/>
        </w:numPr>
        <w:tabs>
          <w:tab w:val="left" w:pos="2385"/>
        </w:tabs>
        <w:autoSpaceDE w:val="0"/>
        <w:autoSpaceDN w:val="0"/>
        <w:spacing w:after="0" w:line="480" w:lineRule="auto"/>
        <w:ind w:right="116"/>
        <w:rPr>
          <w:rFonts w:ascii="Times New Roman" w:eastAsia="Times New Roman" w:hAnsi="Times New Roman"/>
          <w:sz w:val="26"/>
          <w:szCs w:val="26"/>
          <w:lang w:val="en-US" w:eastAsia="en-US"/>
        </w:rPr>
        <w:pPrChange w:id="4366" w:author="admin" w:date="2025-05-20T23:01:00Z">
          <w:pPr>
            <w:widowControl w:val="0"/>
            <w:numPr>
              <w:ilvl w:val="2"/>
              <w:numId w:val="14"/>
            </w:numPr>
            <w:tabs>
              <w:tab w:val="left" w:pos="2385"/>
            </w:tabs>
            <w:autoSpaceDE w:val="0"/>
            <w:autoSpaceDN w:val="0"/>
            <w:spacing w:after="0" w:line="480" w:lineRule="auto"/>
            <w:ind w:left="720" w:right="116" w:hanging="720"/>
          </w:pPr>
        </w:pPrChange>
      </w:pPr>
      <w:r w:rsidRPr="00DF1D8F">
        <w:rPr>
          <w:rFonts w:ascii="Times New Roman" w:eastAsia="Times New Roman" w:hAnsi="Times New Roman"/>
          <w:sz w:val="26"/>
          <w:szCs w:val="26"/>
          <w:lang w:val="en-US" w:eastAsia="en-US"/>
        </w:rPr>
        <w:t>Reliability</w:t>
      </w:r>
    </w:p>
    <w:p w14:paraId="1B9B8F01" w14:textId="180FB213" w:rsidR="00B542F2" w:rsidRPr="00DF1D8F" w:rsidRDefault="00077DA2">
      <w:pPr>
        <w:widowControl w:val="0"/>
        <w:numPr>
          <w:ilvl w:val="2"/>
          <w:numId w:val="102"/>
        </w:numPr>
        <w:tabs>
          <w:tab w:val="left" w:pos="2385"/>
        </w:tabs>
        <w:autoSpaceDE w:val="0"/>
        <w:autoSpaceDN w:val="0"/>
        <w:spacing w:after="0" w:line="480" w:lineRule="auto"/>
        <w:ind w:right="116"/>
        <w:rPr>
          <w:rFonts w:ascii="Times New Roman" w:eastAsia="Times New Roman" w:hAnsi="Times New Roman"/>
          <w:sz w:val="26"/>
          <w:szCs w:val="26"/>
          <w:lang w:val="en-US" w:eastAsia="en-US"/>
        </w:rPr>
        <w:pPrChange w:id="4367" w:author="admin" w:date="2025-05-20T22:58:00Z">
          <w:pPr>
            <w:widowControl w:val="0"/>
            <w:numPr>
              <w:ilvl w:val="2"/>
              <w:numId w:val="14"/>
            </w:numPr>
            <w:tabs>
              <w:tab w:val="left" w:pos="2385"/>
            </w:tabs>
            <w:autoSpaceDE w:val="0"/>
            <w:autoSpaceDN w:val="0"/>
            <w:spacing w:after="0" w:line="480" w:lineRule="auto"/>
            <w:ind w:left="720" w:right="116" w:hanging="720"/>
          </w:pPr>
        </w:pPrChange>
      </w:pPr>
      <w:r w:rsidRPr="00DF1D8F">
        <w:rPr>
          <w:rFonts w:ascii="Times New Roman" w:eastAsia="Times New Roman" w:hAnsi="Times New Roman"/>
          <w:spacing w:val="-2"/>
          <w:sz w:val="26"/>
          <w:szCs w:val="26"/>
          <w:lang w:val="en-US" w:eastAsia="en-US"/>
        </w:rPr>
        <w:t>Usability</w:t>
      </w:r>
    </w:p>
    <w:p w14:paraId="7D2F7D35" w14:textId="3F3815DD" w:rsidR="00E63EE1" w:rsidRPr="00BE2C17" w:rsidRDefault="00F33243" w:rsidP="00B542F2">
      <w:pPr>
        <w:pStyle w:val="Heading2"/>
        <w:spacing w:before="0" w:line="480" w:lineRule="auto"/>
        <w:rPr>
          <w:rFonts w:eastAsia="Times New Roman" w:cs="Times New Roman"/>
          <w:b/>
        </w:rPr>
      </w:pPr>
      <w:bookmarkStart w:id="4368" w:name="_Toc197445857"/>
      <w:r w:rsidRPr="00BE2C17">
        <w:rPr>
          <w:rFonts w:cs="Times New Roman"/>
          <w:b/>
          <w:caps w:val="0"/>
        </w:rPr>
        <w:t>Scope and Limitations</w:t>
      </w:r>
      <w:bookmarkEnd w:id="3649"/>
      <w:bookmarkEnd w:id="3650"/>
      <w:bookmarkEnd w:id="3651"/>
      <w:r w:rsidR="00C23FFB" w:rsidRPr="00BE2C17">
        <w:rPr>
          <w:rFonts w:cs="Times New Roman"/>
          <w:b/>
          <w:caps w:val="0"/>
        </w:rPr>
        <w:t xml:space="preserve"> of the Study</w:t>
      </w:r>
      <w:bookmarkEnd w:id="4368"/>
    </w:p>
    <w:p w14:paraId="2D44287C" w14:textId="77777777" w:rsidR="00077DA2" w:rsidRPr="00BE2C17" w:rsidRDefault="00077DA2" w:rsidP="00077DA2">
      <w:pPr>
        <w:widowControl w:val="0"/>
        <w:autoSpaceDE w:val="0"/>
        <w:autoSpaceDN w:val="0"/>
        <w:spacing w:after="0" w:line="480" w:lineRule="auto"/>
        <w:ind w:right="116" w:firstLine="720"/>
        <w:jc w:val="both"/>
        <w:rPr>
          <w:rFonts w:ascii="Times New Roman" w:eastAsia="Times New Roman" w:hAnsi="Times New Roman"/>
          <w:b/>
          <w:bCs/>
          <w:sz w:val="26"/>
          <w:szCs w:val="26"/>
          <w:lang w:val="en-US" w:eastAsia="en-US"/>
        </w:rPr>
      </w:pPr>
      <w:bookmarkStart w:id="4369" w:name="_Toc136638083"/>
      <w:bookmarkStart w:id="4370" w:name="_Toc136717113"/>
      <w:bookmarkStart w:id="4371" w:name="_Toc160445845"/>
      <w:r w:rsidRPr="00BE2C17">
        <w:rPr>
          <w:rFonts w:ascii="Times New Roman" w:eastAsia="Times New Roman" w:hAnsi="Times New Roman"/>
          <w:sz w:val="26"/>
          <w:szCs w:val="26"/>
          <w:lang w:eastAsia="en-US"/>
        </w:rPr>
        <w:t xml:space="preserve">This study focuses on the design, development, and implementation of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eastAsia="en-US"/>
        </w:rPr>
        <w:t xml:space="preserve">, a smart web application intended for managing bookings and tracking </w:t>
      </w:r>
      <w:r w:rsidRPr="00BE2C17">
        <w:rPr>
          <w:rFonts w:ascii="Times New Roman" w:eastAsia="Times New Roman" w:hAnsi="Times New Roman"/>
          <w:sz w:val="26"/>
          <w:szCs w:val="26"/>
          <w:lang w:val="en-US" w:eastAsia="en-US"/>
        </w:rPr>
        <w:br/>
      </w:r>
      <w:r w:rsidRPr="00BE2C17">
        <w:rPr>
          <w:rFonts w:ascii="Times New Roman" w:eastAsia="Times New Roman" w:hAnsi="Times New Roman"/>
          <w:sz w:val="26"/>
          <w:szCs w:val="26"/>
          <w:lang w:eastAsia="en-US"/>
        </w:rPr>
        <w:t xml:space="preserve">workspace availability in co-working environments. The scope includes building a functional web-based system with features such as user registration and login, workspace filtering and booking, interactive floor plans, administrative dashboards, and basic reporting tools. The application </w:t>
      </w:r>
      <w:proofErr w:type="gramStart"/>
      <w:r w:rsidRPr="00BE2C17">
        <w:rPr>
          <w:rFonts w:ascii="Times New Roman" w:eastAsia="Times New Roman" w:hAnsi="Times New Roman"/>
          <w:sz w:val="26"/>
          <w:szCs w:val="26"/>
          <w:lang w:eastAsia="en-US"/>
        </w:rPr>
        <w:t>is targeted</w:t>
      </w:r>
      <w:proofErr w:type="gramEnd"/>
      <w:r w:rsidRPr="00BE2C17">
        <w:rPr>
          <w:rFonts w:ascii="Times New Roman" w:eastAsia="Times New Roman" w:hAnsi="Times New Roman"/>
          <w:sz w:val="26"/>
          <w:szCs w:val="26"/>
          <w:lang w:eastAsia="en-US"/>
        </w:rPr>
        <w:t xml:space="preserve"> primarily at urban co-working spaces that cater to freelancers, remote employees, startups, and small teams.</w:t>
      </w:r>
    </w:p>
    <w:p w14:paraId="2AD1FA69" w14:textId="77777777" w:rsidR="00077DA2" w:rsidRPr="00BE2C17" w:rsidRDefault="00077DA2" w:rsidP="00077DA2">
      <w:pPr>
        <w:widowControl w:val="0"/>
        <w:autoSpaceDE w:val="0"/>
        <w:autoSpaceDN w:val="0"/>
        <w:spacing w:after="0" w:line="480" w:lineRule="auto"/>
        <w:ind w:right="116"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 xml:space="preserve">The study encompasses both the front-end and back-end development aspects of the web application. It incorporates usability testing to ensure the </w:t>
      </w:r>
      <w:r w:rsidRPr="00BE2C17">
        <w:rPr>
          <w:rFonts w:ascii="Times New Roman" w:eastAsia="Times New Roman" w:hAnsi="Times New Roman"/>
          <w:sz w:val="26"/>
          <w:szCs w:val="26"/>
          <w:lang w:eastAsia="en-US"/>
        </w:rPr>
        <w:lastRenderedPageBreak/>
        <w:t xml:space="preserve">platform is accessible and user-friendly, and it evaluates the system’s performance in terms of responsiveness, accuracy, and scalability. Technologies employed include standard web development stacks (HTML, CSS, JavaScript, and a back-end framework like Node.js or Django), as well as cloud-based storage and database solutions. The system </w:t>
      </w:r>
      <w:proofErr w:type="gramStart"/>
      <w:r w:rsidRPr="00BE2C17">
        <w:rPr>
          <w:rFonts w:ascii="Times New Roman" w:eastAsia="Times New Roman" w:hAnsi="Times New Roman"/>
          <w:sz w:val="26"/>
          <w:szCs w:val="26"/>
          <w:lang w:eastAsia="en-US"/>
        </w:rPr>
        <w:t>will also be tested</w:t>
      </w:r>
      <w:proofErr w:type="gramEnd"/>
      <w:r w:rsidRPr="00BE2C17">
        <w:rPr>
          <w:rFonts w:ascii="Times New Roman" w:eastAsia="Times New Roman" w:hAnsi="Times New Roman"/>
          <w:sz w:val="26"/>
          <w:szCs w:val="26"/>
          <w:lang w:eastAsia="en-US"/>
        </w:rPr>
        <w:t xml:space="preserve"> in a simulated environment to ensure core features function as expected.</w:t>
      </w:r>
    </w:p>
    <w:p w14:paraId="0C1B0F11" w14:textId="77777777" w:rsidR="00E02636" w:rsidRDefault="00077DA2" w:rsidP="00077DA2">
      <w:pPr>
        <w:widowControl w:val="0"/>
        <w:tabs>
          <w:tab w:val="left" w:pos="8910"/>
        </w:tabs>
        <w:autoSpaceDE w:val="0"/>
        <w:autoSpaceDN w:val="0"/>
        <w:spacing w:after="0" w:line="480" w:lineRule="auto"/>
        <w:ind w:right="116" w:firstLine="720"/>
        <w:jc w:val="both"/>
        <w:rPr>
          <w:ins w:id="4372" w:author="Antoneth Macaisa" w:date="2025-05-19T14:38:00Z"/>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However, the study has several limitations</w:t>
      </w:r>
      <w:ins w:id="4373" w:author="Antoneth Macaisa" w:date="2025-05-19T14:38:00Z">
        <w:r w:rsidR="00E02636">
          <w:rPr>
            <w:rFonts w:ascii="Times New Roman" w:eastAsia="Times New Roman" w:hAnsi="Times New Roman"/>
            <w:sz w:val="26"/>
            <w:szCs w:val="26"/>
            <w:lang w:eastAsia="en-US"/>
          </w:rPr>
          <w:t>, a</w:t>
        </w:r>
      </w:ins>
      <w:del w:id="4374" w:author="Antoneth Macaisa" w:date="2025-05-19T14:38:00Z">
        <w:r w:rsidRPr="00BE2C17" w:rsidDel="00E02636">
          <w:rPr>
            <w:rFonts w:ascii="Times New Roman" w:eastAsia="Times New Roman" w:hAnsi="Times New Roman"/>
            <w:sz w:val="26"/>
            <w:szCs w:val="26"/>
            <w:lang w:eastAsia="en-US"/>
          </w:rPr>
          <w:delText>. First, the a</w:delText>
        </w:r>
      </w:del>
      <w:r w:rsidRPr="00BE2C17">
        <w:rPr>
          <w:rFonts w:ascii="Times New Roman" w:eastAsia="Times New Roman" w:hAnsi="Times New Roman"/>
          <w:sz w:val="26"/>
          <w:szCs w:val="26"/>
          <w:lang w:eastAsia="en-US"/>
        </w:rPr>
        <w:t>pplication is limited to web browsers and does not include a native mobile app version, though it will be mobile-responsive</w:t>
      </w:r>
      <w:ins w:id="4375" w:author="Antoneth Macaisa" w:date="2025-05-19T14:38:00Z">
        <w:r w:rsidR="00E02636">
          <w:rPr>
            <w:rFonts w:ascii="Times New Roman" w:eastAsia="Times New Roman" w:hAnsi="Times New Roman"/>
            <w:sz w:val="26"/>
            <w:szCs w:val="26"/>
            <w:lang w:eastAsia="en-US"/>
          </w:rPr>
          <w:t>, i</w:t>
        </w:r>
      </w:ins>
      <w:del w:id="4376" w:author="Antoneth Macaisa" w:date="2025-05-19T14:38:00Z">
        <w:r w:rsidRPr="00BE2C17" w:rsidDel="00E02636">
          <w:rPr>
            <w:rFonts w:ascii="Times New Roman" w:eastAsia="Times New Roman" w:hAnsi="Times New Roman"/>
            <w:sz w:val="26"/>
            <w:szCs w:val="26"/>
            <w:lang w:eastAsia="en-US"/>
          </w:rPr>
          <w:delText xml:space="preserve">. </w:delText>
        </w:r>
      </w:del>
      <w:del w:id="4377" w:author="Antoneth Macaisa" w:date="2025-05-19T14:37:00Z">
        <w:r w:rsidRPr="00BE2C17" w:rsidDel="00E02636">
          <w:rPr>
            <w:rFonts w:ascii="Times New Roman" w:eastAsia="Times New Roman" w:hAnsi="Times New Roman"/>
            <w:sz w:val="26"/>
            <w:szCs w:val="26"/>
            <w:lang w:eastAsia="en-US"/>
          </w:rPr>
          <w:delText>Second, real-time tracking is based on user check-ins or administrative updates rather than automated IoT sensors, which limits its precision. Third, the</w:delText>
        </w:r>
      </w:del>
      <w:del w:id="4378" w:author="Antoneth Macaisa" w:date="2025-05-19T14:38:00Z">
        <w:r w:rsidRPr="00BE2C17" w:rsidDel="00E02636">
          <w:rPr>
            <w:rFonts w:ascii="Times New Roman" w:eastAsia="Times New Roman" w:hAnsi="Times New Roman"/>
            <w:sz w:val="26"/>
            <w:szCs w:val="26"/>
            <w:lang w:eastAsia="en-US"/>
          </w:rPr>
          <w:delText xml:space="preserve"> i</w:delText>
        </w:r>
      </w:del>
      <w:r w:rsidRPr="00BE2C17">
        <w:rPr>
          <w:rFonts w:ascii="Times New Roman" w:eastAsia="Times New Roman" w:hAnsi="Times New Roman"/>
          <w:sz w:val="26"/>
          <w:szCs w:val="26"/>
          <w:lang w:eastAsia="en-US"/>
        </w:rPr>
        <w:t>nitial deployment will focus on English-language support and may not be immediately adaptable to multilingual environments.</w:t>
      </w:r>
    </w:p>
    <w:p w14:paraId="54804E0F" w14:textId="1F32F545" w:rsidR="00077DA2" w:rsidRPr="00E02636" w:rsidDel="008D5B4A" w:rsidRDefault="00077DA2" w:rsidP="00077DA2">
      <w:pPr>
        <w:widowControl w:val="0"/>
        <w:tabs>
          <w:tab w:val="left" w:pos="8910"/>
        </w:tabs>
        <w:autoSpaceDE w:val="0"/>
        <w:autoSpaceDN w:val="0"/>
        <w:spacing w:after="0" w:line="480" w:lineRule="auto"/>
        <w:ind w:right="116" w:firstLine="720"/>
        <w:jc w:val="both"/>
        <w:rPr>
          <w:del w:id="4379" w:author="Antoneth Macaisa" w:date="2025-05-19T18:15:00Z"/>
          <w:rFonts w:ascii="Times New Roman" w:eastAsia="Times New Roman" w:hAnsi="Times New Roman"/>
          <w:sz w:val="26"/>
          <w:szCs w:val="26"/>
          <w:lang w:eastAsia="en-US"/>
          <w:rPrChange w:id="4380" w:author="Antoneth Macaisa" w:date="2025-05-19T14:38:00Z">
            <w:rPr>
              <w:del w:id="4381" w:author="Antoneth Macaisa" w:date="2025-05-19T18:15:00Z"/>
              <w:rFonts w:ascii="Times New Roman" w:eastAsia="Times New Roman" w:hAnsi="Times New Roman"/>
              <w:sz w:val="26"/>
              <w:szCs w:val="26"/>
              <w:lang w:val="en-US" w:eastAsia="en-US"/>
            </w:rPr>
          </w:rPrChange>
        </w:rPr>
      </w:pPr>
      <w:del w:id="4382" w:author="Antoneth Macaisa" w:date="2025-05-19T14:37:00Z">
        <w:r w:rsidRPr="00BE2C17" w:rsidDel="00E02636">
          <w:rPr>
            <w:rFonts w:ascii="Times New Roman" w:eastAsia="Times New Roman" w:hAnsi="Times New Roman"/>
            <w:sz w:val="26"/>
            <w:szCs w:val="26"/>
            <w:lang w:eastAsia="en-US"/>
          </w:rPr>
          <w:delText xml:space="preserve"> </w:delText>
        </w:r>
      </w:del>
      <w:del w:id="4383" w:author="Antoneth Macaisa" w:date="2025-05-19T18:15:00Z">
        <w:r w:rsidRPr="00BE2C17" w:rsidDel="008D5B4A">
          <w:rPr>
            <w:rFonts w:ascii="Times New Roman" w:eastAsia="Times New Roman" w:hAnsi="Times New Roman"/>
            <w:sz w:val="26"/>
            <w:szCs w:val="26"/>
            <w:lang w:eastAsia="en-US"/>
          </w:rPr>
          <w:delText xml:space="preserve">Additionally, payment </w:delText>
        </w:r>
      </w:del>
      <w:del w:id="4384" w:author="Antoneth Macaisa" w:date="2025-05-19T14:38:00Z">
        <w:r w:rsidRPr="00BE2C17" w:rsidDel="00E02636">
          <w:rPr>
            <w:rFonts w:ascii="Times New Roman" w:eastAsia="Times New Roman" w:hAnsi="Times New Roman"/>
            <w:sz w:val="26"/>
            <w:szCs w:val="26"/>
            <w:lang w:val="en-US" w:eastAsia="en-US"/>
          </w:rPr>
          <w:br/>
        </w:r>
      </w:del>
      <w:del w:id="4385" w:author="Antoneth Macaisa" w:date="2025-05-19T18:15:00Z">
        <w:r w:rsidRPr="00BE2C17" w:rsidDel="008D5B4A">
          <w:rPr>
            <w:rFonts w:ascii="Times New Roman" w:eastAsia="Times New Roman" w:hAnsi="Times New Roman"/>
            <w:sz w:val="26"/>
            <w:szCs w:val="26"/>
            <w:lang w:eastAsia="en-US"/>
          </w:rPr>
          <w:delText>processing and advanced security features like biometric authentication are outside the current scope but may be considered for future enhancements.</w:delText>
        </w:r>
      </w:del>
    </w:p>
    <w:p w14:paraId="5116102B" w14:textId="004E1226" w:rsidR="00B542F2" w:rsidRDefault="00077DA2" w:rsidP="00077DA2">
      <w:pPr>
        <w:widowControl w:val="0"/>
        <w:autoSpaceDE w:val="0"/>
        <w:autoSpaceDN w:val="0"/>
        <w:spacing w:after="0" w:line="480" w:lineRule="auto"/>
        <w:ind w:right="116" w:firstLine="720"/>
        <w:jc w:val="both"/>
        <w:rPr>
          <w:ins w:id="4386" w:author="admin" w:date="2025-05-21T03:05:00Z"/>
          <w:sz w:val="26"/>
          <w:szCs w:val="26"/>
        </w:rPr>
      </w:pPr>
      <w:r w:rsidRPr="00BE2C17">
        <w:rPr>
          <w:rFonts w:ascii="Times New Roman" w:eastAsia="Times New Roman" w:hAnsi="Times New Roman"/>
          <w:sz w:val="26"/>
          <w:szCs w:val="26"/>
          <w:lang w:eastAsia="en-US"/>
        </w:rPr>
        <w:t xml:space="preserve">Lastly, the system’s performance and scalability </w:t>
      </w:r>
      <w:proofErr w:type="gramStart"/>
      <w:r w:rsidRPr="00BE2C17">
        <w:rPr>
          <w:rFonts w:ascii="Times New Roman" w:eastAsia="Times New Roman" w:hAnsi="Times New Roman"/>
          <w:sz w:val="26"/>
          <w:szCs w:val="26"/>
          <w:lang w:eastAsia="en-US"/>
        </w:rPr>
        <w:t>will be tested</w:t>
      </w:r>
      <w:proofErr w:type="gramEnd"/>
      <w:r w:rsidRPr="00BE2C17">
        <w:rPr>
          <w:rFonts w:ascii="Times New Roman" w:eastAsia="Times New Roman" w:hAnsi="Times New Roman"/>
          <w:sz w:val="26"/>
          <w:szCs w:val="26"/>
          <w:lang w:eastAsia="en-US"/>
        </w:rPr>
        <w:t xml:space="preserve"> under controlled conditions and may differ in real-world environments with larger datasets or more complex infrastructure. These limitations </w:t>
      </w:r>
      <w:proofErr w:type="gramStart"/>
      <w:r w:rsidRPr="00BE2C17">
        <w:rPr>
          <w:rFonts w:ascii="Times New Roman" w:eastAsia="Times New Roman" w:hAnsi="Times New Roman"/>
          <w:sz w:val="26"/>
          <w:szCs w:val="26"/>
          <w:lang w:eastAsia="en-US"/>
        </w:rPr>
        <w:t>are acknowledged</w:t>
      </w:r>
      <w:proofErr w:type="gramEnd"/>
      <w:r w:rsidRPr="00BE2C17">
        <w:rPr>
          <w:rFonts w:ascii="Times New Roman" w:eastAsia="Times New Roman" w:hAnsi="Times New Roman"/>
          <w:sz w:val="26"/>
          <w:szCs w:val="26"/>
          <w:lang w:eastAsia="en-US"/>
        </w:rPr>
        <w:t xml:space="preserve">, and future work may explore broader integration with hardware systems, expanded language support, and the development of mobile-native applications to extend the </w:t>
      </w:r>
      <w:r w:rsidRPr="00BE2C17">
        <w:rPr>
          <w:rFonts w:ascii="Times New Roman" w:eastAsia="Times New Roman" w:hAnsi="Times New Roman"/>
          <w:sz w:val="26"/>
          <w:szCs w:val="26"/>
          <w:lang w:eastAsia="en-US"/>
        </w:rPr>
        <w:lastRenderedPageBreak/>
        <w:t>system’s reach</w:t>
      </w:r>
      <w:r w:rsidR="00B542F2" w:rsidRPr="00BE2C17">
        <w:rPr>
          <w:sz w:val="26"/>
          <w:szCs w:val="26"/>
        </w:rPr>
        <w:t>.</w:t>
      </w:r>
    </w:p>
    <w:p w14:paraId="4E1AF533" w14:textId="77777777" w:rsidR="009D023E" w:rsidRDefault="009D023E" w:rsidP="00077DA2">
      <w:pPr>
        <w:widowControl w:val="0"/>
        <w:autoSpaceDE w:val="0"/>
        <w:autoSpaceDN w:val="0"/>
        <w:spacing w:after="0" w:line="480" w:lineRule="auto"/>
        <w:ind w:right="116" w:firstLine="720"/>
        <w:jc w:val="both"/>
        <w:rPr>
          <w:ins w:id="4387" w:author="admin" w:date="2025-05-21T01:42:00Z"/>
          <w:sz w:val="26"/>
          <w:szCs w:val="26"/>
        </w:rPr>
      </w:pPr>
    </w:p>
    <w:p w14:paraId="387C112C" w14:textId="18BB0188" w:rsidR="002F785A" w:rsidRDefault="002F785A" w:rsidP="002F785A">
      <w:pPr>
        <w:widowControl w:val="0"/>
        <w:autoSpaceDE w:val="0"/>
        <w:autoSpaceDN w:val="0"/>
        <w:spacing w:after="0" w:line="480" w:lineRule="auto"/>
        <w:ind w:right="116"/>
        <w:jc w:val="both"/>
        <w:rPr>
          <w:ins w:id="4388" w:author="admin" w:date="2025-05-21T03:19:00Z"/>
          <w:rFonts w:ascii="Times New Roman" w:hAnsi="Times New Roman"/>
          <w:b/>
          <w:sz w:val="26"/>
          <w:szCs w:val="26"/>
        </w:rPr>
      </w:pPr>
      <w:ins w:id="4389" w:author="admin" w:date="2025-05-21T01:43:00Z">
        <w:r w:rsidRPr="009D023E">
          <w:rPr>
            <w:rFonts w:ascii="Times New Roman" w:hAnsi="Times New Roman"/>
            <w:b/>
            <w:sz w:val="26"/>
            <w:szCs w:val="26"/>
            <w:rPrChange w:id="4390" w:author="admin" w:date="2025-05-21T03:05:00Z">
              <w:rPr>
                <w:b/>
                <w:sz w:val="26"/>
                <w:szCs w:val="26"/>
              </w:rPr>
            </w:rPrChange>
          </w:rPr>
          <w:t>Definition of Terms</w:t>
        </w:r>
      </w:ins>
    </w:p>
    <w:p w14:paraId="5936892F" w14:textId="6BA46A35" w:rsidR="003E6BA0" w:rsidRPr="003E6BA0" w:rsidRDefault="003E6BA0" w:rsidP="002F785A">
      <w:pPr>
        <w:widowControl w:val="0"/>
        <w:autoSpaceDE w:val="0"/>
        <w:autoSpaceDN w:val="0"/>
        <w:spacing w:after="0" w:line="480" w:lineRule="auto"/>
        <w:ind w:right="116"/>
        <w:jc w:val="both"/>
        <w:rPr>
          <w:ins w:id="4391" w:author="admin" w:date="2025-05-21T01:43:00Z"/>
          <w:rFonts w:ascii="Times New Roman" w:hAnsi="Times New Roman"/>
          <w:sz w:val="26"/>
          <w:szCs w:val="26"/>
          <w:rPrChange w:id="4392" w:author="admin" w:date="2025-05-21T03:19:00Z">
            <w:rPr>
              <w:ins w:id="4393" w:author="admin" w:date="2025-05-21T01:43:00Z"/>
              <w:b/>
              <w:sz w:val="26"/>
              <w:szCs w:val="26"/>
            </w:rPr>
          </w:rPrChange>
        </w:rPr>
      </w:pPr>
      <w:ins w:id="4394" w:author="admin" w:date="2025-05-21T03:19:00Z">
        <w:r w:rsidRPr="003E6BA0">
          <w:rPr>
            <w:rFonts w:ascii="Times New Roman" w:hAnsi="Times New Roman"/>
            <w:sz w:val="26"/>
            <w:szCs w:val="26"/>
            <w:rPrChange w:id="4395" w:author="admin" w:date="2025-05-21T03:19:00Z">
              <w:rPr/>
            </w:rPrChange>
          </w:rPr>
          <w:t xml:space="preserve">This section </w:t>
        </w:r>
        <w:proofErr w:type="gramStart"/>
        <w:r w:rsidRPr="003E6BA0">
          <w:rPr>
            <w:rFonts w:ascii="Times New Roman" w:hAnsi="Times New Roman"/>
            <w:sz w:val="26"/>
            <w:szCs w:val="26"/>
            <w:rPrChange w:id="4396" w:author="admin" w:date="2025-05-21T03:19:00Z">
              <w:rPr/>
            </w:rPrChange>
          </w:rPr>
          <w:t>is built</w:t>
        </w:r>
        <w:proofErr w:type="gramEnd"/>
        <w:r w:rsidRPr="003E6BA0">
          <w:rPr>
            <w:rFonts w:ascii="Times New Roman" w:hAnsi="Times New Roman"/>
            <w:sz w:val="26"/>
            <w:szCs w:val="26"/>
            <w:rPrChange w:id="4397" w:author="admin" w:date="2025-05-21T03:19:00Z">
              <w:rPr/>
            </w:rPrChange>
          </w:rPr>
          <w:t xml:space="preserve"> on providing concise and context-specific definitions for essential terms. Through this brief analysis of crucial vocabulary, the proponents hope to give a consistent framework that promotes comprehension, stimulates critical thinking, and strengthens the bond with the upcoming revelations</w:t>
        </w:r>
        <w:r>
          <w:t>.</w:t>
        </w:r>
      </w:ins>
    </w:p>
    <w:p w14:paraId="0AAB8979" w14:textId="77777777" w:rsidR="002F785A" w:rsidRPr="009D023E" w:rsidRDefault="002F785A">
      <w:pPr>
        <w:widowControl w:val="0"/>
        <w:autoSpaceDE w:val="0"/>
        <w:autoSpaceDN w:val="0"/>
        <w:spacing w:after="0" w:line="480" w:lineRule="auto"/>
        <w:ind w:right="116" w:firstLine="720"/>
        <w:jc w:val="both"/>
        <w:rPr>
          <w:ins w:id="4398" w:author="admin" w:date="2025-05-21T01:43:00Z"/>
          <w:rFonts w:ascii="Times New Roman" w:hAnsi="Times New Roman"/>
          <w:sz w:val="26"/>
          <w:szCs w:val="26"/>
          <w:rPrChange w:id="4399" w:author="admin" w:date="2025-05-21T03:05:00Z">
            <w:rPr>
              <w:ins w:id="4400" w:author="admin" w:date="2025-05-21T01:43:00Z"/>
              <w:sz w:val="26"/>
              <w:szCs w:val="26"/>
            </w:rPr>
          </w:rPrChange>
        </w:rPr>
        <w:pPrChange w:id="4401" w:author="admin" w:date="2025-05-21T03:06:00Z">
          <w:pPr>
            <w:widowControl w:val="0"/>
            <w:autoSpaceDE w:val="0"/>
            <w:autoSpaceDN w:val="0"/>
            <w:spacing w:after="0" w:line="480" w:lineRule="auto"/>
            <w:ind w:right="116"/>
            <w:jc w:val="both"/>
          </w:pPr>
        </w:pPrChange>
      </w:pPr>
      <w:ins w:id="4402" w:author="admin" w:date="2025-05-21T01:43:00Z">
        <w:r w:rsidRPr="009D023E">
          <w:rPr>
            <w:rFonts w:ascii="Times New Roman" w:hAnsi="Times New Roman"/>
            <w:b/>
            <w:sz w:val="26"/>
            <w:szCs w:val="26"/>
            <w:rPrChange w:id="4403" w:author="admin" w:date="2025-05-21T03:05:00Z">
              <w:rPr>
                <w:b/>
                <w:sz w:val="26"/>
                <w:szCs w:val="26"/>
              </w:rPr>
            </w:rPrChange>
          </w:rPr>
          <w:t>API Integration.</w:t>
        </w:r>
        <w:r w:rsidRPr="009D023E">
          <w:rPr>
            <w:rFonts w:ascii="Times New Roman" w:hAnsi="Times New Roman"/>
            <w:sz w:val="26"/>
            <w:szCs w:val="26"/>
            <w:rPrChange w:id="4404" w:author="admin" w:date="2025-05-21T03:05:00Z">
              <w:rPr>
                <w:sz w:val="26"/>
                <w:szCs w:val="26"/>
              </w:rPr>
            </w:rPrChange>
          </w:rPr>
          <w:t xml:space="preserve"> Connecting different software systems using APIs to enable data sharing and seamless functionality. Technologies such as cloud-based databases, interactive JavaScript frameworks, and API integrations </w:t>
        </w:r>
        <w:proofErr w:type="gramStart"/>
        <w:r w:rsidRPr="009D023E">
          <w:rPr>
            <w:rFonts w:ascii="Times New Roman" w:hAnsi="Times New Roman"/>
            <w:sz w:val="26"/>
            <w:szCs w:val="26"/>
            <w:rPrChange w:id="4405" w:author="admin" w:date="2025-05-21T03:05:00Z">
              <w:rPr>
                <w:sz w:val="26"/>
                <w:szCs w:val="26"/>
              </w:rPr>
            </w:rPrChange>
          </w:rPr>
          <w:t>are employed</w:t>
        </w:r>
        <w:proofErr w:type="gramEnd"/>
        <w:r w:rsidRPr="009D023E">
          <w:rPr>
            <w:rFonts w:ascii="Times New Roman" w:hAnsi="Times New Roman"/>
            <w:sz w:val="26"/>
            <w:szCs w:val="26"/>
            <w:rPrChange w:id="4406" w:author="admin" w:date="2025-05-21T03:05:00Z">
              <w:rPr>
                <w:sz w:val="26"/>
                <w:szCs w:val="26"/>
              </w:rPr>
            </w:rPrChange>
          </w:rPr>
          <w:t xml:space="preserve"> to ensure performance, security, and extensibility of the platform.</w:t>
        </w:r>
      </w:ins>
    </w:p>
    <w:p w14:paraId="71C59B2E" w14:textId="77777777" w:rsidR="002F785A" w:rsidRPr="009D023E" w:rsidRDefault="002F785A" w:rsidP="002F785A">
      <w:pPr>
        <w:widowControl w:val="0"/>
        <w:autoSpaceDE w:val="0"/>
        <w:autoSpaceDN w:val="0"/>
        <w:spacing w:after="0" w:line="480" w:lineRule="auto"/>
        <w:ind w:right="116"/>
        <w:jc w:val="both"/>
        <w:rPr>
          <w:ins w:id="4407" w:author="admin" w:date="2025-05-21T01:43:00Z"/>
          <w:rFonts w:ascii="Times New Roman" w:hAnsi="Times New Roman"/>
          <w:sz w:val="26"/>
          <w:szCs w:val="26"/>
          <w:rPrChange w:id="4408" w:author="admin" w:date="2025-05-21T03:05:00Z">
            <w:rPr>
              <w:ins w:id="4409" w:author="admin" w:date="2025-05-21T01:43:00Z"/>
              <w:sz w:val="26"/>
              <w:szCs w:val="26"/>
            </w:rPr>
          </w:rPrChange>
        </w:rPr>
      </w:pPr>
      <w:ins w:id="4410" w:author="admin" w:date="2025-05-21T01:43:00Z">
        <w:r w:rsidRPr="009D023E">
          <w:rPr>
            <w:rFonts w:ascii="Times New Roman" w:hAnsi="Times New Roman"/>
            <w:b/>
            <w:sz w:val="26"/>
            <w:szCs w:val="26"/>
            <w:rPrChange w:id="4411" w:author="admin" w:date="2025-05-21T03:05:00Z">
              <w:rPr>
                <w:b/>
                <w:sz w:val="26"/>
                <w:szCs w:val="26"/>
              </w:rPr>
            </w:rPrChange>
          </w:rPr>
          <w:t xml:space="preserve">            Dynamic Pricing.</w:t>
        </w:r>
        <w:r w:rsidRPr="009D023E">
          <w:rPr>
            <w:rFonts w:ascii="Times New Roman" w:hAnsi="Times New Roman"/>
            <w:sz w:val="26"/>
            <w:szCs w:val="26"/>
            <w:rPrChange w:id="4412" w:author="admin" w:date="2025-05-21T03:05:00Z">
              <w:rPr>
                <w:sz w:val="26"/>
                <w:szCs w:val="26"/>
              </w:rPr>
            </w:rPrChange>
          </w:rPr>
          <w:t xml:space="preserve"> A pricing strategy where prices fluctuate based on demand and other factors in real time. The platform also offers AI-driven strategies, allowing workspace providers to implement dynamic pricing based on demand.</w:t>
        </w:r>
      </w:ins>
    </w:p>
    <w:p w14:paraId="3B05235C" w14:textId="46EE5A4C" w:rsidR="009D023E" w:rsidRPr="003E6BA0" w:rsidRDefault="002F785A" w:rsidP="002F785A">
      <w:pPr>
        <w:widowControl w:val="0"/>
        <w:autoSpaceDE w:val="0"/>
        <w:autoSpaceDN w:val="0"/>
        <w:spacing w:after="0" w:line="480" w:lineRule="auto"/>
        <w:ind w:right="116"/>
        <w:jc w:val="both"/>
        <w:rPr>
          <w:ins w:id="4413" w:author="admin" w:date="2025-05-21T01:43:00Z"/>
          <w:rFonts w:ascii="Times New Roman" w:hAnsi="Times New Roman"/>
          <w:sz w:val="26"/>
          <w:szCs w:val="26"/>
        </w:rPr>
      </w:pPr>
      <w:ins w:id="4414" w:author="admin" w:date="2025-05-21T01:43:00Z">
        <w:r w:rsidRPr="009D023E">
          <w:rPr>
            <w:rFonts w:ascii="Times New Roman" w:hAnsi="Times New Roman"/>
            <w:sz w:val="26"/>
            <w:szCs w:val="26"/>
            <w:rPrChange w:id="4415" w:author="admin" w:date="2025-05-21T03:05:00Z">
              <w:rPr>
                <w:sz w:val="26"/>
                <w:szCs w:val="26"/>
              </w:rPr>
            </w:rPrChange>
          </w:rPr>
          <w:t xml:space="preserve">          </w:t>
        </w:r>
        <w:proofErr w:type="spellStart"/>
        <w:r w:rsidRPr="009D023E">
          <w:rPr>
            <w:rFonts w:ascii="Times New Roman" w:hAnsi="Times New Roman"/>
            <w:b/>
            <w:sz w:val="26"/>
            <w:szCs w:val="26"/>
            <w:rPrChange w:id="4416" w:author="admin" w:date="2025-05-21T03:05:00Z">
              <w:rPr>
                <w:b/>
                <w:sz w:val="26"/>
                <w:szCs w:val="26"/>
              </w:rPr>
            </w:rPrChange>
          </w:rPr>
          <w:t>FlexiDesk.</w:t>
        </w:r>
        <w:r w:rsidRPr="009D023E">
          <w:rPr>
            <w:rFonts w:ascii="Times New Roman" w:hAnsi="Times New Roman"/>
            <w:sz w:val="26"/>
            <w:szCs w:val="26"/>
            <w:rPrChange w:id="4417" w:author="admin" w:date="2025-05-21T03:05:00Z">
              <w:rPr>
                <w:sz w:val="26"/>
                <w:szCs w:val="26"/>
              </w:rPr>
            </w:rPrChange>
          </w:rPr>
          <w:t>A</w:t>
        </w:r>
        <w:proofErr w:type="spellEnd"/>
        <w:r w:rsidRPr="009D023E">
          <w:rPr>
            <w:rFonts w:ascii="Times New Roman" w:hAnsi="Times New Roman"/>
            <w:sz w:val="26"/>
            <w:szCs w:val="26"/>
            <w:rPrChange w:id="4418" w:author="admin" w:date="2025-05-21T03:05:00Z">
              <w:rPr>
                <w:sz w:val="26"/>
                <w:szCs w:val="26"/>
              </w:rPr>
            </w:rPrChange>
          </w:rPr>
          <w:t xml:space="preserve"> smart co-working space platform that enables users to discover, book, and access flexible workspaces with features such as AI-driven recommendations, digital payments, real-time availability, and smart access control.</w:t>
        </w:r>
        <w:r w:rsidRPr="009D023E">
          <w:rPr>
            <w:rFonts w:ascii="Times New Roman" w:hAnsi="Times New Roman"/>
            <w:sz w:val="26"/>
            <w:szCs w:val="26"/>
            <w:rPrChange w:id="4419" w:author="admin" w:date="2025-05-21T03:05:00Z">
              <w:rPr>
                <w:sz w:val="26"/>
                <w:szCs w:val="26"/>
              </w:rPr>
            </w:rPrChange>
          </w:rPr>
          <w:br/>
        </w:r>
        <w:r w:rsidRPr="009D023E">
          <w:rPr>
            <w:rFonts w:ascii="Times New Roman" w:hAnsi="Times New Roman"/>
            <w:b/>
            <w:sz w:val="26"/>
            <w:szCs w:val="26"/>
            <w:rPrChange w:id="4420" w:author="admin" w:date="2025-05-21T03:05:00Z">
              <w:rPr>
                <w:b/>
                <w:sz w:val="26"/>
                <w:szCs w:val="26"/>
              </w:rPr>
            </w:rPrChange>
          </w:rPr>
          <w:t xml:space="preserve">         Hot-desking.</w:t>
        </w:r>
        <w:r w:rsidRPr="009D023E">
          <w:rPr>
            <w:rFonts w:ascii="Times New Roman" w:hAnsi="Times New Roman"/>
            <w:sz w:val="26"/>
            <w:szCs w:val="26"/>
            <w:rPrChange w:id="4421" w:author="admin" w:date="2025-05-21T03:05:00Z">
              <w:rPr>
                <w:sz w:val="26"/>
                <w:szCs w:val="26"/>
              </w:rPr>
            </w:rPrChange>
          </w:rPr>
          <w:t xml:space="preserve"> A flexible office system where employees share desks, </w:t>
        </w:r>
        <w:r w:rsidRPr="009D023E">
          <w:rPr>
            <w:rFonts w:ascii="Times New Roman" w:hAnsi="Times New Roman"/>
            <w:sz w:val="26"/>
            <w:szCs w:val="26"/>
            <w:rPrChange w:id="4422" w:author="admin" w:date="2025-05-21T03:05:00Z">
              <w:rPr>
                <w:sz w:val="26"/>
                <w:szCs w:val="26"/>
              </w:rPr>
            </w:rPrChange>
          </w:rPr>
          <w:lastRenderedPageBreak/>
          <w:t>choosing available spaces each day. A co-working station typically offers a range of amenities such as high-speed internet, desks or hot-desking options, meeting rooms, private offices, communal areas, and sometimes refr</w:t>
        </w:r>
        <w:r w:rsidR="009D023E" w:rsidRPr="003E6BA0">
          <w:rPr>
            <w:rFonts w:ascii="Times New Roman" w:hAnsi="Times New Roman"/>
            <w:sz w:val="26"/>
            <w:szCs w:val="26"/>
          </w:rPr>
          <w:t>eshments like coffee and</w:t>
        </w:r>
      </w:ins>
      <w:ins w:id="4423" w:author="admin" w:date="2025-05-21T03:06:00Z">
        <w:r w:rsidR="009D023E">
          <w:rPr>
            <w:rFonts w:ascii="Times New Roman" w:hAnsi="Times New Roman"/>
            <w:sz w:val="26"/>
            <w:szCs w:val="26"/>
          </w:rPr>
          <w:t xml:space="preserve"> </w:t>
        </w:r>
      </w:ins>
      <w:ins w:id="4424" w:author="admin" w:date="2025-05-21T01:43:00Z">
        <w:r w:rsidRPr="009D023E">
          <w:rPr>
            <w:rFonts w:ascii="Times New Roman" w:hAnsi="Times New Roman"/>
            <w:sz w:val="26"/>
            <w:szCs w:val="26"/>
            <w:rPrChange w:id="4425" w:author="admin" w:date="2025-05-21T03:05:00Z">
              <w:rPr>
                <w:sz w:val="26"/>
                <w:szCs w:val="26"/>
              </w:rPr>
            </w:rPrChange>
          </w:rPr>
          <w:t>snacks</w:t>
        </w:r>
        <w:r w:rsidR="009D023E" w:rsidRPr="003E6BA0">
          <w:rPr>
            <w:rFonts w:ascii="Times New Roman" w:hAnsi="Times New Roman"/>
            <w:sz w:val="26"/>
            <w:szCs w:val="26"/>
          </w:rPr>
          <w:t>.</w:t>
        </w:r>
      </w:ins>
    </w:p>
    <w:p w14:paraId="44DF24B4" w14:textId="1C426ABA" w:rsidR="002F785A" w:rsidRPr="009D023E" w:rsidRDefault="002F785A">
      <w:pPr>
        <w:widowControl w:val="0"/>
        <w:autoSpaceDE w:val="0"/>
        <w:autoSpaceDN w:val="0"/>
        <w:spacing w:after="0" w:line="480" w:lineRule="auto"/>
        <w:ind w:right="116" w:firstLine="720"/>
        <w:jc w:val="both"/>
        <w:rPr>
          <w:ins w:id="4426" w:author="admin" w:date="2025-05-21T01:43:00Z"/>
          <w:rFonts w:ascii="Times New Roman" w:hAnsi="Times New Roman"/>
          <w:sz w:val="26"/>
          <w:szCs w:val="26"/>
          <w:rPrChange w:id="4427" w:author="admin" w:date="2025-05-21T03:05:00Z">
            <w:rPr>
              <w:ins w:id="4428" w:author="admin" w:date="2025-05-21T01:43:00Z"/>
              <w:sz w:val="26"/>
              <w:szCs w:val="26"/>
            </w:rPr>
          </w:rPrChange>
        </w:rPr>
        <w:pPrChange w:id="4429" w:author="admin" w:date="2025-05-21T03:06:00Z">
          <w:pPr>
            <w:widowControl w:val="0"/>
            <w:autoSpaceDE w:val="0"/>
            <w:autoSpaceDN w:val="0"/>
            <w:spacing w:after="0" w:line="480" w:lineRule="auto"/>
            <w:ind w:right="116"/>
            <w:jc w:val="both"/>
          </w:pPr>
        </w:pPrChange>
      </w:pPr>
      <w:ins w:id="4430" w:author="admin" w:date="2025-05-21T01:43:00Z">
        <w:r w:rsidRPr="009D023E">
          <w:rPr>
            <w:rFonts w:ascii="Times New Roman" w:hAnsi="Times New Roman"/>
            <w:b/>
            <w:sz w:val="26"/>
            <w:szCs w:val="26"/>
            <w:rPrChange w:id="4431" w:author="admin" w:date="2025-05-21T03:05:00Z">
              <w:rPr>
                <w:b/>
                <w:sz w:val="26"/>
                <w:szCs w:val="26"/>
              </w:rPr>
            </w:rPrChange>
          </w:rPr>
          <w:t>Role-based Access Control.</w:t>
        </w:r>
        <w:r w:rsidRPr="009D023E">
          <w:rPr>
            <w:rFonts w:ascii="Times New Roman" w:hAnsi="Times New Roman"/>
            <w:sz w:val="26"/>
            <w:szCs w:val="26"/>
            <w:rPrChange w:id="4432" w:author="admin" w:date="2025-05-21T03:05:00Z">
              <w:rPr>
                <w:sz w:val="26"/>
                <w:szCs w:val="26"/>
              </w:rPr>
            </w:rPrChange>
          </w:rPr>
          <w:t xml:space="preserve"> A security method where user access </w:t>
        </w:r>
        <w:proofErr w:type="gramStart"/>
        <w:r w:rsidRPr="009D023E">
          <w:rPr>
            <w:rFonts w:ascii="Times New Roman" w:hAnsi="Times New Roman"/>
            <w:sz w:val="26"/>
            <w:szCs w:val="26"/>
            <w:rPrChange w:id="4433" w:author="admin" w:date="2025-05-21T03:05:00Z">
              <w:rPr>
                <w:sz w:val="26"/>
                <w:szCs w:val="26"/>
              </w:rPr>
            </w:rPrChange>
          </w:rPr>
          <w:t>is based</w:t>
        </w:r>
        <w:proofErr w:type="gramEnd"/>
        <w:r w:rsidRPr="009D023E">
          <w:rPr>
            <w:rFonts w:ascii="Times New Roman" w:hAnsi="Times New Roman"/>
            <w:sz w:val="26"/>
            <w:szCs w:val="26"/>
            <w:rPrChange w:id="4434" w:author="admin" w:date="2025-05-21T03:05:00Z">
              <w:rPr>
                <w:sz w:val="26"/>
                <w:szCs w:val="26"/>
              </w:rPr>
            </w:rPrChange>
          </w:rPr>
          <w:t xml:space="preserve"> on their assigned role within an organization. The system </w:t>
        </w:r>
        <w:proofErr w:type="gramStart"/>
        <w:r w:rsidRPr="009D023E">
          <w:rPr>
            <w:rFonts w:ascii="Times New Roman" w:hAnsi="Times New Roman"/>
            <w:sz w:val="26"/>
            <w:szCs w:val="26"/>
            <w:rPrChange w:id="4435" w:author="admin" w:date="2025-05-21T03:05:00Z">
              <w:rPr>
                <w:sz w:val="26"/>
                <w:szCs w:val="26"/>
              </w:rPr>
            </w:rPrChange>
          </w:rPr>
          <w:t>is designed</w:t>
        </w:r>
        <w:proofErr w:type="gramEnd"/>
        <w:r w:rsidRPr="009D023E">
          <w:rPr>
            <w:rFonts w:ascii="Times New Roman" w:hAnsi="Times New Roman"/>
            <w:sz w:val="26"/>
            <w:szCs w:val="26"/>
            <w:rPrChange w:id="4436" w:author="admin" w:date="2025-05-21T03:05:00Z">
              <w:rPr>
                <w:sz w:val="26"/>
                <w:szCs w:val="26"/>
              </w:rPr>
            </w:rPrChange>
          </w:rPr>
          <w:t xml:space="preserve"> with scalability in mind, making it suitable for small co-working hubs as well as large multi-location providers. It also supports role-based access control to differentiate between regular users, administrative staff, and system managers.</w:t>
        </w:r>
      </w:ins>
    </w:p>
    <w:p w14:paraId="3F8FE3EF" w14:textId="77777777" w:rsidR="002F785A" w:rsidRPr="009D023E" w:rsidRDefault="002F785A">
      <w:pPr>
        <w:widowControl w:val="0"/>
        <w:autoSpaceDE w:val="0"/>
        <w:autoSpaceDN w:val="0"/>
        <w:spacing w:after="0" w:line="480" w:lineRule="auto"/>
        <w:ind w:right="116" w:firstLine="720"/>
        <w:jc w:val="both"/>
        <w:rPr>
          <w:ins w:id="4437" w:author="admin" w:date="2025-05-21T01:43:00Z"/>
          <w:rFonts w:ascii="Times New Roman" w:hAnsi="Times New Roman"/>
          <w:sz w:val="26"/>
          <w:szCs w:val="26"/>
          <w:rPrChange w:id="4438" w:author="admin" w:date="2025-05-21T03:05:00Z">
            <w:rPr>
              <w:ins w:id="4439" w:author="admin" w:date="2025-05-21T01:43:00Z"/>
              <w:sz w:val="26"/>
              <w:szCs w:val="26"/>
            </w:rPr>
          </w:rPrChange>
        </w:rPr>
        <w:pPrChange w:id="4440" w:author="admin" w:date="2025-05-21T03:06:00Z">
          <w:pPr>
            <w:widowControl w:val="0"/>
            <w:autoSpaceDE w:val="0"/>
            <w:autoSpaceDN w:val="0"/>
            <w:spacing w:after="0" w:line="480" w:lineRule="auto"/>
            <w:ind w:right="116"/>
            <w:jc w:val="both"/>
          </w:pPr>
        </w:pPrChange>
      </w:pPr>
      <w:ins w:id="4441" w:author="admin" w:date="2025-05-21T01:43:00Z">
        <w:r w:rsidRPr="009D023E">
          <w:rPr>
            <w:rFonts w:ascii="Times New Roman" w:hAnsi="Times New Roman"/>
            <w:b/>
            <w:sz w:val="26"/>
            <w:szCs w:val="26"/>
            <w:rPrChange w:id="4442" w:author="admin" w:date="2025-05-21T03:05:00Z">
              <w:rPr>
                <w:b/>
                <w:sz w:val="26"/>
                <w:szCs w:val="26"/>
              </w:rPr>
            </w:rPrChange>
          </w:rPr>
          <w:t xml:space="preserve">Smart Access Control. </w:t>
        </w:r>
        <w:r w:rsidRPr="009D023E">
          <w:rPr>
            <w:rFonts w:ascii="Times New Roman" w:hAnsi="Times New Roman"/>
            <w:sz w:val="26"/>
            <w:szCs w:val="26"/>
            <w:rPrChange w:id="4443" w:author="admin" w:date="2025-05-21T03:05:00Z">
              <w:rPr>
                <w:sz w:val="26"/>
                <w:szCs w:val="26"/>
              </w:rPr>
            </w:rPrChange>
          </w:rPr>
          <w:t xml:space="preserve">A system that uses technology like mobile apps to manage secure entry to spaces. These spaces </w:t>
        </w:r>
        <w:proofErr w:type="gramStart"/>
        <w:r w:rsidRPr="009D023E">
          <w:rPr>
            <w:rFonts w:ascii="Times New Roman" w:hAnsi="Times New Roman"/>
            <w:sz w:val="26"/>
            <w:szCs w:val="26"/>
            <w:rPrChange w:id="4444" w:author="admin" w:date="2025-05-21T03:05:00Z">
              <w:rPr>
                <w:sz w:val="26"/>
                <w:szCs w:val="26"/>
              </w:rPr>
            </w:rPrChange>
          </w:rPr>
          <w:t>are also outfitted</w:t>
        </w:r>
        <w:proofErr w:type="gramEnd"/>
        <w:r w:rsidRPr="009D023E">
          <w:rPr>
            <w:rFonts w:ascii="Times New Roman" w:hAnsi="Times New Roman"/>
            <w:sz w:val="26"/>
            <w:szCs w:val="26"/>
            <w:rPrChange w:id="4445" w:author="admin" w:date="2025-05-21T03:05:00Z">
              <w:rPr>
                <w:sz w:val="26"/>
                <w:szCs w:val="26"/>
              </w:rPr>
            </w:rPrChange>
          </w:rPr>
          <w:t xml:space="preserve"> with smart access control systems, such as QR codes, to guarantee that only authorized users may enter and use the facilities, which improves both security and user comfort.</w:t>
        </w:r>
      </w:ins>
    </w:p>
    <w:p w14:paraId="0E2819CD" w14:textId="77777777" w:rsidR="002F785A" w:rsidRPr="009D023E" w:rsidRDefault="002F785A">
      <w:pPr>
        <w:widowControl w:val="0"/>
        <w:autoSpaceDE w:val="0"/>
        <w:autoSpaceDN w:val="0"/>
        <w:spacing w:after="0" w:line="480" w:lineRule="auto"/>
        <w:ind w:right="116" w:firstLine="720"/>
        <w:jc w:val="both"/>
        <w:rPr>
          <w:ins w:id="4446" w:author="admin" w:date="2025-05-21T01:43:00Z"/>
          <w:rFonts w:ascii="Times New Roman" w:hAnsi="Times New Roman"/>
          <w:sz w:val="26"/>
          <w:szCs w:val="26"/>
          <w:lang w:val="en-US"/>
          <w:rPrChange w:id="4447" w:author="admin" w:date="2025-05-21T03:05:00Z">
            <w:rPr>
              <w:ins w:id="4448" w:author="admin" w:date="2025-05-21T01:43:00Z"/>
              <w:sz w:val="26"/>
              <w:szCs w:val="26"/>
              <w:lang w:val="en-US"/>
            </w:rPr>
          </w:rPrChange>
        </w:rPr>
        <w:pPrChange w:id="4449" w:author="admin" w:date="2025-05-21T03:06:00Z">
          <w:pPr>
            <w:widowControl w:val="0"/>
            <w:autoSpaceDE w:val="0"/>
            <w:autoSpaceDN w:val="0"/>
            <w:spacing w:after="0" w:line="480" w:lineRule="auto"/>
            <w:ind w:right="116"/>
            <w:jc w:val="both"/>
          </w:pPr>
        </w:pPrChange>
      </w:pPr>
      <w:ins w:id="4450" w:author="admin" w:date="2025-05-21T01:43:00Z">
        <w:r w:rsidRPr="009D023E">
          <w:rPr>
            <w:rFonts w:ascii="Times New Roman" w:hAnsi="Times New Roman"/>
            <w:b/>
            <w:sz w:val="26"/>
            <w:szCs w:val="26"/>
            <w:rPrChange w:id="4451" w:author="admin" w:date="2025-05-21T03:05:00Z">
              <w:rPr>
                <w:b/>
                <w:sz w:val="26"/>
                <w:szCs w:val="26"/>
              </w:rPr>
            </w:rPrChange>
          </w:rPr>
          <w:t xml:space="preserve">Tracking </w:t>
        </w:r>
        <w:proofErr w:type="spellStart"/>
        <w:r w:rsidRPr="009D023E">
          <w:rPr>
            <w:rFonts w:ascii="Times New Roman" w:hAnsi="Times New Roman"/>
            <w:b/>
            <w:sz w:val="26"/>
            <w:szCs w:val="26"/>
            <w:rPrChange w:id="4452" w:author="admin" w:date="2025-05-21T03:05:00Z">
              <w:rPr>
                <w:b/>
                <w:sz w:val="26"/>
                <w:szCs w:val="26"/>
              </w:rPr>
            </w:rPrChange>
          </w:rPr>
          <w:t>Devices.</w:t>
        </w:r>
        <w:r w:rsidRPr="009D023E">
          <w:rPr>
            <w:rFonts w:ascii="Times New Roman" w:hAnsi="Times New Roman"/>
            <w:sz w:val="26"/>
            <w:szCs w:val="26"/>
            <w:rPrChange w:id="4453" w:author="admin" w:date="2025-05-21T03:05:00Z">
              <w:rPr>
                <w:sz w:val="26"/>
                <w:szCs w:val="26"/>
              </w:rPr>
            </w:rPrChange>
          </w:rPr>
          <w:t>Internet</w:t>
        </w:r>
        <w:proofErr w:type="spellEnd"/>
        <w:r w:rsidRPr="009D023E">
          <w:rPr>
            <w:rFonts w:ascii="Times New Roman" w:hAnsi="Times New Roman"/>
            <w:sz w:val="26"/>
            <w:szCs w:val="26"/>
            <w:rPrChange w:id="4454" w:author="admin" w:date="2025-05-21T03:05:00Z">
              <w:rPr>
                <w:sz w:val="26"/>
                <w:szCs w:val="26"/>
              </w:rPr>
            </w:rPrChange>
          </w:rPr>
          <w:t>-connected devices that monitor and track the status or location of objects in real time. A workplace may use tracking devices to monitor occupancy in real-time, ensuring efficient space management and accurate availability status.</w:t>
        </w:r>
      </w:ins>
    </w:p>
    <w:p w14:paraId="203FBBEC" w14:textId="6F39DF0B" w:rsidR="002F785A" w:rsidDel="009D023E" w:rsidRDefault="002F785A" w:rsidP="001347A7">
      <w:pPr>
        <w:spacing w:after="0" w:line="240" w:lineRule="auto"/>
        <w:jc w:val="center"/>
        <w:rPr>
          <w:del w:id="4455" w:author="admin" w:date="2025-05-21T01:41:00Z"/>
          <w:rFonts w:ascii="Times New Roman" w:eastAsia="Times New Roman" w:hAnsi="Times New Roman"/>
          <w:sz w:val="26"/>
          <w:szCs w:val="26"/>
          <w:lang w:val="en-US" w:eastAsia="en-US"/>
        </w:rPr>
      </w:pPr>
    </w:p>
    <w:p w14:paraId="38D94CED" w14:textId="0D6AEF7E" w:rsidR="009D023E" w:rsidRPr="00BE2C17" w:rsidRDefault="009D023E">
      <w:pPr>
        <w:widowControl w:val="0"/>
        <w:autoSpaceDE w:val="0"/>
        <w:autoSpaceDN w:val="0"/>
        <w:spacing w:after="0" w:line="480" w:lineRule="auto"/>
        <w:ind w:right="116"/>
        <w:jc w:val="both"/>
        <w:rPr>
          <w:ins w:id="4456" w:author="admin" w:date="2025-05-21T03:05:00Z"/>
          <w:rFonts w:ascii="Times New Roman" w:eastAsia="Times New Roman" w:hAnsi="Times New Roman"/>
          <w:sz w:val="26"/>
          <w:szCs w:val="26"/>
          <w:lang w:val="en-US" w:eastAsia="en-US"/>
        </w:rPr>
        <w:pPrChange w:id="4457" w:author="admin" w:date="2025-05-21T03:19:00Z">
          <w:pPr>
            <w:widowControl w:val="0"/>
            <w:autoSpaceDE w:val="0"/>
            <w:autoSpaceDN w:val="0"/>
            <w:spacing w:after="0" w:line="480" w:lineRule="auto"/>
            <w:ind w:right="116" w:firstLine="720"/>
            <w:jc w:val="both"/>
          </w:pPr>
        </w:pPrChange>
      </w:pPr>
    </w:p>
    <w:p w14:paraId="529E7FDA" w14:textId="6E0BE675" w:rsidR="00E63EE1" w:rsidRPr="00980F2B" w:rsidDel="00980F2B" w:rsidRDefault="00E63EE1">
      <w:pPr>
        <w:pStyle w:val="Heading2"/>
        <w:spacing w:before="0" w:line="480" w:lineRule="auto"/>
        <w:ind w:firstLine="720"/>
        <w:rPr>
          <w:del w:id="4458" w:author="admin" w:date="2025-05-21T00:08:00Z"/>
          <w:rFonts w:eastAsiaTheme="minorEastAsia" w:cs="Times New Roman"/>
          <w:caps w:val="0"/>
          <w:color w:val="000000"/>
          <w:rPrChange w:id="4459" w:author="admin" w:date="2025-05-21T00:09:00Z">
            <w:rPr>
              <w:del w:id="4460" w:author="admin" w:date="2025-05-21T00:08:00Z"/>
              <w:rFonts w:cs="Times New Roman"/>
              <w:b/>
            </w:rPr>
          </w:rPrChange>
        </w:rPr>
        <w:pPrChange w:id="4461" w:author="admin" w:date="2025-05-21T03:20:00Z">
          <w:pPr>
            <w:pStyle w:val="Heading2"/>
            <w:spacing w:before="0" w:line="480" w:lineRule="auto"/>
          </w:pPr>
        </w:pPrChange>
      </w:pPr>
      <w:bookmarkStart w:id="4462" w:name="_Toc197445858"/>
      <w:del w:id="4463" w:author="admin" w:date="2025-05-21T00:08:00Z">
        <w:r w:rsidRPr="00BE2C17" w:rsidDel="00980F2B">
          <w:rPr>
            <w:rFonts w:cs="Times New Roman"/>
            <w:b/>
            <w:caps w:val="0"/>
          </w:rPr>
          <w:lastRenderedPageBreak/>
          <w:delText>Definition of Terms</w:delText>
        </w:r>
        <w:bookmarkEnd w:id="4369"/>
        <w:bookmarkEnd w:id="4370"/>
        <w:bookmarkEnd w:id="4371"/>
        <w:bookmarkEnd w:id="4462"/>
      </w:del>
    </w:p>
    <w:p w14:paraId="7900954F" w14:textId="7DD812A0" w:rsidR="00077DA2" w:rsidRPr="002666C9" w:rsidDel="004C05A9" w:rsidRDefault="00B542F2">
      <w:pPr>
        <w:widowControl w:val="0"/>
        <w:tabs>
          <w:tab w:val="left" w:pos="8910"/>
        </w:tabs>
        <w:autoSpaceDE w:val="0"/>
        <w:autoSpaceDN w:val="0"/>
        <w:spacing w:after="0" w:line="480" w:lineRule="auto"/>
        <w:ind w:right="116" w:firstLine="720"/>
        <w:jc w:val="both"/>
        <w:rPr>
          <w:del w:id="4464" w:author="admin" w:date="2025-05-20T23:15:00Z"/>
          <w:rFonts w:ascii="Times New Roman" w:eastAsia="Times New Roman" w:hAnsi="Times New Roman"/>
          <w:sz w:val="26"/>
          <w:szCs w:val="26"/>
          <w:lang w:val="en-US" w:eastAsia="en-US"/>
        </w:rPr>
      </w:pPr>
      <w:bookmarkStart w:id="4465" w:name="_Toc136557791"/>
      <w:bookmarkStart w:id="4466" w:name="_Toc136591310"/>
      <w:bookmarkStart w:id="4467" w:name="_Toc136640123"/>
      <w:del w:id="4468" w:author="admin" w:date="2025-05-20T23:15:00Z">
        <w:r w:rsidRPr="002666C9" w:rsidDel="004C05A9">
          <w:rPr>
            <w:rFonts w:ascii="Times New Roman" w:hAnsi="Times New Roman"/>
            <w:color w:val="000000"/>
            <w:sz w:val="26"/>
            <w:szCs w:val="26"/>
            <w:rPrChange w:id="4469" w:author="admin" w:date="2025-05-20T23:18:00Z">
              <w:rPr>
                <w:color w:val="000000"/>
                <w:sz w:val="26"/>
                <w:szCs w:val="26"/>
              </w:rPr>
            </w:rPrChange>
          </w:rPr>
          <w:delText>T</w:delText>
        </w:r>
        <w:bookmarkStart w:id="4470" w:name="_Toc136717114"/>
        <w:r w:rsidR="00077DA2" w:rsidRPr="002666C9" w:rsidDel="004C05A9">
          <w:rPr>
            <w:rFonts w:ascii="Times New Roman" w:eastAsia="Times New Roman" w:hAnsi="Times New Roman"/>
            <w:b/>
            <w:bCs/>
            <w:sz w:val="26"/>
            <w:szCs w:val="26"/>
            <w:lang w:eastAsia="en-US"/>
          </w:rPr>
          <w:delText>Smart access control</w:delText>
        </w:r>
        <w:r w:rsidR="00077DA2" w:rsidRPr="002666C9" w:rsidDel="004C05A9">
          <w:rPr>
            <w:rFonts w:ascii="Times New Roman" w:eastAsia="Times New Roman" w:hAnsi="Times New Roman"/>
            <w:b/>
            <w:bCs/>
            <w:sz w:val="26"/>
            <w:szCs w:val="26"/>
            <w:lang w:val="en-US" w:eastAsia="en-US"/>
          </w:rPr>
          <w:delText xml:space="preserve">. </w:delText>
        </w:r>
        <w:r w:rsidR="00077DA2" w:rsidRPr="002666C9" w:rsidDel="004C05A9">
          <w:rPr>
            <w:rFonts w:ascii="Times New Roman" w:eastAsia="Times New Roman" w:hAnsi="Times New Roman"/>
            <w:sz w:val="26"/>
            <w:szCs w:val="26"/>
            <w:lang w:val="en-US" w:eastAsia="en-US"/>
          </w:rPr>
          <w:delText xml:space="preserve">[1] </w:delText>
        </w:r>
        <w:r w:rsidR="00077DA2" w:rsidRPr="002666C9" w:rsidDel="004C05A9">
          <w:rPr>
            <w:rFonts w:ascii="Times New Roman" w:eastAsia="Times New Roman" w:hAnsi="Times New Roman"/>
            <w:sz w:val="26"/>
            <w:szCs w:val="26"/>
            <w:lang w:eastAsia="en-US"/>
          </w:rPr>
          <w:delText xml:space="preserve">A system that uses technology like </w:delText>
        </w:r>
      </w:del>
      <w:ins w:id="4471" w:author="Antoneth Macaisa" w:date="2025-05-19T18:15:00Z">
        <w:del w:id="4472" w:author="admin" w:date="2025-05-20T23:15:00Z">
          <w:r w:rsidR="008D5B4A" w:rsidRPr="002666C9" w:rsidDel="004C05A9">
            <w:rPr>
              <w:rFonts w:ascii="Times New Roman" w:eastAsia="Times New Roman" w:hAnsi="Times New Roman"/>
              <w:sz w:val="26"/>
              <w:szCs w:val="26"/>
              <w:lang w:eastAsia="en-US"/>
            </w:rPr>
            <w:delText xml:space="preserve">for </w:delText>
          </w:r>
        </w:del>
      </w:ins>
      <w:del w:id="4473" w:author="admin" w:date="2025-05-20T23:15:00Z">
        <w:r w:rsidR="00077DA2" w:rsidRPr="002666C9" w:rsidDel="004C05A9">
          <w:rPr>
            <w:rFonts w:ascii="Times New Roman" w:eastAsia="Times New Roman" w:hAnsi="Times New Roman"/>
            <w:sz w:val="26"/>
            <w:szCs w:val="26"/>
            <w:lang w:eastAsia="en-US"/>
          </w:rPr>
          <w:delText>biometrics or mobile apps to manage secure entry to spaces.</w:delText>
        </w:r>
        <w:r w:rsidR="00077DA2" w:rsidRPr="002666C9" w:rsidDel="004C05A9">
          <w:rPr>
            <w:rFonts w:ascii="Times New Roman" w:eastAsia="Times New Roman" w:hAnsi="Times New Roman"/>
            <w:sz w:val="26"/>
            <w:szCs w:val="26"/>
            <w:lang w:val="en-US" w:eastAsia="en-US"/>
          </w:rPr>
          <w:delText xml:space="preserve"> </w:delText>
        </w:r>
        <w:r w:rsidR="00077DA2" w:rsidRPr="002666C9" w:rsidDel="004C05A9">
          <w:rPr>
            <w:rFonts w:ascii="Times New Roman" w:eastAsia="Times New Roman" w:hAnsi="Times New Roman"/>
            <w:sz w:val="26"/>
            <w:szCs w:val="26"/>
            <w:lang w:eastAsia="en-US"/>
          </w:rPr>
          <w:delText>These spaces are also outfitted with smart access control systems, such as QR codes or biometric verification, to guarantee that only authorized users may enter and use the facilities, which improves both security and user comfort.</w:delText>
        </w:r>
      </w:del>
    </w:p>
    <w:p w14:paraId="266CEEB0" w14:textId="518BC082" w:rsidR="00077DA2" w:rsidRPr="00BE2C17" w:rsidDel="004C05A9" w:rsidRDefault="00077DA2">
      <w:pPr>
        <w:widowControl w:val="0"/>
        <w:tabs>
          <w:tab w:val="left" w:pos="8910"/>
        </w:tabs>
        <w:autoSpaceDE w:val="0"/>
        <w:autoSpaceDN w:val="0"/>
        <w:spacing w:after="0" w:line="480" w:lineRule="auto"/>
        <w:ind w:right="116" w:firstLine="720"/>
        <w:jc w:val="both"/>
        <w:rPr>
          <w:del w:id="4474" w:author="admin" w:date="2025-05-20T23:15:00Z"/>
          <w:rFonts w:ascii="Times New Roman" w:eastAsia="Times New Roman" w:hAnsi="Times New Roman"/>
          <w:sz w:val="26"/>
          <w:szCs w:val="26"/>
          <w:lang w:val="en-US" w:eastAsia="en-US"/>
        </w:rPr>
      </w:pPr>
      <w:del w:id="4475" w:author="admin" w:date="2025-05-20T23:15:00Z">
        <w:r w:rsidRPr="00BE2C17" w:rsidDel="004C05A9">
          <w:rPr>
            <w:rFonts w:ascii="Times New Roman" w:eastAsia="Times New Roman" w:hAnsi="Times New Roman"/>
            <w:b/>
            <w:bCs/>
            <w:sz w:val="26"/>
            <w:szCs w:val="26"/>
            <w:lang w:eastAsia="en-US"/>
          </w:rPr>
          <w:delText>Hot-desking</w:delText>
        </w:r>
        <w:r w:rsidRPr="00BE2C17" w:rsidDel="004C05A9">
          <w:rPr>
            <w:rFonts w:ascii="Times New Roman" w:eastAsia="Times New Roman" w:hAnsi="Times New Roman"/>
            <w:sz w:val="26"/>
            <w:szCs w:val="26"/>
            <w:lang w:val="en-US" w:eastAsia="en-US"/>
          </w:rPr>
          <w:delText xml:space="preserve">. [2] </w:delText>
        </w:r>
        <w:r w:rsidRPr="00BE2C17" w:rsidDel="004C05A9">
          <w:rPr>
            <w:rFonts w:ascii="Times New Roman" w:eastAsia="Times New Roman" w:hAnsi="Times New Roman"/>
            <w:sz w:val="26"/>
            <w:szCs w:val="26"/>
            <w:lang w:eastAsia="en-US"/>
          </w:rPr>
          <w:delText>A flexible office system where employees share desks, choosing available spaces each day.</w:delText>
        </w:r>
        <w:r w:rsidRPr="00BE2C17" w:rsidDel="004C05A9">
          <w:rPr>
            <w:rFonts w:ascii="Times New Roman" w:eastAsia="Times New Roman" w:hAnsi="Times New Roman"/>
            <w:sz w:val="26"/>
            <w:szCs w:val="26"/>
            <w:lang w:val="en-US" w:eastAsia="en-US"/>
          </w:rPr>
          <w:delText xml:space="preserve"> </w:delText>
        </w:r>
        <w:r w:rsidRPr="00BE2C17" w:rsidDel="004C05A9">
          <w:rPr>
            <w:rFonts w:ascii="Times New Roman" w:eastAsia="Times New Roman" w:hAnsi="Times New Roman"/>
            <w:sz w:val="26"/>
            <w:szCs w:val="26"/>
            <w:lang w:eastAsia="en-US"/>
          </w:rPr>
          <w:delText>A co-working station typically offers a range of amenities such as high-speed internet, desks or hot-desking options, meeting rooms, private offices, communal areas, and sometimes refreshments like coffee and snacks.</w:delText>
        </w:r>
      </w:del>
    </w:p>
    <w:p w14:paraId="3C0D9A7F" w14:textId="3430C5D6" w:rsidR="00077DA2" w:rsidRPr="00BE2C17" w:rsidDel="004C05A9" w:rsidRDefault="00077DA2">
      <w:pPr>
        <w:widowControl w:val="0"/>
        <w:tabs>
          <w:tab w:val="left" w:pos="8910"/>
        </w:tabs>
        <w:autoSpaceDE w:val="0"/>
        <w:autoSpaceDN w:val="0"/>
        <w:spacing w:after="0" w:line="480" w:lineRule="auto"/>
        <w:ind w:right="116" w:firstLine="720"/>
        <w:jc w:val="both"/>
        <w:rPr>
          <w:del w:id="4476" w:author="admin" w:date="2025-05-20T23:15:00Z"/>
          <w:rFonts w:ascii="Times New Roman" w:eastAsia="Times New Roman" w:hAnsi="Times New Roman"/>
          <w:sz w:val="26"/>
          <w:szCs w:val="26"/>
          <w:lang w:val="en-US" w:eastAsia="en-US"/>
        </w:rPr>
      </w:pPr>
      <w:del w:id="4477" w:author="admin" w:date="2025-05-20T23:15:00Z">
        <w:r w:rsidRPr="00BE2C17" w:rsidDel="004C05A9">
          <w:rPr>
            <w:rFonts w:ascii="Times New Roman" w:eastAsia="Times New Roman" w:hAnsi="Times New Roman"/>
            <w:b/>
            <w:bCs/>
            <w:sz w:val="26"/>
            <w:szCs w:val="26"/>
            <w:lang w:eastAsia="en-US"/>
          </w:rPr>
          <w:delText>Dynamic pricing</w:delText>
        </w:r>
        <w:r w:rsidRPr="00BE2C17" w:rsidDel="004C05A9">
          <w:rPr>
            <w:rFonts w:ascii="Times New Roman" w:eastAsia="Times New Roman" w:hAnsi="Times New Roman"/>
            <w:sz w:val="26"/>
            <w:szCs w:val="26"/>
            <w:lang w:val="en-US" w:eastAsia="en-US"/>
          </w:rPr>
          <w:delText xml:space="preserve">. [3] </w:delText>
        </w:r>
        <w:r w:rsidRPr="00BE2C17" w:rsidDel="004C05A9">
          <w:rPr>
            <w:rFonts w:ascii="Times New Roman" w:eastAsia="Times New Roman" w:hAnsi="Times New Roman"/>
            <w:sz w:val="26"/>
            <w:szCs w:val="26"/>
            <w:lang w:eastAsia="en-US"/>
          </w:rPr>
          <w:delText>A pricing strategy where prices fluctuate based on demand and other factors in real time.</w:delText>
        </w:r>
        <w:r w:rsidRPr="00BE2C17" w:rsidDel="004C05A9">
          <w:rPr>
            <w:rFonts w:ascii="Times New Roman" w:eastAsia="Times New Roman" w:hAnsi="Times New Roman"/>
            <w:sz w:val="26"/>
            <w:szCs w:val="26"/>
            <w:lang w:val="en-US" w:eastAsia="en-US"/>
          </w:rPr>
          <w:delText xml:space="preserve"> </w:delText>
        </w:r>
        <w:r w:rsidRPr="00BE2C17" w:rsidDel="004C05A9">
          <w:rPr>
            <w:rFonts w:ascii="Times New Roman" w:eastAsia="Times New Roman" w:hAnsi="Times New Roman"/>
            <w:sz w:val="26"/>
            <w:szCs w:val="26"/>
            <w:lang w:eastAsia="en-US"/>
          </w:rPr>
          <w:delText>The platform also offers AI-driven strategies, allowing workspace providers to implement dynamic pricing based on demand</w:delText>
        </w:r>
        <w:r w:rsidRPr="00BE2C17" w:rsidDel="004C05A9">
          <w:rPr>
            <w:rFonts w:ascii="Times New Roman" w:eastAsia="Times New Roman" w:hAnsi="Times New Roman"/>
            <w:sz w:val="26"/>
            <w:szCs w:val="26"/>
            <w:lang w:val="en-US" w:eastAsia="en-US"/>
          </w:rPr>
          <w:delText>.</w:delText>
        </w:r>
      </w:del>
    </w:p>
    <w:p w14:paraId="70ECDBB1" w14:textId="68E68E91" w:rsidR="00077DA2" w:rsidRPr="00BE2C17" w:rsidDel="00DF1D8F" w:rsidRDefault="00077DA2">
      <w:pPr>
        <w:widowControl w:val="0"/>
        <w:tabs>
          <w:tab w:val="left" w:pos="8910"/>
        </w:tabs>
        <w:autoSpaceDE w:val="0"/>
        <w:autoSpaceDN w:val="0"/>
        <w:spacing w:after="0" w:line="480" w:lineRule="auto"/>
        <w:ind w:right="116" w:firstLine="720"/>
        <w:jc w:val="both"/>
        <w:rPr>
          <w:del w:id="4478" w:author="admin" w:date="2025-05-20T23:03:00Z"/>
          <w:rFonts w:ascii="Times New Roman" w:eastAsia="Times New Roman" w:hAnsi="Times New Roman"/>
          <w:sz w:val="26"/>
          <w:szCs w:val="26"/>
          <w:lang w:val="en-US" w:eastAsia="en-US"/>
        </w:rPr>
      </w:pPr>
      <w:del w:id="4479" w:author="admin" w:date="2025-05-20T23:03:00Z">
        <w:r w:rsidRPr="00BE2C17" w:rsidDel="00DF1D8F">
          <w:rPr>
            <w:rFonts w:ascii="Times New Roman" w:eastAsia="Times New Roman" w:hAnsi="Times New Roman"/>
            <w:b/>
            <w:bCs/>
            <w:sz w:val="26"/>
            <w:szCs w:val="26"/>
            <w:lang w:eastAsia="en-US"/>
          </w:rPr>
          <w:delText>Escrow protection</w:delText>
        </w:r>
        <w:r w:rsidRPr="00BE2C17" w:rsidDel="00DF1D8F">
          <w:rPr>
            <w:rFonts w:ascii="Times New Roman" w:eastAsia="Times New Roman" w:hAnsi="Times New Roman"/>
            <w:sz w:val="26"/>
            <w:szCs w:val="26"/>
            <w:lang w:val="en-US" w:eastAsia="en-US"/>
          </w:rPr>
          <w:delText xml:space="preserve">. [4] </w:delText>
        </w:r>
        <w:r w:rsidRPr="00BE2C17" w:rsidDel="00DF1D8F">
          <w:rPr>
            <w:rFonts w:ascii="Times New Roman" w:eastAsia="Times New Roman" w:hAnsi="Times New Roman"/>
            <w:sz w:val="26"/>
            <w:szCs w:val="26"/>
            <w:lang w:eastAsia="en-US"/>
          </w:rPr>
          <w:delText>A financial arrangement where a third party holds payment until the conditions of a transaction are met.</w:delText>
        </w:r>
        <w:r w:rsidRPr="00BE2C17" w:rsidDel="00DF1D8F">
          <w:rPr>
            <w:rFonts w:ascii="Times New Roman" w:eastAsia="Times New Roman" w:hAnsi="Times New Roman"/>
            <w:sz w:val="26"/>
            <w:szCs w:val="26"/>
            <w:lang w:val="en-US" w:eastAsia="en-US"/>
          </w:rPr>
          <w:delText xml:space="preserve"> </w:delText>
        </w:r>
        <w:r w:rsidRPr="00BE2C17" w:rsidDel="00DF1D8F">
          <w:rPr>
            <w:rFonts w:ascii="Times New Roman" w:eastAsia="Times New Roman" w:hAnsi="Times New Roman"/>
            <w:sz w:val="26"/>
            <w:szCs w:val="26"/>
            <w:lang w:eastAsia="en-US"/>
          </w:rPr>
          <w:delText xml:space="preserve">Pay using credit/debit cards, </w:delText>
        </w:r>
        <w:r w:rsidRPr="00BE2C17" w:rsidDel="00DF1D8F">
          <w:rPr>
            <w:rFonts w:ascii="Times New Roman" w:eastAsia="Times New Roman" w:hAnsi="Times New Roman"/>
            <w:sz w:val="26"/>
            <w:szCs w:val="26"/>
            <w:lang w:val="en-US" w:eastAsia="en-US"/>
          </w:rPr>
          <w:br/>
        </w:r>
        <w:r w:rsidRPr="00BE2C17" w:rsidDel="00DF1D8F">
          <w:rPr>
            <w:rFonts w:ascii="Times New Roman" w:eastAsia="Times New Roman" w:hAnsi="Times New Roman"/>
            <w:sz w:val="26"/>
            <w:szCs w:val="26"/>
            <w:lang w:eastAsia="en-US"/>
          </w:rPr>
          <w:delText>mobile wallets (PayPal, GCash)</w:delText>
        </w:r>
      </w:del>
      <w:ins w:id="4480" w:author="Antoneth Macaisa" w:date="2025-05-19T18:07:00Z">
        <w:del w:id="4481" w:author="admin" w:date="2025-05-20T23:03:00Z">
          <w:r w:rsidR="00F43AC6" w:rsidDel="00DF1D8F">
            <w:rPr>
              <w:rFonts w:ascii="Times New Roman" w:eastAsia="Times New Roman" w:hAnsi="Times New Roman"/>
              <w:sz w:val="26"/>
              <w:szCs w:val="26"/>
              <w:lang w:eastAsia="en-US"/>
            </w:rPr>
            <w:delText>.</w:delText>
          </w:r>
        </w:del>
      </w:ins>
      <w:del w:id="4482" w:author="admin" w:date="2025-05-20T23:03:00Z">
        <w:r w:rsidRPr="00BE2C17" w:rsidDel="00DF1D8F">
          <w:rPr>
            <w:rFonts w:ascii="Times New Roman" w:eastAsia="Times New Roman" w:hAnsi="Times New Roman"/>
            <w:sz w:val="26"/>
            <w:szCs w:val="26"/>
            <w:lang w:eastAsia="en-US"/>
          </w:rPr>
          <w:delText>, or cryptocurrencies. Use escrow protection to ensure equitable payments between tenants and space suppliers.</w:delText>
        </w:r>
      </w:del>
    </w:p>
    <w:p w14:paraId="49B5022C" w14:textId="512EF988" w:rsidR="00077DA2" w:rsidRPr="00BE2C17" w:rsidDel="004C05A9" w:rsidRDefault="00077DA2">
      <w:pPr>
        <w:widowControl w:val="0"/>
        <w:tabs>
          <w:tab w:val="left" w:pos="8910"/>
        </w:tabs>
        <w:autoSpaceDE w:val="0"/>
        <w:autoSpaceDN w:val="0"/>
        <w:spacing w:after="0" w:line="480" w:lineRule="auto"/>
        <w:ind w:right="116" w:firstLine="720"/>
        <w:jc w:val="both"/>
        <w:rPr>
          <w:del w:id="4483" w:author="admin" w:date="2025-05-20T23:15:00Z"/>
          <w:rFonts w:ascii="Times New Roman" w:eastAsia="Times New Roman" w:hAnsi="Times New Roman"/>
          <w:sz w:val="26"/>
          <w:szCs w:val="26"/>
          <w:lang w:val="en-US" w:eastAsia="en-US"/>
        </w:rPr>
      </w:pPr>
      <w:del w:id="4484" w:author="admin" w:date="2025-05-20T23:15:00Z">
        <w:r w:rsidRPr="00BE2C17" w:rsidDel="004C05A9">
          <w:rPr>
            <w:rFonts w:ascii="Times New Roman" w:eastAsia="Times New Roman" w:hAnsi="Times New Roman"/>
            <w:b/>
            <w:bCs/>
            <w:sz w:val="26"/>
            <w:szCs w:val="26"/>
            <w:lang w:eastAsia="en-US"/>
          </w:rPr>
          <w:delText xml:space="preserve">IoT-based </w:delText>
        </w:r>
      </w:del>
      <w:ins w:id="4485" w:author="Antoneth Macaisa" w:date="2025-05-19T14:40:00Z">
        <w:del w:id="4486" w:author="admin" w:date="2025-05-20T23:15:00Z">
          <w:r w:rsidR="00E02636" w:rsidDel="004C05A9">
            <w:rPr>
              <w:rFonts w:ascii="Times New Roman" w:eastAsia="Times New Roman" w:hAnsi="Times New Roman"/>
              <w:b/>
              <w:bCs/>
              <w:sz w:val="26"/>
              <w:szCs w:val="26"/>
              <w:lang w:eastAsia="en-US"/>
            </w:rPr>
            <w:delText>T</w:delText>
          </w:r>
        </w:del>
      </w:ins>
      <w:del w:id="4487" w:author="admin" w:date="2025-05-20T23:15:00Z">
        <w:r w:rsidRPr="00BE2C17" w:rsidDel="004C05A9">
          <w:rPr>
            <w:rFonts w:ascii="Times New Roman" w:eastAsia="Times New Roman" w:hAnsi="Times New Roman"/>
            <w:b/>
            <w:bCs/>
            <w:sz w:val="26"/>
            <w:szCs w:val="26"/>
            <w:lang w:eastAsia="en-US"/>
          </w:rPr>
          <w:delText>tracking devices</w:delText>
        </w:r>
        <w:r w:rsidRPr="00BE2C17" w:rsidDel="004C05A9">
          <w:rPr>
            <w:rFonts w:ascii="Times New Roman" w:eastAsia="Times New Roman" w:hAnsi="Times New Roman"/>
            <w:sz w:val="26"/>
            <w:szCs w:val="26"/>
            <w:lang w:val="en-US" w:eastAsia="en-US"/>
          </w:rPr>
          <w:delText xml:space="preserve">. [5] </w:delText>
        </w:r>
        <w:r w:rsidRPr="00BE2C17" w:rsidDel="004C05A9">
          <w:rPr>
            <w:rFonts w:ascii="Times New Roman" w:eastAsia="Times New Roman" w:hAnsi="Times New Roman"/>
            <w:sz w:val="26"/>
            <w:szCs w:val="26"/>
            <w:lang w:eastAsia="en-US"/>
          </w:rPr>
          <w:delText xml:space="preserve">Internet-connected devices that monitor </w:delText>
        </w:r>
        <w:r w:rsidRPr="00BE2C17" w:rsidDel="004C05A9">
          <w:rPr>
            <w:rFonts w:ascii="Times New Roman" w:eastAsia="Times New Roman" w:hAnsi="Times New Roman"/>
            <w:sz w:val="26"/>
            <w:szCs w:val="26"/>
            <w:lang w:eastAsia="en-US"/>
          </w:rPr>
          <w:lastRenderedPageBreak/>
          <w:delText>and track the status or location of objects in real time.</w:delText>
        </w:r>
        <w:r w:rsidRPr="00BE2C17" w:rsidDel="004C05A9">
          <w:rPr>
            <w:rFonts w:ascii="Times New Roman" w:eastAsia="Times New Roman" w:hAnsi="Times New Roman"/>
            <w:sz w:val="26"/>
            <w:szCs w:val="26"/>
            <w:lang w:val="en-US" w:eastAsia="en-US"/>
          </w:rPr>
          <w:delText xml:space="preserve"> </w:delText>
        </w:r>
      </w:del>
      <w:ins w:id="4488" w:author="Antoneth Macaisa" w:date="2025-05-19T14:40:00Z">
        <w:del w:id="4489" w:author="admin" w:date="2025-05-20T23:15:00Z">
          <w:r w:rsidR="00E02636" w:rsidDel="004C05A9">
            <w:rPr>
              <w:rFonts w:ascii="Times New Roman" w:eastAsia="Times New Roman" w:hAnsi="Times New Roman"/>
              <w:sz w:val="26"/>
              <w:szCs w:val="26"/>
              <w:lang w:val="en-US" w:eastAsia="en-US"/>
            </w:rPr>
            <w:delText xml:space="preserve">A </w:delText>
          </w:r>
        </w:del>
      </w:ins>
      <w:del w:id="4490" w:author="admin" w:date="2025-05-20T23:15:00Z">
        <w:r w:rsidRPr="00BE2C17" w:rsidDel="004C05A9">
          <w:rPr>
            <w:rFonts w:ascii="Times New Roman" w:eastAsia="Times New Roman" w:hAnsi="Times New Roman"/>
            <w:sz w:val="26"/>
            <w:szCs w:val="26"/>
            <w:lang w:eastAsia="en-US"/>
          </w:rPr>
          <w:delText xml:space="preserve">Use IoT-based workplace tracking </w:delText>
        </w:r>
        <w:r w:rsidRPr="00BE2C17" w:rsidDel="004C05A9">
          <w:rPr>
            <w:rFonts w:ascii="Times New Roman" w:eastAsia="Times New Roman" w:hAnsi="Times New Roman"/>
            <w:sz w:val="26"/>
            <w:szCs w:val="26"/>
            <w:lang w:val="en-US" w:eastAsia="en-US"/>
          </w:rPr>
          <w:br/>
        </w:r>
        <w:r w:rsidRPr="00BE2C17" w:rsidDel="004C05A9">
          <w:rPr>
            <w:rFonts w:ascii="Times New Roman" w:eastAsia="Times New Roman" w:hAnsi="Times New Roman"/>
            <w:sz w:val="26"/>
            <w:szCs w:val="26"/>
            <w:lang w:eastAsia="en-US"/>
          </w:rPr>
          <w:delText>devices to monitor occupancy in real-time, ensuring efficient space management and accurate availability status.</w:delText>
        </w:r>
      </w:del>
    </w:p>
    <w:p w14:paraId="402128FA" w14:textId="09F06F45" w:rsidR="00077DA2" w:rsidRPr="00BE2C17" w:rsidDel="004C05A9" w:rsidRDefault="00077DA2">
      <w:pPr>
        <w:widowControl w:val="0"/>
        <w:tabs>
          <w:tab w:val="left" w:pos="8910"/>
        </w:tabs>
        <w:autoSpaceDE w:val="0"/>
        <w:autoSpaceDN w:val="0"/>
        <w:spacing w:after="0" w:line="480" w:lineRule="auto"/>
        <w:ind w:right="116" w:firstLine="720"/>
        <w:jc w:val="both"/>
        <w:rPr>
          <w:del w:id="4491" w:author="admin" w:date="2025-05-20T23:15:00Z"/>
          <w:rFonts w:ascii="Times New Roman" w:eastAsia="Times New Roman" w:hAnsi="Times New Roman"/>
          <w:sz w:val="26"/>
          <w:szCs w:val="26"/>
          <w:lang w:val="en-US" w:eastAsia="en-US"/>
        </w:rPr>
      </w:pPr>
      <w:del w:id="4492" w:author="admin" w:date="2025-05-20T23:15:00Z">
        <w:r w:rsidRPr="00BE2C17" w:rsidDel="004C05A9">
          <w:rPr>
            <w:rFonts w:ascii="Times New Roman" w:eastAsia="Times New Roman" w:hAnsi="Times New Roman"/>
            <w:b/>
            <w:bCs/>
            <w:sz w:val="26"/>
            <w:szCs w:val="26"/>
            <w:lang w:eastAsia="en-US"/>
          </w:rPr>
          <w:delText>Role-based access control</w:delText>
        </w:r>
        <w:r w:rsidRPr="00BE2C17" w:rsidDel="004C05A9">
          <w:rPr>
            <w:rFonts w:ascii="Times New Roman" w:eastAsia="Times New Roman" w:hAnsi="Times New Roman"/>
            <w:sz w:val="26"/>
            <w:szCs w:val="26"/>
            <w:lang w:val="en-US" w:eastAsia="en-US"/>
          </w:rPr>
          <w:delText xml:space="preserve">. [6] </w:delText>
        </w:r>
        <w:r w:rsidRPr="00BE2C17" w:rsidDel="004C05A9">
          <w:rPr>
            <w:rFonts w:ascii="Times New Roman" w:eastAsia="Times New Roman" w:hAnsi="Times New Roman"/>
            <w:sz w:val="26"/>
            <w:szCs w:val="26"/>
            <w:lang w:eastAsia="en-US"/>
          </w:rPr>
          <w:delText>A security method where user access is based on their assigned role within an organization.</w:delText>
        </w:r>
        <w:r w:rsidRPr="00BE2C17" w:rsidDel="004C05A9">
          <w:rPr>
            <w:rFonts w:ascii="Times New Roman" w:eastAsia="Times New Roman" w:hAnsi="Times New Roman"/>
            <w:sz w:val="26"/>
            <w:szCs w:val="26"/>
            <w:lang w:val="en-US" w:eastAsia="en-US"/>
          </w:rPr>
          <w:delText xml:space="preserve"> </w:delText>
        </w:r>
        <w:r w:rsidRPr="00BE2C17" w:rsidDel="004C05A9">
          <w:rPr>
            <w:rFonts w:ascii="Times New Roman" w:eastAsia="Times New Roman" w:hAnsi="Times New Roman"/>
            <w:sz w:val="26"/>
            <w:szCs w:val="26"/>
            <w:lang w:eastAsia="en-US"/>
          </w:rPr>
          <w:delText>The system is designed with scalability in mind, making it suitable for small co-working hubs as well as large multi-location providers. It also supports role-based access control to differentiate between regular users, administrative staff, and system managers.</w:delText>
        </w:r>
      </w:del>
    </w:p>
    <w:p w14:paraId="5498EE59" w14:textId="654F8AB2" w:rsidR="00C21B49" w:rsidRPr="00BE2C17" w:rsidDel="002F785A" w:rsidRDefault="00077DA2">
      <w:pPr>
        <w:widowControl w:val="0"/>
        <w:tabs>
          <w:tab w:val="left" w:pos="8910"/>
        </w:tabs>
        <w:autoSpaceDE w:val="0"/>
        <w:autoSpaceDN w:val="0"/>
        <w:spacing w:after="0" w:line="480" w:lineRule="auto"/>
        <w:ind w:right="116" w:firstLine="720"/>
        <w:jc w:val="both"/>
        <w:rPr>
          <w:ins w:id="4493" w:author="Antoneth Macaisa" w:date="2025-05-07T20:40:00Z"/>
          <w:del w:id="4494" w:author="admin" w:date="2025-05-21T01:42:00Z"/>
          <w:rFonts w:ascii="Times New Roman" w:eastAsia="Times New Roman" w:hAnsi="Times New Roman"/>
          <w:sz w:val="26"/>
          <w:szCs w:val="26"/>
          <w:lang w:val="en-US" w:eastAsia="en-US"/>
        </w:rPr>
      </w:pPr>
      <w:del w:id="4495" w:author="admin" w:date="2025-05-20T23:15:00Z">
        <w:r w:rsidRPr="00BE2C17" w:rsidDel="004C05A9">
          <w:rPr>
            <w:rFonts w:ascii="Times New Roman" w:eastAsia="Times New Roman" w:hAnsi="Times New Roman"/>
            <w:b/>
            <w:bCs/>
            <w:sz w:val="26"/>
            <w:szCs w:val="26"/>
            <w:lang w:eastAsia="en-US"/>
          </w:rPr>
          <w:delText xml:space="preserve">API </w:delText>
        </w:r>
        <w:r w:rsidRPr="00BE2C17" w:rsidDel="004C05A9">
          <w:rPr>
            <w:rFonts w:ascii="Times New Roman" w:eastAsia="Times New Roman" w:hAnsi="Times New Roman"/>
            <w:b/>
            <w:bCs/>
            <w:sz w:val="26"/>
            <w:szCs w:val="26"/>
            <w:lang w:val="en-US" w:eastAsia="en-US"/>
          </w:rPr>
          <w:delText>I</w:delText>
        </w:r>
        <w:r w:rsidRPr="00BE2C17" w:rsidDel="004C05A9">
          <w:rPr>
            <w:rFonts w:ascii="Times New Roman" w:eastAsia="Times New Roman" w:hAnsi="Times New Roman"/>
            <w:b/>
            <w:bCs/>
            <w:sz w:val="26"/>
            <w:szCs w:val="26"/>
            <w:lang w:eastAsia="en-US"/>
          </w:rPr>
          <w:delText>ntegrations</w:delText>
        </w:r>
        <w:r w:rsidRPr="00BE2C17" w:rsidDel="004C05A9">
          <w:rPr>
            <w:rFonts w:ascii="Times New Roman" w:eastAsia="Times New Roman" w:hAnsi="Times New Roman"/>
            <w:sz w:val="26"/>
            <w:szCs w:val="26"/>
            <w:lang w:val="en-US" w:eastAsia="en-US"/>
          </w:rPr>
          <w:delText xml:space="preserve">. [7] </w:delText>
        </w:r>
        <w:r w:rsidRPr="00BE2C17" w:rsidDel="004C05A9">
          <w:rPr>
            <w:rFonts w:ascii="Times New Roman" w:eastAsia="Times New Roman" w:hAnsi="Times New Roman"/>
            <w:sz w:val="26"/>
            <w:szCs w:val="26"/>
            <w:lang w:eastAsia="en-US"/>
          </w:rPr>
          <w:delText>Connecting different software systems using APIs to enable data sharing and seamless functionality.</w:delText>
        </w:r>
        <w:r w:rsidRPr="00BE2C17" w:rsidDel="004C05A9">
          <w:rPr>
            <w:rFonts w:ascii="Times New Roman" w:eastAsia="Times New Roman" w:hAnsi="Times New Roman"/>
            <w:sz w:val="26"/>
            <w:szCs w:val="26"/>
            <w:lang w:val="en-US" w:eastAsia="en-US"/>
          </w:rPr>
          <w:delText xml:space="preserve"> </w:delText>
        </w:r>
        <w:r w:rsidRPr="00BE2C17" w:rsidDel="004C05A9">
          <w:rPr>
            <w:rFonts w:ascii="Times New Roman" w:eastAsia="Times New Roman" w:hAnsi="Times New Roman"/>
            <w:sz w:val="26"/>
            <w:szCs w:val="26"/>
            <w:lang w:eastAsia="en-US"/>
          </w:rPr>
          <w:delText>Technologies such as cloud-based databases, interactive JavaScript frameworks, and API integrations are employed to ensure performance, security, and extensibility of the platform</w:delText>
        </w:r>
      </w:del>
      <w:del w:id="4496" w:author="admin" w:date="2025-05-20T23:17:00Z">
        <w:r w:rsidRPr="00BE2C17" w:rsidDel="002666C9">
          <w:rPr>
            <w:rFonts w:ascii="Times New Roman" w:eastAsia="Times New Roman" w:hAnsi="Times New Roman"/>
            <w:sz w:val="26"/>
            <w:szCs w:val="26"/>
            <w:lang w:val="en-US" w:eastAsia="en-US"/>
          </w:rPr>
          <w:delText>.</w:delText>
        </w:r>
      </w:del>
    </w:p>
    <w:p w14:paraId="7641BC62" w14:textId="77777777" w:rsidR="007345A4" w:rsidRPr="00BE2C17" w:rsidDel="009D023E" w:rsidRDefault="007345A4">
      <w:pPr>
        <w:widowControl w:val="0"/>
        <w:tabs>
          <w:tab w:val="left" w:pos="8910"/>
        </w:tabs>
        <w:autoSpaceDE w:val="0"/>
        <w:autoSpaceDN w:val="0"/>
        <w:spacing w:after="0" w:line="480" w:lineRule="auto"/>
        <w:ind w:right="116" w:firstLine="720"/>
        <w:jc w:val="both"/>
        <w:rPr>
          <w:ins w:id="4497" w:author="Antoneth Macaisa" w:date="2025-05-07T20:40:00Z"/>
          <w:del w:id="4498" w:author="admin" w:date="2025-05-21T03:04:00Z"/>
          <w:rFonts w:ascii="Times New Roman" w:eastAsia="Times New Roman" w:hAnsi="Times New Roman"/>
          <w:sz w:val="26"/>
          <w:szCs w:val="26"/>
          <w:lang w:val="en-US" w:eastAsia="en-US"/>
        </w:rPr>
      </w:pPr>
    </w:p>
    <w:p w14:paraId="0853E2F5" w14:textId="144CDFD2" w:rsidR="009D023E" w:rsidRPr="00BE2C17" w:rsidDel="009D023E" w:rsidRDefault="009D023E">
      <w:pPr>
        <w:widowControl w:val="0"/>
        <w:tabs>
          <w:tab w:val="left" w:pos="8910"/>
        </w:tabs>
        <w:autoSpaceDE w:val="0"/>
        <w:autoSpaceDN w:val="0"/>
        <w:spacing w:after="0" w:line="480" w:lineRule="auto"/>
        <w:ind w:right="116"/>
        <w:jc w:val="both"/>
        <w:rPr>
          <w:del w:id="4499" w:author="admin" w:date="2025-05-21T03:05:00Z"/>
          <w:rFonts w:ascii="Times New Roman" w:eastAsia="Times New Roman" w:hAnsi="Times New Roman"/>
          <w:sz w:val="26"/>
          <w:szCs w:val="26"/>
          <w:lang w:val="en-US" w:eastAsia="en-US"/>
        </w:rPr>
        <w:pPrChange w:id="4500" w:author="admin" w:date="2025-05-21T03:20:00Z">
          <w:pPr>
            <w:widowControl w:val="0"/>
            <w:tabs>
              <w:tab w:val="left" w:pos="8910"/>
            </w:tabs>
            <w:autoSpaceDE w:val="0"/>
            <w:autoSpaceDN w:val="0"/>
            <w:spacing w:after="0" w:line="480" w:lineRule="auto"/>
            <w:ind w:right="116" w:firstLine="720"/>
            <w:jc w:val="both"/>
          </w:pPr>
        </w:pPrChange>
      </w:pPr>
    </w:p>
    <w:p w14:paraId="460E1985" w14:textId="54582539" w:rsidR="00564A38" w:rsidRPr="00BE2C17" w:rsidRDefault="00564A38">
      <w:pPr>
        <w:spacing w:after="0" w:line="480" w:lineRule="auto"/>
        <w:jc w:val="center"/>
        <w:rPr>
          <w:rFonts w:ascii="Times New Roman" w:hAnsi="Times New Roman"/>
          <w:b/>
          <w:sz w:val="26"/>
          <w:szCs w:val="26"/>
        </w:rPr>
        <w:pPrChange w:id="4501" w:author="admin" w:date="2025-05-21T03:20:00Z">
          <w:pPr>
            <w:spacing w:after="0" w:line="240" w:lineRule="auto"/>
            <w:jc w:val="center"/>
          </w:pPr>
        </w:pPrChange>
      </w:pPr>
      <w:r w:rsidRPr="00BE2C17">
        <w:rPr>
          <w:rFonts w:ascii="Times New Roman" w:hAnsi="Times New Roman"/>
          <w:b/>
          <w:sz w:val="26"/>
          <w:szCs w:val="26"/>
        </w:rPr>
        <w:t>CHAPTER 2</w:t>
      </w:r>
      <w:bookmarkEnd w:id="52"/>
      <w:bookmarkEnd w:id="53"/>
      <w:bookmarkEnd w:id="4465"/>
      <w:bookmarkEnd w:id="4466"/>
      <w:bookmarkEnd w:id="4467"/>
      <w:bookmarkEnd w:id="4470"/>
    </w:p>
    <w:p w14:paraId="13177721" w14:textId="5E54FE6A" w:rsidR="00524DD1" w:rsidRPr="00BE2C17" w:rsidRDefault="00564A38">
      <w:pPr>
        <w:pStyle w:val="Heading1"/>
        <w:spacing w:before="0" w:line="480" w:lineRule="auto"/>
        <w:jc w:val="center"/>
        <w:rPr>
          <w:rFonts w:cs="Times New Roman"/>
          <w:szCs w:val="26"/>
        </w:rPr>
        <w:pPrChange w:id="4502" w:author="admin" w:date="2025-05-21T03:20:00Z">
          <w:pPr>
            <w:pStyle w:val="Heading1"/>
            <w:spacing w:before="0" w:line="240" w:lineRule="auto"/>
            <w:jc w:val="center"/>
          </w:pPr>
        </w:pPrChange>
      </w:pPr>
      <w:bookmarkStart w:id="4503" w:name="_Toc134427713"/>
      <w:bookmarkStart w:id="4504" w:name="_Toc134431882"/>
      <w:bookmarkStart w:id="4505" w:name="_Toc136717115"/>
      <w:bookmarkStart w:id="4506" w:name="_Toc160445846"/>
      <w:bookmarkStart w:id="4507" w:name="_Toc197445859"/>
      <w:r w:rsidRPr="00BE2C17">
        <w:rPr>
          <w:rFonts w:cs="Times New Roman"/>
          <w:szCs w:val="26"/>
        </w:rPr>
        <w:t>REVIEW OF RELATED SYSTEMS</w:t>
      </w:r>
      <w:bookmarkEnd w:id="4503"/>
      <w:bookmarkEnd w:id="4504"/>
      <w:bookmarkEnd w:id="4505"/>
      <w:bookmarkEnd w:id="4506"/>
      <w:bookmarkEnd w:id="4507"/>
    </w:p>
    <w:p w14:paraId="6BE21BB8" w14:textId="454A67D8" w:rsidR="00922766" w:rsidRPr="00BE2C17" w:rsidRDefault="00922766" w:rsidP="001B0B3C">
      <w:pPr>
        <w:pBdr>
          <w:top w:val="nil"/>
          <w:left w:val="nil"/>
          <w:bottom w:val="nil"/>
          <w:right w:val="nil"/>
          <w:between w:val="nil"/>
        </w:pBdr>
        <w:spacing w:before="240" w:after="0" w:line="480" w:lineRule="auto"/>
        <w:ind w:firstLine="720"/>
        <w:jc w:val="both"/>
        <w:rPr>
          <w:rFonts w:ascii="Times New Roman" w:hAnsi="Times New Roman"/>
          <w:sz w:val="26"/>
          <w:szCs w:val="26"/>
        </w:rPr>
      </w:pPr>
      <w:bookmarkStart w:id="4508" w:name="_Toc136717116"/>
      <w:bookmarkStart w:id="4509" w:name="_Toc134427717"/>
      <w:bookmarkStart w:id="4510" w:name="_Toc134431886"/>
      <w:r w:rsidRPr="00BE2C17">
        <w:rPr>
          <w:rFonts w:ascii="Times New Roman" w:eastAsia="Times New Roman" w:hAnsi="Times New Roman"/>
          <w:sz w:val="26"/>
          <w:szCs w:val="26"/>
          <w:lang w:eastAsia="en-US"/>
        </w:rPr>
        <w:t xml:space="preserve">In this chapter, the technical background and related systems </w:t>
      </w:r>
      <w:proofErr w:type="gramStart"/>
      <w:r w:rsidRPr="00BE2C17">
        <w:rPr>
          <w:rFonts w:ascii="Times New Roman" w:eastAsia="Times New Roman" w:hAnsi="Times New Roman"/>
          <w:sz w:val="26"/>
          <w:szCs w:val="26"/>
          <w:lang w:eastAsia="en-US"/>
        </w:rPr>
        <w:t>are shown</w:t>
      </w:r>
      <w:proofErr w:type="gramEnd"/>
      <w:r w:rsidRPr="00BE2C17">
        <w:rPr>
          <w:rFonts w:ascii="Times New Roman" w:eastAsia="Times New Roman" w:hAnsi="Times New Roman"/>
          <w:sz w:val="26"/>
          <w:szCs w:val="26"/>
          <w:lang w:eastAsia="en-US"/>
        </w:rPr>
        <w:t xml:space="preserve">. It includes the software process that </w:t>
      </w:r>
      <w:proofErr w:type="gramStart"/>
      <w:r w:rsidRPr="00BE2C17">
        <w:rPr>
          <w:rFonts w:ascii="Times New Roman" w:eastAsia="Times New Roman" w:hAnsi="Times New Roman"/>
          <w:sz w:val="26"/>
          <w:szCs w:val="26"/>
          <w:lang w:eastAsia="en-US"/>
        </w:rPr>
        <w:t>is used</w:t>
      </w:r>
      <w:proofErr w:type="gramEnd"/>
      <w:r w:rsidRPr="00BE2C17">
        <w:rPr>
          <w:rFonts w:ascii="Times New Roman" w:eastAsia="Times New Roman" w:hAnsi="Times New Roman"/>
          <w:sz w:val="26"/>
          <w:szCs w:val="26"/>
          <w:lang w:eastAsia="en-US"/>
        </w:rPr>
        <w:t xml:space="preserve"> throughout the development of the </w:t>
      </w:r>
      <w:r w:rsidRPr="00BE2C17">
        <w:rPr>
          <w:rFonts w:ascii="Times New Roman" w:eastAsia="Times New Roman" w:hAnsi="Times New Roman"/>
          <w:spacing w:val="-2"/>
          <w:sz w:val="26"/>
          <w:szCs w:val="26"/>
          <w:lang w:eastAsia="en-US"/>
        </w:rPr>
        <w:t>system.</w:t>
      </w:r>
    </w:p>
    <w:p w14:paraId="586F950E" w14:textId="7C7A4E1D" w:rsidR="00FD7928" w:rsidRPr="00BE2C17" w:rsidRDefault="00524DD1" w:rsidP="007276FB">
      <w:pPr>
        <w:pStyle w:val="Heading2"/>
        <w:spacing w:before="0" w:line="480" w:lineRule="auto"/>
        <w:rPr>
          <w:rFonts w:cs="Times New Roman"/>
          <w:b/>
        </w:rPr>
      </w:pPr>
      <w:bookmarkStart w:id="4511" w:name="_Toc160445847"/>
      <w:bookmarkStart w:id="4512" w:name="_Toc197445860"/>
      <w:r w:rsidRPr="00BE2C17">
        <w:rPr>
          <w:rFonts w:cs="Times New Roman"/>
          <w:b/>
          <w:caps w:val="0"/>
        </w:rPr>
        <w:lastRenderedPageBreak/>
        <w:t>Technical Background</w:t>
      </w:r>
      <w:bookmarkEnd w:id="4508"/>
      <w:bookmarkEnd w:id="4511"/>
      <w:bookmarkEnd w:id="4512"/>
      <w:r w:rsidRPr="00BE2C17">
        <w:rPr>
          <w:rFonts w:cs="Times New Roman"/>
          <w:b/>
          <w:caps w:val="0"/>
        </w:rPr>
        <w:t xml:space="preserve"> </w:t>
      </w:r>
    </w:p>
    <w:p w14:paraId="7B8A4DB5" w14:textId="77777777"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bookmarkStart w:id="4513" w:name="_Toc136717117"/>
      <w:bookmarkStart w:id="4514" w:name="_Toc160445848"/>
      <w:r w:rsidRPr="00BE2C17">
        <w:rPr>
          <w:rFonts w:ascii="Times New Roman" w:eastAsia="Times New Roman" w:hAnsi="Times New Roman"/>
          <w:sz w:val="26"/>
          <w:szCs w:val="26"/>
          <w:lang w:eastAsia="en-US"/>
        </w:rPr>
        <w:t>The development of</w:t>
      </w:r>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eastAsia="en-US"/>
        </w:rPr>
        <w:t xml:space="preserve"> is rooted in several key technological concepts and methodologies that collectively support the creation of a smart, efficient, and user-friendly co-working space management system. As flexible and hybrid work arrangements become more common, co-working environments are becoming increasingly complex to manage.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w:t>
      </w:r>
      <w:proofErr w:type="gramStart"/>
      <w:r w:rsidRPr="00BE2C17">
        <w:rPr>
          <w:rFonts w:ascii="Times New Roman" w:eastAsia="Times New Roman" w:hAnsi="Times New Roman"/>
          <w:sz w:val="26"/>
          <w:szCs w:val="26"/>
          <w:lang w:eastAsia="en-US"/>
        </w:rPr>
        <w:t>is designed</w:t>
      </w:r>
      <w:proofErr w:type="gramEnd"/>
      <w:r w:rsidRPr="00BE2C17">
        <w:rPr>
          <w:rFonts w:ascii="Times New Roman" w:eastAsia="Times New Roman" w:hAnsi="Times New Roman"/>
          <w:sz w:val="26"/>
          <w:szCs w:val="26"/>
          <w:lang w:eastAsia="en-US"/>
        </w:rPr>
        <w:t xml:space="preserve"> to respond to this shift by using smart technologies and digital strategies to address issues such as inefficient space utilization, manual booking conflicts, and lack of real-time workspace visibility.</w:t>
      </w:r>
    </w:p>
    <w:p w14:paraId="03D40D6C" w14:textId="7170D553" w:rsidR="00922766" w:rsidRPr="00BE2C17" w:rsidRDefault="002E7551" w:rsidP="00922766">
      <w:pPr>
        <w:widowControl w:val="0"/>
        <w:autoSpaceDE w:val="0"/>
        <w:autoSpaceDN w:val="0"/>
        <w:spacing w:after="0" w:line="480" w:lineRule="auto"/>
        <w:ind w:firstLine="720"/>
        <w:jc w:val="both"/>
        <w:rPr>
          <w:rFonts w:ascii="Times New Roman" w:eastAsia="Times New Roman" w:hAnsi="Times New Roman"/>
          <w:sz w:val="26"/>
          <w:szCs w:val="26"/>
          <w:lang w:val="en-US" w:eastAsia="en-US"/>
        </w:rPr>
      </w:pPr>
      <w:ins w:id="4515" w:author="admin" w:date="2025-05-21T09:07:00Z">
        <w:r>
          <w:rPr>
            <w:noProof/>
            <w:lang w:val="en-US" w:eastAsia="en-US"/>
          </w:rPr>
          <w:drawing>
            <wp:anchor distT="0" distB="0" distL="114300" distR="114300" simplePos="0" relativeHeight="251845632" behindDoc="0" locked="0" layoutInCell="1" allowOverlap="1" wp14:anchorId="2B466688" wp14:editId="0DFC17FB">
              <wp:simplePos x="0" y="0"/>
              <wp:positionH relativeFrom="page">
                <wp:posOffset>3515360</wp:posOffset>
              </wp:positionH>
              <wp:positionV relativeFrom="page">
                <wp:posOffset>8815705</wp:posOffset>
              </wp:positionV>
              <wp:extent cx="1315720" cy="393065"/>
              <wp:effectExtent l="0" t="0" r="0" b="6985"/>
              <wp:wrapTopAndBottom/>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a:srcRect l="52037" t="33087" r="9259" b="51481"/>
                      <a:stretch/>
                    </pic:blipFill>
                    <pic:spPr bwMode="auto">
                      <a:xfrm>
                        <a:off x="0" y="0"/>
                        <a:ext cx="1315720" cy="393065"/>
                      </a:xfrm>
                      <a:prstGeom prst="rect">
                        <a:avLst/>
                      </a:prstGeom>
                      <a:ln>
                        <a:noFill/>
                      </a:ln>
                      <a:extLst>
                        <a:ext uri="{53640926-AAD7-44D8-BBD7-CCE9431645EC}">
                          <a14:shadowObscured xmlns:a14="http://schemas.microsoft.com/office/drawing/2010/main"/>
                        </a:ext>
                      </a:extLst>
                    </pic:spPr>
                  </pic:pic>
                </a:graphicData>
              </a:graphic>
            </wp:anchor>
          </w:drawing>
        </w:r>
      </w:ins>
      <w:r w:rsidR="00922766" w:rsidRPr="00BE2C17">
        <w:rPr>
          <w:rFonts w:ascii="Times New Roman" w:eastAsia="Times New Roman" w:hAnsi="Times New Roman"/>
          <w:sz w:val="26"/>
          <w:szCs w:val="26"/>
          <w:lang w:eastAsia="en-US"/>
        </w:rPr>
        <w:t xml:space="preserve">One of the central concepts </w:t>
      </w:r>
      <w:del w:id="4516" w:author="admin" w:date="2025-05-21T08:13:00Z">
        <w:r w:rsidR="00922766" w:rsidRPr="00BE2C17" w:rsidDel="00654589">
          <w:rPr>
            <w:rFonts w:ascii="Times New Roman" w:eastAsia="Times New Roman" w:hAnsi="Times New Roman"/>
            <w:sz w:val="26"/>
            <w:szCs w:val="26"/>
            <w:lang w:eastAsia="en-US"/>
          </w:rPr>
          <w:delText xml:space="preserve">applied </w:delText>
        </w:r>
      </w:del>
      <w:ins w:id="4517" w:author="admin" w:date="2025-05-21T08:13:00Z">
        <w:r w:rsidR="00654589">
          <w:rPr>
            <w:rFonts w:ascii="Times New Roman" w:eastAsia="Times New Roman" w:hAnsi="Times New Roman"/>
            <w:sz w:val="26"/>
            <w:szCs w:val="26"/>
            <w:lang w:eastAsia="en-US"/>
          </w:rPr>
          <w:t>that will applied</w:t>
        </w:r>
        <w:r w:rsidR="00654589" w:rsidRPr="00BE2C17">
          <w:rPr>
            <w:rFonts w:ascii="Times New Roman" w:eastAsia="Times New Roman" w:hAnsi="Times New Roman"/>
            <w:sz w:val="26"/>
            <w:szCs w:val="26"/>
            <w:lang w:eastAsia="en-US"/>
          </w:rPr>
          <w:t xml:space="preserve"> </w:t>
        </w:r>
      </w:ins>
      <w:r w:rsidR="00922766" w:rsidRPr="00BE2C17">
        <w:rPr>
          <w:rFonts w:ascii="Times New Roman" w:eastAsia="Times New Roman" w:hAnsi="Times New Roman"/>
          <w:sz w:val="26"/>
          <w:szCs w:val="26"/>
          <w:lang w:eastAsia="en-US"/>
        </w:rPr>
        <w:t>in F</w:t>
      </w:r>
      <w:proofErr w:type="spellStart"/>
      <w:r w:rsidR="00922766" w:rsidRPr="00BE2C17">
        <w:rPr>
          <w:rFonts w:ascii="Times New Roman" w:eastAsia="Times New Roman" w:hAnsi="Times New Roman"/>
          <w:sz w:val="26"/>
          <w:szCs w:val="26"/>
          <w:lang w:val="en-US" w:eastAsia="en-US"/>
        </w:rPr>
        <w:t>lexiDesk</w:t>
      </w:r>
      <w:proofErr w:type="spellEnd"/>
      <w:r w:rsidR="00922766" w:rsidRPr="00BE2C17">
        <w:rPr>
          <w:rFonts w:ascii="Times New Roman" w:eastAsia="Times New Roman" w:hAnsi="Times New Roman"/>
          <w:sz w:val="26"/>
          <w:szCs w:val="26"/>
          <w:lang w:eastAsia="en-US"/>
        </w:rPr>
        <w:t xml:space="preserve"> is web-based system architecture. This means the entire application runs on a browser and does not require users to download or install any software. This approach ensures easy access and widespread compatibility, as users can log in from any device with internet access—whether </w:t>
      </w:r>
      <w:proofErr w:type="gramStart"/>
      <w:r w:rsidR="00922766" w:rsidRPr="00BE2C17">
        <w:rPr>
          <w:rFonts w:ascii="Times New Roman" w:eastAsia="Times New Roman" w:hAnsi="Times New Roman"/>
          <w:sz w:val="26"/>
          <w:szCs w:val="26"/>
          <w:lang w:eastAsia="en-US"/>
        </w:rPr>
        <w:t>it’s</w:t>
      </w:r>
      <w:proofErr w:type="gramEnd"/>
      <w:r w:rsidR="00922766" w:rsidRPr="00BE2C17">
        <w:rPr>
          <w:rFonts w:ascii="Times New Roman" w:eastAsia="Times New Roman" w:hAnsi="Times New Roman"/>
          <w:sz w:val="26"/>
          <w:szCs w:val="26"/>
          <w:lang w:eastAsia="en-US"/>
        </w:rPr>
        <w:t xml:space="preserve"> a laptop, tablet, or smartphone. The decision to build a web-based platform enhances both usability and scalability, allowing the system to support small co-working hubs or expand to multi-location office networks with minimal infrastructure changes.</w:t>
      </w:r>
      <w:r w:rsidR="00922766" w:rsidRPr="00BE2C17">
        <w:rPr>
          <w:rFonts w:ascii="Times New Roman" w:eastAsia="Times New Roman" w:hAnsi="Times New Roman"/>
          <w:sz w:val="26"/>
          <w:szCs w:val="26"/>
          <w:lang w:val="en-US" w:eastAsia="en-US"/>
        </w:rPr>
        <w:t xml:space="preserve"> </w:t>
      </w:r>
    </w:p>
    <w:p w14:paraId="791394AA" w14:textId="409863C9"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A major feature of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is hot-desking, which is the practice of allowing users to reserve any available desk rather than assigning a fixed desk to a </w:t>
      </w:r>
      <w:r w:rsidRPr="00BE2C17">
        <w:rPr>
          <w:rFonts w:ascii="Times New Roman" w:eastAsia="Times New Roman" w:hAnsi="Times New Roman"/>
          <w:sz w:val="26"/>
          <w:szCs w:val="26"/>
          <w:lang w:eastAsia="en-US"/>
        </w:rPr>
        <w:lastRenderedPageBreak/>
        <w:t>single person. This concept is widely used in modern office setups to promote flexibility and reduce wasted space. Technically, this requires real-time data management, as the system needs to accurately display desk availability and prevent double bookings.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w:t>
      </w:r>
      <w:ins w:id="4518" w:author="admin" w:date="2025-05-21T08:13:00Z">
        <w:r w:rsidR="00654589">
          <w:rPr>
            <w:rFonts w:ascii="Times New Roman" w:eastAsia="Times New Roman" w:hAnsi="Times New Roman"/>
            <w:sz w:val="26"/>
            <w:szCs w:val="26"/>
            <w:lang w:eastAsia="en-US"/>
          </w:rPr>
          <w:t xml:space="preserve">will </w:t>
        </w:r>
      </w:ins>
      <w:r w:rsidRPr="00BE2C17">
        <w:rPr>
          <w:rFonts w:ascii="Times New Roman" w:eastAsia="Times New Roman" w:hAnsi="Times New Roman"/>
          <w:sz w:val="26"/>
          <w:szCs w:val="26"/>
          <w:lang w:eastAsia="en-US"/>
        </w:rPr>
        <w:t>achieve</w:t>
      </w:r>
      <w:del w:id="4519" w:author="admin" w:date="2025-05-21T08:13:00Z">
        <w:r w:rsidRPr="00BE2C17" w:rsidDel="00654589">
          <w:rPr>
            <w:rFonts w:ascii="Times New Roman" w:eastAsia="Times New Roman" w:hAnsi="Times New Roman"/>
            <w:sz w:val="26"/>
            <w:szCs w:val="26"/>
            <w:lang w:eastAsia="en-US"/>
          </w:rPr>
          <w:delText>s</w:delText>
        </w:r>
      </w:del>
      <w:r w:rsidRPr="00BE2C17">
        <w:rPr>
          <w:rFonts w:ascii="Times New Roman" w:eastAsia="Times New Roman" w:hAnsi="Times New Roman"/>
          <w:sz w:val="26"/>
          <w:szCs w:val="26"/>
          <w:lang w:eastAsia="en-US"/>
        </w:rPr>
        <w:t xml:space="preserve"> this by maintaining an up-to-date database that tracks desk status and user reservations dynamically.</w:t>
      </w:r>
    </w:p>
    <w:p w14:paraId="7F3B32F1" w14:textId="77777777"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 xml:space="preserve">Another important concept incorporated in the project is role-based access control (RBAC). In simple terms, this means that users </w:t>
      </w:r>
      <w:proofErr w:type="gramStart"/>
      <w:r w:rsidRPr="00BE2C17">
        <w:rPr>
          <w:rFonts w:ascii="Times New Roman" w:eastAsia="Times New Roman" w:hAnsi="Times New Roman"/>
          <w:sz w:val="26"/>
          <w:szCs w:val="26"/>
          <w:lang w:eastAsia="en-US"/>
        </w:rPr>
        <w:t>are assigned</w:t>
      </w:r>
      <w:proofErr w:type="gramEnd"/>
      <w:r w:rsidRPr="00BE2C17">
        <w:rPr>
          <w:rFonts w:ascii="Times New Roman" w:eastAsia="Times New Roman" w:hAnsi="Times New Roman"/>
          <w:sz w:val="26"/>
          <w:szCs w:val="26"/>
          <w:lang w:eastAsia="en-US"/>
        </w:rPr>
        <w:t xml:space="preserve"> different levels of access depending on their role in the system. For example, a general user can book desks and view schedules, but only an administrator can add new workspaces or generate occupancy reports. This methodology not only improves system security by limiting access to sensitive data and functions, but it also streamlines operations by giving users only the tools they need.</w:t>
      </w:r>
    </w:p>
    <w:p w14:paraId="1D1E4B0D" w14:textId="77777777"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eastAsia="en-US"/>
        </w:rPr>
        <w:t>To improve booking efficiency and revenue potential for workspace providers,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introduces the idea of dynamic pricing. This concept allows the system to adjust booking fees based on different conditions such as peak hours, high-demand areas, or repeat usage. Much like how ride-sharing apps increase fares during rush hour, dynamic pricing in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ensures better demand distribution and maximizes the use of available spaces.</w:t>
      </w:r>
    </w:p>
    <w:p w14:paraId="2E32032C" w14:textId="77777777" w:rsidR="00922766" w:rsidRPr="00BE2C17" w:rsidDel="009B04F3" w:rsidRDefault="00922766" w:rsidP="00922766">
      <w:pPr>
        <w:widowControl w:val="0"/>
        <w:autoSpaceDE w:val="0"/>
        <w:autoSpaceDN w:val="0"/>
        <w:spacing w:after="0" w:line="480" w:lineRule="auto"/>
        <w:ind w:firstLine="720"/>
        <w:jc w:val="both"/>
        <w:rPr>
          <w:del w:id="4520" w:author="admin" w:date="2025-05-21T01:12:00Z"/>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also considers smart access control, a feature designed to automate and secure entry into reserved workspaces. This can be implemented using </w:t>
      </w:r>
      <w:r w:rsidRPr="00BE2C17">
        <w:rPr>
          <w:rFonts w:ascii="Times New Roman" w:eastAsia="Times New Roman" w:hAnsi="Times New Roman"/>
          <w:sz w:val="26"/>
          <w:szCs w:val="26"/>
          <w:lang w:eastAsia="en-US"/>
        </w:rPr>
        <w:lastRenderedPageBreak/>
        <w:t>technologies such as QR code check-ins, NFC tags, or mobile-based authentication. The idea is to ensure that only the person who booked the desk can access it, preventing misuse and unauthorized entry. This adds a layer of convenience for users and reduces the need for physical keys or manual supervision.</w:t>
      </w:r>
    </w:p>
    <w:p w14:paraId="4FB07378" w14:textId="07EB0005" w:rsidR="00922766" w:rsidRPr="00BE2C17" w:rsidDel="004C05A9" w:rsidRDefault="00922766">
      <w:pPr>
        <w:widowControl w:val="0"/>
        <w:autoSpaceDE w:val="0"/>
        <w:autoSpaceDN w:val="0"/>
        <w:spacing w:after="0" w:line="480" w:lineRule="auto"/>
        <w:jc w:val="both"/>
        <w:rPr>
          <w:del w:id="4521" w:author="admin" w:date="2025-05-20T23:05:00Z"/>
          <w:rFonts w:ascii="Times New Roman" w:eastAsia="Times New Roman" w:hAnsi="Times New Roman"/>
          <w:sz w:val="26"/>
          <w:szCs w:val="26"/>
          <w:lang w:eastAsia="en-US"/>
        </w:rPr>
        <w:pPrChange w:id="4522" w:author="admin" w:date="2025-05-20T23:05:00Z">
          <w:pPr>
            <w:widowControl w:val="0"/>
            <w:autoSpaceDE w:val="0"/>
            <w:autoSpaceDN w:val="0"/>
            <w:spacing w:after="0" w:line="480" w:lineRule="auto"/>
            <w:ind w:firstLine="720"/>
            <w:jc w:val="both"/>
          </w:pPr>
        </w:pPrChange>
      </w:pPr>
      <w:del w:id="4523" w:author="admin" w:date="2025-05-20T23:05:00Z">
        <w:r w:rsidRPr="00BE2C17" w:rsidDel="004C05A9">
          <w:rPr>
            <w:rFonts w:ascii="Times New Roman" w:eastAsia="Times New Roman" w:hAnsi="Times New Roman"/>
            <w:sz w:val="26"/>
            <w:szCs w:val="26"/>
            <w:lang w:eastAsia="en-US"/>
          </w:rPr>
          <w:delText>To support secure financial transactions, the system is equipped for escrow payment handling. Escrow protection works by holding user payments temporarily until the service is fulfilled. Once the session is complete and there are no issues reported, the funds are released to the provider. This method builds trust between users and administrators, ensuring that both parties are protected from fraud or service dissatisfaction.</w:delText>
        </w:r>
      </w:del>
      <w:ins w:id="4524" w:author="Antoneth Macaisa" w:date="2025-05-19T14:39:00Z">
        <w:del w:id="4525" w:author="admin" w:date="2025-05-20T23:05:00Z">
          <w:r w:rsidR="00E02636" w:rsidDel="004C05A9">
            <w:rPr>
              <w:rFonts w:ascii="Times New Roman" w:eastAsia="Times New Roman" w:hAnsi="Times New Roman"/>
              <w:sz w:val="26"/>
              <w:szCs w:val="26"/>
              <w:lang w:eastAsia="en-US"/>
            </w:rPr>
            <w:delText xml:space="preserve"> </w:delText>
          </w:r>
        </w:del>
      </w:ins>
    </w:p>
    <w:p w14:paraId="3F4A9D2F" w14:textId="5DBAC90A" w:rsidR="00922766" w:rsidRDefault="00922766">
      <w:pPr>
        <w:widowControl w:val="0"/>
        <w:autoSpaceDE w:val="0"/>
        <w:autoSpaceDN w:val="0"/>
        <w:spacing w:after="0" w:line="480" w:lineRule="auto"/>
        <w:ind w:firstLine="720"/>
        <w:jc w:val="both"/>
        <w:rPr>
          <w:ins w:id="4526" w:author="Antoneth Macaisa" w:date="2025-05-19T14:49:00Z"/>
          <w:rFonts w:ascii="Times New Roman" w:eastAsia="Times New Roman" w:hAnsi="Times New Roman"/>
          <w:sz w:val="26"/>
          <w:szCs w:val="26"/>
          <w:lang w:eastAsia="en-US"/>
        </w:rPr>
      </w:pPr>
      <w:del w:id="4527" w:author="admin" w:date="2025-05-20T23:05:00Z">
        <w:r w:rsidRPr="00BE2C17" w:rsidDel="004C05A9">
          <w:rPr>
            <w:rFonts w:ascii="Times New Roman" w:eastAsia="Times New Roman" w:hAnsi="Times New Roman"/>
            <w:sz w:val="26"/>
            <w:szCs w:val="26"/>
            <w:lang w:eastAsia="en-US"/>
          </w:rPr>
          <w:delText>Although F</w:delText>
        </w:r>
        <w:r w:rsidRPr="00BE2C17" w:rsidDel="004C05A9">
          <w:rPr>
            <w:rFonts w:ascii="Times New Roman" w:eastAsia="Times New Roman" w:hAnsi="Times New Roman"/>
            <w:sz w:val="26"/>
            <w:szCs w:val="26"/>
            <w:lang w:val="en-US" w:eastAsia="en-US"/>
          </w:rPr>
          <w:delText>lexiDesk’s</w:delText>
        </w:r>
        <w:r w:rsidRPr="00BE2C17" w:rsidDel="004C05A9">
          <w:rPr>
            <w:rFonts w:ascii="Times New Roman" w:eastAsia="Times New Roman" w:hAnsi="Times New Roman"/>
            <w:sz w:val="26"/>
            <w:szCs w:val="26"/>
            <w:lang w:eastAsia="en-US"/>
          </w:rPr>
          <w:delText xml:space="preserve"> early version relies on user input to indicate workspace availability, it is designed with future integration in mind using Internet of Things (IoT) devices. IoT sensors can be installed in desks or rooms to detect presence, temperature, or lighting levels. These devices would automatically update the system in real time, providing a more accurate and automated way of tracking usage and environmental conditions, ultimately enhancing the reliability of the platform.</w:delText>
        </w:r>
      </w:del>
    </w:p>
    <w:p w14:paraId="1C55F3F2" w14:textId="77777777" w:rsidR="00A22470" w:rsidRPr="00A22470" w:rsidRDefault="00A22470" w:rsidP="00A22470">
      <w:pPr>
        <w:widowControl w:val="0"/>
        <w:autoSpaceDE w:val="0"/>
        <w:autoSpaceDN w:val="0"/>
        <w:spacing w:after="0" w:line="480" w:lineRule="auto"/>
        <w:ind w:firstLine="720"/>
        <w:jc w:val="both"/>
        <w:rPr>
          <w:ins w:id="4528" w:author="Antoneth Macaisa" w:date="2025-05-19T14:49:00Z"/>
          <w:rFonts w:ascii="Times New Roman" w:eastAsia="Times New Roman" w:hAnsi="Times New Roman"/>
          <w:sz w:val="26"/>
          <w:szCs w:val="26"/>
          <w:lang w:eastAsia="en-US"/>
        </w:rPr>
      </w:pPr>
      <w:ins w:id="4529" w:author="Antoneth Macaisa" w:date="2025-05-19T14:49:00Z">
        <w:r w:rsidRPr="00A22470">
          <w:rPr>
            <w:rFonts w:ascii="Times New Roman" w:eastAsia="Times New Roman" w:hAnsi="Times New Roman"/>
            <w:sz w:val="26"/>
            <w:szCs w:val="26"/>
            <w:lang w:eastAsia="en-US"/>
            <w:rPrChange w:id="4530" w:author="Antoneth Macaisa" w:date="2025-05-19T14:49:00Z">
              <w:rPr>
                <w:rFonts w:ascii="Times New Roman" w:eastAsia="Times New Roman" w:hAnsi="Times New Roman"/>
                <w:b/>
                <w:bCs/>
                <w:sz w:val="26"/>
                <w:szCs w:val="26"/>
                <w:lang w:eastAsia="en-US"/>
              </w:rPr>
            </w:rPrChange>
          </w:rPr>
          <w:t>Azure AI</w:t>
        </w:r>
        <w:r w:rsidRPr="00A22470">
          <w:rPr>
            <w:rFonts w:ascii="Times New Roman" w:eastAsia="Times New Roman" w:hAnsi="Times New Roman"/>
            <w:sz w:val="26"/>
            <w:szCs w:val="26"/>
            <w:lang w:eastAsia="en-US"/>
          </w:rPr>
          <w:t xml:space="preserve"> can play a crucial role in enhancing functionality, security, and user experience. The integration of Azure AI can provide intelligent features that go beyond basic booking and tracking capabilities, making the system smarter and </w:t>
        </w:r>
        <w:r w:rsidRPr="00A22470">
          <w:rPr>
            <w:rFonts w:ascii="Times New Roman" w:eastAsia="Times New Roman" w:hAnsi="Times New Roman"/>
            <w:sz w:val="26"/>
            <w:szCs w:val="26"/>
            <w:lang w:eastAsia="en-US"/>
          </w:rPr>
          <w:lastRenderedPageBreak/>
          <w:t>more efficient.</w:t>
        </w:r>
      </w:ins>
    </w:p>
    <w:p w14:paraId="3CD44C2F" w14:textId="10F205B3" w:rsidR="00A22470" w:rsidRPr="00A22470" w:rsidRDefault="00A4567E"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ins w:id="4531" w:author="Antoneth Macaisa" w:date="2025-05-19T15:06:00Z">
        <w:r>
          <w:rPr>
            <w:rFonts w:ascii="Times New Roman" w:eastAsia="Times New Roman" w:hAnsi="Times New Roman"/>
            <w:sz w:val="26"/>
            <w:szCs w:val="26"/>
            <w:lang w:val="en-US" w:eastAsia="en-US"/>
          </w:rPr>
          <w:t xml:space="preserve">The use of </w:t>
        </w:r>
      </w:ins>
      <w:ins w:id="4532" w:author="Antoneth Macaisa" w:date="2025-05-19T14:49:00Z">
        <w:r w:rsidR="00A22470" w:rsidRPr="00A22470">
          <w:rPr>
            <w:rFonts w:ascii="Times New Roman" w:eastAsia="Times New Roman" w:hAnsi="Times New Roman"/>
            <w:sz w:val="26"/>
            <w:szCs w:val="26"/>
            <w:lang w:eastAsia="en-US"/>
          </w:rPr>
          <w:t xml:space="preserve">Azure AI in FLEXIDESK is in </w:t>
        </w:r>
        <w:r w:rsidR="00A22470" w:rsidRPr="00A22470">
          <w:rPr>
            <w:rFonts w:ascii="Times New Roman" w:eastAsia="Times New Roman" w:hAnsi="Times New Roman"/>
            <w:sz w:val="26"/>
            <w:szCs w:val="26"/>
            <w:lang w:eastAsia="en-US"/>
            <w:rPrChange w:id="4533" w:author="Antoneth Macaisa" w:date="2025-05-19T14:49:00Z">
              <w:rPr>
                <w:rFonts w:ascii="Times New Roman" w:eastAsia="Times New Roman" w:hAnsi="Times New Roman"/>
                <w:b/>
                <w:bCs/>
                <w:sz w:val="26"/>
                <w:szCs w:val="26"/>
                <w:lang w:eastAsia="en-US"/>
              </w:rPr>
            </w:rPrChange>
          </w:rPr>
          <w:t>fraud detection and user behavior analysis</w:t>
        </w:r>
        <w:r w:rsidR="00A22470" w:rsidRPr="00A22470">
          <w:rPr>
            <w:rFonts w:ascii="Times New Roman" w:eastAsia="Times New Roman" w:hAnsi="Times New Roman"/>
            <w:sz w:val="26"/>
            <w:szCs w:val="26"/>
            <w:lang w:eastAsia="en-US"/>
          </w:rPr>
          <w:t>. By analyzing patterns in user bookings, logins, and transactions using Azure Machine Learning and Anomaly Detector, the system can detect suspicious activity such as fake bookings, multiple accounts from the same user, or unauthorized access. This helps maintain the integrity of the platform and protects both workspace providers and customers</w:t>
        </w:r>
      </w:ins>
      <w:ins w:id="4534" w:author="Antoneth Macaisa" w:date="2025-05-19T15:06:00Z">
        <w:r>
          <w:rPr>
            <w:rFonts w:ascii="Times New Roman" w:eastAsia="Times New Roman" w:hAnsi="Times New Roman"/>
            <w:sz w:val="26"/>
            <w:szCs w:val="26"/>
            <w:lang w:val="en-US" w:eastAsia="en-US"/>
          </w:rPr>
          <w:t xml:space="preserve">. </w:t>
        </w:r>
      </w:ins>
      <w:ins w:id="4535" w:author="Antoneth Macaisa" w:date="2025-05-19T14:49:00Z">
        <w:r w:rsidR="00A22470" w:rsidRPr="00A22470">
          <w:rPr>
            <w:rFonts w:ascii="Times New Roman" w:eastAsia="Times New Roman" w:hAnsi="Times New Roman"/>
            <w:sz w:val="26"/>
            <w:szCs w:val="26"/>
            <w:lang w:eastAsia="en-US"/>
          </w:rPr>
          <w:t xml:space="preserve">Additionally, Azure AI's </w:t>
        </w:r>
        <w:r w:rsidR="00A22470" w:rsidRPr="00A22470">
          <w:rPr>
            <w:rFonts w:ascii="Times New Roman" w:eastAsia="Times New Roman" w:hAnsi="Times New Roman"/>
            <w:sz w:val="26"/>
            <w:szCs w:val="26"/>
            <w:lang w:eastAsia="en-US"/>
            <w:rPrChange w:id="4536" w:author="Antoneth Macaisa" w:date="2025-05-19T14:49:00Z">
              <w:rPr>
                <w:rFonts w:ascii="Times New Roman" w:eastAsia="Times New Roman" w:hAnsi="Times New Roman"/>
                <w:b/>
                <w:bCs/>
                <w:sz w:val="26"/>
                <w:szCs w:val="26"/>
                <w:lang w:eastAsia="en-US"/>
              </w:rPr>
            </w:rPrChange>
          </w:rPr>
          <w:t>Cognitive Services</w:t>
        </w:r>
        <w:r w:rsidR="00A22470" w:rsidRPr="00A22470">
          <w:rPr>
            <w:rFonts w:ascii="Times New Roman" w:eastAsia="Times New Roman" w:hAnsi="Times New Roman"/>
            <w:sz w:val="26"/>
            <w:szCs w:val="26"/>
            <w:lang w:eastAsia="en-US"/>
          </w:rPr>
          <w:t xml:space="preserve"> can improve the user experience through features like </w:t>
        </w:r>
        <w:r w:rsidR="00A22470" w:rsidRPr="00A22470">
          <w:rPr>
            <w:rFonts w:ascii="Times New Roman" w:eastAsia="Times New Roman" w:hAnsi="Times New Roman"/>
            <w:sz w:val="26"/>
            <w:szCs w:val="26"/>
            <w:lang w:eastAsia="en-US"/>
            <w:rPrChange w:id="4537" w:author="Antoneth Macaisa" w:date="2025-05-19T14:49:00Z">
              <w:rPr>
                <w:rFonts w:ascii="Times New Roman" w:eastAsia="Times New Roman" w:hAnsi="Times New Roman"/>
                <w:b/>
                <w:bCs/>
                <w:sz w:val="26"/>
                <w:szCs w:val="26"/>
                <w:lang w:eastAsia="en-US"/>
              </w:rPr>
            </w:rPrChange>
          </w:rPr>
          <w:t>natural language processing (NLP)</w:t>
        </w:r>
        <w:r w:rsidR="00A22470" w:rsidRPr="00A22470">
          <w:rPr>
            <w:rFonts w:ascii="Times New Roman" w:eastAsia="Times New Roman" w:hAnsi="Times New Roman"/>
            <w:sz w:val="26"/>
            <w:szCs w:val="26"/>
            <w:lang w:eastAsia="en-US"/>
          </w:rPr>
          <w:t xml:space="preserve"> for </w:t>
        </w:r>
        <w:proofErr w:type="spellStart"/>
        <w:r w:rsidR="00A22470" w:rsidRPr="00A22470">
          <w:rPr>
            <w:rFonts w:ascii="Times New Roman" w:eastAsia="Times New Roman" w:hAnsi="Times New Roman"/>
            <w:sz w:val="26"/>
            <w:szCs w:val="26"/>
            <w:lang w:eastAsia="en-US"/>
          </w:rPr>
          <w:t>chatbot</w:t>
        </w:r>
        <w:proofErr w:type="spellEnd"/>
        <w:r w:rsidR="00A22470" w:rsidRPr="00A22470">
          <w:rPr>
            <w:rFonts w:ascii="Times New Roman" w:eastAsia="Times New Roman" w:hAnsi="Times New Roman"/>
            <w:sz w:val="26"/>
            <w:szCs w:val="26"/>
            <w:lang w:eastAsia="en-US"/>
          </w:rPr>
          <w:t xml:space="preserve"> assistants, allowing users to interact with the system using conversational language. </w:t>
        </w:r>
      </w:ins>
    </w:p>
    <w:p w14:paraId="2C7CDEB4" w14:textId="5D9657D6"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To enable third-party services such as online payments, calendars, and location mapping, 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w:t>
      </w:r>
      <w:proofErr w:type="spellStart"/>
      <w:ins w:id="4538" w:author="admin" w:date="2025-05-21T08:15:00Z">
        <w:r w:rsidR="00654589">
          <w:rPr>
            <w:rFonts w:ascii="Times New Roman" w:eastAsia="Times New Roman" w:hAnsi="Times New Roman"/>
            <w:sz w:val="26"/>
            <w:szCs w:val="26"/>
            <w:lang w:eastAsia="en-US"/>
          </w:rPr>
          <w:t>wil</w:t>
        </w:r>
        <w:proofErr w:type="spellEnd"/>
        <w:r w:rsidR="00654589">
          <w:rPr>
            <w:rFonts w:ascii="Times New Roman" w:eastAsia="Times New Roman" w:hAnsi="Times New Roman"/>
            <w:sz w:val="26"/>
            <w:szCs w:val="26"/>
            <w:lang w:eastAsia="en-US"/>
          </w:rPr>
          <w:t xml:space="preserve"> </w:t>
        </w:r>
      </w:ins>
      <w:r w:rsidRPr="00BE2C17">
        <w:rPr>
          <w:rFonts w:ascii="Times New Roman" w:eastAsia="Times New Roman" w:hAnsi="Times New Roman"/>
          <w:sz w:val="26"/>
          <w:szCs w:val="26"/>
          <w:lang w:eastAsia="en-US"/>
        </w:rPr>
        <w:t>support</w:t>
      </w:r>
      <w:del w:id="4539" w:author="admin" w:date="2025-05-21T08:15:00Z">
        <w:r w:rsidRPr="00BE2C17" w:rsidDel="00654589">
          <w:rPr>
            <w:rFonts w:ascii="Times New Roman" w:eastAsia="Times New Roman" w:hAnsi="Times New Roman"/>
            <w:sz w:val="26"/>
            <w:szCs w:val="26"/>
            <w:lang w:eastAsia="en-US"/>
          </w:rPr>
          <w:delText>s</w:delText>
        </w:r>
      </w:del>
      <w:r w:rsidRPr="00BE2C17">
        <w:rPr>
          <w:rFonts w:ascii="Times New Roman" w:eastAsia="Times New Roman" w:hAnsi="Times New Roman"/>
          <w:sz w:val="26"/>
          <w:szCs w:val="26"/>
          <w:lang w:eastAsia="en-US"/>
        </w:rPr>
        <w:t xml:space="preserve"> API integrations. An API, or Application Programming Interface, allows different software systems to talk to each other. By using APIs, the application can connect with trusted services like PayPal for payments, Google Maps for location display, or Google Calendar for syncing bookings. These integrations expand the functionality of</w:t>
      </w:r>
      <w:r w:rsidRPr="00BE2C17">
        <w:rPr>
          <w:rFonts w:ascii="Times New Roman" w:eastAsia="Times New Roman" w:hAnsi="Times New Roman"/>
          <w:sz w:val="26"/>
          <w:szCs w:val="26"/>
          <w:lang w:val="en-US" w:eastAsia="en-US"/>
        </w:rPr>
        <w:t xml:space="preserve"> </w:t>
      </w:r>
      <w:r w:rsidRPr="00BE2C17">
        <w:rPr>
          <w:rFonts w:ascii="Times New Roman" w:eastAsia="Times New Roman" w:hAnsi="Times New Roman"/>
          <w:sz w:val="26"/>
          <w:szCs w:val="26"/>
          <w:lang w:eastAsia="en-US"/>
        </w:rPr>
        <w:t>F</w:t>
      </w:r>
      <w:proofErr w:type="spellStart"/>
      <w:r w:rsidRPr="00BE2C17">
        <w:rPr>
          <w:rFonts w:ascii="Times New Roman" w:eastAsia="Times New Roman" w:hAnsi="Times New Roman"/>
          <w:sz w:val="26"/>
          <w:szCs w:val="26"/>
          <w:lang w:val="en-US" w:eastAsia="en-US"/>
        </w:rPr>
        <w:t>lexiDesk</w:t>
      </w:r>
      <w:proofErr w:type="spellEnd"/>
      <w:r w:rsidRPr="00BE2C17">
        <w:rPr>
          <w:rFonts w:ascii="Times New Roman" w:eastAsia="Times New Roman" w:hAnsi="Times New Roman"/>
          <w:sz w:val="26"/>
          <w:szCs w:val="26"/>
          <w:lang w:eastAsia="en-US"/>
        </w:rPr>
        <w:t xml:space="preserve"> without the need to reinvent existing tools.</w:t>
      </w:r>
    </w:p>
    <w:p w14:paraId="1E8BE37B" w14:textId="68CFFAB5" w:rsidR="00E0263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eastAsia="en-US"/>
        </w:rPr>
      </w:pPr>
      <w:r w:rsidRPr="00BE2C17">
        <w:rPr>
          <w:rFonts w:ascii="Times New Roman" w:eastAsia="Times New Roman" w:hAnsi="Times New Roman"/>
          <w:sz w:val="26"/>
          <w:szCs w:val="26"/>
          <w:lang w:eastAsia="en-US"/>
        </w:rPr>
        <w:t xml:space="preserve">The system </w:t>
      </w:r>
      <w:del w:id="4540" w:author="admin" w:date="2025-05-21T08:16:00Z">
        <w:r w:rsidRPr="00BE2C17" w:rsidDel="00654589">
          <w:rPr>
            <w:rFonts w:ascii="Times New Roman" w:eastAsia="Times New Roman" w:hAnsi="Times New Roman"/>
            <w:sz w:val="26"/>
            <w:szCs w:val="26"/>
            <w:lang w:eastAsia="en-US"/>
          </w:rPr>
          <w:delText xml:space="preserve">is </w:delText>
        </w:r>
      </w:del>
      <w:ins w:id="4541" w:author="admin" w:date="2025-05-21T08:16:00Z">
        <w:r w:rsidR="00654589">
          <w:rPr>
            <w:rFonts w:ascii="Times New Roman" w:eastAsia="Times New Roman" w:hAnsi="Times New Roman"/>
            <w:sz w:val="26"/>
            <w:szCs w:val="26"/>
            <w:lang w:eastAsia="en-US"/>
          </w:rPr>
          <w:t>will</w:t>
        </w:r>
        <w:r w:rsidR="00654589" w:rsidRPr="00BE2C17">
          <w:rPr>
            <w:rFonts w:ascii="Times New Roman" w:eastAsia="Times New Roman" w:hAnsi="Times New Roman"/>
            <w:sz w:val="26"/>
            <w:szCs w:val="26"/>
            <w:lang w:eastAsia="en-US"/>
          </w:rPr>
          <w:t xml:space="preserve"> </w:t>
        </w:r>
      </w:ins>
      <w:r w:rsidRPr="00BE2C17">
        <w:rPr>
          <w:rFonts w:ascii="Times New Roman" w:eastAsia="Times New Roman" w:hAnsi="Times New Roman"/>
          <w:sz w:val="26"/>
          <w:szCs w:val="26"/>
          <w:lang w:eastAsia="en-US"/>
        </w:rPr>
        <w:t xml:space="preserve">developed using modern full-stack web development technologies. On the front end, languages like HTML, CSS, and JavaScript </w:t>
      </w:r>
      <w:proofErr w:type="gramStart"/>
      <w:r w:rsidRPr="00BE2C17">
        <w:rPr>
          <w:rFonts w:ascii="Times New Roman" w:eastAsia="Times New Roman" w:hAnsi="Times New Roman"/>
          <w:sz w:val="26"/>
          <w:szCs w:val="26"/>
          <w:lang w:eastAsia="en-US"/>
        </w:rPr>
        <w:t>are used</w:t>
      </w:r>
      <w:proofErr w:type="gramEnd"/>
      <w:r w:rsidRPr="00BE2C17">
        <w:rPr>
          <w:rFonts w:ascii="Times New Roman" w:eastAsia="Times New Roman" w:hAnsi="Times New Roman"/>
          <w:sz w:val="26"/>
          <w:szCs w:val="26"/>
          <w:lang w:eastAsia="en-US"/>
        </w:rPr>
        <w:t xml:space="preserve"> to build interactive user interfaces. Frameworks such as React or Vue.js </w:t>
      </w:r>
      <w:proofErr w:type="gramStart"/>
      <w:r w:rsidRPr="00BE2C17">
        <w:rPr>
          <w:rFonts w:ascii="Times New Roman" w:eastAsia="Times New Roman" w:hAnsi="Times New Roman"/>
          <w:sz w:val="26"/>
          <w:szCs w:val="26"/>
          <w:lang w:eastAsia="en-US"/>
        </w:rPr>
        <w:t xml:space="preserve">may be </w:t>
      </w:r>
      <w:r w:rsidRPr="00BE2C17">
        <w:rPr>
          <w:rFonts w:ascii="Times New Roman" w:eastAsia="Times New Roman" w:hAnsi="Times New Roman"/>
          <w:sz w:val="26"/>
          <w:szCs w:val="26"/>
          <w:lang w:eastAsia="en-US"/>
        </w:rPr>
        <w:lastRenderedPageBreak/>
        <w:t>adopted</w:t>
      </w:r>
      <w:proofErr w:type="gramEnd"/>
      <w:r w:rsidRPr="00BE2C17">
        <w:rPr>
          <w:rFonts w:ascii="Times New Roman" w:eastAsia="Times New Roman" w:hAnsi="Times New Roman"/>
          <w:sz w:val="26"/>
          <w:szCs w:val="26"/>
          <w:lang w:eastAsia="en-US"/>
        </w:rPr>
        <w:t xml:space="preserve"> to improve responsiveness and user interaction. On the back end, the system can use platforms like Node.js or Django to manage the logic and handle requests between users and the server. Data is stored in cloud-based databases like MongoDB or Firebase, which provide reliable storage, automatic backups, and real-time data access.</w:t>
      </w:r>
    </w:p>
    <w:p w14:paraId="215123CC" w14:textId="2A5D681C" w:rsidR="00922766" w:rsidRPr="00BE2C17" w:rsidRDefault="00922766" w:rsidP="00922766">
      <w:pPr>
        <w:widowControl w:val="0"/>
        <w:autoSpaceDE w:val="0"/>
        <w:autoSpaceDN w:val="0"/>
        <w:spacing w:after="0" w:line="480" w:lineRule="auto"/>
        <w:ind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eastAsia="en-US"/>
        </w:rPr>
        <w:t xml:space="preserve">All these technical concepts come together under a design philosophy focused on user-centered design. This means that every part of the application </w:t>
      </w:r>
      <w:proofErr w:type="gramStart"/>
      <w:r w:rsidRPr="00BE2C17">
        <w:rPr>
          <w:rFonts w:ascii="Times New Roman" w:eastAsia="Times New Roman" w:hAnsi="Times New Roman"/>
          <w:sz w:val="26"/>
          <w:szCs w:val="26"/>
          <w:lang w:eastAsia="en-US"/>
        </w:rPr>
        <w:t>is built</w:t>
      </w:r>
      <w:proofErr w:type="gramEnd"/>
      <w:r w:rsidRPr="00BE2C17">
        <w:rPr>
          <w:rFonts w:ascii="Times New Roman" w:eastAsia="Times New Roman" w:hAnsi="Times New Roman"/>
          <w:sz w:val="26"/>
          <w:szCs w:val="26"/>
          <w:lang w:eastAsia="en-US"/>
        </w:rPr>
        <w:t xml:space="preserve"> with the user in mind, ensuring that the interface is intuitive, the processes are straightforward, and the overall experience is seamless. Responsive design principles </w:t>
      </w:r>
      <w:del w:id="4542" w:author="admin" w:date="2025-05-21T08:16:00Z">
        <w:r w:rsidRPr="00BE2C17" w:rsidDel="00654589">
          <w:rPr>
            <w:rFonts w:ascii="Times New Roman" w:eastAsia="Times New Roman" w:hAnsi="Times New Roman"/>
            <w:sz w:val="26"/>
            <w:szCs w:val="26"/>
            <w:lang w:eastAsia="en-US"/>
          </w:rPr>
          <w:delText xml:space="preserve">are </w:delText>
        </w:r>
      </w:del>
      <w:proofErr w:type="gramStart"/>
      <w:ins w:id="4543" w:author="admin" w:date="2025-05-21T08:16:00Z">
        <w:r w:rsidR="00654589">
          <w:rPr>
            <w:rFonts w:ascii="Times New Roman" w:eastAsia="Times New Roman" w:hAnsi="Times New Roman"/>
            <w:sz w:val="26"/>
            <w:szCs w:val="26"/>
            <w:lang w:eastAsia="en-US"/>
          </w:rPr>
          <w:t>will be</w:t>
        </w:r>
        <w:r w:rsidR="00654589" w:rsidRPr="00BE2C17">
          <w:rPr>
            <w:rFonts w:ascii="Times New Roman" w:eastAsia="Times New Roman" w:hAnsi="Times New Roman"/>
            <w:sz w:val="26"/>
            <w:szCs w:val="26"/>
            <w:lang w:eastAsia="en-US"/>
          </w:rPr>
          <w:t xml:space="preserve"> </w:t>
        </w:r>
      </w:ins>
      <w:r w:rsidRPr="00BE2C17">
        <w:rPr>
          <w:rFonts w:ascii="Times New Roman" w:eastAsia="Times New Roman" w:hAnsi="Times New Roman"/>
          <w:sz w:val="26"/>
          <w:szCs w:val="26"/>
          <w:lang w:eastAsia="en-US"/>
        </w:rPr>
        <w:t>applied</w:t>
      </w:r>
      <w:proofErr w:type="gramEnd"/>
      <w:r w:rsidRPr="00BE2C17">
        <w:rPr>
          <w:rFonts w:ascii="Times New Roman" w:eastAsia="Times New Roman" w:hAnsi="Times New Roman"/>
          <w:sz w:val="26"/>
          <w:szCs w:val="26"/>
          <w:lang w:eastAsia="en-US"/>
        </w:rPr>
        <w:t xml:space="preserve"> so the platform functions smoothly across different screen sizes and devices.</w:t>
      </w:r>
    </w:p>
    <w:p w14:paraId="04C83998" w14:textId="23AFAA50" w:rsidR="00FD7928" w:rsidRPr="00BE2C17" w:rsidRDefault="00EB35FA" w:rsidP="002527AA">
      <w:pPr>
        <w:pStyle w:val="Heading2"/>
        <w:spacing w:line="480" w:lineRule="auto"/>
        <w:rPr>
          <w:rFonts w:cs="Times New Roman"/>
          <w:b/>
        </w:rPr>
      </w:pPr>
      <w:bookmarkStart w:id="4544" w:name="_Toc197445861"/>
      <w:r w:rsidRPr="00BE2C17">
        <w:rPr>
          <w:rFonts w:cs="Times New Roman"/>
          <w:b/>
          <w:caps w:val="0"/>
        </w:rPr>
        <w:t>System Architecture</w:t>
      </w:r>
      <w:bookmarkEnd w:id="4513"/>
      <w:bookmarkEnd w:id="4514"/>
      <w:bookmarkEnd w:id="4544"/>
    </w:p>
    <w:p w14:paraId="1E5DB0AF" w14:textId="77777777" w:rsidR="009A473A" w:rsidRPr="00BE2C17" w:rsidRDefault="003D340F" w:rsidP="009A473A">
      <w:pPr>
        <w:spacing w:after="0" w:line="480" w:lineRule="auto"/>
        <w:jc w:val="both"/>
        <w:rPr>
          <w:rFonts w:ascii="Times New Roman" w:hAnsi="Times New Roman"/>
          <w:sz w:val="26"/>
          <w:szCs w:val="26"/>
        </w:rPr>
      </w:pPr>
      <w:bookmarkStart w:id="4545" w:name="_Toc156306511"/>
      <w:r w:rsidRPr="00BE2C17">
        <w:rPr>
          <w:rFonts w:ascii="Times New Roman" w:hAnsi="Times New Roman"/>
          <w:sz w:val="26"/>
          <w:szCs w:val="26"/>
        </w:rPr>
        <w:tab/>
      </w:r>
      <w:r w:rsidR="009A473A" w:rsidRPr="00BE2C17">
        <w:rPr>
          <w:rFonts w:ascii="Times New Roman" w:hAnsi="Times New Roman"/>
          <w:sz w:val="26"/>
          <w:szCs w:val="26"/>
        </w:rPr>
        <w:t xml:space="preserve">The diagram illustrates the architecture of </w:t>
      </w:r>
      <w:proofErr w:type="spellStart"/>
      <w:r w:rsidR="009A473A" w:rsidRPr="00BE2C17">
        <w:rPr>
          <w:rFonts w:ascii="Times New Roman" w:hAnsi="Times New Roman"/>
          <w:sz w:val="26"/>
          <w:szCs w:val="26"/>
        </w:rPr>
        <w:t>FlexiDesk</w:t>
      </w:r>
      <w:proofErr w:type="spellEnd"/>
      <w:r w:rsidR="009A473A" w:rsidRPr="00BE2C17">
        <w:rPr>
          <w:rFonts w:ascii="Times New Roman" w:hAnsi="Times New Roman"/>
          <w:sz w:val="26"/>
          <w:szCs w:val="26"/>
        </w:rPr>
        <w:t xml:space="preserve">, a system designed to facilitate the tracking and booking of co-working spaces. At the top, it depicts the interaction between users and the system through two primary interfaces: a Mobile App and a Web App. Users can utilize the mobile app to list, search, and book co-working spaces, as well as to receive real-time updates and information. The mobile app sends tracking and booking data requests to the backend and receives corresponding responses via the internet. Meanwhile, </w:t>
      </w:r>
      <w:proofErr w:type="gramStart"/>
      <w:r w:rsidR="009A473A" w:rsidRPr="00BE2C17">
        <w:rPr>
          <w:rFonts w:ascii="Times New Roman" w:hAnsi="Times New Roman"/>
          <w:sz w:val="26"/>
          <w:szCs w:val="26"/>
        </w:rPr>
        <w:t>the web app is typically used by administrators</w:t>
      </w:r>
      <w:proofErr w:type="gramEnd"/>
      <w:r w:rsidR="009A473A" w:rsidRPr="00BE2C17">
        <w:rPr>
          <w:rFonts w:ascii="Times New Roman" w:hAnsi="Times New Roman"/>
          <w:sz w:val="26"/>
          <w:szCs w:val="26"/>
        </w:rPr>
        <w:t xml:space="preserve"> or managers to verify users, manage the system, and gain insights </w:t>
      </w:r>
      <w:r w:rsidR="009A473A" w:rsidRPr="00BE2C17">
        <w:rPr>
          <w:rFonts w:ascii="Times New Roman" w:hAnsi="Times New Roman"/>
          <w:sz w:val="26"/>
          <w:szCs w:val="26"/>
        </w:rPr>
        <w:lastRenderedPageBreak/>
        <w:t>into co-working space usage and analytics. This web app also communicates over the internet, exchanging user and analytics data with the system.</w:t>
      </w:r>
    </w:p>
    <w:p w14:paraId="0B4FF1D0" w14:textId="17A07ECB" w:rsidR="009A473A" w:rsidRPr="00BE2C17" w:rsidRDefault="009A473A" w:rsidP="009A473A">
      <w:pPr>
        <w:spacing w:after="0" w:line="480" w:lineRule="auto"/>
        <w:jc w:val="both"/>
        <w:rPr>
          <w:rFonts w:ascii="Times New Roman" w:hAnsi="Times New Roman"/>
          <w:sz w:val="26"/>
          <w:szCs w:val="26"/>
        </w:rPr>
      </w:pPr>
      <w:r w:rsidRPr="00BE2C17">
        <w:rPr>
          <w:rFonts w:ascii="Times New Roman" w:hAnsi="Times New Roman"/>
          <w:sz w:val="26"/>
          <w:szCs w:val="26"/>
          <w:lang w:val="en-US"/>
        </w:rPr>
        <w:tab/>
      </w:r>
      <w:r w:rsidRPr="00BE2C17">
        <w:rPr>
          <w:rFonts w:ascii="Times New Roman" w:hAnsi="Times New Roman"/>
          <w:sz w:val="26"/>
          <w:szCs w:val="26"/>
        </w:rPr>
        <w:t xml:space="preserve">At the core of the system is </w:t>
      </w:r>
      <w:proofErr w:type="spellStart"/>
      <w:r w:rsidRPr="00BE2C17">
        <w:rPr>
          <w:rFonts w:ascii="Times New Roman" w:hAnsi="Times New Roman"/>
          <w:sz w:val="26"/>
          <w:szCs w:val="26"/>
        </w:rPr>
        <w:t>FlexiDesk</w:t>
      </w:r>
      <w:proofErr w:type="spellEnd"/>
      <w:r w:rsidRPr="00BE2C17">
        <w:rPr>
          <w:rFonts w:ascii="Times New Roman" w:hAnsi="Times New Roman"/>
          <w:sz w:val="26"/>
          <w:szCs w:val="26"/>
        </w:rPr>
        <w:t xml:space="preserve">, which </w:t>
      </w:r>
      <w:del w:id="4546" w:author="admin" w:date="2025-05-21T08:16:00Z">
        <w:r w:rsidRPr="00BE2C17" w:rsidDel="00654589">
          <w:rPr>
            <w:rFonts w:ascii="Times New Roman" w:hAnsi="Times New Roman"/>
            <w:sz w:val="26"/>
            <w:szCs w:val="26"/>
          </w:rPr>
          <w:delText xml:space="preserve">is </w:delText>
        </w:r>
      </w:del>
      <w:ins w:id="4547" w:author="admin" w:date="2025-05-21T08:16:00Z">
        <w:r w:rsidR="00654589">
          <w:rPr>
            <w:rFonts w:ascii="Times New Roman" w:hAnsi="Times New Roman"/>
            <w:sz w:val="26"/>
            <w:szCs w:val="26"/>
          </w:rPr>
          <w:t>will</w:t>
        </w:r>
        <w:r w:rsidR="00654589" w:rsidRPr="00BE2C17">
          <w:rPr>
            <w:rFonts w:ascii="Times New Roman" w:hAnsi="Times New Roman"/>
            <w:sz w:val="26"/>
            <w:szCs w:val="26"/>
          </w:rPr>
          <w:t xml:space="preserve"> </w:t>
        </w:r>
      </w:ins>
      <w:r w:rsidRPr="00BE2C17">
        <w:rPr>
          <w:rFonts w:ascii="Times New Roman" w:hAnsi="Times New Roman"/>
          <w:sz w:val="26"/>
          <w:szCs w:val="26"/>
        </w:rPr>
        <w:t>composed of a front end and a back end. The front end, developed using HTML, Bootstrap, JavaScript, and CSS, serves as the user interface for both the web and mobile applications. It is responsible for sending user requests to the back end and displaying the corresponding responses. The back end handles all the critical system operations. It consists of several components: storage for managing files and media, a database for storing structured data such as bookings and user profiles, an API that serves as the communication bridge between front and back end, cloud messaging to deliver notifications and updates, and authentication &amp; authorization services to ensure secure user access and data protection.</w:t>
      </w:r>
    </w:p>
    <w:p w14:paraId="14FC6094" w14:textId="5F98A3E3" w:rsidR="009A473A" w:rsidRDefault="009A473A" w:rsidP="009A473A">
      <w:pPr>
        <w:spacing w:after="0" w:line="480" w:lineRule="auto"/>
        <w:jc w:val="both"/>
        <w:rPr>
          <w:ins w:id="4548" w:author="Antoneth Macaisa" w:date="2025-05-19T18:04:00Z"/>
          <w:rFonts w:ascii="Times New Roman" w:hAnsi="Times New Roman"/>
          <w:sz w:val="26"/>
          <w:szCs w:val="26"/>
        </w:rPr>
      </w:pPr>
      <w:r w:rsidRPr="00BE2C17">
        <w:rPr>
          <w:rFonts w:ascii="Times New Roman" w:hAnsi="Times New Roman"/>
          <w:sz w:val="26"/>
          <w:szCs w:val="26"/>
          <w:lang w:val="en-US"/>
        </w:rPr>
        <w:tab/>
        <w:t>T</w:t>
      </w:r>
      <w:r w:rsidRPr="00BE2C17">
        <w:rPr>
          <w:rFonts w:ascii="Times New Roman" w:hAnsi="Times New Roman"/>
          <w:sz w:val="26"/>
          <w:szCs w:val="26"/>
        </w:rPr>
        <w:t xml:space="preserve">he diagram captures a comprehensive flow of data and functionality within </w:t>
      </w:r>
      <w:proofErr w:type="spellStart"/>
      <w:r w:rsidRPr="00BE2C17">
        <w:rPr>
          <w:rFonts w:ascii="Times New Roman" w:hAnsi="Times New Roman"/>
          <w:sz w:val="26"/>
          <w:szCs w:val="26"/>
        </w:rPr>
        <w:t>FlexiDesk</w:t>
      </w:r>
      <w:proofErr w:type="spellEnd"/>
      <w:r w:rsidRPr="00BE2C17">
        <w:rPr>
          <w:rFonts w:ascii="Times New Roman" w:hAnsi="Times New Roman"/>
          <w:sz w:val="26"/>
          <w:szCs w:val="26"/>
        </w:rPr>
        <w:t xml:space="preserve">, demonstrating how users interact with the platform through the apps and how those interactions </w:t>
      </w:r>
      <w:proofErr w:type="gramStart"/>
      <w:r w:rsidRPr="00BE2C17">
        <w:rPr>
          <w:rFonts w:ascii="Times New Roman" w:hAnsi="Times New Roman"/>
          <w:sz w:val="26"/>
          <w:szCs w:val="26"/>
        </w:rPr>
        <w:t>are processed and managed by the underlying system infrastructure</w:t>
      </w:r>
      <w:proofErr w:type="gramEnd"/>
      <w:r w:rsidRPr="00BE2C17">
        <w:rPr>
          <w:rFonts w:ascii="Times New Roman" w:hAnsi="Times New Roman"/>
          <w:sz w:val="26"/>
          <w:szCs w:val="26"/>
        </w:rPr>
        <w:t>.</w:t>
      </w:r>
    </w:p>
    <w:p w14:paraId="4CBC868B" w14:textId="1834698B" w:rsidR="00806885" w:rsidRPr="00806885" w:rsidRDefault="00806885" w:rsidP="00806885">
      <w:pPr>
        <w:spacing w:after="0" w:line="480" w:lineRule="auto"/>
        <w:jc w:val="both"/>
        <w:rPr>
          <w:ins w:id="4549" w:author="Antoneth Macaisa" w:date="2025-05-19T18:05:00Z"/>
          <w:rFonts w:ascii="Times New Roman" w:hAnsi="Times New Roman"/>
          <w:sz w:val="26"/>
          <w:szCs w:val="26"/>
          <w:lang w:val="en-US"/>
          <w:rPrChange w:id="4550" w:author="Antoneth Macaisa" w:date="2025-05-19T18:05:00Z">
            <w:rPr>
              <w:ins w:id="4551" w:author="Antoneth Macaisa" w:date="2025-05-19T18:05:00Z"/>
              <w:rFonts w:ascii="Times New Roman" w:hAnsi="Times New Roman"/>
              <w:sz w:val="26"/>
              <w:szCs w:val="26"/>
            </w:rPr>
          </w:rPrChange>
        </w:rPr>
      </w:pPr>
      <w:ins w:id="4552" w:author="Antoneth Macaisa" w:date="2025-05-19T18:04:00Z">
        <w:r>
          <w:rPr>
            <w:rFonts w:ascii="Times New Roman" w:hAnsi="Times New Roman"/>
            <w:sz w:val="26"/>
            <w:szCs w:val="26"/>
          </w:rPr>
          <w:tab/>
        </w:r>
      </w:ins>
      <w:ins w:id="4553" w:author="Antoneth Macaisa" w:date="2025-05-19T18:05:00Z">
        <w:r w:rsidRPr="00806885">
          <w:rPr>
            <w:rFonts w:ascii="Times New Roman" w:hAnsi="Times New Roman"/>
            <w:sz w:val="26"/>
            <w:szCs w:val="26"/>
          </w:rPr>
          <w:t xml:space="preserve">Azure AI plays a crucial role in enhancing the intelligence and efficiency of the platform. By integrating Azure Machine Learning, the system can analyze historical booking data, user preferences, and behavior patterns to provide intelligent recommendations for workspace bookings. This feature enables users to </w:t>
        </w:r>
        <w:r w:rsidRPr="00806885">
          <w:rPr>
            <w:rFonts w:ascii="Times New Roman" w:hAnsi="Times New Roman"/>
            <w:sz w:val="26"/>
            <w:szCs w:val="26"/>
          </w:rPr>
          <w:lastRenderedPageBreak/>
          <w:t xml:space="preserve">receive personalized suggestions, improving the overall user experience and optimizing the utilization of available workspaces. Additionally, FLEXIDESK incorporates Azure Cognitive Services, particularly the Language Understanding (LUIS) API, to enable natural language processing capabilities. This allows users to interact with the system using conversational queries such as “Book a private desk for tomorrow at 10 AM,” which the system can accurately interpret and respond </w:t>
        </w:r>
        <w:proofErr w:type="gramStart"/>
        <w:r w:rsidRPr="00806885">
          <w:rPr>
            <w:rFonts w:ascii="Times New Roman" w:hAnsi="Times New Roman"/>
            <w:sz w:val="26"/>
            <w:szCs w:val="26"/>
          </w:rPr>
          <w:t>to</w:t>
        </w:r>
        <w:proofErr w:type="gramEnd"/>
        <w:r w:rsidRPr="00806885">
          <w:rPr>
            <w:rFonts w:ascii="Times New Roman" w:hAnsi="Times New Roman"/>
            <w:sz w:val="26"/>
            <w:szCs w:val="26"/>
          </w:rPr>
          <w:t xml:space="preserve">. These AI-driven components not only simplify the booking process but also make the application more user-friendly and efficient. Overall, the use of Azure AI in the system architecture of FLEXIDESK significantly contributes to its goal of creating </w:t>
        </w:r>
      </w:ins>
      <w:del w:id="4554" w:author="Antoneth Macaisa" w:date="2025-05-19T19:12:00Z">
        <w:r w:rsidRPr="00BE2C17" w:rsidDel="00F95DFF">
          <w:rPr>
            <w:rFonts w:ascii="Times New Roman" w:hAnsi="Times New Roman"/>
            <w:noProof/>
            <w:sz w:val="26"/>
            <w:szCs w:val="26"/>
            <w:lang w:val="en-US" w:eastAsia="en-US"/>
          </w:rPr>
          <w:drawing>
            <wp:anchor distT="0" distB="0" distL="114300" distR="114300" simplePos="0" relativeHeight="251806720" behindDoc="1" locked="0" layoutInCell="1" allowOverlap="1" wp14:anchorId="1638B3A2" wp14:editId="7DA4D521">
              <wp:simplePos x="0" y="0"/>
              <wp:positionH relativeFrom="page">
                <wp:posOffset>1373505</wp:posOffset>
              </wp:positionH>
              <wp:positionV relativeFrom="page">
                <wp:posOffset>4591050</wp:posOffset>
              </wp:positionV>
              <wp:extent cx="5486400" cy="3086100"/>
              <wp:effectExtent l="19050" t="19050" r="19050" b="19050"/>
              <wp:wrapNone/>
              <wp:docPr id="11758753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5367" name="Picture 11758753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a:solidFill>
                          <a:schemeClr val="tx1"/>
                        </a:solidFill>
                      </a:ln>
                    </pic:spPr>
                  </pic:pic>
                </a:graphicData>
              </a:graphic>
            </wp:anchor>
          </w:drawing>
        </w:r>
      </w:del>
      <w:ins w:id="4555" w:author="Antoneth Macaisa" w:date="2025-05-19T18:05:00Z">
        <w:r w:rsidRPr="00806885">
          <w:rPr>
            <w:rFonts w:ascii="Times New Roman" w:hAnsi="Times New Roman"/>
            <w:sz w:val="26"/>
            <w:szCs w:val="26"/>
          </w:rPr>
          <w:t>a smart, responsive, and data-driven co-working space management solution.</w:t>
        </w:r>
      </w:ins>
    </w:p>
    <w:p w14:paraId="5BBEBD74" w14:textId="2DC1C4BA" w:rsidR="00806885" w:rsidRPr="00BE2C17" w:rsidRDefault="006E73E6" w:rsidP="009A473A">
      <w:pPr>
        <w:spacing w:after="0" w:line="480" w:lineRule="auto"/>
        <w:jc w:val="both"/>
        <w:rPr>
          <w:rFonts w:ascii="Times New Roman" w:hAnsi="Times New Roman"/>
          <w:sz w:val="26"/>
          <w:szCs w:val="26"/>
        </w:rPr>
      </w:pPr>
      <w:ins w:id="4556" w:author="Antoneth Macaisa" w:date="2025-05-19T19:15:00Z">
        <w:r>
          <w:rPr>
            <w:noProof/>
            <w:sz w:val="26"/>
            <w:szCs w:val="26"/>
            <w:lang w:val="en-US" w:eastAsia="en-US"/>
          </w:rPr>
          <w:drawing>
            <wp:anchor distT="0" distB="0" distL="114300" distR="114300" simplePos="0" relativeHeight="251812864" behindDoc="1" locked="0" layoutInCell="1" allowOverlap="1" wp14:anchorId="1EC436B2" wp14:editId="5A89EBE2">
              <wp:simplePos x="0" y="0"/>
              <wp:positionH relativeFrom="page">
                <wp:posOffset>2225040</wp:posOffset>
              </wp:positionH>
              <wp:positionV relativeFrom="page">
                <wp:posOffset>2335319</wp:posOffset>
              </wp:positionV>
              <wp:extent cx="4048125" cy="2277070"/>
              <wp:effectExtent l="19050" t="19050" r="9525" b="28575"/>
              <wp:wrapNone/>
              <wp:docPr id="604975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5554" name="Picture 6049755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8125" cy="227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ins>
    </w:p>
    <w:p w14:paraId="7FE1A440" w14:textId="22176587" w:rsidR="003D340F" w:rsidRPr="00BE2C17" w:rsidRDefault="003D340F" w:rsidP="009A473A">
      <w:pPr>
        <w:spacing w:after="0" w:line="480" w:lineRule="auto"/>
        <w:jc w:val="both"/>
        <w:rPr>
          <w:rFonts w:ascii="Times New Roman" w:hAnsi="Times New Roman"/>
          <w:sz w:val="26"/>
          <w:szCs w:val="26"/>
        </w:rPr>
      </w:pPr>
    </w:p>
    <w:p w14:paraId="55FD54EB" w14:textId="07272509" w:rsidR="009A473A" w:rsidRPr="00BE2C17" w:rsidRDefault="009A473A" w:rsidP="00026AF2">
      <w:pPr>
        <w:pStyle w:val="Caption"/>
        <w:rPr>
          <w:sz w:val="26"/>
          <w:szCs w:val="26"/>
        </w:rPr>
      </w:pPr>
    </w:p>
    <w:p w14:paraId="54D0EC3A" w14:textId="4800B7BB" w:rsidR="009A473A" w:rsidRPr="00BE2C17" w:rsidRDefault="009A473A" w:rsidP="00026AF2">
      <w:pPr>
        <w:pStyle w:val="Caption"/>
        <w:rPr>
          <w:sz w:val="26"/>
          <w:szCs w:val="26"/>
        </w:rPr>
      </w:pPr>
    </w:p>
    <w:p w14:paraId="1239827D" w14:textId="2669CD8E" w:rsidR="009A473A" w:rsidRPr="00BE2C17" w:rsidRDefault="009A473A" w:rsidP="00026AF2">
      <w:pPr>
        <w:pStyle w:val="Caption"/>
        <w:rPr>
          <w:sz w:val="26"/>
          <w:szCs w:val="26"/>
        </w:rPr>
      </w:pPr>
    </w:p>
    <w:p w14:paraId="6184E458" w14:textId="2F7CE414" w:rsidR="009A473A" w:rsidDel="00D3124E" w:rsidRDefault="009A473A">
      <w:pPr>
        <w:pStyle w:val="Caption"/>
        <w:jc w:val="left"/>
        <w:rPr>
          <w:del w:id="4557" w:author="admin" w:date="2025-05-21T00:15:00Z"/>
          <w:sz w:val="26"/>
          <w:szCs w:val="26"/>
        </w:rPr>
        <w:pPrChange w:id="4558" w:author="admin" w:date="2025-05-21T00:15:00Z">
          <w:pPr>
            <w:pStyle w:val="Caption"/>
          </w:pPr>
        </w:pPrChange>
      </w:pPr>
    </w:p>
    <w:p w14:paraId="6546A10A" w14:textId="77777777" w:rsidR="00D3124E" w:rsidRPr="00D3124E" w:rsidRDefault="00D3124E">
      <w:pPr>
        <w:rPr>
          <w:ins w:id="4559" w:author="admin" w:date="2025-05-21T00:15:00Z"/>
          <w:rPrChange w:id="4560" w:author="admin" w:date="2025-05-21T00:15:00Z">
            <w:rPr>
              <w:ins w:id="4561" w:author="admin" w:date="2025-05-21T00:15:00Z"/>
              <w:sz w:val="26"/>
              <w:szCs w:val="26"/>
            </w:rPr>
          </w:rPrChange>
        </w:rPr>
        <w:pPrChange w:id="4562" w:author="admin" w:date="2025-05-21T00:15:00Z">
          <w:pPr>
            <w:pStyle w:val="Caption"/>
          </w:pPr>
        </w:pPrChange>
      </w:pPr>
    </w:p>
    <w:p w14:paraId="1B76D64E" w14:textId="26AEFB43" w:rsidR="009A473A" w:rsidRPr="00BE2C17" w:rsidDel="00D3124E" w:rsidRDefault="009A473A" w:rsidP="00026AF2">
      <w:pPr>
        <w:pStyle w:val="Caption"/>
        <w:rPr>
          <w:del w:id="4563" w:author="admin" w:date="2025-05-21T00:15:00Z"/>
          <w:sz w:val="26"/>
          <w:szCs w:val="26"/>
        </w:rPr>
      </w:pPr>
    </w:p>
    <w:p w14:paraId="083F77A7" w14:textId="177D854B" w:rsidR="009A473A" w:rsidRPr="00BE2C17" w:rsidDel="00D3124E" w:rsidRDefault="009A473A" w:rsidP="00026AF2">
      <w:pPr>
        <w:pStyle w:val="Caption"/>
        <w:rPr>
          <w:del w:id="4564" w:author="admin" w:date="2025-05-21T00:15:00Z"/>
          <w:sz w:val="26"/>
          <w:szCs w:val="26"/>
        </w:rPr>
      </w:pPr>
    </w:p>
    <w:p w14:paraId="2E26A8B8" w14:textId="2EAF802C" w:rsidR="009A473A" w:rsidRPr="00BE2C17" w:rsidDel="00D3124E" w:rsidRDefault="009A473A" w:rsidP="00026AF2">
      <w:pPr>
        <w:pStyle w:val="Caption"/>
        <w:rPr>
          <w:del w:id="4565" w:author="admin" w:date="2025-05-21T00:15:00Z"/>
          <w:sz w:val="26"/>
          <w:szCs w:val="26"/>
        </w:rPr>
      </w:pPr>
    </w:p>
    <w:p w14:paraId="16153CB3" w14:textId="3FF41BB3" w:rsidR="009A473A" w:rsidRPr="00BE2C17" w:rsidDel="00806885" w:rsidRDefault="009A473A">
      <w:pPr>
        <w:pStyle w:val="Caption"/>
        <w:jc w:val="left"/>
        <w:rPr>
          <w:del w:id="4566" w:author="Antoneth Macaisa" w:date="2025-05-19T18:05:00Z"/>
          <w:sz w:val="26"/>
          <w:szCs w:val="26"/>
        </w:rPr>
        <w:pPrChange w:id="4567" w:author="admin" w:date="2025-05-21T00:15:00Z">
          <w:pPr>
            <w:pStyle w:val="Caption"/>
          </w:pPr>
        </w:pPrChange>
      </w:pPr>
    </w:p>
    <w:p w14:paraId="484650BF" w14:textId="4A829CB7" w:rsidR="009A473A" w:rsidRPr="00BE2C17" w:rsidDel="00806885" w:rsidRDefault="009A473A">
      <w:pPr>
        <w:pStyle w:val="Caption"/>
        <w:jc w:val="left"/>
        <w:rPr>
          <w:del w:id="4568" w:author="Antoneth Macaisa" w:date="2025-05-19T18:05:00Z"/>
          <w:sz w:val="26"/>
          <w:szCs w:val="26"/>
        </w:rPr>
        <w:pPrChange w:id="4569" w:author="admin" w:date="2025-05-21T00:15:00Z">
          <w:pPr>
            <w:pStyle w:val="Caption"/>
          </w:pPr>
        </w:pPrChange>
      </w:pPr>
    </w:p>
    <w:p w14:paraId="02C1F41F" w14:textId="77777777" w:rsidR="00A13935" w:rsidRDefault="00A13935">
      <w:pPr>
        <w:pStyle w:val="Caption"/>
        <w:jc w:val="left"/>
        <w:rPr>
          <w:ins w:id="4570" w:author="Antoneth Macaisa" w:date="2025-05-19T16:02:00Z"/>
          <w:sz w:val="26"/>
          <w:szCs w:val="26"/>
        </w:rPr>
        <w:pPrChange w:id="4571" w:author="admin" w:date="2025-05-21T00:15:00Z">
          <w:pPr>
            <w:pStyle w:val="Caption"/>
          </w:pPr>
        </w:pPrChange>
      </w:pPr>
      <w:bookmarkStart w:id="4572" w:name="_Hlk197543178"/>
    </w:p>
    <w:p w14:paraId="15C02E0C" w14:textId="6D6ED155" w:rsidR="000803EE" w:rsidRDefault="00FD7928" w:rsidP="00026AF2">
      <w:pPr>
        <w:pStyle w:val="Caption"/>
        <w:rPr>
          <w:ins w:id="4573" w:author="Antoneth Macaisa" w:date="2025-05-19T18:05:00Z"/>
          <w:sz w:val="26"/>
          <w:szCs w:val="26"/>
        </w:rPr>
      </w:pPr>
      <w:r w:rsidRPr="00BE2C17">
        <w:rPr>
          <w:sz w:val="26"/>
          <w:szCs w:val="26"/>
        </w:rPr>
        <w:t xml:space="preserve">Figure </w:t>
      </w:r>
      <w:r w:rsidRPr="00BE2C17">
        <w:rPr>
          <w:sz w:val="26"/>
          <w:szCs w:val="26"/>
        </w:rPr>
        <w:fldChar w:fldCharType="begin"/>
      </w:r>
      <w:r w:rsidRPr="00BE2C17">
        <w:rPr>
          <w:sz w:val="26"/>
          <w:szCs w:val="26"/>
        </w:rPr>
        <w:instrText xml:space="preserve"> SEQ Figure \* ARABIC </w:instrText>
      </w:r>
      <w:r w:rsidRPr="00BE2C17">
        <w:rPr>
          <w:sz w:val="26"/>
          <w:szCs w:val="26"/>
        </w:rPr>
        <w:fldChar w:fldCharType="separate"/>
      </w:r>
      <w:r w:rsidR="003E6BA0">
        <w:rPr>
          <w:noProof/>
          <w:sz w:val="26"/>
          <w:szCs w:val="26"/>
        </w:rPr>
        <w:t>1</w:t>
      </w:r>
      <w:r w:rsidRPr="00BE2C17">
        <w:rPr>
          <w:sz w:val="26"/>
          <w:szCs w:val="26"/>
        </w:rPr>
        <w:fldChar w:fldCharType="end"/>
      </w:r>
      <w:r w:rsidRPr="00BE2C17">
        <w:rPr>
          <w:sz w:val="26"/>
          <w:szCs w:val="26"/>
        </w:rPr>
        <w:t xml:space="preserve">. System Architecture </w:t>
      </w:r>
      <w:bookmarkEnd w:id="4545"/>
      <w:r w:rsidR="00804412" w:rsidRPr="00BE2C17">
        <w:rPr>
          <w:sz w:val="26"/>
          <w:szCs w:val="26"/>
        </w:rPr>
        <w:t>Diagram</w:t>
      </w:r>
      <w:r w:rsidR="006B274E" w:rsidRPr="00BE2C17">
        <w:rPr>
          <w:sz w:val="26"/>
          <w:szCs w:val="26"/>
        </w:rPr>
        <w:t xml:space="preserve"> </w:t>
      </w:r>
      <w:del w:id="4574" w:author="Antoneth Macaisa" w:date="2025-05-07T20:45:00Z">
        <w:r w:rsidR="006B274E" w:rsidRPr="00BE2C17" w:rsidDel="007345A4">
          <w:rPr>
            <w:sz w:val="26"/>
            <w:szCs w:val="26"/>
          </w:rPr>
          <w:delText xml:space="preserve">of </w:delText>
        </w:r>
        <w:r w:rsidR="00F92FF7" w:rsidRPr="00BE2C17" w:rsidDel="007345A4">
          <w:rPr>
            <w:sz w:val="26"/>
            <w:szCs w:val="26"/>
          </w:rPr>
          <w:delText>SAMPLE</w:delText>
        </w:r>
      </w:del>
    </w:p>
    <w:p w14:paraId="7CBCCDCC" w14:textId="179CADB6" w:rsidR="00806885" w:rsidDel="00D3124E" w:rsidRDefault="00806885" w:rsidP="00806885">
      <w:pPr>
        <w:rPr>
          <w:ins w:id="4575" w:author="Antoneth Macaisa" w:date="2025-05-19T18:05:00Z"/>
          <w:del w:id="4576" w:author="admin" w:date="2025-05-21T00:15:00Z"/>
          <w:lang w:val="en-US" w:eastAsia="en-US"/>
        </w:rPr>
      </w:pPr>
    </w:p>
    <w:p w14:paraId="7FD177A2" w14:textId="1EDD5576" w:rsidR="00806885" w:rsidDel="00D3124E" w:rsidRDefault="00806885" w:rsidP="00806885">
      <w:pPr>
        <w:rPr>
          <w:ins w:id="4577" w:author="Antoneth Macaisa" w:date="2025-05-19T18:05:00Z"/>
          <w:del w:id="4578" w:author="admin" w:date="2025-05-21T00:15:00Z"/>
          <w:lang w:val="en-US" w:eastAsia="en-US"/>
        </w:rPr>
      </w:pPr>
    </w:p>
    <w:p w14:paraId="23FA8D92" w14:textId="30BEB2C7" w:rsidR="00806885" w:rsidRPr="00806885" w:rsidRDefault="00806885">
      <w:pPr>
        <w:rPr>
          <w:rPrChange w:id="4579" w:author="Antoneth Macaisa" w:date="2025-05-19T18:05:00Z">
            <w:rPr>
              <w:sz w:val="26"/>
              <w:szCs w:val="26"/>
            </w:rPr>
          </w:rPrChange>
        </w:rPr>
        <w:pPrChange w:id="4580" w:author="Antoneth Macaisa" w:date="2025-05-19T18:05:00Z">
          <w:pPr>
            <w:pStyle w:val="Caption"/>
          </w:pPr>
        </w:pPrChange>
      </w:pPr>
    </w:p>
    <w:p w14:paraId="67EB162C" w14:textId="03413CFC" w:rsidR="00FD7928" w:rsidRPr="00BE2C17" w:rsidRDefault="003F5832" w:rsidP="00B862B6">
      <w:pPr>
        <w:pStyle w:val="Default"/>
        <w:spacing w:line="480" w:lineRule="auto"/>
        <w:jc w:val="both"/>
        <w:outlineLvl w:val="1"/>
        <w:rPr>
          <w:b/>
          <w:bCs/>
          <w:sz w:val="26"/>
          <w:szCs w:val="26"/>
        </w:rPr>
      </w:pPr>
      <w:bookmarkStart w:id="4581" w:name="_Toc136717118"/>
      <w:bookmarkStart w:id="4582" w:name="_Toc160445849"/>
      <w:bookmarkStart w:id="4583" w:name="_Toc197445862"/>
      <w:bookmarkEnd w:id="4572"/>
      <w:r w:rsidRPr="00BE2C17">
        <w:rPr>
          <w:b/>
          <w:bCs/>
          <w:sz w:val="26"/>
          <w:szCs w:val="26"/>
        </w:rPr>
        <w:t>Related Systems</w:t>
      </w:r>
      <w:bookmarkEnd w:id="4581"/>
      <w:bookmarkEnd w:id="4582"/>
      <w:bookmarkEnd w:id="4583"/>
    </w:p>
    <w:p w14:paraId="57ED8E30"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bookmarkStart w:id="4584" w:name="_Toc136557796"/>
      <w:bookmarkStart w:id="4585" w:name="_Toc136591315"/>
      <w:bookmarkStart w:id="4586" w:name="_Toc136640128"/>
      <w:bookmarkStart w:id="4587" w:name="_Toc136717119"/>
      <w:r w:rsidRPr="00BE2C17">
        <w:rPr>
          <w:rFonts w:ascii="Times New Roman" w:eastAsia="Times New Roman" w:hAnsi="Times New Roman"/>
          <w:sz w:val="26"/>
          <w:szCs w:val="26"/>
          <w:lang w:val="en-US" w:eastAsia="en-US"/>
        </w:rPr>
        <w:t xml:space="preserve">Murad N.S.I [8] investigates the characteristics that influence Filipino freelancers' intentions to utilize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in Metro Manila, focusing on both physical and social components. Physical elements such as atmosphere, layout, facility aesthetics, and functioning demonstrated statistically significant associations with usage intention (p-values of 0.00), but cleanliness had a marginal impact (0.06). Social variables, such as member contact, involvement with community management, professional development events, and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culture, </w:t>
      </w:r>
      <w:proofErr w:type="gramStart"/>
      <w:r w:rsidRPr="00BE2C17">
        <w:rPr>
          <w:rFonts w:ascii="Times New Roman" w:eastAsia="Times New Roman" w:hAnsi="Times New Roman"/>
          <w:sz w:val="26"/>
          <w:szCs w:val="26"/>
          <w:lang w:val="en-US" w:eastAsia="en-US"/>
        </w:rPr>
        <w:t>were also found</w:t>
      </w:r>
      <w:proofErr w:type="gramEnd"/>
      <w:r w:rsidRPr="00BE2C17">
        <w:rPr>
          <w:rFonts w:ascii="Times New Roman" w:eastAsia="Times New Roman" w:hAnsi="Times New Roman"/>
          <w:sz w:val="26"/>
          <w:szCs w:val="26"/>
          <w:lang w:val="en-US" w:eastAsia="en-US"/>
        </w:rPr>
        <w:t xml:space="preserve"> to have a significant impact (p-values of 0.00). The findings show that, while both physical and social elements are important, the social aspects are more important, implying those Filipino freelancers </w:t>
      </w:r>
      <w:proofErr w:type="gramStart"/>
      <w:r w:rsidRPr="00BE2C17">
        <w:rPr>
          <w:rFonts w:ascii="Times New Roman" w:eastAsia="Times New Roman" w:hAnsi="Times New Roman"/>
          <w:sz w:val="26"/>
          <w:szCs w:val="26"/>
          <w:lang w:val="en-US" w:eastAsia="en-US"/>
        </w:rPr>
        <w:t xml:space="preserve">value </w:t>
      </w:r>
      <w:proofErr w:type="spellStart"/>
      <w:r w:rsidRPr="00BE2C17">
        <w:rPr>
          <w:rFonts w:ascii="Times New Roman" w:eastAsia="Times New Roman" w:hAnsi="Times New Roman"/>
          <w:sz w:val="26"/>
          <w:szCs w:val="26"/>
          <w:lang w:val="en-US" w:eastAsia="en-US"/>
        </w:rPr>
        <w:t>coworking</w:t>
      </w:r>
      <w:proofErr w:type="spellEnd"/>
      <w:proofErr w:type="gramEnd"/>
      <w:r w:rsidRPr="00BE2C17">
        <w:rPr>
          <w:rFonts w:ascii="Times New Roman" w:eastAsia="Times New Roman" w:hAnsi="Times New Roman"/>
          <w:sz w:val="26"/>
          <w:szCs w:val="26"/>
          <w:lang w:val="en-US" w:eastAsia="en-US"/>
        </w:rPr>
        <w:t xml:space="preserve"> spaces not only for the physical working environment, but also for the opportunities for collaboration, community support, and professional development. While the survey does not give statistics for the distribution or popularity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in the Philippines, it does provide useful localized </w:t>
      </w:r>
      <w:r w:rsidRPr="00BE2C17">
        <w:rPr>
          <w:rFonts w:ascii="Times New Roman" w:eastAsia="Times New Roman" w:hAnsi="Times New Roman"/>
          <w:sz w:val="26"/>
          <w:szCs w:val="26"/>
          <w:lang w:val="en-US" w:eastAsia="en-US"/>
        </w:rPr>
        <w:lastRenderedPageBreak/>
        <w:t xml:space="preserve">information, underscoring the rising importance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culture in Metro Manila's freelance economy.</w:t>
      </w:r>
    </w:p>
    <w:p w14:paraId="4F74B11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Murad N.S. I’s study highlights that Filipino freelancer value both the physical and social aspects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with social factors like community engagement and professional development being more significant. For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this suggests the app should prioritize features that track both the physical environment (layout, aesthetics) and social opportunities (events, networking, community support) to better cater to freelancer needs in Metro Manila. Cleanliness could also be included as a rating feature, but the focus should be on fostering a collaborative, supportive workspace culture.</w:t>
      </w:r>
    </w:p>
    <w:p w14:paraId="4ABA772D"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Additionally, Atienza, I.M.N [9] evaluated at how young Filipino people in advertising and marketing evaluate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interiors and their suitability as WFH alternatives in hybrid setups. Interviews with ten Metro Manila-based participants (ages 20-35) using Kaplan's Attention Restoration Theory demonstrated a preference for contemporary designs including diverse workstations and natural features.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facilities are more appealing to people working full-time or on-site than hybrid </w:t>
      </w:r>
      <w:proofErr w:type="gramStart"/>
      <w:r w:rsidRPr="00BE2C17">
        <w:rPr>
          <w:rFonts w:ascii="Times New Roman" w:eastAsia="Times New Roman" w:hAnsi="Times New Roman"/>
          <w:sz w:val="26"/>
          <w:szCs w:val="26"/>
          <w:lang w:val="en-US" w:eastAsia="en-US"/>
        </w:rPr>
        <w:t>workers</w:t>
      </w:r>
      <w:proofErr w:type="gramEnd"/>
      <w:r w:rsidRPr="00BE2C17">
        <w:rPr>
          <w:rFonts w:ascii="Times New Roman" w:eastAsia="Times New Roman" w:hAnsi="Times New Roman"/>
          <w:sz w:val="26"/>
          <w:szCs w:val="26"/>
          <w:lang w:val="en-US" w:eastAsia="en-US"/>
        </w:rPr>
        <w:t>. The report proposes broadening future research to include more sectors and larger samples.</w:t>
      </w:r>
    </w:p>
    <w:p w14:paraId="6E7ADF8C"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Atienza I.M. N’s study regarding how young Filipino advertising and marketing workers view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gives useful information for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t>
      </w:r>
      <w:r w:rsidRPr="00BE2C17">
        <w:rPr>
          <w:rFonts w:ascii="Times New Roman" w:eastAsia="Times New Roman" w:hAnsi="Times New Roman"/>
          <w:sz w:val="26"/>
          <w:szCs w:val="26"/>
          <w:lang w:val="en-US" w:eastAsia="en-US"/>
        </w:rPr>
        <w:lastRenderedPageBreak/>
        <w:t xml:space="preserve">The demand for contemporary architecture, various workstations, and natural elements is consistent with the physical aspects that freelancers and hybrid workers evaluate when selecting a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For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this means the app may include filters or categories that </w:t>
      </w:r>
      <w:proofErr w:type="gramStart"/>
      <w:r w:rsidRPr="00BE2C17">
        <w:rPr>
          <w:rFonts w:ascii="Times New Roman" w:eastAsia="Times New Roman" w:hAnsi="Times New Roman"/>
          <w:sz w:val="26"/>
          <w:szCs w:val="26"/>
          <w:lang w:val="en-US" w:eastAsia="en-US"/>
        </w:rPr>
        <w:t>showcase</w:t>
      </w:r>
      <w:proofErr w:type="gramEnd"/>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with modern, multifunctional designs and natural aspects. Furthermore, the contrast between full-time and hybrid worker preferences shows that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might make personalized suggestions based on the user's work configuration, meeting the demands of both full-time and hybrid professionals.</w:t>
      </w:r>
    </w:p>
    <w:p w14:paraId="7ADEF4C4"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The Executive Centre (TEC) [10], Asia's premier provider of flexible workspaces, saw strong growth in the Philippines and Southeast Asia in 2023 due to rising demand for flexible office solutions. TEC increased its Southeast Asian footprint by establishing four additional centers, including Ayala Triangle Gardens Tower 2 in Manila, which will open in October 2023 with 358 workstations. As of September 2023, TEC's Manila centers had the highest occupancy rate in the area, with 98%, followed by Singapore, Ho Chi Minh City, and Jakarta centers at 95%, 91%, and 81%, respectively. Overall, the Philippine office market benefits from the strong performance of the information technology-business process management (IT-BPM) sector, with Metro Manila maintaining a popular destination for global industry players. As of 2023, the country office stock was 18.1 million square meters, with Metro Manila accounting for 82%. Of total, 81% </w:t>
      </w:r>
      <w:r w:rsidRPr="00BE2C17">
        <w:rPr>
          <w:rFonts w:ascii="Times New Roman" w:eastAsia="Times New Roman" w:hAnsi="Times New Roman"/>
          <w:sz w:val="26"/>
          <w:szCs w:val="26"/>
          <w:lang w:val="en-US" w:eastAsia="en-US"/>
        </w:rPr>
        <w:lastRenderedPageBreak/>
        <w:t xml:space="preserve">(14.6 million square meters) </w:t>
      </w:r>
      <w:proofErr w:type="gramStart"/>
      <w:r w:rsidRPr="00BE2C17">
        <w:rPr>
          <w:rFonts w:ascii="Times New Roman" w:eastAsia="Times New Roman" w:hAnsi="Times New Roman"/>
          <w:sz w:val="26"/>
          <w:szCs w:val="26"/>
          <w:lang w:val="en-US" w:eastAsia="en-US"/>
        </w:rPr>
        <w:t>was leased</w:t>
      </w:r>
      <w:proofErr w:type="gramEnd"/>
      <w:r w:rsidRPr="00BE2C17">
        <w:rPr>
          <w:rFonts w:ascii="Times New Roman" w:eastAsia="Times New Roman" w:hAnsi="Times New Roman"/>
          <w:sz w:val="26"/>
          <w:szCs w:val="26"/>
          <w:lang w:val="en-US" w:eastAsia="en-US"/>
        </w:rPr>
        <w:t xml:space="preserve">, resulting in a 19% vacancy rate, mostly in recently constructed buildings. </w:t>
      </w:r>
      <w:proofErr w:type="spellStart"/>
      <w:r w:rsidRPr="00BE2C17">
        <w:rPr>
          <w:rFonts w:ascii="Times New Roman" w:eastAsia="Times New Roman" w:hAnsi="Times New Roman"/>
          <w:sz w:val="26"/>
          <w:szCs w:val="26"/>
          <w:lang w:val="en-US" w:eastAsia="en-US"/>
        </w:rPr>
        <w:t>Bonifacio</w:t>
      </w:r>
      <w:proofErr w:type="spellEnd"/>
      <w:r w:rsidRPr="00BE2C17">
        <w:rPr>
          <w:rFonts w:ascii="Times New Roman" w:eastAsia="Times New Roman" w:hAnsi="Times New Roman"/>
          <w:sz w:val="26"/>
          <w:szCs w:val="26"/>
          <w:lang w:val="en-US" w:eastAsia="en-US"/>
        </w:rPr>
        <w:t xml:space="preserve"> Global City and Makati City have the lowest vacancy rates, at 9% and 13%, respectively.</w:t>
      </w:r>
    </w:p>
    <w:p w14:paraId="56610D98"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This context can be directly supports the benefit and potential of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a web tool for scheduling and tracking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can serve a concentrated and dynamic market. As new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facilities open and occupancy stays strong,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provides a simplified platform that benefits both users and space providers by allowing for real-time booking, availability tracking, and data-driven analytics.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may be a great tool for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owners to track usage trends and optimize operations, while it also gives users with a simple and effective method to access flexible workplaces in high-demand regions.</w:t>
      </w:r>
    </w:p>
    <w:p w14:paraId="64536CF0"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Willis Towers Watson [11] found when Luzon was under its strictest lockdown, 99% of office-based firms allowed employees to work from home and 44% facilitated social distancing through minimal office staff and staggered shifts. Around half the companies surveyed had adopted multiple types of work arrangements for their employees. While in many cases this shift has been essential, some members of the newly remote workforce have faced challenges such as inadequate </w:t>
      </w:r>
      <w:proofErr w:type="gramStart"/>
      <w:r w:rsidRPr="00BE2C17">
        <w:rPr>
          <w:rFonts w:ascii="Times New Roman" w:eastAsia="Times New Roman" w:hAnsi="Times New Roman"/>
          <w:sz w:val="26"/>
          <w:szCs w:val="26"/>
          <w:lang w:val="en-US" w:eastAsia="en-US"/>
        </w:rPr>
        <w:t>work space</w:t>
      </w:r>
      <w:proofErr w:type="gramEnd"/>
      <w:r w:rsidRPr="00BE2C17">
        <w:rPr>
          <w:rFonts w:ascii="Times New Roman" w:eastAsia="Times New Roman" w:hAnsi="Times New Roman"/>
          <w:sz w:val="26"/>
          <w:szCs w:val="26"/>
          <w:lang w:val="en-US" w:eastAsia="en-US"/>
        </w:rPr>
        <w:t xml:space="preserve"> and poor ICT infrastructure. This is especially </w:t>
      </w:r>
      <w:proofErr w:type="gramStart"/>
      <w:r w:rsidRPr="00BE2C17">
        <w:rPr>
          <w:rFonts w:ascii="Times New Roman" w:eastAsia="Times New Roman" w:hAnsi="Times New Roman"/>
          <w:sz w:val="26"/>
          <w:szCs w:val="26"/>
          <w:lang w:val="en-US" w:eastAsia="en-US"/>
        </w:rPr>
        <w:t>important</w:t>
      </w:r>
      <w:proofErr w:type="gramEnd"/>
      <w:r w:rsidRPr="00BE2C17">
        <w:rPr>
          <w:rFonts w:ascii="Times New Roman" w:eastAsia="Times New Roman" w:hAnsi="Times New Roman"/>
          <w:sz w:val="26"/>
          <w:szCs w:val="26"/>
          <w:lang w:val="en-US" w:eastAsia="en-US"/>
        </w:rPr>
        <w:t xml:space="preserve"> as the digital shift has put pressure on already lagging bandwidth. The </w:t>
      </w:r>
      <w:r w:rsidRPr="00BE2C17">
        <w:rPr>
          <w:rFonts w:ascii="Times New Roman" w:eastAsia="Times New Roman" w:hAnsi="Times New Roman"/>
          <w:sz w:val="26"/>
          <w:szCs w:val="26"/>
          <w:lang w:val="en-US" w:eastAsia="en-US"/>
        </w:rPr>
        <w:lastRenderedPageBreak/>
        <w:t xml:space="preserve">Philippines’ average download speed for fixed broadband was 27.07 Mbps in October 2020, compared to 229.42 in Singapore, 183.58 in Thailand and 140.74 in China, according to </w:t>
      </w:r>
      <w:proofErr w:type="spellStart"/>
      <w:r w:rsidRPr="00BE2C17">
        <w:rPr>
          <w:rFonts w:ascii="Times New Roman" w:eastAsia="Times New Roman" w:hAnsi="Times New Roman"/>
          <w:sz w:val="26"/>
          <w:szCs w:val="26"/>
          <w:lang w:val="en-US" w:eastAsia="en-US"/>
        </w:rPr>
        <w:t>Ookla’s</w:t>
      </w:r>
      <w:proofErr w:type="spellEnd"/>
      <w:r w:rsidRPr="00BE2C17">
        <w:rPr>
          <w:rFonts w:ascii="Times New Roman" w:eastAsia="Times New Roman" w:hAnsi="Times New Roman"/>
          <w:sz w:val="26"/>
          <w:szCs w:val="26"/>
          <w:lang w:val="en-US" w:eastAsia="en-US"/>
        </w:rPr>
        <w:t xml:space="preserve"> Speed test Global Index. Indeed, the shift to remote work has highlighted the importance of improving connectivity. In April </w:t>
      </w:r>
      <w:proofErr w:type="gramStart"/>
      <w:r w:rsidRPr="00BE2C17">
        <w:rPr>
          <w:rFonts w:ascii="Times New Roman" w:eastAsia="Times New Roman" w:hAnsi="Times New Roman"/>
          <w:sz w:val="26"/>
          <w:szCs w:val="26"/>
          <w:lang w:val="en-US" w:eastAsia="en-US"/>
        </w:rPr>
        <w:t>2020</w:t>
      </w:r>
      <w:proofErr w:type="gramEnd"/>
      <w:r w:rsidRPr="00BE2C17">
        <w:rPr>
          <w:rFonts w:ascii="Times New Roman" w:eastAsia="Times New Roman" w:hAnsi="Times New Roman"/>
          <w:sz w:val="26"/>
          <w:szCs w:val="26"/>
          <w:lang w:val="en-US" w:eastAsia="en-US"/>
        </w:rPr>
        <w:t xml:space="preserve"> a World Economic Forum report on worldwide changes predicted that the pandemic would “catalyze sustained collaboration between the public and private sectors to increase internet access beyond the current crisis”. In the meantime, companies and employees are likely to search for alternatives. “In the Philippines people want to work near home, but not from home,” Lars Wittig, country manager of Regus and Spaces by IWG, told OBG. “This is because home internet connections are often poor, and it is not always easy to carve out a dedicated work space amid the neighborhood noise.”</w:t>
      </w:r>
    </w:p>
    <w:p w14:paraId="6F872287"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According to a report by The Business Research Company [12], the global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market size </w:t>
      </w:r>
      <w:proofErr w:type="gramStart"/>
      <w:r w:rsidRPr="00BE2C17">
        <w:rPr>
          <w:rFonts w:ascii="Times New Roman" w:eastAsia="Times New Roman" w:hAnsi="Times New Roman"/>
          <w:sz w:val="26"/>
          <w:szCs w:val="26"/>
          <w:lang w:val="en-US" w:eastAsia="en-US"/>
        </w:rPr>
        <w:t>is expected</w:t>
      </w:r>
      <w:proofErr w:type="gramEnd"/>
      <w:r w:rsidRPr="00BE2C17">
        <w:rPr>
          <w:rFonts w:ascii="Times New Roman" w:eastAsia="Times New Roman" w:hAnsi="Times New Roman"/>
          <w:sz w:val="26"/>
          <w:szCs w:val="26"/>
          <w:lang w:val="en-US" w:eastAsia="en-US"/>
        </w:rPr>
        <w:t xml:space="preserve"> to go up to $16.17 billion in 2022 from $13.60 billion in 2021 at a compound annual growth rate of 18.9%. The rise in global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is primarily due to companies resuming operations and adapting to the new normal. By 2026, the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market </w:t>
      </w:r>
      <w:proofErr w:type="gramStart"/>
      <w:r w:rsidRPr="00BE2C17">
        <w:rPr>
          <w:rFonts w:ascii="Times New Roman" w:eastAsia="Times New Roman" w:hAnsi="Times New Roman"/>
          <w:sz w:val="26"/>
          <w:szCs w:val="26"/>
          <w:lang w:val="en-US" w:eastAsia="en-US"/>
        </w:rPr>
        <w:t>is expected</w:t>
      </w:r>
      <w:proofErr w:type="gramEnd"/>
      <w:r w:rsidRPr="00BE2C17">
        <w:rPr>
          <w:rFonts w:ascii="Times New Roman" w:eastAsia="Times New Roman" w:hAnsi="Times New Roman"/>
          <w:sz w:val="26"/>
          <w:szCs w:val="26"/>
          <w:lang w:val="en-US" w:eastAsia="en-US"/>
        </w:rPr>
        <w:t xml:space="preserve"> to reach $30.36 billion, the report noted. From a local perspective, tech-savvy millennials drive the demand for shared office spaces.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provide an alternative work environment and serve as an arena where people can connect </w:t>
      </w:r>
      <w:r w:rsidRPr="00BE2C17">
        <w:rPr>
          <w:rFonts w:ascii="Times New Roman" w:eastAsia="Times New Roman" w:hAnsi="Times New Roman"/>
          <w:sz w:val="26"/>
          <w:szCs w:val="26"/>
          <w:lang w:val="en-US" w:eastAsia="en-US"/>
        </w:rPr>
        <w:lastRenderedPageBreak/>
        <w:t xml:space="preserve">and network. According to JLL Philippines, 30% of commercial real estate could be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by 2030, owing to the millennial generation, startups, and multinational corporations. </w:t>
      </w:r>
      <w:proofErr w:type="gramStart"/>
      <w:r w:rsidRPr="00BE2C17">
        <w:rPr>
          <w:rFonts w:ascii="Times New Roman" w:eastAsia="Times New Roman" w:hAnsi="Times New Roman"/>
          <w:sz w:val="26"/>
          <w:szCs w:val="26"/>
          <w:lang w:val="en-US" w:eastAsia="en-US"/>
        </w:rPr>
        <w:t>It’s</w:t>
      </w:r>
      <w:proofErr w:type="gramEnd"/>
      <w:r w:rsidRPr="00BE2C17">
        <w:rPr>
          <w:rFonts w:ascii="Times New Roman" w:eastAsia="Times New Roman" w:hAnsi="Times New Roman"/>
          <w:sz w:val="26"/>
          <w:szCs w:val="26"/>
          <w:lang w:val="en-US" w:eastAsia="en-US"/>
        </w:rPr>
        <w:t xml:space="preserve"> no surprise that larger organizations also take advantage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especially if they are tapping a new market. There are many reasons why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trends have become popular. Cost is one primary reason companies opt for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instead of the traditional office spaces. With these shared office spaces, you get the functionality of a virtual office without the overhead expenses and investments.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also have more flexible leasing terms than traditional office spaces, so tenants </w:t>
      </w:r>
      <w:proofErr w:type="gramStart"/>
      <w:r w:rsidRPr="00BE2C17">
        <w:rPr>
          <w:rFonts w:ascii="Times New Roman" w:eastAsia="Times New Roman" w:hAnsi="Times New Roman"/>
          <w:sz w:val="26"/>
          <w:szCs w:val="26"/>
          <w:lang w:val="en-US" w:eastAsia="en-US"/>
        </w:rPr>
        <w:t>don’t</w:t>
      </w:r>
      <w:proofErr w:type="gramEnd"/>
      <w:r w:rsidRPr="00BE2C17">
        <w:rPr>
          <w:rFonts w:ascii="Times New Roman" w:eastAsia="Times New Roman" w:hAnsi="Times New Roman"/>
          <w:sz w:val="26"/>
          <w:szCs w:val="26"/>
          <w:lang w:val="en-US" w:eastAsia="en-US"/>
        </w:rPr>
        <w:t xml:space="preserve"> need to worry about lock-in contracts. Thanks to continuous advancements in technology and the internet, working outside the confines of a traditional office </w:t>
      </w:r>
      <w:proofErr w:type="gramStart"/>
      <w:r w:rsidRPr="00BE2C17">
        <w:rPr>
          <w:rFonts w:ascii="Times New Roman" w:eastAsia="Times New Roman" w:hAnsi="Times New Roman"/>
          <w:sz w:val="26"/>
          <w:szCs w:val="26"/>
          <w:lang w:val="en-US" w:eastAsia="en-US"/>
        </w:rPr>
        <w:t>is made</w:t>
      </w:r>
      <w:proofErr w:type="gramEnd"/>
      <w:r w:rsidRPr="00BE2C17">
        <w:rPr>
          <w:rFonts w:ascii="Times New Roman" w:eastAsia="Times New Roman" w:hAnsi="Times New Roman"/>
          <w:sz w:val="26"/>
          <w:szCs w:val="26"/>
          <w:lang w:val="en-US" w:eastAsia="en-US"/>
        </w:rPr>
        <w:t xml:space="preserve"> possible. Among many things that shaped our view in terms of the corporate workforce during the pandemic is </w:t>
      </w:r>
      <w:proofErr w:type="gramStart"/>
      <w:r w:rsidRPr="00BE2C17">
        <w:rPr>
          <w:rFonts w:ascii="Times New Roman" w:eastAsia="Times New Roman" w:hAnsi="Times New Roman"/>
          <w:sz w:val="26"/>
          <w:szCs w:val="26"/>
          <w:lang w:val="en-US" w:eastAsia="en-US"/>
        </w:rPr>
        <w:t>that</w:t>
      </w:r>
      <w:proofErr w:type="gramEnd"/>
      <w:r w:rsidRPr="00BE2C17">
        <w:rPr>
          <w:rFonts w:ascii="Times New Roman" w:eastAsia="Times New Roman" w:hAnsi="Times New Roman"/>
          <w:sz w:val="26"/>
          <w:szCs w:val="26"/>
          <w:lang w:val="en-US" w:eastAsia="en-US"/>
        </w:rPr>
        <w:t xml:space="preserve"> people can do their jobs out of the office without compromising their quality.</w:t>
      </w:r>
    </w:p>
    <w:p w14:paraId="2E44921A"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Abun</w:t>
      </w:r>
      <w:proofErr w:type="spellEnd"/>
      <w:r w:rsidRPr="00BE2C17">
        <w:rPr>
          <w:rFonts w:ascii="Times New Roman" w:eastAsia="Times New Roman" w:hAnsi="Times New Roman"/>
          <w:sz w:val="26"/>
          <w:szCs w:val="26"/>
          <w:lang w:val="en-US" w:eastAsia="en-US"/>
        </w:rPr>
        <w:t xml:space="preserve">, D. [13] investigated how job satisfaction </w:t>
      </w:r>
      <w:proofErr w:type="gramStart"/>
      <w:r w:rsidRPr="00BE2C17">
        <w:rPr>
          <w:rFonts w:ascii="Times New Roman" w:eastAsia="Times New Roman" w:hAnsi="Times New Roman"/>
          <w:sz w:val="26"/>
          <w:szCs w:val="26"/>
          <w:lang w:val="en-US" w:eastAsia="en-US"/>
        </w:rPr>
        <w:t>is affected</w:t>
      </w:r>
      <w:proofErr w:type="gramEnd"/>
      <w:r w:rsidRPr="00BE2C17">
        <w:rPr>
          <w:rFonts w:ascii="Times New Roman" w:eastAsia="Times New Roman" w:hAnsi="Times New Roman"/>
          <w:sz w:val="26"/>
          <w:szCs w:val="26"/>
          <w:lang w:val="en-US" w:eastAsia="en-US"/>
        </w:rPr>
        <w:t xml:space="preserve"> by the connections that exist at Divine Word Colleges in </w:t>
      </w:r>
      <w:proofErr w:type="spellStart"/>
      <w:r w:rsidRPr="00BE2C17">
        <w:rPr>
          <w:rFonts w:ascii="Times New Roman" w:eastAsia="Times New Roman" w:hAnsi="Times New Roman"/>
          <w:sz w:val="26"/>
          <w:szCs w:val="26"/>
          <w:lang w:val="en-US" w:eastAsia="en-US"/>
        </w:rPr>
        <w:t>Ilocos</w:t>
      </w:r>
      <w:proofErr w:type="spellEnd"/>
      <w:r w:rsidRPr="00BE2C17">
        <w:rPr>
          <w:rFonts w:ascii="Times New Roman" w:eastAsia="Times New Roman" w:hAnsi="Times New Roman"/>
          <w:sz w:val="26"/>
          <w:szCs w:val="26"/>
          <w:lang w:val="en-US" w:eastAsia="en-US"/>
        </w:rPr>
        <w:t xml:space="preserve"> Sur and </w:t>
      </w:r>
      <w:proofErr w:type="spellStart"/>
      <w:r w:rsidRPr="00BE2C17">
        <w:rPr>
          <w:rFonts w:ascii="Times New Roman" w:eastAsia="Times New Roman" w:hAnsi="Times New Roman"/>
          <w:sz w:val="26"/>
          <w:szCs w:val="26"/>
          <w:lang w:val="en-US" w:eastAsia="en-US"/>
        </w:rPr>
        <w:t>Ilocos</w:t>
      </w:r>
      <w:proofErr w:type="spellEnd"/>
      <w:r w:rsidRPr="00BE2C17">
        <w:rPr>
          <w:rFonts w:ascii="Times New Roman" w:eastAsia="Times New Roman" w:hAnsi="Times New Roman"/>
          <w:sz w:val="26"/>
          <w:szCs w:val="26"/>
          <w:lang w:val="en-US" w:eastAsia="en-US"/>
        </w:rPr>
        <w:t xml:space="preserve"> Norte, Philippines, between employers and workers as well as amongst employees themselves. College staff members </w:t>
      </w:r>
      <w:proofErr w:type="gramStart"/>
      <w:r w:rsidRPr="00BE2C17">
        <w:rPr>
          <w:rFonts w:ascii="Times New Roman" w:eastAsia="Times New Roman" w:hAnsi="Times New Roman"/>
          <w:sz w:val="26"/>
          <w:szCs w:val="26"/>
          <w:lang w:val="en-US" w:eastAsia="en-US"/>
        </w:rPr>
        <w:t>were given</w:t>
      </w:r>
      <w:proofErr w:type="gramEnd"/>
      <w:r w:rsidRPr="00BE2C17">
        <w:rPr>
          <w:rFonts w:ascii="Times New Roman" w:eastAsia="Times New Roman" w:hAnsi="Times New Roman"/>
          <w:sz w:val="26"/>
          <w:szCs w:val="26"/>
          <w:lang w:val="en-US" w:eastAsia="en-US"/>
        </w:rPr>
        <w:t xml:space="preserve"> questionnaires using a descriptive survey approach, and weighted mean and Pearson r correlation were used to evaluate the results. The results showed a strong link between job happiness and </w:t>
      </w:r>
      <w:r w:rsidRPr="00BE2C17">
        <w:rPr>
          <w:rFonts w:ascii="Times New Roman" w:eastAsia="Times New Roman" w:hAnsi="Times New Roman"/>
          <w:sz w:val="26"/>
          <w:szCs w:val="26"/>
          <w:lang w:val="en-US" w:eastAsia="en-US"/>
        </w:rPr>
        <w:lastRenderedPageBreak/>
        <w:t>connections at work. Accordingly, the study suggests that management should keep a close eye on and improve relationships at work as well as other aspects that affect job satisfaction.</w:t>
      </w:r>
    </w:p>
    <w:p w14:paraId="17A5A911"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Positive interpersonal dynamics and job satisfaction </w:t>
      </w:r>
      <w:proofErr w:type="gramStart"/>
      <w:r w:rsidRPr="00BE2C17">
        <w:rPr>
          <w:rFonts w:ascii="Times New Roman" w:eastAsia="Times New Roman" w:hAnsi="Times New Roman"/>
          <w:sz w:val="26"/>
          <w:szCs w:val="26"/>
          <w:lang w:val="en-US" w:eastAsia="en-US"/>
        </w:rPr>
        <w:t>were shown to be significantly correlated</w:t>
      </w:r>
      <w:proofErr w:type="gramEnd"/>
      <w:r w:rsidRPr="00BE2C17">
        <w:rPr>
          <w:rFonts w:ascii="Times New Roman" w:eastAsia="Times New Roman" w:hAnsi="Times New Roman"/>
          <w:sz w:val="26"/>
          <w:szCs w:val="26"/>
          <w:lang w:val="en-US" w:eastAsia="en-US"/>
        </w:rPr>
        <w:t xml:space="preserve"> in research conducted among Divine Word Colleges workers in </w:t>
      </w:r>
      <w:proofErr w:type="spellStart"/>
      <w:r w:rsidRPr="00BE2C17">
        <w:rPr>
          <w:rFonts w:ascii="Times New Roman" w:eastAsia="Times New Roman" w:hAnsi="Times New Roman"/>
          <w:sz w:val="26"/>
          <w:szCs w:val="26"/>
          <w:lang w:val="en-US" w:eastAsia="en-US"/>
        </w:rPr>
        <w:t>Ilocos</w:t>
      </w:r>
      <w:proofErr w:type="spellEnd"/>
      <w:r w:rsidRPr="00BE2C17">
        <w:rPr>
          <w:rFonts w:ascii="Times New Roman" w:eastAsia="Times New Roman" w:hAnsi="Times New Roman"/>
          <w:sz w:val="26"/>
          <w:szCs w:val="26"/>
          <w:lang w:val="en-US" w:eastAsia="en-US"/>
        </w:rPr>
        <w:t xml:space="preserve"> Sur and </w:t>
      </w:r>
      <w:proofErr w:type="spellStart"/>
      <w:r w:rsidRPr="00BE2C17">
        <w:rPr>
          <w:rFonts w:ascii="Times New Roman" w:eastAsia="Times New Roman" w:hAnsi="Times New Roman"/>
          <w:sz w:val="26"/>
          <w:szCs w:val="26"/>
          <w:lang w:val="en-US" w:eastAsia="en-US"/>
        </w:rPr>
        <w:t>Ilocos</w:t>
      </w:r>
      <w:proofErr w:type="spellEnd"/>
      <w:r w:rsidRPr="00BE2C17">
        <w:rPr>
          <w:rFonts w:ascii="Times New Roman" w:eastAsia="Times New Roman" w:hAnsi="Times New Roman"/>
          <w:sz w:val="26"/>
          <w:szCs w:val="26"/>
          <w:lang w:val="en-US" w:eastAsia="en-US"/>
        </w:rPr>
        <w:t xml:space="preserve"> Norte on workplace relationships and job happiness. This has to do with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which offers flexible, user-friendly workspace booking to improve the working environment.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focuses on the operational and physical components of the workplace, whereas the research centers on strengthening the bonds between employers and employees. Both seek to increase job happiness by attending to the logistical and social demands of employees. According to the survey, management should keep an eye on and improve connections at work, much as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gives employees the freedom to select the workplaces that best suit their needs. </w:t>
      </w:r>
    </w:p>
    <w:p w14:paraId="4953BECD"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Mátyus</w:t>
      </w:r>
      <w:proofErr w:type="spellEnd"/>
      <w:r w:rsidRPr="00BE2C17">
        <w:rPr>
          <w:rFonts w:ascii="Times New Roman" w:eastAsia="Times New Roman" w:hAnsi="Times New Roman"/>
          <w:sz w:val="26"/>
          <w:szCs w:val="26"/>
          <w:lang w:val="en-US" w:eastAsia="en-US"/>
        </w:rPr>
        <w:t xml:space="preserve">, E. [14] examines the function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in the business environment, emphasizing their value to society and productivity boost, particularly for remote workers. It looks at how the COVID-19 pandemic affected various areas and suggests using digitalization to modify their business strategies. The research integrates a literature analysis, methodology, and firsthand accounts from hub operators and members who kept their memberships through a case study </w:t>
      </w:r>
      <w:r w:rsidRPr="00BE2C17">
        <w:rPr>
          <w:rFonts w:ascii="Times New Roman" w:eastAsia="Times New Roman" w:hAnsi="Times New Roman"/>
          <w:sz w:val="26"/>
          <w:szCs w:val="26"/>
          <w:lang w:val="en-US" w:eastAsia="en-US"/>
        </w:rPr>
        <w:lastRenderedPageBreak/>
        <w:t xml:space="preserve">of a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in a small city in a developing nation. It uses the Business Model Canvas to illustrate a new business model and suggests a hybrid service strategy. The findings, which culminate with suggestions and questions for further study, represent the requirements of micro-entrepreneurs looking to develop their businesses creatively.</w:t>
      </w:r>
    </w:p>
    <w:p w14:paraId="2CCB9F35"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The study's conclusions, which highlight the necessity of digital change in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particularly in the wake of the Covid-19 outbreak, are in line with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concept. Both draw attention to the trend toward hybrid work arrangements and the need of easily accessible, adaptable services for microbusiness owners. By providing a digital platform that links users to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and streamlines reservations and services to accommodate changing work demands,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is a prime example of the type of business model innovation suggested in the research.</w:t>
      </w:r>
    </w:p>
    <w:p w14:paraId="1AA77AD7"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Reyes, R.R. [15] points out that the Philippines' continuous expansion of flexible workspaces is mostly due to the country's transition to remote and hybrid work patterns after the COVID-19 outbreak. In order to increase flexibility and efficiency over traditional office arrangements, businesses have been using digital technologies like virtual project management systems, cloud-based collaboration platforms, and video conferencing into their operations more and more. Because they promote company continuity, ease development, and lower investment risks, </w:t>
      </w:r>
      <w:r w:rsidRPr="00BE2C17">
        <w:rPr>
          <w:rFonts w:ascii="Times New Roman" w:eastAsia="Times New Roman" w:hAnsi="Times New Roman"/>
          <w:sz w:val="26"/>
          <w:szCs w:val="26"/>
          <w:lang w:val="en-US" w:eastAsia="en-US"/>
        </w:rPr>
        <w:lastRenderedPageBreak/>
        <w:t xml:space="preserve">flexible office spaces have emerged as a crucial aspect of corporate strategy, especially for BPO organizations and traditional businesses, according to Sheila </w:t>
      </w:r>
      <w:proofErr w:type="spellStart"/>
      <w:r w:rsidRPr="00BE2C17">
        <w:rPr>
          <w:rFonts w:ascii="Times New Roman" w:eastAsia="Times New Roman" w:hAnsi="Times New Roman"/>
          <w:sz w:val="26"/>
          <w:szCs w:val="26"/>
          <w:lang w:val="en-US" w:eastAsia="en-US"/>
        </w:rPr>
        <w:t>Lobien</w:t>
      </w:r>
      <w:proofErr w:type="spellEnd"/>
      <w:r w:rsidRPr="00BE2C17">
        <w:rPr>
          <w:rFonts w:ascii="Times New Roman" w:eastAsia="Times New Roman" w:hAnsi="Times New Roman"/>
          <w:sz w:val="26"/>
          <w:szCs w:val="26"/>
          <w:lang w:val="en-US" w:eastAsia="en-US"/>
        </w:rPr>
        <w:t xml:space="preserve">, CEO of </w:t>
      </w:r>
      <w:proofErr w:type="spellStart"/>
      <w:r w:rsidRPr="00BE2C17">
        <w:rPr>
          <w:rFonts w:ascii="Times New Roman" w:eastAsia="Times New Roman" w:hAnsi="Times New Roman"/>
          <w:sz w:val="26"/>
          <w:szCs w:val="26"/>
          <w:lang w:val="en-US" w:eastAsia="en-US"/>
        </w:rPr>
        <w:t>Lobien</w:t>
      </w:r>
      <w:proofErr w:type="spellEnd"/>
      <w:r w:rsidRPr="00BE2C17">
        <w:rPr>
          <w:rFonts w:ascii="Times New Roman" w:eastAsia="Times New Roman" w:hAnsi="Times New Roman"/>
          <w:sz w:val="26"/>
          <w:szCs w:val="26"/>
          <w:lang w:val="en-US" w:eastAsia="en-US"/>
        </w:rPr>
        <w:t xml:space="preserve"> Realty Group. In the Philippines, flexible workplaces already occupy more than 240,000 square meters of office space, demonstrating their expanding significance in the changing workplace culture.</w:t>
      </w:r>
    </w:p>
    <w:p w14:paraId="262041A1"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prominence in the expanding flexible workspace market </w:t>
      </w:r>
      <w:proofErr w:type="gramStart"/>
      <w:r w:rsidRPr="00BE2C17">
        <w:rPr>
          <w:rFonts w:ascii="Times New Roman" w:eastAsia="Times New Roman" w:hAnsi="Times New Roman"/>
          <w:sz w:val="26"/>
          <w:szCs w:val="26"/>
          <w:lang w:val="en-US" w:eastAsia="en-US"/>
        </w:rPr>
        <w:t>is closely related</w:t>
      </w:r>
      <w:proofErr w:type="gramEnd"/>
      <w:r w:rsidRPr="00BE2C17">
        <w:rPr>
          <w:rFonts w:ascii="Times New Roman" w:eastAsia="Times New Roman" w:hAnsi="Times New Roman"/>
          <w:sz w:val="26"/>
          <w:szCs w:val="26"/>
          <w:lang w:val="en-US" w:eastAsia="en-US"/>
        </w:rPr>
        <w:t xml:space="preserve"> to the article's observations. Platforms like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which digitally link users to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that give the flexibility and efficiency contemporary businesses require, offer a handy alternative as firms increasingly adopt remote and hybrid work models. By simplifying workspace booking and access,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facilitates this transition by making it simpler for conventional businesses, BPO organizations, and startups to discover flexible office solutions without long-term commitments—exactly the type of demand the article highlights.</w:t>
      </w:r>
    </w:p>
    <w:p w14:paraId="3E8287D1"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According to </w:t>
      </w:r>
      <w:proofErr w:type="spellStart"/>
      <w:r w:rsidRPr="00BE2C17">
        <w:rPr>
          <w:rFonts w:ascii="Times New Roman" w:eastAsia="Times New Roman" w:hAnsi="Times New Roman"/>
          <w:sz w:val="26"/>
          <w:szCs w:val="26"/>
          <w:lang w:val="en-US" w:eastAsia="en-US"/>
        </w:rPr>
        <w:t>Salesrain</w:t>
      </w:r>
      <w:proofErr w:type="spellEnd"/>
      <w:r w:rsidRPr="00BE2C17">
        <w:rPr>
          <w:rFonts w:ascii="Times New Roman" w:eastAsia="Times New Roman" w:hAnsi="Times New Roman"/>
          <w:sz w:val="26"/>
          <w:szCs w:val="26"/>
          <w:lang w:val="en-US" w:eastAsia="en-US"/>
        </w:rPr>
        <w:t xml:space="preserve"> [16], the Philippines'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market trends for 2023 show how the country is moving away from shared workplaces and toward vibrant hubs that encourage flexibility and teamwork. Demand from independent contractors, start-ups, and established companies looking for flexible leases and networking possibilities is fueling this expansion, particularly in Metro Manila. Additionally,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are becoming more specialized to serve </w:t>
      </w:r>
      <w:r w:rsidRPr="00BE2C17">
        <w:rPr>
          <w:rFonts w:ascii="Times New Roman" w:eastAsia="Times New Roman" w:hAnsi="Times New Roman"/>
          <w:sz w:val="26"/>
          <w:szCs w:val="26"/>
          <w:lang w:val="en-US" w:eastAsia="en-US"/>
        </w:rPr>
        <w:lastRenderedPageBreak/>
        <w:t xml:space="preserve">specialty industries like as creative professionals and IT firms.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and regular office spaces </w:t>
      </w:r>
      <w:proofErr w:type="gramStart"/>
      <w:r w:rsidRPr="00BE2C17">
        <w:rPr>
          <w:rFonts w:ascii="Times New Roman" w:eastAsia="Times New Roman" w:hAnsi="Times New Roman"/>
          <w:sz w:val="26"/>
          <w:szCs w:val="26"/>
          <w:lang w:val="en-US" w:eastAsia="en-US"/>
        </w:rPr>
        <w:t>are increasingly being combined</w:t>
      </w:r>
      <w:proofErr w:type="gramEnd"/>
      <w:r w:rsidRPr="00BE2C17">
        <w:rPr>
          <w:rFonts w:ascii="Times New Roman" w:eastAsia="Times New Roman" w:hAnsi="Times New Roman"/>
          <w:sz w:val="26"/>
          <w:szCs w:val="26"/>
          <w:lang w:val="en-US" w:eastAsia="en-US"/>
        </w:rPr>
        <w:t xml:space="preserve"> in hybrid models, and the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experience is being improved by the use of technology like smart meeting rooms and high-speed internet. There are many of chances for innovation and growth in this industry.</w:t>
      </w:r>
    </w:p>
    <w:p w14:paraId="30A13DF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offers tech-enabled, flexible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to satisfy the need for flexible workspaces, particularly for independent contractors, new ventures, and well-established companies.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platform makes it easier to access both conventional office spaces and contemporary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settings, serving a variety of businesses as the industry embraces hybrid models and specialization.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t>
      </w:r>
      <w:proofErr w:type="gramStart"/>
      <w:r w:rsidRPr="00BE2C17">
        <w:rPr>
          <w:rFonts w:ascii="Times New Roman" w:eastAsia="Times New Roman" w:hAnsi="Times New Roman"/>
          <w:sz w:val="26"/>
          <w:szCs w:val="26"/>
          <w:lang w:val="en-US" w:eastAsia="en-US"/>
        </w:rPr>
        <w:t>is positioned</w:t>
      </w:r>
      <w:proofErr w:type="gramEnd"/>
      <w:r w:rsidRPr="00BE2C17">
        <w:rPr>
          <w:rFonts w:ascii="Times New Roman" w:eastAsia="Times New Roman" w:hAnsi="Times New Roman"/>
          <w:sz w:val="26"/>
          <w:szCs w:val="26"/>
          <w:lang w:val="en-US" w:eastAsia="en-US"/>
        </w:rPr>
        <w:t xml:space="preserve"> to benefit from these developments by incorporating technology for smooth booking and communication, providing a dynamic and adaptable solution for the changing workforce.</w:t>
      </w:r>
    </w:p>
    <w:p w14:paraId="34D2C27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Cameron, R. [17] employs the notion of self-determination to examine the connection between individual performance and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user happiness. Data from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customers </w:t>
      </w:r>
      <w:proofErr w:type="gramStart"/>
      <w:r w:rsidRPr="00BE2C17">
        <w:rPr>
          <w:rFonts w:ascii="Times New Roman" w:eastAsia="Times New Roman" w:hAnsi="Times New Roman"/>
          <w:sz w:val="26"/>
          <w:szCs w:val="26"/>
          <w:lang w:val="en-US" w:eastAsia="en-US"/>
        </w:rPr>
        <w:t>was gathered</w:t>
      </w:r>
      <w:proofErr w:type="gramEnd"/>
      <w:r w:rsidRPr="00BE2C17">
        <w:rPr>
          <w:rFonts w:ascii="Times New Roman" w:eastAsia="Times New Roman" w:hAnsi="Times New Roman"/>
          <w:sz w:val="26"/>
          <w:szCs w:val="26"/>
          <w:lang w:val="en-US" w:eastAsia="en-US"/>
        </w:rPr>
        <w:t xml:space="preserve"> using a survey approach and a quantitative study design. Individual performance </w:t>
      </w:r>
      <w:proofErr w:type="gramStart"/>
      <w:r w:rsidRPr="00BE2C17">
        <w:rPr>
          <w:rFonts w:ascii="Times New Roman" w:eastAsia="Times New Roman" w:hAnsi="Times New Roman"/>
          <w:sz w:val="26"/>
          <w:szCs w:val="26"/>
          <w:lang w:val="en-US" w:eastAsia="en-US"/>
        </w:rPr>
        <w:t>is directly impacted</w:t>
      </w:r>
      <w:proofErr w:type="gramEnd"/>
      <w:r w:rsidRPr="00BE2C17">
        <w:rPr>
          <w:rFonts w:ascii="Times New Roman" w:eastAsia="Times New Roman" w:hAnsi="Times New Roman"/>
          <w:sz w:val="26"/>
          <w:szCs w:val="26"/>
          <w:lang w:val="en-US" w:eastAsia="en-US"/>
        </w:rPr>
        <w:t xml:space="preserve"> by addressing the demands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users, according to the studies. In order to improve user happiness and performance, the study emphasizes how crucial it is to take into account user demands including relatedness, autonomy, and competence </w:t>
      </w:r>
      <w:r w:rsidRPr="00BE2C17">
        <w:rPr>
          <w:rFonts w:ascii="Times New Roman" w:eastAsia="Times New Roman" w:hAnsi="Times New Roman"/>
          <w:sz w:val="26"/>
          <w:szCs w:val="26"/>
          <w:lang w:val="en-US" w:eastAsia="en-US"/>
        </w:rPr>
        <w:lastRenderedPageBreak/>
        <w:t xml:space="preserve">while designing and running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The study's limitations include cross-sectional data collection, non-probability sampling, and sample size, which raise the possibility that a longitudinal method might improve the results. In addition to applying self-determination theory to this context—an understudied area—the study advances our knowledge of the dynamics of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w:t>
      </w:r>
    </w:p>
    <w:p w14:paraId="147AF645" w14:textId="237E044C"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One notable system is </w:t>
      </w:r>
      <w:proofErr w:type="spellStart"/>
      <w:r w:rsidRPr="00BE2C17">
        <w:rPr>
          <w:rFonts w:ascii="Times New Roman" w:eastAsia="Times New Roman" w:hAnsi="Times New Roman"/>
          <w:sz w:val="26"/>
          <w:szCs w:val="26"/>
          <w:lang w:val="en-US" w:eastAsia="en-US"/>
        </w:rPr>
        <w:t>Spacematch</w:t>
      </w:r>
      <w:proofErr w:type="spellEnd"/>
      <w:r w:rsidRPr="00BE2C17">
        <w:rPr>
          <w:rFonts w:ascii="Times New Roman" w:eastAsia="Times New Roman" w:hAnsi="Times New Roman"/>
          <w:sz w:val="26"/>
          <w:szCs w:val="26"/>
          <w:lang w:val="en-US" w:eastAsia="en-US"/>
        </w:rPr>
        <w:t xml:space="preserve">, developed by </w:t>
      </w:r>
      <w:proofErr w:type="spellStart"/>
      <w:r w:rsidRPr="00BE2C17">
        <w:rPr>
          <w:rFonts w:ascii="Times New Roman" w:eastAsia="Times New Roman" w:hAnsi="Times New Roman"/>
          <w:sz w:val="26"/>
          <w:szCs w:val="26"/>
          <w:lang w:val="en-US" w:eastAsia="en-US"/>
        </w:rPr>
        <w:t>Sood</w:t>
      </w:r>
      <w:proofErr w:type="spellEnd"/>
      <w:r w:rsidRPr="00BE2C17">
        <w:rPr>
          <w:rFonts w:ascii="Times New Roman" w:eastAsia="Times New Roman" w:hAnsi="Times New Roman"/>
          <w:sz w:val="26"/>
          <w:szCs w:val="26"/>
          <w:lang w:val="en-US" w:eastAsia="en-US"/>
        </w:rPr>
        <w:t>, Janssen, and Miller [17], which aligns user preferences with suitable activity-based workspaces.</w:t>
      </w:r>
      <w:ins w:id="4588" w:author="Antoneth Macaisa" w:date="2025-05-19T14:39:00Z">
        <w:r w:rsidR="00E02636">
          <w:rPr>
            <w:rFonts w:ascii="Times New Roman" w:eastAsia="Times New Roman" w:hAnsi="Times New Roman"/>
            <w:sz w:val="26"/>
            <w:szCs w:val="26"/>
            <w:lang w:val="en-US" w:eastAsia="en-US"/>
          </w:rPr>
          <w:t xml:space="preserve"> </w:t>
        </w:r>
      </w:ins>
      <w:del w:id="4589" w:author="Antoneth Macaisa" w:date="2025-05-19T14:39:00Z">
        <w:r w:rsidRPr="00BE2C17" w:rsidDel="00E02636">
          <w:rPr>
            <w:rFonts w:ascii="Times New Roman" w:eastAsia="Times New Roman" w:hAnsi="Times New Roman"/>
            <w:sz w:val="26"/>
            <w:szCs w:val="26"/>
            <w:lang w:val="en-US" w:eastAsia="en-US"/>
          </w:rPr>
          <w:delText xml:space="preserve"> The system utilizes real-time feedback and IoT data to optimize space and energy consumption. </w:delText>
        </w:r>
      </w:del>
      <w:r w:rsidRPr="00BE2C17">
        <w:rPr>
          <w:rFonts w:ascii="Times New Roman" w:eastAsia="Times New Roman" w:hAnsi="Times New Roman"/>
          <w:sz w:val="26"/>
          <w:szCs w:val="26"/>
          <w:lang w:val="en-US" w:eastAsia="en-US"/>
        </w:rPr>
        <w:t xml:space="preserve">Through dynamic grouping of users with similar environmental preferences, </w:t>
      </w:r>
      <w:proofErr w:type="spellStart"/>
      <w:r w:rsidRPr="00BE2C17">
        <w:rPr>
          <w:rFonts w:ascii="Times New Roman" w:eastAsia="Times New Roman" w:hAnsi="Times New Roman"/>
          <w:sz w:val="26"/>
          <w:szCs w:val="26"/>
          <w:lang w:val="en-US" w:eastAsia="en-US"/>
        </w:rPr>
        <w:t>Spacematch</w:t>
      </w:r>
      <w:proofErr w:type="spellEnd"/>
      <w:r w:rsidRPr="00BE2C17">
        <w:rPr>
          <w:rFonts w:ascii="Times New Roman" w:eastAsia="Times New Roman" w:hAnsi="Times New Roman"/>
          <w:sz w:val="26"/>
          <w:szCs w:val="26"/>
          <w:lang w:val="en-US" w:eastAsia="en-US"/>
        </w:rPr>
        <w:t xml:space="preserve"> increases user satisfaction and workplace efficiency.</w:t>
      </w:r>
    </w:p>
    <w:p w14:paraId="4C4680E5"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This kind of intelligent matching mechanism is relevant to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goal of smart workspace tracking based on user needs and preferences. It is </w:t>
      </w:r>
      <w:proofErr w:type="gramStart"/>
      <w:r w:rsidRPr="00BE2C17">
        <w:rPr>
          <w:rFonts w:ascii="Times New Roman" w:eastAsia="Times New Roman" w:hAnsi="Times New Roman"/>
          <w:sz w:val="26"/>
          <w:szCs w:val="26"/>
          <w:lang w:val="en-US" w:eastAsia="en-US"/>
        </w:rPr>
        <w:t xml:space="preserve">in alignment with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goal as a web tool for reserving and tracking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w:t>
      </w:r>
      <w:proofErr w:type="gramEnd"/>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may apply similar tactics by including user preferences, such as lighting, noise levels, and room temperature, into its booking system to deliver more tailored workplace suggestions. Furthermore, including real-time data—whether through </w:t>
      </w:r>
      <w:proofErr w:type="spellStart"/>
      <w:r w:rsidRPr="00BE2C17">
        <w:rPr>
          <w:rFonts w:ascii="Times New Roman" w:eastAsia="Times New Roman" w:hAnsi="Times New Roman"/>
          <w:sz w:val="26"/>
          <w:szCs w:val="26"/>
          <w:lang w:val="en-US" w:eastAsia="en-US"/>
        </w:rPr>
        <w:t>IoT</w:t>
      </w:r>
      <w:proofErr w:type="spellEnd"/>
      <w:r w:rsidRPr="00BE2C17">
        <w:rPr>
          <w:rFonts w:ascii="Times New Roman" w:eastAsia="Times New Roman" w:hAnsi="Times New Roman"/>
          <w:sz w:val="26"/>
          <w:szCs w:val="26"/>
          <w:lang w:val="en-US" w:eastAsia="en-US"/>
        </w:rPr>
        <w:t xml:space="preserve"> integrations or user feedback— can help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transform from a simple booking platform to a smart system that improves user experience and operational efficiency. This association lends credence to the premise that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has the potential to go beyond availability tracking.</w:t>
      </w:r>
    </w:p>
    <w:p w14:paraId="47CBA423"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lastRenderedPageBreak/>
        <w:t>Balmes</w:t>
      </w:r>
      <w:proofErr w:type="spellEnd"/>
      <w:r w:rsidRPr="00BE2C17">
        <w:rPr>
          <w:rFonts w:ascii="Times New Roman" w:eastAsia="Times New Roman" w:hAnsi="Times New Roman"/>
          <w:sz w:val="26"/>
          <w:szCs w:val="26"/>
          <w:lang w:val="en-US" w:eastAsia="en-US"/>
        </w:rPr>
        <w:t xml:space="preserve">, I.L., et al [19] created </w:t>
      </w:r>
      <w:proofErr w:type="spellStart"/>
      <w:r w:rsidRPr="00BE2C17">
        <w:rPr>
          <w:rFonts w:ascii="Times New Roman" w:eastAsia="Times New Roman" w:hAnsi="Times New Roman"/>
          <w:sz w:val="26"/>
          <w:szCs w:val="26"/>
          <w:lang w:val="en-US" w:eastAsia="en-US"/>
        </w:rPr>
        <w:t>ParADA</w:t>
      </w:r>
      <w:proofErr w:type="spellEnd"/>
      <w:r w:rsidRPr="00BE2C17">
        <w:rPr>
          <w:rFonts w:ascii="Times New Roman" w:eastAsia="Times New Roman" w:hAnsi="Times New Roman"/>
          <w:sz w:val="26"/>
          <w:szCs w:val="26"/>
          <w:lang w:val="en-US" w:eastAsia="en-US"/>
        </w:rPr>
        <w:t>, a mobile-based Parking Application System that allows users to identify available parking spots near their present location by utilizing private properties leased by landowners in private institutions such as subdivisions and condominiums.</w:t>
      </w:r>
    </w:p>
    <w:p w14:paraId="6A64AF79"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Both are similar in their approach to space efficiency via digital platforms.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can follow a similar strategy by cooperating with property owners, small firms, or organizations who are prepared to lease underutilized office or working spaces.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can assist users identify the nearest open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by employing real-time data and geolocation capabilities, just like </w:t>
      </w:r>
      <w:proofErr w:type="spellStart"/>
      <w:r w:rsidRPr="00BE2C17">
        <w:rPr>
          <w:rFonts w:ascii="Times New Roman" w:eastAsia="Times New Roman" w:hAnsi="Times New Roman"/>
          <w:sz w:val="26"/>
          <w:szCs w:val="26"/>
          <w:lang w:val="en-US" w:eastAsia="en-US"/>
        </w:rPr>
        <w:t>ParADA</w:t>
      </w:r>
      <w:proofErr w:type="spellEnd"/>
      <w:r w:rsidRPr="00BE2C17">
        <w:rPr>
          <w:rFonts w:ascii="Times New Roman" w:eastAsia="Times New Roman" w:hAnsi="Times New Roman"/>
          <w:sz w:val="26"/>
          <w:szCs w:val="26"/>
          <w:lang w:val="en-US" w:eastAsia="en-US"/>
        </w:rPr>
        <w:t xml:space="preserve"> does for drivers. This method not only improves accessibility and convenience for users, but it also creates new revenue sources for space owners, encouraging more collaborative and efficient use of urban infrastructure.</w:t>
      </w:r>
    </w:p>
    <w:p w14:paraId="33ACB037"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Golo</w:t>
      </w:r>
      <w:proofErr w:type="spellEnd"/>
      <w:r w:rsidRPr="00BE2C17">
        <w:rPr>
          <w:rFonts w:ascii="Times New Roman" w:eastAsia="Times New Roman" w:hAnsi="Times New Roman"/>
          <w:sz w:val="26"/>
          <w:szCs w:val="26"/>
          <w:lang w:val="en-US" w:eastAsia="en-US"/>
        </w:rPr>
        <w:t xml:space="preserve">, M.A.T. and </w:t>
      </w:r>
      <w:proofErr w:type="spellStart"/>
      <w:r w:rsidRPr="00BE2C17">
        <w:rPr>
          <w:rFonts w:ascii="Times New Roman" w:eastAsia="Times New Roman" w:hAnsi="Times New Roman"/>
          <w:sz w:val="26"/>
          <w:szCs w:val="26"/>
          <w:lang w:val="en-US" w:eastAsia="en-US"/>
        </w:rPr>
        <w:t>Encarnacion</w:t>
      </w:r>
      <w:proofErr w:type="spellEnd"/>
      <w:r w:rsidRPr="00BE2C17">
        <w:rPr>
          <w:rFonts w:ascii="Times New Roman" w:eastAsia="Times New Roman" w:hAnsi="Times New Roman"/>
          <w:sz w:val="26"/>
          <w:szCs w:val="26"/>
          <w:lang w:val="en-US" w:eastAsia="en-US"/>
        </w:rPr>
        <w:t xml:space="preserve">, R.E. [20] addresses inefficiencies in the car rental market on </w:t>
      </w:r>
      <w:proofErr w:type="spellStart"/>
      <w:r w:rsidRPr="00BE2C17">
        <w:rPr>
          <w:rFonts w:ascii="Times New Roman" w:eastAsia="Times New Roman" w:hAnsi="Times New Roman"/>
          <w:sz w:val="26"/>
          <w:szCs w:val="26"/>
          <w:lang w:val="en-US" w:eastAsia="en-US"/>
        </w:rPr>
        <w:t>Siargao</w:t>
      </w:r>
      <w:proofErr w:type="spellEnd"/>
      <w:r w:rsidRPr="00BE2C17">
        <w:rPr>
          <w:rFonts w:ascii="Times New Roman" w:eastAsia="Times New Roman" w:hAnsi="Times New Roman"/>
          <w:sz w:val="26"/>
          <w:szCs w:val="26"/>
          <w:lang w:val="en-US" w:eastAsia="en-US"/>
        </w:rPr>
        <w:t xml:space="preserve"> Island, Philippines, where manual procedures result in inconsistent services and a poor customer experience despite thriving tourism. To solve these challenges, the researchers suggest developing an online </w:t>
      </w:r>
      <w:proofErr w:type="gramStart"/>
      <w:r w:rsidRPr="00BE2C17">
        <w:rPr>
          <w:rFonts w:ascii="Times New Roman" w:eastAsia="Times New Roman" w:hAnsi="Times New Roman"/>
          <w:sz w:val="26"/>
          <w:szCs w:val="26"/>
          <w:lang w:val="en-US" w:eastAsia="en-US"/>
        </w:rPr>
        <w:t xml:space="preserve">car rental </w:t>
      </w:r>
      <w:r w:rsidRPr="00BE2C17">
        <w:rPr>
          <w:rFonts w:ascii="Times New Roman" w:eastAsia="Times New Roman" w:hAnsi="Times New Roman"/>
          <w:sz w:val="26"/>
          <w:szCs w:val="26"/>
          <w:lang w:val="en-US" w:eastAsia="en-US"/>
        </w:rPr>
        <w:br/>
        <w:t>management system</w:t>
      </w:r>
      <w:proofErr w:type="gramEnd"/>
      <w:r w:rsidRPr="00BE2C17">
        <w:rPr>
          <w:rFonts w:ascii="Times New Roman" w:eastAsia="Times New Roman" w:hAnsi="Times New Roman"/>
          <w:sz w:val="26"/>
          <w:szCs w:val="26"/>
          <w:lang w:val="en-US" w:eastAsia="en-US"/>
        </w:rPr>
        <w:t xml:space="preserve"> that automates reservations, optimizes fleet management, and gives real-time updates. Using a mixed-methods approach that includes surveys, interviews, and ethnographic studies, the study finds a high need for a digital solution. The suggested solution intends to increase operational efficiency, service </w:t>
      </w:r>
      <w:r w:rsidRPr="00BE2C17">
        <w:rPr>
          <w:rFonts w:ascii="Times New Roman" w:eastAsia="Times New Roman" w:hAnsi="Times New Roman"/>
          <w:sz w:val="26"/>
          <w:szCs w:val="26"/>
          <w:lang w:val="en-US" w:eastAsia="en-US"/>
        </w:rPr>
        <w:lastRenderedPageBreak/>
        <w:t xml:space="preserve">dependability, and customer happiness while also enabling local rental firms to compete in the digital age. </w:t>
      </w:r>
    </w:p>
    <w:p w14:paraId="02F1001B"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The study by </w:t>
      </w:r>
      <w:proofErr w:type="spellStart"/>
      <w:r w:rsidRPr="00BE2C17">
        <w:rPr>
          <w:rFonts w:ascii="Times New Roman" w:eastAsia="Times New Roman" w:hAnsi="Times New Roman"/>
          <w:sz w:val="26"/>
          <w:szCs w:val="26"/>
          <w:lang w:val="en-US" w:eastAsia="en-US"/>
        </w:rPr>
        <w:t>Golo</w:t>
      </w:r>
      <w:proofErr w:type="spellEnd"/>
      <w:r w:rsidRPr="00BE2C17">
        <w:rPr>
          <w:rFonts w:ascii="Times New Roman" w:eastAsia="Times New Roman" w:hAnsi="Times New Roman"/>
          <w:sz w:val="26"/>
          <w:szCs w:val="26"/>
          <w:lang w:val="en-US" w:eastAsia="en-US"/>
        </w:rPr>
        <w:t xml:space="preserve"> and </w:t>
      </w:r>
      <w:proofErr w:type="spellStart"/>
      <w:r w:rsidRPr="00BE2C17">
        <w:rPr>
          <w:rFonts w:ascii="Times New Roman" w:eastAsia="Times New Roman" w:hAnsi="Times New Roman"/>
          <w:sz w:val="26"/>
          <w:szCs w:val="26"/>
          <w:lang w:val="en-US" w:eastAsia="en-US"/>
        </w:rPr>
        <w:t>Encarnacion</w:t>
      </w:r>
      <w:proofErr w:type="spellEnd"/>
      <w:r w:rsidRPr="00BE2C17">
        <w:rPr>
          <w:rFonts w:ascii="Times New Roman" w:eastAsia="Times New Roman" w:hAnsi="Times New Roman"/>
          <w:sz w:val="26"/>
          <w:szCs w:val="26"/>
          <w:lang w:val="en-US" w:eastAsia="en-US"/>
        </w:rPr>
        <w:t xml:space="preserve"> on inefficiencies in </w:t>
      </w:r>
      <w:proofErr w:type="spellStart"/>
      <w:r w:rsidRPr="00BE2C17">
        <w:rPr>
          <w:rFonts w:ascii="Times New Roman" w:eastAsia="Times New Roman" w:hAnsi="Times New Roman"/>
          <w:sz w:val="26"/>
          <w:szCs w:val="26"/>
          <w:lang w:val="en-US" w:eastAsia="en-US"/>
        </w:rPr>
        <w:t>Siargao's</w:t>
      </w:r>
      <w:proofErr w:type="spellEnd"/>
      <w:r w:rsidRPr="00BE2C17">
        <w:rPr>
          <w:rFonts w:ascii="Times New Roman" w:eastAsia="Times New Roman" w:hAnsi="Times New Roman"/>
          <w:sz w:val="26"/>
          <w:szCs w:val="26"/>
          <w:lang w:val="en-US" w:eastAsia="en-US"/>
        </w:rPr>
        <w:t xml:space="preserve"> automobile rental sector is consistent with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objective of enhancing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management. Just as the proposed online vehicle rental system intends to simplify reservations and improve customer experience,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offers a digital solution for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that streamlines bookings, gives real-time updates, and optimizes space management. Both solutions meet the demand for operational efficiency and enable local firms remain competitive in a digital economy, therefore contributing to long-term growth.</w:t>
      </w:r>
    </w:p>
    <w:p w14:paraId="729DC247"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German, J. D., et al. [21] enhanced the process of facility reservation at a higher education university in the Philippines. Various bodies in charge of managing various sorts of facilities and rooms </w:t>
      </w:r>
      <w:proofErr w:type="gramStart"/>
      <w:r w:rsidRPr="00BE2C17">
        <w:rPr>
          <w:rFonts w:ascii="Times New Roman" w:eastAsia="Times New Roman" w:hAnsi="Times New Roman"/>
          <w:sz w:val="26"/>
          <w:szCs w:val="26"/>
          <w:lang w:val="en-US" w:eastAsia="en-US"/>
        </w:rPr>
        <w:t>were spread</w:t>
      </w:r>
      <w:proofErr w:type="gramEnd"/>
      <w:r w:rsidRPr="00BE2C17">
        <w:rPr>
          <w:rFonts w:ascii="Times New Roman" w:eastAsia="Times New Roman" w:hAnsi="Times New Roman"/>
          <w:sz w:val="26"/>
          <w:szCs w:val="26"/>
          <w:lang w:val="en-US" w:eastAsia="en-US"/>
        </w:rPr>
        <w:t xml:space="preserve"> over the campus, necessitating extensive travel. There were also various concerns with the availability of authorized people responsible for allowing access to the facilities. An online resource and management system was created using information system design to simplify room and facility management, handle real- time information sharing, </w:t>
      </w:r>
      <w:proofErr w:type="gramStart"/>
      <w:r w:rsidRPr="00BE2C17">
        <w:rPr>
          <w:rFonts w:ascii="Times New Roman" w:eastAsia="Times New Roman" w:hAnsi="Times New Roman"/>
          <w:sz w:val="26"/>
          <w:szCs w:val="26"/>
          <w:lang w:val="en-US" w:eastAsia="en-US"/>
        </w:rPr>
        <w:t>reduce</w:t>
      </w:r>
      <w:proofErr w:type="gramEnd"/>
      <w:r w:rsidRPr="00BE2C17">
        <w:rPr>
          <w:rFonts w:ascii="Times New Roman" w:eastAsia="Times New Roman" w:hAnsi="Times New Roman"/>
          <w:sz w:val="26"/>
          <w:szCs w:val="26"/>
          <w:lang w:val="en-US" w:eastAsia="en-US"/>
        </w:rPr>
        <w:t xml:space="preserve"> the effort and time necessary to make a reservation, and allow users to easily access and exchange information at hand.</w:t>
      </w:r>
    </w:p>
    <w:p w14:paraId="2933200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German et al. designed a facility reservation system to expedite room and </w:t>
      </w:r>
      <w:r w:rsidRPr="00BE2C17">
        <w:rPr>
          <w:rFonts w:ascii="Times New Roman" w:eastAsia="Times New Roman" w:hAnsi="Times New Roman"/>
          <w:sz w:val="26"/>
          <w:szCs w:val="26"/>
          <w:lang w:val="en-US" w:eastAsia="en-US"/>
        </w:rPr>
        <w:lastRenderedPageBreak/>
        <w:t xml:space="preserve">facility management in a university context, which closely matches with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aims. Both solutions seek to increase the efficiency of space booking by automating procedures and delivering real-time data.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streamlines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reservations, comparable to how German et al.'s method tackles campus facility access and administration difficulties. By centralizing the reservation process and boosting accessibility, both technologies save consumers time and effort while increasing operational efficiency.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like the university system, provides quick access, real-time updates, and streamlined space management, resulting in a smoother, more structured experience for both users and space owners.</w:t>
      </w:r>
    </w:p>
    <w:p w14:paraId="296044E5"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German, J. D., et al. [22] launched the Appoint </w:t>
      </w:r>
      <w:proofErr w:type="spellStart"/>
      <w:r w:rsidRPr="00BE2C17">
        <w:rPr>
          <w:rFonts w:ascii="Times New Roman" w:eastAsia="Times New Roman" w:hAnsi="Times New Roman"/>
          <w:sz w:val="26"/>
          <w:szCs w:val="26"/>
          <w:lang w:val="en-US" w:eastAsia="en-US"/>
        </w:rPr>
        <w:t>Deportes</w:t>
      </w:r>
      <w:proofErr w:type="spellEnd"/>
      <w:r w:rsidRPr="00BE2C17">
        <w:rPr>
          <w:rFonts w:ascii="Times New Roman" w:eastAsia="Times New Roman" w:hAnsi="Times New Roman"/>
          <w:sz w:val="26"/>
          <w:szCs w:val="26"/>
          <w:lang w:val="en-US" w:eastAsia="en-US"/>
        </w:rPr>
        <w:t xml:space="preserve"> online system, a web-based tool that allows users to identify sports facilities online and deal with the establishment's proprietors while arranging leisure or training activities. It is a unique application that allows users to simply reserve or schedule an appointment at a certain sports facility and view its availability in real-time. A systems flowchart and a data flow diagram </w:t>
      </w:r>
      <w:proofErr w:type="gramStart"/>
      <w:r w:rsidRPr="00BE2C17">
        <w:rPr>
          <w:rFonts w:ascii="Times New Roman" w:eastAsia="Times New Roman" w:hAnsi="Times New Roman"/>
          <w:sz w:val="26"/>
          <w:szCs w:val="26"/>
          <w:lang w:val="en-US" w:eastAsia="en-US"/>
        </w:rPr>
        <w:t>were built</w:t>
      </w:r>
      <w:proofErr w:type="gramEnd"/>
      <w:r w:rsidRPr="00BE2C17">
        <w:rPr>
          <w:rFonts w:ascii="Times New Roman" w:eastAsia="Times New Roman" w:hAnsi="Times New Roman"/>
          <w:sz w:val="26"/>
          <w:szCs w:val="26"/>
          <w:lang w:val="en-US" w:eastAsia="en-US"/>
        </w:rPr>
        <w:t xml:space="preserve"> to show how the proposed system's actions and information flow. Interviews with various persons who have expertise designing an online application </w:t>
      </w:r>
      <w:proofErr w:type="gramStart"/>
      <w:r w:rsidRPr="00BE2C17">
        <w:rPr>
          <w:rFonts w:ascii="Times New Roman" w:eastAsia="Times New Roman" w:hAnsi="Times New Roman"/>
          <w:sz w:val="26"/>
          <w:szCs w:val="26"/>
          <w:lang w:val="en-US" w:eastAsia="en-US"/>
        </w:rPr>
        <w:t>were also done</w:t>
      </w:r>
      <w:proofErr w:type="gramEnd"/>
      <w:r w:rsidRPr="00BE2C17">
        <w:rPr>
          <w:rFonts w:ascii="Times New Roman" w:eastAsia="Times New Roman" w:hAnsi="Times New Roman"/>
          <w:sz w:val="26"/>
          <w:szCs w:val="26"/>
          <w:lang w:val="en-US" w:eastAsia="en-US"/>
        </w:rPr>
        <w:t xml:space="preserve"> to establish the criteria for creating the program's user interface. Using these tools and methodologies, the research was able to solve the flaws that existed in the previous reservation system, resulting in </w:t>
      </w:r>
      <w:r w:rsidRPr="00BE2C17">
        <w:rPr>
          <w:rFonts w:ascii="Times New Roman" w:eastAsia="Times New Roman" w:hAnsi="Times New Roman"/>
          <w:sz w:val="26"/>
          <w:szCs w:val="26"/>
          <w:lang w:val="en-US" w:eastAsia="en-US"/>
        </w:rPr>
        <w:lastRenderedPageBreak/>
        <w:t>the development of a more dependable and accurate online reservation system that can assist people, organizations, and sports facility owners. The online reservation system allows for rapid and paperless transactions, which are both economically and ecologically effective. It reduces costs by reducing the need for manual entry and processing, resulting in reduced pricing for customers and more profits for enterprises.</w:t>
      </w:r>
    </w:p>
    <w:p w14:paraId="6D3FE04D"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German et al.'s Appoint </w:t>
      </w:r>
      <w:proofErr w:type="spellStart"/>
      <w:r w:rsidRPr="00BE2C17">
        <w:rPr>
          <w:rFonts w:ascii="Times New Roman" w:eastAsia="Times New Roman" w:hAnsi="Times New Roman"/>
          <w:sz w:val="26"/>
          <w:szCs w:val="26"/>
          <w:lang w:val="en-US" w:eastAsia="en-US"/>
        </w:rPr>
        <w:t>Deportes</w:t>
      </w:r>
      <w:proofErr w:type="spellEnd"/>
      <w:r w:rsidRPr="00BE2C17">
        <w:rPr>
          <w:rFonts w:ascii="Times New Roman" w:eastAsia="Times New Roman" w:hAnsi="Times New Roman"/>
          <w:sz w:val="26"/>
          <w:szCs w:val="26"/>
          <w:lang w:val="en-US" w:eastAsia="en-US"/>
        </w:rPr>
        <w:t xml:space="preserve"> online solution </w:t>
      </w:r>
      <w:proofErr w:type="gramStart"/>
      <w:r w:rsidRPr="00BE2C17">
        <w:rPr>
          <w:rFonts w:ascii="Times New Roman" w:eastAsia="Times New Roman" w:hAnsi="Times New Roman"/>
          <w:sz w:val="26"/>
          <w:szCs w:val="26"/>
          <w:lang w:val="en-US" w:eastAsia="en-US"/>
        </w:rPr>
        <w:t>is clearly related</w:t>
      </w:r>
      <w:proofErr w:type="gramEnd"/>
      <w:r w:rsidRPr="00BE2C17">
        <w:rPr>
          <w:rFonts w:ascii="Times New Roman" w:eastAsia="Times New Roman" w:hAnsi="Times New Roman"/>
          <w:sz w:val="26"/>
          <w:szCs w:val="26"/>
          <w:lang w:val="en-US" w:eastAsia="en-US"/>
        </w:rPr>
        <w:t xml:space="preserve"> to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in terms of simplifying space reservation and increasing operational efficiency. Both systems promise to provide real-time availability tracking and paperless transactions, hence improving user ease and reducing administrative cost. Just as "Appoint </w:t>
      </w:r>
      <w:proofErr w:type="spellStart"/>
      <w:r w:rsidRPr="00BE2C17">
        <w:rPr>
          <w:rFonts w:ascii="Times New Roman" w:eastAsia="Times New Roman" w:hAnsi="Times New Roman"/>
          <w:sz w:val="26"/>
          <w:szCs w:val="26"/>
          <w:lang w:val="en-US" w:eastAsia="en-US"/>
        </w:rPr>
        <w:t>Deportes</w:t>
      </w:r>
      <w:proofErr w:type="spellEnd"/>
      <w:r w:rsidRPr="00BE2C17">
        <w:rPr>
          <w:rFonts w:ascii="Times New Roman" w:eastAsia="Times New Roman" w:hAnsi="Times New Roman"/>
          <w:sz w:val="26"/>
          <w:szCs w:val="26"/>
          <w:lang w:val="en-US" w:eastAsia="en-US"/>
        </w:rPr>
        <w:t xml:space="preserve">" allows users to quickly reserve sports facilities </w:t>
      </w:r>
      <w:proofErr w:type="gramStart"/>
      <w:r w:rsidRPr="00BE2C17">
        <w:rPr>
          <w:rFonts w:ascii="Times New Roman" w:eastAsia="Times New Roman" w:hAnsi="Times New Roman"/>
          <w:sz w:val="26"/>
          <w:szCs w:val="26"/>
          <w:lang w:val="en-US" w:eastAsia="en-US"/>
        </w:rPr>
        <w:t xml:space="preserve">online and engage with owners,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allows users to book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w:t>
      </w:r>
      <w:proofErr w:type="gramEnd"/>
      <w:r w:rsidRPr="00BE2C17">
        <w:rPr>
          <w:rFonts w:ascii="Times New Roman" w:eastAsia="Times New Roman" w:hAnsi="Times New Roman"/>
          <w:sz w:val="26"/>
          <w:szCs w:val="26"/>
          <w:lang w:val="en-US" w:eastAsia="en-US"/>
        </w:rPr>
        <w:t xml:space="preserve"> and track availability in real time, which benefits both people and space owners. Furthermore, just as the Appoint </w:t>
      </w:r>
      <w:proofErr w:type="spellStart"/>
      <w:r w:rsidRPr="00BE2C17">
        <w:rPr>
          <w:rFonts w:ascii="Times New Roman" w:eastAsia="Times New Roman" w:hAnsi="Times New Roman"/>
          <w:sz w:val="26"/>
          <w:szCs w:val="26"/>
          <w:lang w:val="en-US" w:eastAsia="en-US"/>
        </w:rPr>
        <w:t>Deportes</w:t>
      </w:r>
      <w:proofErr w:type="spellEnd"/>
      <w:r w:rsidRPr="00BE2C17">
        <w:rPr>
          <w:rFonts w:ascii="Times New Roman" w:eastAsia="Times New Roman" w:hAnsi="Times New Roman"/>
          <w:sz w:val="26"/>
          <w:szCs w:val="26"/>
          <w:lang w:val="en-US" w:eastAsia="en-US"/>
        </w:rPr>
        <w:t xml:space="preserve"> system focuses on creating a user-friendly interface,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would stress simplicity of use to provide a pleasant booking experience. Both technologies minimize the need for human processing, cut operating expenses, and bring economic and environmental advantages, resulting in increased user satisfaction and corporate profitability. This method frames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as a useful tool for managing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similar to how "Appoint </w:t>
      </w:r>
      <w:proofErr w:type="spellStart"/>
      <w:r w:rsidRPr="00BE2C17">
        <w:rPr>
          <w:rFonts w:ascii="Times New Roman" w:eastAsia="Times New Roman" w:hAnsi="Times New Roman"/>
          <w:sz w:val="26"/>
          <w:szCs w:val="26"/>
          <w:lang w:val="en-US" w:eastAsia="en-US"/>
        </w:rPr>
        <w:t>Deportes</w:t>
      </w:r>
      <w:proofErr w:type="spellEnd"/>
      <w:r w:rsidRPr="00BE2C17">
        <w:rPr>
          <w:rFonts w:ascii="Times New Roman" w:eastAsia="Times New Roman" w:hAnsi="Times New Roman"/>
          <w:sz w:val="26"/>
          <w:szCs w:val="26"/>
          <w:lang w:val="en-US" w:eastAsia="en-US"/>
        </w:rPr>
        <w:t>" alters sporting facility bookings.</w:t>
      </w:r>
    </w:p>
    <w:p w14:paraId="468CE561"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lastRenderedPageBreak/>
        <w:t xml:space="preserve">Leona, R. F., et al [23] assessed </w:t>
      </w:r>
      <w:proofErr w:type="spellStart"/>
      <w:r w:rsidRPr="00BE2C17">
        <w:rPr>
          <w:rFonts w:ascii="Times New Roman" w:eastAsia="Times New Roman" w:hAnsi="Times New Roman"/>
          <w:sz w:val="26"/>
          <w:szCs w:val="26"/>
          <w:lang w:val="en-US" w:eastAsia="en-US"/>
        </w:rPr>
        <w:t>AppStay's</w:t>
      </w:r>
      <w:proofErr w:type="spellEnd"/>
      <w:r w:rsidRPr="00BE2C17">
        <w:rPr>
          <w:rFonts w:ascii="Times New Roman" w:eastAsia="Times New Roman" w:hAnsi="Times New Roman"/>
          <w:sz w:val="26"/>
          <w:szCs w:val="26"/>
          <w:lang w:val="en-US" w:eastAsia="en-US"/>
        </w:rPr>
        <w:t xml:space="preserve"> technical features demonstrated a high degree of acceptance, as evidenced by good assessments from IT specialists. </w:t>
      </w:r>
      <w:r w:rsidRPr="00BE2C17">
        <w:rPr>
          <w:rFonts w:ascii="Times New Roman" w:eastAsia="Times New Roman" w:hAnsi="Times New Roman"/>
          <w:sz w:val="26"/>
          <w:szCs w:val="26"/>
          <w:lang w:val="en-US" w:eastAsia="en-US"/>
        </w:rPr>
        <w:br/>
        <w:t xml:space="preserve">Furthermore, the study discovered that the system had very good usability. These findings suggest that </w:t>
      </w:r>
      <w:proofErr w:type="spellStart"/>
      <w:r w:rsidRPr="00BE2C17">
        <w:rPr>
          <w:rFonts w:ascii="Times New Roman" w:eastAsia="Times New Roman" w:hAnsi="Times New Roman"/>
          <w:sz w:val="26"/>
          <w:szCs w:val="26"/>
          <w:lang w:val="en-US" w:eastAsia="en-US"/>
        </w:rPr>
        <w:t>AppStay</w:t>
      </w:r>
      <w:proofErr w:type="spellEnd"/>
      <w:r w:rsidRPr="00BE2C17">
        <w:rPr>
          <w:rFonts w:ascii="Times New Roman" w:eastAsia="Times New Roman" w:hAnsi="Times New Roman"/>
          <w:sz w:val="26"/>
          <w:szCs w:val="26"/>
          <w:lang w:val="en-US" w:eastAsia="en-US"/>
        </w:rPr>
        <w:t xml:space="preserve"> is suitable for usage in the study's local environment. However, the researchers made some recommendations to improve the system's usability and performance. Finally, the creation and evaluation of </w:t>
      </w:r>
      <w:proofErr w:type="spellStart"/>
      <w:r w:rsidRPr="00BE2C17">
        <w:rPr>
          <w:rFonts w:ascii="Times New Roman" w:eastAsia="Times New Roman" w:hAnsi="Times New Roman"/>
          <w:sz w:val="26"/>
          <w:szCs w:val="26"/>
          <w:lang w:val="en-US" w:eastAsia="en-US"/>
        </w:rPr>
        <w:t>AppStay</w:t>
      </w:r>
      <w:proofErr w:type="spellEnd"/>
      <w:r w:rsidRPr="00BE2C17">
        <w:rPr>
          <w:rFonts w:ascii="Times New Roman" w:eastAsia="Times New Roman" w:hAnsi="Times New Roman"/>
          <w:sz w:val="26"/>
          <w:szCs w:val="26"/>
          <w:lang w:val="en-US" w:eastAsia="en-US"/>
        </w:rPr>
        <w:t xml:space="preserve"> produced encouraging results, demonstrating its potential as an effective web-based reservation system. </w:t>
      </w:r>
    </w:p>
    <w:p w14:paraId="26489A60"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Leona et al.'s findings on </w:t>
      </w:r>
      <w:proofErr w:type="spellStart"/>
      <w:r w:rsidRPr="00BE2C17">
        <w:rPr>
          <w:rFonts w:ascii="Times New Roman" w:eastAsia="Times New Roman" w:hAnsi="Times New Roman"/>
          <w:sz w:val="26"/>
          <w:szCs w:val="26"/>
          <w:lang w:val="en-US" w:eastAsia="en-US"/>
        </w:rPr>
        <w:t>AppStay</w:t>
      </w:r>
      <w:proofErr w:type="spellEnd"/>
      <w:r w:rsidRPr="00BE2C17">
        <w:rPr>
          <w:rFonts w:ascii="Times New Roman" w:eastAsia="Times New Roman" w:hAnsi="Times New Roman"/>
          <w:sz w:val="26"/>
          <w:szCs w:val="26"/>
          <w:lang w:val="en-US" w:eastAsia="en-US"/>
        </w:rPr>
        <w:t xml:space="preserve"> show the significance of usability and performance in web-based reservation systems, which </w:t>
      </w:r>
      <w:proofErr w:type="gramStart"/>
      <w:r w:rsidRPr="00BE2C17">
        <w:rPr>
          <w:rFonts w:ascii="Times New Roman" w:eastAsia="Times New Roman" w:hAnsi="Times New Roman"/>
          <w:sz w:val="26"/>
          <w:szCs w:val="26"/>
          <w:lang w:val="en-US" w:eastAsia="en-US"/>
        </w:rPr>
        <w:t>are closely related</w:t>
      </w:r>
      <w:proofErr w:type="gramEnd"/>
      <w:r w:rsidRPr="00BE2C17">
        <w:rPr>
          <w:rFonts w:ascii="Times New Roman" w:eastAsia="Times New Roman" w:hAnsi="Times New Roman"/>
          <w:sz w:val="26"/>
          <w:szCs w:val="26"/>
          <w:lang w:val="en-US" w:eastAsia="en-US"/>
        </w:rPr>
        <w:t xml:space="preserve"> to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aims.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like </w:t>
      </w:r>
      <w:proofErr w:type="spellStart"/>
      <w:r w:rsidRPr="00BE2C17">
        <w:rPr>
          <w:rFonts w:ascii="Times New Roman" w:eastAsia="Times New Roman" w:hAnsi="Times New Roman"/>
          <w:sz w:val="26"/>
          <w:szCs w:val="26"/>
          <w:lang w:val="en-US" w:eastAsia="en-US"/>
        </w:rPr>
        <w:t>AppStay</w:t>
      </w:r>
      <w:proofErr w:type="spellEnd"/>
      <w:r w:rsidRPr="00BE2C17">
        <w:rPr>
          <w:rFonts w:ascii="Times New Roman" w:eastAsia="Times New Roman" w:hAnsi="Times New Roman"/>
          <w:sz w:val="26"/>
          <w:szCs w:val="26"/>
          <w:lang w:val="en-US" w:eastAsia="en-US"/>
        </w:rPr>
        <w:t xml:space="preserve">, intends to establish a user-friendly platform for scheduling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 and the strong feedback on </w:t>
      </w:r>
      <w:proofErr w:type="spellStart"/>
      <w:r w:rsidRPr="00BE2C17">
        <w:rPr>
          <w:rFonts w:ascii="Times New Roman" w:eastAsia="Times New Roman" w:hAnsi="Times New Roman"/>
          <w:sz w:val="26"/>
          <w:szCs w:val="26"/>
          <w:lang w:val="en-US" w:eastAsia="en-US"/>
        </w:rPr>
        <w:t>AppStay's</w:t>
      </w:r>
      <w:proofErr w:type="spellEnd"/>
      <w:r w:rsidRPr="00BE2C17">
        <w:rPr>
          <w:rFonts w:ascii="Times New Roman" w:eastAsia="Times New Roman" w:hAnsi="Times New Roman"/>
          <w:sz w:val="26"/>
          <w:szCs w:val="26"/>
          <w:lang w:val="en-US" w:eastAsia="en-US"/>
        </w:rPr>
        <w:t xml:space="preserve"> usability indicates that a similar approach for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would be </w:t>
      </w:r>
      <w:proofErr w:type="gramStart"/>
      <w:r w:rsidRPr="00BE2C17">
        <w:rPr>
          <w:rFonts w:ascii="Times New Roman" w:eastAsia="Times New Roman" w:hAnsi="Times New Roman"/>
          <w:sz w:val="26"/>
          <w:szCs w:val="26"/>
          <w:lang w:val="en-US" w:eastAsia="en-US"/>
        </w:rPr>
        <w:t>well-received</w:t>
      </w:r>
      <w:proofErr w:type="gramEnd"/>
      <w:r w:rsidRPr="00BE2C17">
        <w:rPr>
          <w:rFonts w:ascii="Times New Roman" w:eastAsia="Times New Roman" w:hAnsi="Times New Roman"/>
          <w:sz w:val="26"/>
          <w:szCs w:val="26"/>
          <w:lang w:val="en-US" w:eastAsia="en-US"/>
        </w:rPr>
        <w:t xml:space="preserve">. The study's proposal </w:t>
      </w:r>
      <w:proofErr w:type="gramStart"/>
      <w:r w:rsidRPr="00BE2C17">
        <w:rPr>
          <w:rFonts w:ascii="Times New Roman" w:eastAsia="Times New Roman" w:hAnsi="Times New Roman"/>
          <w:sz w:val="26"/>
          <w:szCs w:val="26"/>
          <w:lang w:val="en-US" w:eastAsia="en-US"/>
        </w:rPr>
        <w:t>to constantly improve</w:t>
      </w:r>
      <w:proofErr w:type="gramEnd"/>
      <w:r w:rsidRPr="00BE2C17">
        <w:rPr>
          <w:rFonts w:ascii="Times New Roman" w:eastAsia="Times New Roman" w:hAnsi="Times New Roman"/>
          <w:sz w:val="26"/>
          <w:szCs w:val="26"/>
          <w:lang w:val="en-US" w:eastAsia="en-US"/>
        </w:rPr>
        <w:t xml:space="preserve"> the system's usability and performance aligns with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aim of improving user experience and adapting to the changing demands of its users.</w:t>
      </w:r>
    </w:p>
    <w:p w14:paraId="4A570A13"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Gosela</w:t>
      </w:r>
      <w:proofErr w:type="spellEnd"/>
      <w:r w:rsidRPr="00BE2C17">
        <w:rPr>
          <w:rFonts w:ascii="Times New Roman" w:eastAsia="Times New Roman" w:hAnsi="Times New Roman"/>
          <w:sz w:val="26"/>
          <w:szCs w:val="26"/>
          <w:lang w:val="en-US" w:eastAsia="en-US"/>
        </w:rPr>
        <w:t xml:space="preserve">, R.R.U. and </w:t>
      </w:r>
      <w:proofErr w:type="spellStart"/>
      <w:r w:rsidRPr="00BE2C17">
        <w:rPr>
          <w:rFonts w:ascii="Times New Roman" w:eastAsia="Times New Roman" w:hAnsi="Times New Roman"/>
          <w:sz w:val="26"/>
          <w:szCs w:val="26"/>
          <w:lang w:val="en-US" w:eastAsia="en-US"/>
        </w:rPr>
        <w:t>Encarnacion</w:t>
      </w:r>
      <w:proofErr w:type="spellEnd"/>
      <w:r w:rsidRPr="00BE2C17">
        <w:rPr>
          <w:rFonts w:ascii="Times New Roman" w:eastAsia="Times New Roman" w:hAnsi="Times New Roman"/>
          <w:sz w:val="26"/>
          <w:szCs w:val="26"/>
          <w:lang w:val="en-US" w:eastAsia="en-US"/>
        </w:rPr>
        <w:t xml:space="preserve">, R.E. [24] developed The </w:t>
      </w:r>
      <w:proofErr w:type="spellStart"/>
      <w:r w:rsidRPr="00BE2C17">
        <w:rPr>
          <w:rFonts w:ascii="Times New Roman" w:eastAsia="Times New Roman" w:hAnsi="Times New Roman"/>
          <w:sz w:val="26"/>
          <w:szCs w:val="26"/>
          <w:lang w:val="en-US" w:eastAsia="en-US"/>
        </w:rPr>
        <w:t>LakByahe</w:t>
      </w:r>
      <w:proofErr w:type="spellEnd"/>
      <w:r w:rsidRPr="00BE2C17">
        <w:rPr>
          <w:rFonts w:ascii="Times New Roman" w:eastAsia="Times New Roman" w:hAnsi="Times New Roman"/>
          <w:sz w:val="26"/>
          <w:szCs w:val="26"/>
          <w:lang w:val="en-US" w:eastAsia="en-US"/>
        </w:rPr>
        <w:t xml:space="preserve"> App, a unified digital platform aimed at transforming tourism in </w:t>
      </w:r>
      <w:proofErr w:type="spellStart"/>
      <w:r w:rsidRPr="00BE2C17">
        <w:rPr>
          <w:rFonts w:ascii="Times New Roman" w:eastAsia="Times New Roman" w:hAnsi="Times New Roman"/>
          <w:sz w:val="26"/>
          <w:szCs w:val="26"/>
          <w:lang w:val="en-US" w:eastAsia="en-US"/>
        </w:rPr>
        <w:t>Nasipit</w:t>
      </w:r>
      <w:proofErr w:type="spellEnd"/>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Agusan</w:t>
      </w:r>
      <w:proofErr w:type="spellEnd"/>
      <w:r w:rsidRPr="00BE2C17">
        <w:rPr>
          <w:rFonts w:ascii="Times New Roman" w:eastAsia="Times New Roman" w:hAnsi="Times New Roman"/>
          <w:sz w:val="26"/>
          <w:szCs w:val="26"/>
          <w:lang w:val="en-US" w:eastAsia="en-US"/>
        </w:rPr>
        <w:t xml:space="preserve"> del Norte, Philippines. It improves productivity, accessibility, and sustainability by offering location-based services, real-time tracking, and simplified reservations. </w:t>
      </w:r>
      <w:r w:rsidRPr="00BE2C17">
        <w:rPr>
          <w:rFonts w:ascii="Times New Roman" w:eastAsia="Times New Roman" w:hAnsi="Times New Roman"/>
          <w:sz w:val="26"/>
          <w:szCs w:val="26"/>
          <w:lang w:val="en-US" w:eastAsia="en-US"/>
        </w:rPr>
        <w:lastRenderedPageBreak/>
        <w:t xml:space="preserve">The app connects travelers with local companies, so promoting economic growth. The study, which follows the software development life cycle and is influenced by a mixed-method research methodology, proposes additional features such as augmented reality, tour packages, community forums, and offline map access. Continuous collaboration, user training, frequent updates, and efficient marketing </w:t>
      </w:r>
      <w:proofErr w:type="gramStart"/>
      <w:r w:rsidRPr="00BE2C17">
        <w:rPr>
          <w:rFonts w:ascii="Times New Roman" w:eastAsia="Times New Roman" w:hAnsi="Times New Roman"/>
          <w:sz w:val="26"/>
          <w:szCs w:val="26"/>
          <w:lang w:val="en-US" w:eastAsia="en-US"/>
        </w:rPr>
        <w:t>are advised</w:t>
      </w:r>
      <w:proofErr w:type="gramEnd"/>
      <w:r w:rsidRPr="00BE2C17">
        <w:rPr>
          <w:rFonts w:ascii="Times New Roman" w:eastAsia="Times New Roman" w:hAnsi="Times New Roman"/>
          <w:sz w:val="26"/>
          <w:szCs w:val="26"/>
          <w:lang w:val="en-US" w:eastAsia="en-US"/>
        </w:rPr>
        <w:t xml:space="preserve"> to optimize the app's usefulness in promoting tourism and regional development.</w:t>
      </w:r>
    </w:p>
    <w:p w14:paraId="082A5365"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The </w:t>
      </w:r>
      <w:proofErr w:type="spellStart"/>
      <w:r w:rsidRPr="00BE2C17">
        <w:rPr>
          <w:rFonts w:ascii="Times New Roman" w:eastAsia="Times New Roman" w:hAnsi="Times New Roman"/>
          <w:sz w:val="26"/>
          <w:szCs w:val="26"/>
          <w:lang w:val="en-US" w:eastAsia="en-US"/>
        </w:rPr>
        <w:t>LakByahe</w:t>
      </w:r>
      <w:proofErr w:type="spellEnd"/>
      <w:r w:rsidRPr="00BE2C17">
        <w:rPr>
          <w:rFonts w:ascii="Times New Roman" w:eastAsia="Times New Roman" w:hAnsi="Times New Roman"/>
          <w:sz w:val="26"/>
          <w:szCs w:val="26"/>
          <w:lang w:val="en-US" w:eastAsia="en-US"/>
        </w:rPr>
        <w:t xml:space="preserve"> App, created by </w:t>
      </w:r>
      <w:proofErr w:type="spellStart"/>
      <w:r w:rsidRPr="00BE2C17">
        <w:rPr>
          <w:rFonts w:ascii="Times New Roman" w:eastAsia="Times New Roman" w:hAnsi="Times New Roman"/>
          <w:sz w:val="26"/>
          <w:szCs w:val="26"/>
          <w:lang w:val="en-US" w:eastAsia="en-US"/>
        </w:rPr>
        <w:t>Gosela</w:t>
      </w:r>
      <w:proofErr w:type="spellEnd"/>
      <w:r w:rsidRPr="00BE2C17">
        <w:rPr>
          <w:rFonts w:ascii="Times New Roman" w:eastAsia="Times New Roman" w:hAnsi="Times New Roman"/>
          <w:sz w:val="26"/>
          <w:szCs w:val="26"/>
          <w:lang w:val="en-US" w:eastAsia="en-US"/>
        </w:rPr>
        <w:t xml:space="preserve"> and </w:t>
      </w:r>
      <w:proofErr w:type="spellStart"/>
      <w:r w:rsidRPr="00BE2C17">
        <w:rPr>
          <w:rFonts w:ascii="Times New Roman" w:eastAsia="Times New Roman" w:hAnsi="Times New Roman"/>
          <w:sz w:val="26"/>
          <w:szCs w:val="26"/>
          <w:lang w:val="en-US" w:eastAsia="en-US"/>
        </w:rPr>
        <w:t>Encarnacion</w:t>
      </w:r>
      <w:proofErr w:type="spellEnd"/>
      <w:r w:rsidRPr="00BE2C17">
        <w:rPr>
          <w:rFonts w:ascii="Times New Roman" w:eastAsia="Times New Roman" w:hAnsi="Times New Roman"/>
          <w:sz w:val="26"/>
          <w:szCs w:val="26"/>
          <w:lang w:val="en-US" w:eastAsia="en-US"/>
        </w:rPr>
        <w:t xml:space="preserve">, bears many similarities with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notably in how both systems seek to increase efficiency, accessibility, and user experience through digital solutions. Just as </w:t>
      </w:r>
      <w:proofErr w:type="spellStart"/>
      <w:r w:rsidRPr="00BE2C17">
        <w:rPr>
          <w:rFonts w:ascii="Times New Roman" w:eastAsia="Times New Roman" w:hAnsi="Times New Roman"/>
          <w:sz w:val="26"/>
          <w:szCs w:val="26"/>
          <w:lang w:val="en-US" w:eastAsia="en-US"/>
        </w:rPr>
        <w:t>LakByahe</w:t>
      </w:r>
      <w:proofErr w:type="spellEnd"/>
      <w:r w:rsidRPr="00BE2C17">
        <w:rPr>
          <w:rFonts w:ascii="Times New Roman" w:eastAsia="Times New Roman" w:hAnsi="Times New Roman"/>
          <w:sz w:val="26"/>
          <w:szCs w:val="26"/>
          <w:lang w:val="en-US" w:eastAsia="en-US"/>
        </w:rPr>
        <w:t xml:space="preserve"> improves tourism in </w:t>
      </w:r>
      <w:proofErr w:type="spellStart"/>
      <w:r w:rsidRPr="00BE2C17">
        <w:rPr>
          <w:rFonts w:ascii="Times New Roman" w:eastAsia="Times New Roman" w:hAnsi="Times New Roman"/>
          <w:sz w:val="26"/>
          <w:szCs w:val="26"/>
          <w:lang w:val="en-US" w:eastAsia="en-US"/>
        </w:rPr>
        <w:t>Nasipit</w:t>
      </w:r>
      <w:proofErr w:type="spellEnd"/>
      <w:r w:rsidRPr="00BE2C17">
        <w:rPr>
          <w:rFonts w:ascii="Times New Roman" w:eastAsia="Times New Roman" w:hAnsi="Times New Roman"/>
          <w:sz w:val="26"/>
          <w:szCs w:val="26"/>
          <w:lang w:val="en-US" w:eastAsia="en-US"/>
        </w:rPr>
        <w:t xml:space="preserve"> by providing real-time tracking, simpler bookings, and location-based services,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aims to simplify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reservations by providing users with real-time availability and location-specific alternatives. Both applications aim to link users with local services—in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case,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spaces—while also boosting economic growth by making transactions more accessible and simpler. As with </w:t>
      </w:r>
      <w:proofErr w:type="spellStart"/>
      <w:r w:rsidRPr="00BE2C17">
        <w:rPr>
          <w:rFonts w:ascii="Times New Roman" w:eastAsia="Times New Roman" w:hAnsi="Times New Roman"/>
          <w:sz w:val="26"/>
          <w:szCs w:val="26"/>
          <w:lang w:val="en-US" w:eastAsia="en-US"/>
        </w:rPr>
        <w:t>LakByahe</w:t>
      </w:r>
      <w:proofErr w:type="spellEnd"/>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benefits from continuing upgrades and feedback loops to guarantee the platform satisfies user demands and remains competitive in the continuously developing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industry. In essence, both platforms seek to allow easier, more efficient interactions between users and local service providers, therefore </w:t>
      </w:r>
      <w:r w:rsidRPr="00BE2C17">
        <w:rPr>
          <w:rFonts w:ascii="Times New Roman" w:eastAsia="Times New Roman" w:hAnsi="Times New Roman"/>
          <w:sz w:val="26"/>
          <w:szCs w:val="26"/>
          <w:lang w:val="en-US" w:eastAsia="en-US"/>
        </w:rPr>
        <w:lastRenderedPageBreak/>
        <w:t>promoting regional growth and user happiness.</w:t>
      </w:r>
    </w:p>
    <w:p w14:paraId="5ACE110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Reyna, A.C.C. [25] explains the creation and deployment of a web-based PUV reservation application for the Integrated Land Transport Terminal in </w:t>
      </w:r>
      <w:proofErr w:type="spellStart"/>
      <w:r w:rsidRPr="00BE2C17">
        <w:rPr>
          <w:rFonts w:ascii="Times New Roman" w:eastAsia="Times New Roman" w:hAnsi="Times New Roman"/>
          <w:sz w:val="26"/>
          <w:szCs w:val="26"/>
          <w:lang w:val="en-US" w:eastAsia="en-US"/>
        </w:rPr>
        <w:t>Surigao</w:t>
      </w:r>
      <w:proofErr w:type="spellEnd"/>
      <w:r w:rsidRPr="00BE2C17">
        <w:rPr>
          <w:rFonts w:ascii="Times New Roman" w:eastAsia="Times New Roman" w:hAnsi="Times New Roman"/>
          <w:sz w:val="26"/>
          <w:szCs w:val="26"/>
          <w:lang w:val="en-US" w:eastAsia="en-US"/>
        </w:rPr>
        <w:t xml:space="preserve"> City. The application </w:t>
      </w:r>
      <w:proofErr w:type="gramStart"/>
      <w:r w:rsidRPr="00BE2C17">
        <w:rPr>
          <w:rFonts w:ascii="Times New Roman" w:eastAsia="Times New Roman" w:hAnsi="Times New Roman"/>
          <w:sz w:val="26"/>
          <w:szCs w:val="26"/>
          <w:lang w:val="en-US" w:eastAsia="en-US"/>
        </w:rPr>
        <w:t>was created</w:t>
      </w:r>
      <w:proofErr w:type="gramEnd"/>
      <w:r w:rsidRPr="00BE2C17">
        <w:rPr>
          <w:rFonts w:ascii="Times New Roman" w:eastAsia="Times New Roman" w:hAnsi="Times New Roman"/>
          <w:sz w:val="26"/>
          <w:szCs w:val="26"/>
          <w:lang w:val="en-US" w:eastAsia="en-US"/>
        </w:rPr>
        <w:t xml:space="preserve"> using a user-centric approach, guaranteeing flexibility and ongoing development, by utilizing object-oriented analysis and design and the prototype software development paradigm. The application, which </w:t>
      </w:r>
      <w:proofErr w:type="gramStart"/>
      <w:r w:rsidRPr="00BE2C17">
        <w:rPr>
          <w:rFonts w:ascii="Times New Roman" w:eastAsia="Times New Roman" w:hAnsi="Times New Roman"/>
          <w:sz w:val="26"/>
          <w:szCs w:val="26"/>
          <w:lang w:val="en-US" w:eastAsia="en-US"/>
        </w:rPr>
        <w:t>was developed</w:t>
      </w:r>
      <w:proofErr w:type="gramEnd"/>
      <w:r w:rsidRPr="00BE2C17">
        <w:rPr>
          <w:rFonts w:ascii="Times New Roman" w:eastAsia="Times New Roman" w:hAnsi="Times New Roman"/>
          <w:sz w:val="26"/>
          <w:szCs w:val="26"/>
          <w:lang w:val="en-US" w:eastAsia="en-US"/>
        </w:rPr>
        <w:t xml:space="preserve"> with the </w:t>
      </w:r>
      <w:proofErr w:type="spellStart"/>
      <w:r w:rsidRPr="00BE2C17">
        <w:rPr>
          <w:rFonts w:ascii="Times New Roman" w:eastAsia="Times New Roman" w:hAnsi="Times New Roman"/>
          <w:sz w:val="26"/>
          <w:szCs w:val="26"/>
          <w:lang w:val="en-US" w:eastAsia="en-US"/>
        </w:rPr>
        <w:t>Laravel</w:t>
      </w:r>
      <w:proofErr w:type="spellEnd"/>
      <w:r w:rsidRPr="00BE2C17">
        <w:rPr>
          <w:rFonts w:ascii="Times New Roman" w:eastAsia="Times New Roman" w:hAnsi="Times New Roman"/>
          <w:sz w:val="26"/>
          <w:szCs w:val="26"/>
          <w:lang w:val="en-US" w:eastAsia="en-US"/>
        </w:rPr>
        <w:t xml:space="preserve"> framework, provides object-oriented programming support, scalability, and efficiency. By offering a user-friendly interface for seat bookings, real-time seat availability display, and set departure times and destination information, the app solves the problems commuters have with terminal-based PUV services and, in the end, improves the commuter experience.</w:t>
      </w:r>
    </w:p>
    <w:p w14:paraId="2E6FEA0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Key parallels exist between </w:t>
      </w:r>
      <w:proofErr w:type="spellStart"/>
      <w:r w:rsidRPr="00BE2C17">
        <w:rPr>
          <w:rFonts w:ascii="Times New Roman" w:eastAsia="Times New Roman" w:hAnsi="Times New Roman"/>
          <w:sz w:val="26"/>
          <w:szCs w:val="26"/>
          <w:lang w:val="en-US" w:eastAsia="en-US"/>
        </w:rPr>
        <w:t>Flexidesk's</w:t>
      </w:r>
      <w:proofErr w:type="spellEnd"/>
      <w:r w:rsidRPr="00BE2C17">
        <w:rPr>
          <w:rFonts w:ascii="Times New Roman" w:eastAsia="Times New Roman" w:hAnsi="Times New Roman"/>
          <w:sz w:val="26"/>
          <w:szCs w:val="26"/>
          <w:lang w:val="en-US" w:eastAsia="en-US"/>
        </w:rPr>
        <w:t xml:space="preserve"> platform and the creation of the Web-Based PUV Booking App for </w:t>
      </w:r>
      <w:proofErr w:type="spellStart"/>
      <w:r w:rsidRPr="00BE2C17">
        <w:rPr>
          <w:rFonts w:ascii="Times New Roman" w:eastAsia="Times New Roman" w:hAnsi="Times New Roman"/>
          <w:sz w:val="26"/>
          <w:szCs w:val="26"/>
          <w:lang w:val="en-US" w:eastAsia="en-US"/>
        </w:rPr>
        <w:t>Surigao</w:t>
      </w:r>
      <w:proofErr w:type="spellEnd"/>
      <w:r w:rsidRPr="00BE2C17">
        <w:rPr>
          <w:rFonts w:ascii="Times New Roman" w:eastAsia="Times New Roman" w:hAnsi="Times New Roman"/>
          <w:sz w:val="26"/>
          <w:szCs w:val="26"/>
          <w:lang w:val="en-US" w:eastAsia="en-US"/>
        </w:rPr>
        <w:t xml:space="preserve"> City, especially with regard to its user-centric design, digital service delivery, and emphasis on real-time availability.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makes workspace bookings easier by providing real-time availability and smooth booking features, much like the PUV app makes commuting easier with effective seat booking and current information. Using contemporary frameworks—web-based tools for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and </w:t>
      </w:r>
      <w:proofErr w:type="spellStart"/>
      <w:r w:rsidRPr="00BE2C17">
        <w:rPr>
          <w:rFonts w:ascii="Times New Roman" w:eastAsia="Times New Roman" w:hAnsi="Times New Roman"/>
          <w:sz w:val="26"/>
          <w:szCs w:val="26"/>
          <w:lang w:val="en-US" w:eastAsia="en-US"/>
        </w:rPr>
        <w:t>Laravel</w:t>
      </w:r>
      <w:proofErr w:type="spellEnd"/>
      <w:r w:rsidRPr="00BE2C17">
        <w:rPr>
          <w:rFonts w:ascii="Times New Roman" w:eastAsia="Times New Roman" w:hAnsi="Times New Roman"/>
          <w:sz w:val="26"/>
          <w:szCs w:val="26"/>
          <w:lang w:val="en-US" w:eastAsia="en-US"/>
        </w:rPr>
        <w:t xml:space="preserve"> for the PUV app—both platforms place a high priority on usability, scalability, and efficiency. In the end, </w:t>
      </w:r>
      <w:r w:rsidRPr="00BE2C17">
        <w:rPr>
          <w:rFonts w:ascii="Times New Roman" w:eastAsia="Times New Roman" w:hAnsi="Times New Roman"/>
          <w:sz w:val="26"/>
          <w:szCs w:val="26"/>
          <w:lang w:val="en-US" w:eastAsia="en-US"/>
        </w:rPr>
        <w:lastRenderedPageBreak/>
        <w:t xml:space="preserve">both methods improve ease and consumer pleasure by addressing conventional service gaps through technology. </w:t>
      </w:r>
    </w:p>
    <w:p w14:paraId="1671AFAA"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proofErr w:type="spellStart"/>
      <w:r w:rsidRPr="00BE2C17">
        <w:rPr>
          <w:rFonts w:ascii="Times New Roman" w:eastAsia="Times New Roman" w:hAnsi="Times New Roman"/>
          <w:sz w:val="26"/>
          <w:szCs w:val="26"/>
          <w:lang w:val="en-US" w:eastAsia="en-US"/>
        </w:rPr>
        <w:t>Hutke</w:t>
      </w:r>
      <w:proofErr w:type="spellEnd"/>
      <w:r w:rsidRPr="00BE2C17">
        <w:rPr>
          <w:rFonts w:ascii="Times New Roman" w:eastAsia="Times New Roman" w:hAnsi="Times New Roman"/>
          <w:sz w:val="26"/>
          <w:szCs w:val="26"/>
          <w:lang w:val="en-US" w:eastAsia="en-US"/>
        </w:rPr>
        <w:t xml:space="preserve">, A., </w:t>
      </w:r>
      <w:proofErr w:type="gramStart"/>
      <w:r w:rsidRPr="00BE2C17">
        <w:rPr>
          <w:rFonts w:ascii="Times New Roman" w:eastAsia="Times New Roman" w:hAnsi="Times New Roman"/>
          <w:sz w:val="26"/>
          <w:szCs w:val="26"/>
          <w:lang w:val="en-US" w:eastAsia="en-US"/>
        </w:rPr>
        <w:t>et</w:t>
      </w:r>
      <w:proofErr w:type="gramEnd"/>
      <w:r w:rsidRPr="00BE2C17">
        <w:rPr>
          <w:rFonts w:ascii="Times New Roman" w:eastAsia="Times New Roman" w:hAnsi="Times New Roman"/>
          <w:sz w:val="26"/>
          <w:szCs w:val="26"/>
          <w:lang w:val="en-US" w:eastAsia="en-US"/>
        </w:rPr>
        <w:t xml:space="preserve">. </w:t>
      </w:r>
      <w:proofErr w:type="gramStart"/>
      <w:r w:rsidRPr="00BE2C17">
        <w:rPr>
          <w:rFonts w:ascii="Times New Roman" w:eastAsia="Times New Roman" w:hAnsi="Times New Roman"/>
          <w:sz w:val="26"/>
          <w:szCs w:val="26"/>
          <w:lang w:val="en-US" w:eastAsia="en-US"/>
        </w:rPr>
        <w:t>al</w:t>
      </w:r>
      <w:proofErr w:type="gramEnd"/>
      <w:r w:rsidRPr="00BE2C17">
        <w:rPr>
          <w:rFonts w:ascii="Times New Roman" w:eastAsia="Times New Roman" w:hAnsi="Times New Roman"/>
          <w:sz w:val="26"/>
          <w:szCs w:val="26"/>
          <w:lang w:val="en-US" w:eastAsia="en-US"/>
        </w:rPr>
        <w:t xml:space="preserve">, [26] created one kind of software that lets consumers schedule appointments with service providers online is </w:t>
      </w:r>
      <w:proofErr w:type="spellStart"/>
      <w:r w:rsidRPr="00BE2C17">
        <w:rPr>
          <w:rFonts w:ascii="Times New Roman" w:eastAsia="Times New Roman" w:hAnsi="Times New Roman"/>
          <w:sz w:val="26"/>
          <w:szCs w:val="26"/>
          <w:lang w:val="en-US" w:eastAsia="en-US"/>
        </w:rPr>
        <w:t>BookEazy</w:t>
      </w:r>
      <w:proofErr w:type="spellEnd"/>
      <w:r w:rsidRPr="00BE2C17">
        <w:rPr>
          <w:rFonts w:ascii="Times New Roman" w:eastAsia="Times New Roman" w:hAnsi="Times New Roman"/>
          <w:sz w:val="26"/>
          <w:szCs w:val="26"/>
          <w:lang w:val="en-US" w:eastAsia="en-US"/>
        </w:rPr>
        <w:t>, an appointment booking tool. Applications for scheduling appointments have become essential tools in contemporary service sectors, enabling smooth scheduling between customers and service providers. Applications for scheduling appointments provide several advantages for both clients and service providers. They can also assist users in tracking their appointments and determining the ideal time and date. Applications for scheduling appointments can increase productivity and client satisfaction for service providers. These apps can help lower the frequency of cancellations and no-shows by making it simple for users to schedule appointments. Additionally, they can assist service providers in better time management and appointment tracking.</w:t>
      </w:r>
    </w:p>
    <w:p w14:paraId="226CCB2D"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The goals and capabilities of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closely align with the features and advantages of the </w:t>
      </w:r>
      <w:proofErr w:type="spellStart"/>
      <w:r w:rsidRPr="00BE2C17">
        <w:rPr>
          <w:rFonts w:ascii="Times New Roman" w:eastAsia="Times New Roman" w:hAnsi="Times New Roman"/>
          <w:sz w:val="26"/>
          <w:szCs w:val="26"/>
          <w:lang w:val="en-US" w:eastAsia="en-US"/>
        </w:rPr>
        <w:t>BookEazy</w:t>
      </w:r>
      <w:proofErr w:type="spellEnd"/>
      <w:r w:rsidRPr="00BE2C17">
        <w:rPr>
          <w:rFonts w:ascii="Times New Roman" w:eastAsia="Times New Roman" w:hAnsi="Times New Roman"/>
          <w:sz w:val="26"/>
          <w:szCs w:val="26"/>
          <w:lang w:val="en-US" w:eastAsia="en-US"/>
        </w:rPr>
        <w:t xml:space="preserve"> </w:t>
      </w:r>
      <w:proofErr w:type="gramStart"/>
      <w:r w:rsidRPr="00BE2C17">
        <w:rPr>
          <w:rFonts w:ascii="Times New Roman" w:eastAsia="Times New Roman" w:hAnsi="Times New Roman"/>
          <w:sz w:val="26"/>
          <w:szCs w:val="26"/>
          <w:lang w:val="en-US" w:eastAsia="en-US"/>
        </w:rPr>
        <w:t>appointment scheduling</w:t>
      </w:r>
      <w:proofErr w:type="gramEnd"/>
      <w:r w:rsidRPr="00BE2C17">
        <w:rPr>
          <w:rFonts w:ascii="Times New Roman" w:eastAsia="Times New Roman" w:hAnsi="Times New Roman"/>
          <w:sz w:val="26"/>
          <w:szCs w:val="26"/>
          <w:lang w:val="en-US" w:eastAsia="en-US"/>
        </w:rPr>
        <w:t xml:space="preserve"> tool.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makes </w:t>
      </w:r>
      <w:proofErr w:type="spellStart"/>
      <w:r w:rsidRPr="00BE2C17">
        <w:rPr>
          <w:rFonts w:ascii="Times New Roman" w:eastAsia="Times New Roman" w:hAnsi="Times New Roman"/>
          <w:sz w:val="26"/>
          <w:szCs w:val="26"/>
          <w:lang w:val="en-US" w:eastAsia="en-US"/>
        </w:rPr>
        <w:t>coworking</w:t>
      </w:r>
      <w:proofErr w:type="spellEnd"/>
      <w:r w:rsidRPr="00BE2C17">
        <w:rPr>
          <w:rFonts w:ascii="Times New Roman" w:eastAsia="Times New Roman" w:hAnsi="Times New Roman"/>
          <w:sz w:val="26"/>
          <w:szCs w:val="26"/>
          <w:lang w:val="en-US" w:eastAsia="en-US"/>
        </w:rPr>
        <w:t xml:space="preserve"> space booking easier by enabling users to quickly reserve work areas, conference rooms, or private offices, much </w:t>
      </w:r>
      <w:proofErr w:type="gramStart"/>
      <w:r w:rsidRPr="00BE2C17">
        <w:rPr>
          <w:rFonts w:ascii="Times New Roman" w:eastAsia="Times New Roman" w:hAnsi="Times New Roman"/>
          <w:sz w:val="26"/>
          <w:szCs w:val="26"/>
          <w:lang w:val="en-US" w:eastAsia="en-US"/>
        </w:rPr>
        <w:t>like</w:t>
      </w:r>
      <w:proofErr w:type="gramEnd"/>
      <w:r w:rsidRPr="00BE2C17">
        <w:rPr>
          <w:rFonts w:ascii="Times New Roman" w:eastAsia="Times New Roman" w:hAnsi="Times New Roman"/>
          <w:sz w:val="26"/>
          <w:szCs w:val="26"/>
          <w:lang w:val="en-US" w:eastAsia="en-US"/>
        </w:rPr>
        <w:t xml:space="preserve"> </w:t>
      </w:r>
      <w:proofErr w:type="spellStart"/>
      <w:r w:rsidRPr="00BE2C17">
        <w:rPr>
          <w:rFonts w:ascii="Times New Roman" w:eastAsia="Times New Roman" w:hAnsi="Times New Roman"/>
          <w:sz w:val="26"/>
          <w:szCs w:val="26"/>
          <w:lang w:val="en-US" w:eastAsia="en-US"/>
        </w:rPr>
        <w:t>BookEazy</w:t>
      </w:r>
      <w:proofErr w:type="spellEnd"/>
      <w:r w:rsidRPr="00BE2C17">
        <w:rPr>
          <w:rFonts w:ascii="Times New Roman" w:eastAsia="Times New Roman" w:hAnsi="Times New Roman"/>
          <w:sz w:val="26"/>
          <w:szCs w:val="26"/>
          <w:lang w:val="en-US" w:eastAsia="en-US"/>
        </w:rPr>
        <w:t xml:space="preserve"> makes scheduling between customers and service providers easier. By offering real-time booking alternatives, decreasing no-shows, and enhancing service coordination, both </w:t>
      </w:r>
      <w:r w:rsidRPr="00BE2C17">
        <w:rPr>
          <w:rFonts w:ascii="Times New Roman" w:eastAsia="Times New Roman" w:hAnsi="Times New Roman"/>
          <w:sz w:val="26"/>
          <w:szCs w:val="26"/>
          <w:lang w:val="en-US" w:eastAsia="en-US"/>
        </w:rPr>
        <w:lastRenderedPageBreak/>
        <w:t xml:space="preserve">platforms increase customer pleasure, productivity, and time management. </w:t>
      </w:r>
      <w:proofErr w:type="spellStart"/>
      <w:r w:rsidRPr="00BE2C17">
        <w:rPr>
          <w:rFonts w:ascii="Times New Roman" w:eastAsia="Times New Roman" w:hAnsi="Times New Roman"/>
          <w:sz w:val="26"/>
          <w:szCs w:val="26"/>
          <w:lang w:val="en-US" w:eastAsia="en-US"/>
        </w:rPr>
        <w:t>Flexidesk</w:t>
      </w:r>
      <w:proofErr w:type="spellEnd"/>
      <w:r w:rsidRPr="00BE2C17">
        <w:rPr>
          <w:rFonts w:ascii="Times New Roman" w:eastAsia="Times New Roman" w:hAnsi="Times New Roman"/>
          <w:sz w:val="26"/>
          <w:szCs w:val="26"/>
          <w:lang w:val="en-US" w:eastAsia="en-US"/>
        </w:rPr>
        <w:t xml:space="preserve"> is in line with the larger trend of digital solutions revolutionizing service accessibility and operational efficiency, as seen by its common emphasis on effective scheduling and enhanced user experience.</w:t>
      </w:r>
    </w:p>
    <w:p w14:paraId="42BB3C96" w14:textId="77777777" w:rsidR="00922766" w:rsidRPr="00BE2C17" w:rsidRDefault="00922766" w:rsidP="00922766">
      <w:pPr>
        <w:widowControl w:val="0"/>
        <w:autoSpaceDE w:val="0"/>
        <w:autoSpaceDN w:val="0"/>
        <w:spacing w:after="0" w:line="480" w:lineRule="auto"/>
        <w:ind w:right="116" w:firstLine="720"/>
        <w:jc w:val="both"/>
        <w:rPr>
          <w:rFonts w:ascii="Times New Roman" w:eastAsia="Times New Roman" w:hAnsi="Times New Roman"/>
          <w:sz w:val="26"/>
          <w:szCs w:val="26"/>
          <w:lang w:val="en-US" w:eastAsia="en-US"/>
        </w:rPr>
      </w:pPr>
      <w:r w:rsidRPr="00BE2C17">
        <w:rPr>
          <w:rFonts w:ascii="Times New Roman" w:eastAsia="Times New Roman" w:hAnsi="Times New Roman"/>
          <w:sz w:val="26"/>
          <w:szCs w:val="26"/>
          <w:lang w:val="en-US" w:eastAsia="en-US"/>
        </w:rPr>
        <w:t xml:space="preserve">Abdul, A.S., </w:t>
      </w:r>
      <w:proofErr w:type="gramStart"/>
      <w:r w:rsidRPr="00BE2C17">
        <w:rPr>
          <w:rFonts w:ascii="Times New Roman" w:eastAsia="Times New Roman" w:hAnsi="Times New Roman"/>
          <w:sz w:val="26"/>
          <w:szCs w:val="26"/>
          <w:lang w:val="en-US" w:eastAsia="en-US"/>
        </w:rPr>
        <w:t>et</w:t>
      </w:r>
      <w:proofErr w:type="gramEnd"/>
      <w:r w:rsidRPr="00BE2C17">
        <w:rPr>
          <w:rFonts w:ascii="Times New Roman" w:eastAsia="Times New Roman" w:hAnsi="Times New Roman"/>
          <w:sz w:val="26"/>
          <w:szCs w:val="26"/>
          <w:lang w:val="en-US" w:eastAsia="en-US"/>
        </w:rPr>
        <w:t xml:space="preserve">. </w:t>
      </w:r>
      <w:proofErr w:type="gramStart"/>
      <w:r w:rsidRPr="00BE2C17">
        <w:rPr>
          <w:rFonts w:ascii="Times New Roman" w:eastAsia="Times New Roman" w:hAnsi="Times New Roman"/>
          <w:sz w:val="26"/>
          <w:szCs w:val="26"/>
          <w:lang w:val="en-US" w:eastAsia="en-US"/>
        </w:rPr>
        <w:t>al</w:t>
      </w:r>
      <w:proofErr w:type="gramEnd"/>
      <w:r w:rsidRPr="00BE2C17">
        <w:rPr>
          <w:rFonts w:ascii="Times New Roman" w:eastAsia="Times New Roman" w:hAnsi="Times New Roman"/>
          <w:sz w:val="26"/>
          <w:szCs w:val="26"/>
          <w:lang w:val="en-US" w:eastAsia="en-US"/>
        </w:rPr>
        <w:t xml:space="preserve"> [26] created a vehicle monitoring program with the goal of increasing the precision of taxi, rail, and bus arrival times. The application tracks the whereabouts of vehicles using GPS on Android handsets and saves the information in a Firebase Real-time Database for rapid synchronizing. In order to determine journey times depending on routes and traffic conditions, it also incorporates the Google Distance Matrix API. The prototype demonstrated increased accuracy in predicting vehicle arrival times following several testing stages and user input.</w:t>
      </w:r>
    </w:p>
    <w:p w14:paraId="24102C06" w14:textId="74B0AC03" w:rsidR="00922766" w:rsidRPr="00BE2C17" w:rsidDel="0077756E" w:rsidRDefault="00A13935">
      <w:pPr>
        <w:widowControl w:val="0"/>
        <w:autoSpaceDE w:val="0"/>
        <w:autoSpaceDN w:val="0"/>
        <w:spacing w:after="0" w:line="480" w:lineRule="auto"/>
        <w:ind w:right="116" w:firstLine="720"/>
        <w:jc w:val="both"/>
        <w:rPr>
          <w:del w:id="4590" w:author="Antoneth Macaisa" w:date="2025-05-19T15:26:00Z"/>
          <w:rFonts w:ascii="Times New Roman" w:eastAsia="Times New Roman" w:hAnsi="Times New Roman"/>
          <w:sz w:val="26"/>
          <w:szCs w:val="26"/>
          <w:lang w:val="en-US" w:eastAsia="en-US"/>
        </w:rPr>
      </w:pPr>
      <w:ins w:id="4591" w:author="Antoneth Macaisa" w:date="2025-05-19T16:03:00Z">
        <w:r>
          <w:rPr>
            <w:rFonts w:ascii="Times New Roman" w:eastAsia="Times New Roman" w:hAnsi="Times New Roman"/>
            <w:sz w:val="26"/>
            <w:szCs w:val="26"/>
            <w:lang w:val="en-US" w:eastAsia="en-US"/>
          </w:rPr>
          <w:tab/>
        </w:r>
      </w:ins>
      <w:proofErr w:type="spellStart"/>
      <w:r w:rsidR="00922766" w:rsidRPr="00BE2C17">
        <w:rPr>
          <w:rFonts w:ascii="Times New Roman" w:eastAsia="Times New Roman" w:hAnsi="Times New Roman"/>
          <w:sz w:val="26"/>
          <w:szCs w:val="26"/>
          <w:lang w:val="en-US" w:eastAsia="en-US"/>
        </w:rPr>
        <w:t>Flexidesk's</w:t>
      </w:r>
      <w:proofErr w:type="spellEnd"/>
      <w:r w:rsidR="00922766" w:rsidRPr="00BE2C17">
        <w:rPr>
          <w:rFonts w:ascii="Times New Roman" w:eastAsia="Times New Roman" w:hAnsi="Times New Roman"/>
          <w:sz w:val="26"/>
          <w:szCs w:val="26"/>
          <w:lang w:val="en-US" w:eastAsia="en-US"/>
        </w:rPr>
        <w:t xml:space="preserve"> objective of improving user comfort through technology is well aligned with the </w:t>
      </w:r>
      <w:proofErr w:type="gramStart"/>
      <w:r w:rsidR="00922766" w:rsidRPr="00BE2C17">
        <w:rPr>
          <w:rFonts w:ascii="Times New Roman" w:eastAsia="Times New Roman" w:hAnsi="Times New Roman"/>
          <w:sz w:val="26"/>
          <w:szCs w:val="26"/>
          <w:lang w:val="en-US" w:eastAsia="en-US"/>
        </w:rPr>
        <w:t>vehicle monitoring</w:t>
      </w:r>
      <w:proofErr w:type="gramEnd"/>
      <w:r w:rsidR="00922766" w:rsidRPr="00BE2C17">
        <w:rPr>
          <w:rFonts w:ascii="Times New Roman" w:eastAsia="Times New Roman" w:hAnsi="Times New Roman"/>
          <w:sz w:val="26"/>
          <w:szCs w:val="26"/>
          <w:lang w:val="en-US" w:eastAsia="en-US"/>
        </w:rPr>
        <w:t xml:space="preserve"> program's emphasis on real-time tracking and precise arrival forecasts. </w:t>
      </w:r>
      <w:proofErr w:type="spellStart"/>
      <w:r w:rsidR="00922766" w:rsidRPr="00BE2C17">
        <w:rPr>
          <w:rFonts w:ascii="Times New Roman" w:eastAsia="Times New Roman" w:hAnsi="Times New Roman"/>
          <w:sz w:val="26"/>
          <w:szCs w:val="26"/>
          <w:lang w:val="en-US" w:eastAsia="en-US"/>
        </w:rPr>
        <w:t>Flexidesk</w:t>
      </w:r>
      <w:proofErr w:type="spellEnd"/>
      <w:r w:rsidR="00922766" w:rsidRPr="00BE2C17">
        <w:rPr>
          <w:rFonts w:ascii="Times New Roman" w:eastAsia="Times New Roman" w:hAnsi="Times New Roman"/>
          <w:sz w:val="26"/>
          <w:szCs w:val="26"/>
          <w:lang w:val="en-US" w:eastAsia="en-US"/>
        </w:rPr>
        <w:t xml:space="preserve"> guarantees effective </w:t>
      </w:r>
      <w:proofErr w:type="spellStart"/>
      <w:r w:rsidR="00922766" w:rsidRPr="00BE2C17">
        <w:rPr>
          <w:rFonts w:ascii="Times New Roman" w:eastAsia="Times New Roman" w:hAnsi="Times New Roman"/>
          <w:sz w:val="26"/>
          <w:szCs w:val="26"/>
          <w:lang w:val="en-US" w:eastAsia="en-US"/>
        </w:rPr>
        <w:t>coworking</w:t>
      </w:r>
      <w:proofErr w:type="spellEnd"/>
      <w:r w:rsidR="00922766" w:rsidRPr="00BE2C17">
        <w:rPr>
          <w:rFonts w:ascii="Times New Roman" w:eastAsia="Times New Roman" w:hAnsi="Times New Roman"/>
          <w:sz w:val="26"/>
          <w:szCs w:val="26"/>
          <w:lang w:val="en-US" w:eastAsia="en-US"/>
        </w:rPr>
        <w:t xml:space="preserve"> space management by offering real-time availability and booking tools, just </w:t>
      </w:r>
      <w:proofErr w:type="gramStart"/>
      <w:r w:rsidR="00922766" w:rsidRPr="00BE2C17">
        <w:rPr>
          <w:rFonts w:ascii="Times New Roman" w:eastAsia="Times New Roman" w:hAnsi="Times New Roman"/>
          <w:sz w:val="26"/>
          <w:szCs w:val="26"/>
          <w:lang w:val="en-US" w:eastAsia="en-US"/>
        </w:rPr>
        <w:t>like</w:t>
      </w:r>
      <w:proofErr w:type="gramEnd"/>
      <w:r w:rsidR="00922766" w:rsidRPr="00BE2C17">
        <w:rPr>
          <w:rFonts w:ascii="Times New Roman" w:eastAsia="Times New Roman" w:hAnsi="Times New Roman"/>
          <w:sz w:val="26"/>
          <w:szCs w:val="26"/>
          <w:lang w:val="en-US" w:eastAsia="en-US"/>
        </w:rPr>
        <w:t xml:space="preserve"> the program enhances transportation dependability using GPS and real-time databases. </w:t>
      </w:r>
      <w:ins w:id="4592" w:author="Antoneth Macaisa" w:date="2025-05-19T16:03:00Z">
        <w:r>
          <w:rPr>
            <w:rFonts w:ascii="Times New Roman" w:eastAsia="Times New Roman" w:hAnsi="Times New Roman"/>
            <w:sz w:val="26"/>
            <w:szCs w:val="26"/>
            <w:lang w:val="en-US" w:eastAsia="en-US"/>
          </w:rPr>
          <w:tab/>
        </w:r>
      </w:ins>
      <w:proofErr w:type="spellStart"/>
      <w:r w:rsidR="00922766" w:rsidRPr="00BE2C17">
        <w:rPr>
          <w:rFonts w:ascii="Times New Roman" w:eastAsia="Times New Roman" w:hAnsi="Times New Roman"/>
          <w:sz w:val="26"/>
          <w:szCs w:val="26"/>
          <w:lang w:val="en-US" w:eastAsia="en-US"/>
        </w:rPr>
        <w:t>Flexidesk</w:t>
      </w:r>
      <w:proofErr w:type="spellEnd"/>
      <w:r w:rsidR="00922766" w:rsidRPr="00BE2C17">
        <w:rPr>
          <w:rFonts w:ascii="Times New Roman" w:eastAsia="Times New Roman" w:hAnsi="Times New Roman"/>
          <w:sz w:val="26"/>
          <w:szCs w:val="26"/>
          <w:lang w:val="en-US" w:eastAsia="en-US"/>
        </w:rPr>
        <w:t xml:space="preserve"> might incorporate comparable capabilities to assist customers in better planning workspace utilization, particularly for time-sensitive reservations, as demonstrated by the use of the Google Distance Matrix API to </w:t>
      </w:r>
      <w:r w:rsidR="00922766" w:rsidRPr="00BE2C17">
        <w:rPr>
          <w:rFonts w:ascii="Times New Roman" w:eastAsia="Times New Roman" w:hAnsi="Times New Roman"/>
          <w:sz w:val="26"/>
          <w:szCs w:val="26"/>
          <w:lang w:val="en-US" w:eastAsia="en-US"/>
        </w:rPr>
        <w:lastRenderedPageBreak/>
        <w:t>optimize timing. In order to improve the overall user experience, both systems place a strong emphasis on responsiveness, real-time updates, and user feedback-driven improvement</w:t>
      </w:r>
      <w:ins w:id="4593" w:author="Antoneth Macaisa" w:date="2025-05-19T15:26:00Z">
        <w:r w:rsidR="0077756E">
          <w:rPr>
            <w:rFonts w:ascii="Times New Roman" w:hAnsi="Times New Roman"/>
            <w:b/>
            <w:sz w:val="26"/>
            <w:szCs w:val="26"/>
          </w:rPr>
          <w:t>.</w:t>
        </w:r>
      </w:ins>
      <w:del w:id="4594" w:author="Antoneth Macaisa" w:date="2025-05-19T15:26:00Z">
        <w:r w:rsidR="00922766" w:rsidRPr="00BE2C17" w:rsidDel="0077756E">
          <w:rPr>
            <w:rFonts w:ascii="Times New Roman" w:eastAsia="Times New Roman" w:hAnsi="Times New Roman"/>
            <w:sz w:val="26"/>
            <w:szCs w:val="26"/>
            <w:lang w:val="en-US" w:eastAsia="en-US"/>
          </w:rPr>
          <w:delText>.</w:delText>
        </w:r>
      </w:del>
    </w:p>
    <w:p w14:paraId="1B759A61" w14:textId="77777777" w:rsidR="00922766" w:rsidRPr="00BE2C17" w:rsidDel="0077756E" w:rsidRDefault="00922766">
      <w:pPr>
        <w:widowControl w:val="0"/>
        <w:autoSpaceDE w:val="0"/>
        <w:autoSpaceDN w:val="0"/>
        <w:spacing w:after="0" w:line="480" w:lineRule="auto"/>
        <w:ind w:right="116" w:firstLine="720"/>
        <w:jc w:val="both"/>
        <w:rPr>
          <w:del w:id="4595" w:author="Antoneth Macaisa" w:date="2025-05-19T15:26:00Z"/>
          <w:rFonts w:ascii="Times New Roman" w:eastAsia="Times New Roman" w:hAnsi="Times New Roman"/>
          <w:sz w:val="26"/>
          <w:szCs w:val="26"/>
          <w:lang w:val="en-US" w:eastAsia="en-US"/>
        </w:rPr>
      </w:pPr>
    </w:p>
    <w:p w14:paraId="09B0378F" w14:textId="77777777" w:rsidR="00922766" w:rsidRPr="00BE2C17" w:rsidDel="0077756E" w:rsidRDefault="00922766">
      <w:pPr>
        <w:widowControl w:val="0"/>
        <w:autoSpaceDE w:val="0"/>
        <w:autoSpaceDN w:val="0"/>
        <w:spacing w:after="0" w:line="480" w:lineRule="auto"/>
        <w:ind w:right="116" w:firstLine="720"/>
        <w:jc w:val="both"/>
        <w:rPr>
          <w:del w:id="4596" w:author="Antoneth Macaisa" w:date="2025-05-19T15:26:00Z"/>
          <w:rFonts w:ascii="Times New Roman" w:eastAsia="Times New Roman" w:hAnsi="Times New Roman"/>
          <w:sz w:val="26"/>
          <w:szCs w:val="26"/>
          <w:lang w:val="en-US" w:eastAsia="en-US"/>
        </w:rPr>
      </w:pPr>
    </w:p>
    <w:p w14:paraId="204617AD" w14:textId="77777777" w:rsidR="00F9044B" w:rsidRPr="00BE2C17" w:rsidDel="0077756E" w:rsidRDefault="00F9044B">
      <w:pPr>
        <w:spacing w:after="0" w:line="480" w:lineRule="auto"/>
        <w:jc w:val="both"/>
        <w:rPr>
          <w:del w:id="4597" w:author="Antoneth Macaisa" w:date="2025-05-19T15:26:00Z"/>
          <w:rFonts w:ascii="Times New Roman" w:hAnsi="Times New Roman"/>
          <w:b/>
          <w:sz w:val="26"/>
          <w:szCs w:val="26"/>
        </w:rPr>
        <w:pPrChange w:id="4598" w:author="Antoneth Macaisa" w:date="2025-05-19T16:03:00Z">
          <w:pPr>
            <w:spacing w:after="0" w:line="240" w:lineRule="auto"/>
            <w:jc w:val="center"/>
          </w:pPr>
        </w:pPrChange>
      </w:pPr>
    </w:p>
    <w:p w14:paraId="606752F7" w14:textId="77777777" w:rsidR="00922766" w:rsidRPr="00BE2C17" w:rsidDel="0077756E" w:rsidRDefault="00922766">
      <w:pPr>
        <w:spacing w:after="0" w:line="480" w:lineRule="auto"/>
        <w:jc w:val="both"/>
        <w:rPr>
          <w:del w:id="4599" w:author="Antoneth Macaisa" w:date="2025-05-19T15:26:00Z"/>
          <w:rFonts w:ascii="Times New Roman" w:hAnsi="Times New Roman"/>
          <w:b/>
          <w:sz w:val="26"/>
          <w:szCs w:val="26"/>
        </w:rPr>
        <w:pPrChange w:id="4600" w:author="Antoneth Macaisa" w:date="2025-05-19T16:03:00Z">
          <w:pPr>
            <w:spacing w:after="0" w:line="240" w:lineRule="auto"/>
            <w:jc w:val="center"/>
          </w:pPr>
        </w:pPrChange>
      </w:pPr>
    </w:p>
    <w:p w14:paraId="7D7C7B0B" w14:textId="77777777" w:rsidR="00302815" w:rsidRPr="00BE2C17" w:rsidDel="0077756E" w:rsidRDefault="00302815">
      <w:pPr>
        <w:spacing w:after="0" w:line="480" w:lineRule="auto"/>
        <w:jc w:val="both"/>
        <w:rPr>
          <w:del w:id="4601" w:author="Antoneth Macaisa" w:date="2025-05-19T15:26:00Z"/>
          <w:rFonts w:ascii="Times New Roman" w:hAnsi="Times New Roman"/>
          <w:b/>
          <w:sz w:val="26"/>
          <w:szCs w:val="26"/>
        </w:rPr>
        <w:pPrChange w:id="4602" w:author="Antoneth Macaisa" w:date="2025-05-19T16:03:00Z">
          <w:pPr>
            <w:spacing w:after="0" w:line="240" w:lineRule="auto"/>
            <w:jc w:val="center"/>
          </w:pPr>
        </w:pPrChange>
      </w:pPr>
    </w:p>
    <w:p w14:paraId="27BB86D6" w14:textId="77777777" w:rsidR="007345A4" w:rsidRPr="00BE2C17" w:rsidDel="00DD2661" w:rsidRDefault="007345A4">
      <w:pPr>
        <w:spacing w:after="0" w:line="480" w:lineRule="auto"/>
        <w:jc w:val="both"/>
        <w:rPr>
          <w:del w:id="4603" w:author="Antoneth Macaisa" w:date="2025-05-07T21:30:00Z"/>
          <w:rFonts w:ascii="Times New Roman" w:hAnsi="Times New Roman"/>
          <w:b/>
          <w:sz w:val="26"/>
          <w:szCs w:val="26"/>
        </w:rPr>
        <w:pPrChange w:id="4604" w:author="Antoneth Macaisa" w:date="2025-05-19T16:03:00Z">
          <w:pPr>
            <w:spacing w:after="0" w:line="240" w:lineRule="auto"/>
            <w:jc w:val="center"/>
          </w:pPr>
        </w:pPrChange>
      </w:pPr>
    </w:p>
    <w:p w14:paraId="338F8493" w14:textId="77777777" w:rsidR="00922766" w:rsidRPr="00BE2C17" w:rsidDel="00DD2661" w:rsidRDefault="00922766">
      <w:pPr>
        <w:spacing w:after="0" w:line="480" w:lineRule="auto"/>
        <w:jc w:val="both"/>
        <w:rPr>
          <w:del w:id="4605" w:author="Antoneth Macaisa" w:date="2025-05-07T21:30:00Z"/>
          <w:rFonts w:ascii="Times New Roman" w:hAnsi="Times New Roman"/>
          <w:b/>
          <w:sz w:val="26"/>
          <w:szCs w:val="26"/>
        </w:rPr>
        <w:pPrChange w:id="4606" w:author="Antoneth Macaisa" w:date="2025-05-19T16:03:00Z">
          <w:pPr>
            <w:spacing w:after="0" w:line="240" w:lineRule="auto"/>
            <w:jc w:val="center"/>
          </w:pPr>
        </w:pPrChange>
      </w:pPr>
    </w:p>
    <w:p w14:paraId="7CCE65F4" w14:textId="77777777" w:rsidR="007345A4" w:rsidRPr="00BE2C17" w:rsidDel="00DD2661" w:rsidRDefault="007345A4">
      <w:pPr>
        <w:spacing w:after="0" w:line="480" w:lineRule="auto"/>
        <w:jc w:val="both"/>
        <w:rPr>
          <w:del w:id="4607" w:author="Antoneth Macaisa" w:date="2025-05-07T21:30:00Z"/>
          <w:rFonts w:ascii="Times New Roman" w:hAnsi="Times New Roman"/>
          <w:b/>
          <w:sz w:val="26"/>
          <w:szCs w:val="26"/>
        </w:rPr>
        <w:pPrChange w:id="4608" w:author="Antoneth Macaisa" w:date="2025-05-19T16:03:00Z">
          <w:pPr>
            <w:spacing w:after="0" w:line="240" w:lineRule="auto"/>
            <w:jc w:val="center"/>
          </w:pPr>
        </w:pPrChange>
      </w:pPr>
    </w:p>
    <w:p w14:paraId="5EA59773" w14:textId="77777777" w:rsidR="00922766" w:rsidRPr="00BE2C17" w:rsidRDefault="00922766">
      <w:pPr>
        <w:spacing w:after="0" w:line="480" w:lineRule="auto"/>
        <w:jc w:val="both"/>
        <w:rPr>
          <w:rFonts w:ascii="Times New Roman" w:hAnsi="Times New Roman"/>
          <w:b/>
          <w:sz w:val="26"/>
          <w:szCs w:val="26"/>
        </w:rPr>
        <w:pPrChange w:id="4609" w:author="Antoneth Macaisa" w:date="2025-05-19T16:03:00Z">
          <w:pPr>
            <w:spacing w:after="0" w:line="240" w:lineRule="auto"/>
            <w:jc w:val="center"/>
          </w:pPr>
        </w:pPrChange>
      </w:pPr>
    </w:p>
    <w:p w14:paraId="0D2FF7E6" w14:textId="77777777" w:rsidR="00A13935" w:rsidRDefault="00A13935">
      <w:pPr>
        <w:spacing w:after="0" w:line="480" w:lineRule="auto"/>
        <w:jc w:val="both"/>
        <w:rPr>
          <w:ins w:id="4610" w:author="Antoneth Macaisa" w:date="2025-05-19T16:03:00Z"/>
          <w:rFonts w:ascii="Times New Roman" w:hAnsi="Times New Roman"/>
          <w:b/>
          <w:sz w:val="26"/>
          <w:szCs w:val="26"/>
        </w:rPr>
        <w:pPrChange w:id="4611" w:author="Antoneth Macaisa" w:date="2025-05-19T16:03:00Z">
          <w:pPr>
            <w:spacing w:after="0" w:line="240" w:lineRule="auto"/>
            <w:jc w:val="center"/>
          </w:pPr>
        </w:pPrChange>
      </w:pPr>
    </w:p>
    <w:p w14:paraId="0E963526" w14:textId="6C70045F" w:rsidR="00A13935" w:rsidRDefault="00A13935">
      <w:pPr>
        <w:spacing w:after="0" w:line="480" w:lineRule="auto"/>
        <w:jc w:val="both"/>
        <w:rPr>
          <w:ins w:id="4612" w:author="admin" w:date="2025-05-21T00:15:00Z"/>
          <w:rFonts w:ascii="Times New Roman" w:hAnsi="Times New Roman"/>
          <w:b/>
          <w:sz w:val="26"/>
          <w:szCs w:val="26"/>
        </w:rPr>
        <w:pPrChange w:id="4613" w:author="Antoneth Macaisa" w:date="2025-05-19T16:03:00Z">
          <w:pPr>
            <w:spacing w:after="0" w:line="240" w:lineRule="auto"/>
            <w:jc w:val="center"/>
          </w:pPr>
        </w:pPrChange>
      </w:pPr>
    </w:p>
    <w:p w14:paraId="20649E0F" w14:textId="03CC2A69" w:rsidR="00D3124E" w:rsidRDefault="00D3124E">
      <w:pPr>
        <w:spacing w:after="0" w:line="480" w:lineRule="auto"/>
        <w:jc w:val="both"/>
        <w:rPr>
          <w:ins w:id="4614" w:author="admin" w:date="2025-05-21T00:15:00Z"/>
          <w:rFonts w:ascii="Times New Roman" w:hAnsi="Times New Roman"/>
          <w:b/>
          <w:sz w:val="26"/>
          <w:szCs w:val="26"/>
        </w:rPr>
        <w:pPrChange w:id="4615" w:author="Antoneth Macaisa" w:date="2025-05-19T16:03:00Z">
          <w:pPr>
            <w:spacing w:after="0" w:line="240" w:lineRule="auto"/>
            <w:jc w:val="center"/>
          </w:pPr>
        </w:pPrChange>
      </w:pPr>
    </w:p>
    <w:p w14:paraId="4A83B3DE" w14:textId="1AD9C443" w:rsidR="00D3124E" w:rsidRDefault="00D3124E">
      <w:pPr>
        <w:spacing w:after="0" w:line="480" w:lineRule="auto"/>
        <w:jc w:val="both"/>
        <w:rPr>
          <w:ins w:id="4616" w:author="admin" w:date="2025-05-21T00:15:00Z"/>
          <w:rFonts w:ascii="Times New Roman" w:hAnsi="Times New Roman"/>
          <w:b/>
          <w:sz w:val="26"/>
          <w:szCs w:val="26"/>
        </w:rPr>
        <w:pPrChange w:id="4617" w:author="Antoneth Macaisa" w:date="2025-05-19T16:03:00Z">
          <w:pPr>
            <w:spacing w:after="0" w:line="240" w:lineRule="auto"/>
            <w:jc w:val="center"/>
          </w:pPr>
        </w:pPrChange>
      </w:pPr>
    </w:p>
    <w:p w14:paraId="2F4AFBC8" w14:textId="4F7122E6" w:rsidR="00D3124E" w:rsidRDefault="00D3124E">
      <w:pPr>
        <w:spacing w:after="0" w:line="480" w:lineRule="auto"/>
        <w:jc w:val="both"/>
        <w:rPr>
          <w:ins w:id="4618" w:author="admin" w:date="2025-05-21T00:15:00Z"/>
          <w:rFonts w:ascii="Times New Roman" w:hAnsi="Times New Roman"/>
          <w:b/>
          <w:sz w:val="26"/>
          <w:szCs w:val="26"/>
        </w:rPr>
        <w:pPrChange w:id="4619" w:author="Antoneth Macaisa" w:date="2025-05-19T16:03:00Z">
          <w:pPr>
            <w:spacing w:after="0" w:line="240" w:lineRule="auto"/>
            <w:jc w:val="center"/>
          </w:pPr>
        </w:pPrChange>
      </w:pPr>
    </w:p>
    <w:p w14:paraId="4254ACBE" w14:textId="31D6F569" w:rsidR="00D3124E" w:rsidRDefault="00D3124E">
      <w:pPr>
        <w:spacing w:after="0" w:line="480" w:lineRule="auto"/>
        <w:jc w:val="both"/>
        <w:rPr>
          <w:ins w:id="4620" w:author="admin" w:date="2025-05-21T00:15:00Z"/>
          <w:rFonts w:ascii="Times New Roman" w:hAnsi="Times New Roman"/>
          <w:b/>
          <w:sz w:val="26"/>
          <w:szCs w:val="26"/>
        </w:rPr>
        <w:pPrChange w:id="4621" w:author="Antoneth Macaisa" w:date="2025-05-19T16:03:00Z">
          <w:pPr>
            <w:spacing w:after="0" w:line="240" w:lineRule="auto"/>
            <w:jc w:val="center"/>
          </w:pPr>
        </w:pPrChange>
      </w:pPr>
    </w:p>
    <w:p w14:paraId="1E9194AA" w14:textId="50EFAFAD" w:rsidR="00D3124E" w:rsidRDefault="00D3124E">
      <w:pPr>
        <w:spacing w:after="0" w:line="480" w:lineRule="auto"/>
        <w:jc w:val="both"/>
        <w:rPr>
          <w:ins w:id="4622" w:author="admin" w:date="2025-05-21T00:15:00Z"/>
          <w:rFonts w:ascii="Times New Roman" w:hAnsi="Times New Roman"/>
          <w:b/>
          <w:sz w:val="26"/>
          <w:szCs w:val="26"/>
        </w:rPr>
        <w:pPrChange w:id="4623" w:author="Antoneth Macaisa" w:date="2025-05-19T16:03:00Z">
          <w:pPr>
            <w:spacing w:after="0" w:line="240" w:lineRule="auto"/>
            <w:jc w:val="center"/>
          </w:pPr>
        </w:pPrChange>
      </w:pPr>
    </w:p>
    <w:p w14:paraId="16335438" w14:textId="06472D3E" w:rsidR="00D3124E" w:rsidRDefault="00D3124E">
      <w:pPr>
        <w:spacing w:after="0" w:line="480" w:lineRule="auto"/>
        <w:jc w:val="both"/>
        <w:rPr>
          <w:ins w:id="4624" w:author="admin" w:date="2025-05-21T00:15:00Z"/>
          <w:rFonts w:ascii="Times New Roman" w:hAnsi="Times New Roman"/>
          <w:b/>
          <w:sz w:val="26"/>
          <w:szCs w:val="26"/>
        </w:rPr>
        <w:pPrChange w:id="4625" w:author="Antoneth Macaisa" w:date="2025-05-19T16:03:00Z">
          <w:pPr>
            <w:spacing w:after="0" w:line="240" w:lineRule="auto"/>
            <w:jc w:val="center"/>
          </w:pPr>
        </w:pPrChange>
      </w:pPr>
    </w:p>
    <w:p w14:paraId="739F4E3B" w14:textId="6ED4A789" w:rsidR="00D3124E" w:rsidRDefault="00D3124E">
      <w:pPr>
        <w:spacing w:after="0" w:line="480" w:lineRule="auto"/>
        <w:jc w:val="both"/>
        <w:rPr>
          <w:ins w:id="4626" w:author="admin" w:date="2025-05-21T00:15:00Z"/>
          <w:rFonts w:ascii="Times New Roman" w:hAnsi="Times New Roman"/>
          <w:b/>
          <w:sz w:val="26"/>
          <w:szCs w:val="26"/>
        </w:rPr>
        <w:pPrChange w:id="4627" w:author="Antoneth Macaisa" w:date="2025-05-19T16:03:00Z">
          <w:pPr>
            <w:spacing w:after="0" w:line="240" w:lineRule="auto"/>
            <w:jc w:val="center"/>
          </w:pPr>
        </w:pPrChange>
      </w:pPr>
    </w:p>
    <w:p w14:paraId="6F2C2FD3" w14:textId="267A27DA" w:rsidR="00D3124E" w:rsidRDefault="00D3124E">
      <w:pPr>
        <w:spacing w:after="0" w:line="480" w:lineRule="auto"/>
        <w:jc w:val="both"/>
        <w:rPr>
          <w:ins w:id="4628" w:author="admin" w:date="2025-05-21T00:15:00Z"/>
          <w:rFonts w:ascii="Times New Roman" w:hAnsi="Times New Roman"/>
          <w:b/>
          <w:sz w:val="26"/>
          <w:szCs w:val="26"/>
        </w:rPr>
        <w:pPrChange w:id="4629" w:author="Antoneth Macaisa" w:date="2025-05-19T16:03:00Z">
          <w:pPr>
            <w:spacing w:after="0" w:line="240" w:lineRule="auto"/>
            <w:jc w:val="center"/>
          </w:pPr>
        </w:pPrChange>
      </w:pPr>
    </w:p>
    <w:p w14:paraId="3757A4B9" w14:textId="5A11D8B4" w:rsidR="00D3124E" w:rsidRDefault="00D3124E">
      <w:pPr>
        <w:spacing w:after="0" w:line="480" w:lineRule="auto"/>
        <w:jc w:val="both"/>
        <w:rPr>
          <w:ins w:id="4630" w:author="admin" w:date="2025-05-21T00:15:00Z"/>
          <w:rFonts w:ascii="Times New Roman" w:hAnsi="Times New Roman"/>
          <w:b/>
          <w:sz w:val="26"/>
          <w:szCs w:val="26"/>
        </w:rPr>
        <w:pPrChange w:id="4631" w:author="Antoneth Macaisa" w:date="2025-05-19T16:03:00Z">
          <w:pPr>
            <w:spacing w:after="0" w:line="240" w:lineRule="auto"/>
            <w:jc w:val="center"/>
          </w:pPr>
        </w:pPrChange>
      </w:pPr>
    </w:p>
    <w:p w14:paraId="79B3556B" w14:textId="4EAC1EE2" w:rsidR="00D3124E" w:rsidRDefault="00D3124E">
      <w:pPr>
        <w:spacing w:after="0" w:line="480" w:lineRule="auto"/>
        <w:jc w:val="both"/>
        <w:rPr>
          <w:ins w:id="4632" w:author="admin" w:date="2025-05-21T01:13:00Z"/>
          <w:rFonts w:ascii="Times New Roman" w:hAnsi="Times New Roman"/>
          <w:b/>
          <w:sz w:val="26"/>
          <w:szCs w:val="26"/>
        </w:rPr>
        <w:pPrChange w:id="4633" w:author="Antoneth Macaisa" w:date="2025-05-19T16:03:00Z">
          <w:pPr>
            <w:spacing w:after="0" w:line="240" w:lineRule="auto"/>
            <w:jc w:val="center"/>
          </w:pPr>
        </w:pPrChange>
      </w:pPr>
    </w:p>
    <w:p w14:paraId="033E1C18" w14:textId="2DB31824" w:rsidR="009B04F3" w:rsidRDefault="009B04F3">
      <w:pPr>
        <w:spacing w:after="0" w:line="480" w:lineRule="auto"/>
        <w:jc w:val="both"/>
        <w:rPr>
          <w:ins w:id="4634" w:author="Antoneth Macaisa" w:date="2025-05-19T16:03:00Z"/>
          <w:rFonts w:ascii="Times New Roman" w:hAnsi="Times New Roman"/>
          <w:b/>
          <w:sz w:val="26"/>
          <w:szCs w:val="26"/>
        </w:rPr>
        <w:pPrChange w:id="4635" w:author="Antoneth Macaisa" w:date="2025-05-19T16:03:00Z">
          <w:pPr>
            <w:spacing w:after="0" w:line="240" w:lineRule="auto"/>
            <w:jc w:val="center"/>
          </w:pPr>
        </w:pPrChange>
      </w:pPr>
    </w:p>
    <w:p w14:paraId="4EA12C7A" w14:textId="77777777" w:rsidR="00A13935" w:rsidRDefault="00A13935" w:rsidP="001347A7">
      <w:pPr>
        <w:spacing w:after="0" w:line="240" w:lineRule="auto"/>
        <w:jc w:val="center"/>
        <w:rPr>
          <w:ins w:id="4636" w:author="Antoneth Macaisa" w:date="2025-05-19T16:03:00Z"/>
          <w:rFonts w:ascii="Times New Roman" w:hAnsi="Times New Roman"/>
          <w:b/>
          <w:sz w:val="26"/>
          <w:szCs w:val="26"/>
        </w:rPr>
      </w:pPr>
    </w:p>
    <w:p w14:paraId="4B637BD2" w14:textId="52D19DD7" w:rsidR="00564A38" w:rsidRPr="00BE2C17" w:rsidRDefault="00564A38">
      <w:pPr>
        <w:spacing w:after="0" w:line="480" w:lineRule="auto"/>
        <w:jc w:val="center"/>
        <w:rPr>
          <w:rFonts w:ascii="Times New Roman" w:hAnsi="Times New Roman"/>
          <w:b/>
          <w:sz w:val="26"/>
          <w:szCs w:val="26"/>
        </w:rPr>
        <w:pPrChange w:id="4637" w:author="admin" w:date="2025-05-21T03:24:00Z">
          <w:pPr>
            <w:spacing w:after="0" w:line="240" w:lineRule="auto"/>
            <w:jc w:val="center"/>
          </w:pPr>
        </w:pPrChange>
      </w:pPr>
      <w:r w:rsidRPr="00BE2C17">
        <w:rPr>
          <w:rFonts w:ascii="Times New Roman" w:hAnsi="Times New Roman"/>
          <w:b/>
          <w:sz w:val="26"/>
          <w:szCs w:val="26"/>
        </w:rPr>
        <w:t>CHAPTER 3</w:t>
      </w:r>
      <w:bookmarkEnd w:id="4509"/>
      <w:bookmarkEnd w:id="4510"/>
      <w:bookmarkEnd w:id="4584"/>
      <w:bookmarkEnd w:id="4585"/>
      <w:bookmarkEnd w:id="4586"/>
      <w:bookmarkEnd w:id="4587"/>
    </w:p>
    <w:p w14:paraId="4291FCEF" w14:textId="282B52DB" w:rsidR="00564A38" w:rsidRPr="00BE2C17" w:rsidRDefault="00564A38">
      <w:pPr>
        <w:pStyle w:val="Heading1"/>
        <w:spacing w:before="0" w:line="480" w:lineRule="auto"/>
        <w:jc w:val="center"/>
        <w:rPr>
          <w:rFonts w:cs="Times New Roman"/>
          <w:szCs w:val="26"/>
        </w:rPr>
        <w:pPrChange w:id="4638" w:author="admin" w:date="2025-05-21T03:24:00Z">
          <w:pPr>
            <w:pStyle w:val="Heading1"/>
            <w:spacing w:before="0" w:line="240" w:lineRule="auto"/>
            <w:jc w:val="center"/>
          </w:pPr>
        </w:pPrChange>
      </w:pPr>
      <w:bookmarkStart w:id="4639" w:name="_Toc134427718"/>
      <w:bookmarkStart w:id="4640" w:name="_Toc134431887"/>
      <w:bookmarkStart w:id="4641" w:name="_Toc136717120"/>
      <w:bookmarkStart w:id="4642" w:name="_Toc160445850"/>
      <w:bookmarkStart w:id="4643" w:name="_Toc197445863"/>
      <w:r w:rsidRPr="00BE2C17">
        <w:rPr>
          <w:rFonts w:cs="Times New Roman"/>
          <w:szCs w:val="26"/>
        </w:rPr>
        <w:t>DESIGN AND METHODOLOGY</w:t>
      </w:r>
      <w:bookmarkEnd w:id="4639"/>
      <w:bookmarkEnd w:id="4640"/>
      <w:bookmarkEnd w:id="4641"/>
      <w:bookmarkEnd w:id="4642"/>
      <w:bookmarkEnd w:id="4643"/>
    </w:p>
    <w:p w14:paraId="38EBAA23" w14:textId="77777777" w:rsidR="00A86CF3" w:rsidRPr="00BE2C17" w:rsidRDefault="00A86CF3" w:rsidP="00A86CF3">
      <w:pPr>
        <w:spacing w:after="0" w:line="240" w:lineRule="auto"/>
        <w:rPr>
          <w:rFonts w:ascii="Times New Roman" w:hAnsi="Times New Roman"/>
          <w:sz w:val="26"/>
          <w:szCs w:val="26"/>
          <w:lang w:val="en-US" w:eastAsia="ja-JP"/>
        </w:rPr>
      </w:pPr>
    </w:p>
    <w:p w14:paraId="75A127E6" w14:textId="31031B90" w:rsidR="00564A38" w:rsidRPr="00BE2C17" w:rsidRDefault="00F92FF7" w:rsidP="007A60CB">
      <w:pPr>
        <w:pStyle w:val="Default"/>
        <w:spacing w:line="480" w:lineRule="auto"/>
        <w:ind w:firstLine="720"/>
        <w:jc w:val="both"/>
        <w:rPr>
          <w:sz w:val="26"/>
          <w:szCs w:val="26"/>
        </w:rPr>
      </w:pPr>
      <w:r w:rsidRPr="00BE2C17">
        <w:rPr>
          <w:sz w:val="26"/>
          <w:szCs w:val="26"/>
        </w:rPr>
        <w:t xml:space="preserve">This chapter will present the strategy and procedures to </w:t>
      </w:r>
      <w:proofErr w:type="gramStart"/>
      <w:r w:rsidRPr="00BE2C17">
        <w:rPr>
          <w:sz w:val="26"/>
          <w:szCs w:val="26"/>
        </w:rPr>
        <w:t>be undertaken</w:t>
      </w:r>
      <w:proofErr w:type="gramEnd"/>
      <w:r w:rsidRPr="00BE2C17">
        <w:rPr>
          <w:sz w:val="26"/>
          <w:szCs w:val="26"/>
        </w:rPr>
        <w:t xml:space="preserve"> in the development of the research project. The following are expected the included in this chapter:</w:t>
      </w:r>
      <w:r w:rsidR="00FB65D1" w:rsidRPr="00BE2C17">
        <w:rPr>
          <w:sz w:val="26"/>
          <w:szCs w:val="26"/>
        </w:rPr>
        <w:t xml:space="preserve"> </w:t>
      </w:r>
    </w:p>
    <w:p w14:paraId="4284A2E8" w14:textId="643E737A" w:rsidR="00564A38" w:rsidRPr="00BE2C17" w:rsidRDefault="00BE6E47" w:rsidP="00311515">
      <w:pPr>
        <w:pStyle w:val="Default"/>
        <w:spacing w:line="480" w:lineRule="auto"/>
        <w:jc w:val="both"/>
        <w:outlineLvl w:val="1"/>
        <w:rPr>
          <w:b/>
          <w:sz w:val="26"/>
          <w:szCs w:val="26"/>
        </w:rPr>
      </w:pPr>
      <w:bookmarkStart w:id="4644" w:name="_Toc134427719"/>
      <w:bookmarkStart w:id="4645" w:name="_Toc134431888"/>
      <w:bookmarkStart w:id="4646" w:name="_Toc136717121"/>
      <w:bookmarkStart w:id="4647" w:name="_Toc160445851"/>
      <w:bookmarkStart w:id="4648" w:name="_Toc197445864"/>
      <w:r w:rsidRPr="00BE2C17">
        <w:rPr>
          <w:b/>
          <w:sz w:val="26"/>
          <w:szCs w:val="26"/>
        </w:rPr>
        <w:t>Data Gathering</w:t>
      </w:r>
      <w:bookmarkEnd w:id="4644"/>
      <w:bookmarkEnd w:id="4645"/>
      <w:bookmarkEnd w:id="4646"/>
      <w:bookmarkEnd w:id="4647"/>
      <w:bookmarkEnd w:id="4648"/>
      <w:r w:rsidRPr="00BE2C17">
        <w:rPr>
          <w:b/>
          <w:sz w:val="26"/>
          <w:szCs w:val="26"/>
        </w:rPr>
        <w:t> </w:t>
      </w:r>
    </w:p>
    <w:p w14:paraId="348E219D" w14:textId="2A50266A" w:rsidR="00922766" w:rsidRPr="00BE2C17" w:rsidRDefault="00BB5BB4" w:rsidP="00922766">
      <w:pPr>
        <w:pStyle w:val="Default"/>
        <w:spacing w:line="480" w:lineRule="auto"/>
        <w:jc w:val="both"/>
        <w:rPr>
          <w:sz w:val="26"/>
          <w:szCs w:val="26"/>
        </w:rPr>
      </w:pPr>
      <w:bookmarkStart w:id="4649" w:name="_Toc134427721"/>
      <w:bookmarkStart w:id="4650" w:name="_Toc134431890"/>
      <w:r w:rsidRPr="00BE2C17">
        <w:rPr>
          <w:sz w:val="26"/>
          <w:szCs w:val="26"/>
        </w:rPr>
        <w:tab/>
      </w:r>
      <w:bookmarkStart w:id="4651" w:name="_Toc160445852"/>
      <w:bookmarkStart w:id="4652" w:name="_Toc136717123"/>
      <w:del w:id="4653" w:author="admin" w:date="2025-05-21T00:19:00Z">
        <w:r w:rsidR="0034608D" w:rsidRPr="00BE2C17" w:rsidDel="00B741D4">
          <w:rPr>
            <w:sz w:val="26"/>
            <w:szCs w:val="26"/>
          </w:rPr>
          <w:delText xml:space="preserve">This </w:delText>
        </w:r>
      </w:del>
      <w:r w:rsidR="00922766" w:rsidRPr="00BE2C17">
        <w:rPr>
          <w:sz w:val="26"/>
          <w:szCs w:val="26"/>
        </w:rPr>
        <w:t xml:space="preserve">The </w:t>
      </w:r>
      <w:del w:id="4654" w:author="admin" w:date="2025-05-21T00:19:00Z">
        <w:r w:rsidR="00922766" w:rsidRPr="00BE2C17" w:rsidDel="00B741D4">
          <w:rPr>
            <w:sz w:val="26"/>
            <w:szCs w:val="26"/>
          </w:rPr>
          <w:delText xml:space="preserve">proponents </w:delText>
        </w:r>
      </w:del>
      <w:ins w:id="4655" w:author="admin" w:date="2025-05-21T00:19:00Z">
        <w:r w:rsidR="00B741D4">
          <w:rPr>
            <w:sz w:val="26"/>
            <w:szCs w:val="26"/>
          </w:rPr>
          <w:t>researchers</w:t>
        </w:r>
        <w:r w:rsidR="00B741D4" w:rsidRPr="00BE2C17">
          <w:rPr>
            <w:sz w:val="26"/>
            <w:szCs w:val="26"/>
          </w:rPr>
          <w:t xml:space="preserve"> </w:t>
        </w:r>
      </w:ins>
      <w:r w:rsidR="00922766" w:rsidRPr="00BE2C17">
        <w:rPr>
          <w:sz w:val="26"/>
          <w:szCs w:val="26"/>
        </w:rPr>
        <w:t>utilized both quantitative and qualitative methods in gathering essential data necessary for the development of F</w:t>
      </w:r>
      <w:proofErr w:type="spellStart"/>
      <w:r w:rsidR="00922766" w:rsidRPr="00BE2C17">
        <w:rPr>
          <w:sz w:val="26"/>
          <w:szCs w:val="26"/>
          <w:lang w:val="en-US"/>
        </w:rPr>
        <w:t>lexiDesk</w:t>
      </w:r>
      <w:proofErr w:type="spellEnd"/>
      <w:r w:rsidR="00922766" w:rsidRPr="00BE2C17">
        <w:rPr>
          <w:sz w:val="26"/>
          <w:szCs w:val="26"/>
        </w:rPr>
        <w:t xml:space="preserve">: A Smart Web Application for Tracking and Booking Co-Workspace Environment. These methods </w:t>
      </w:r>
      <w:proofErr w:type="gramStart"/>
      <w:r w:rsidR="00922766" w:rsidRPr="00BE2C17">
        <w:rPr>
          <w:sz w:val="26"/>
          <w:szCs w:val="26"/>
        </w:rPr>
        <w:t>were used</w:t>
      </w:r>
      <w:proofErr w:type="gramEnd"/>
      <w:r w:rsidR="00922766" w:rsidRPr="00BE2C17">
        <w:rPr>
          <w:sz w:val="26"/>
          <w:szCs w:val="26"/>
        </w:rPr>
        <w:t xml:space="preserve"> to gain insights into the behaviors, preferences, and challenges experienced by individuals and organizations when booking and managing co-working spaces. The gathered data helped identify user expectations, evaluate existing booking processes, and define system features aligned with modern workspace trends.</w:t>
      </w:r>
    </w:p>
    <w:p w14:paraId="4BAC545C" w14:textId="787C7517" w:rsidR="00922766" w:rsidRPr="00BE2C17" w:rsidRDefault="002E7551" w:rsidP="00922766">
      <w:pPr>
        <w:pStyle w:val="Default"/>
        <w:spacing w:line="480" w:lineRule="auto"/>
        <w:ind w:firstLine="720"/>
        <w:jc w:val="both"/>
        <w:rPr>
          <w:sz w:val="26"/>
          <w:szCs w:val="26"/>
        </w:rPr>
      </w:pPr>
      <w:ins w:id="4656" w:author="admin" w:date="2025-05-21T09:08:00Z">
        <w:r>
          <w:rPr>
            <w:noProof/>
            <w:lang w:val="en-US" w:eastAsia="en-US"/>
          </w:rPr>
          <w:lastRenderedPageBreak/>
          <w:drawing>
            <wp:anchor distT="0" distB="0" distL="114300" distR="114300" simplePos="0" relativeHeight="251847680" behindDoc="0" locked="0" layoutInCell="1" allowOverlap="1" wp14:anchorId="01694F39" wp14:editId="25353537">
              <wp:simplePos x="0" y="0"/>
              <wp:positionH relativeFrom="page">
                <wp:posOffset>3591560</wp:posOffset>
              </wp:positionH>
              <wp:positionV relativeFrom="page">
                <wp:posOffset>9037320</wp:posOffset>
              </wp:positionV>
              <wp:extent cx="1315720" cy="198120"/>
              <wp:effectExtent l="0" t="0" r="0" b="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a:srcRect l="52037" t="33087" r="9259" b="51481"/>
                      <a:stretch/>
                    </pic:blipFill>
                    <pic:spPr bwMode="auto">
                      <a:xfrm>
                        <a:off x="0" y="0"/>
                        <a:ext cx="1315720" cy="198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r w:rsidR="00922766" w:rsidRPr="00BE2C17">
        <w:rPr>
          <w:sz w:val="26"/>
          <w:szCs w:val="26"/>
        </w:rPr>
        <w:t xml:space="preserve">For the quantitative method, the </w:t>
      </w:r>
      <w:ins w:id="4657" w:author="admin" w:date="2025-05-21T00:19:00Z">
        <w:r w:rsidR="00B741D4">
          <w:rPr>
            <w:sz w:val="26"/>
            <w:szCs w:val="26"/>
          </w:rPr>
          <w:t>researchers</w:t>
        </w:r>
        <w:r w:rsidR="00B741D4" w:rsidRPr="00BE2C17">
          <w:rPr>
            <w:sz w:val="26"/>
            <w:szCs w:val="26"/>
          </w:rPr>
          <w:t xml:space="preserve"> </w:t>
        </w:r>
      </w:ins>
      <w:del w:id="4658" w:author="admin" w:date="2025-05-21T00:19:00Z">
        <w:r w:rsidR="00922766" w:rsidRPr="00BE2C17" w:rsidDel="00B741D4">
          <w:rPr>
            <w:sz w:val="26"/>
            <w:szCs w:val="26"/>
          </w:rPr>
          <w:delText xml:space="preserve">proponents </w:delText>
        </w:r>
      </w:del>
      <w:r w:rsidR="00922766" w:rsidRPr="00BE2C17">
        <w:rPr>
          <w:sz w:val="26"/>
          <w:szCs w:val="26"/>
        </w:rPr>
        <w:t xml:space="preserve">distributed structured survey questionnaires with closed-ended questions to a targeted group of respondents, including students, freelancers, small business owners, and co-working space operators within urban centers. The survey focused on key variables such as workspace booking frequency, preferred amenities, payment method preferences, and interest in smart features like AI recommendations, and real-time availability tracking. The data collected provided a clear understanding of what functionalities </w:t>
      </w:r>
      <w:proofErr w:type="gramStart"/>
      <w:r w:rsidR="00922766" w:rsidRPr="00BE2C17">
        <w:rPr>
          <w:sz w:val="26"/>
          <w:szCs w:val="26"/>
        </w:rPr>
        <w:t>should be prioritized</w:t>
      </w:r>
      <w:proofErr w:type="gramEnd"/>
      <w:r w:rsidR="00922766" w:rsidRPr="00BE2C17">
        <w:rPr>
          <w:sz w:val="26"/>
          <w:szCs w:val="26"/>
        </w:rPr>
        <w:t xml:space="preserve"> in the system, such as secure payments, dynamic pricing, and user-friendly booking features.</w:t>
      </w:r>
    </w:p>
    <w:p w14:paraId="2D2D1C79" w14:textId="51842FFC" w:rsidR="00922766" w:rsidRPr="00BE2C17" w:rsidRDefault="00922766" w:rsidP="00922766">
      <w:pPr>
        <w:pStyle w:val="Default"/>
        <w:spacing w:line="480" w:lineRule="auto"/>
        <w:ind w:firstLine="720"/>
        <w:jc w:val="both"/>
        <w:rPr>
          <w:sz w:val="26"/>
          <w:szCs w:val="26"/>
        </w:rPr>
      </w:pPr>
      <w:r w:rsidRPr="00BE2C17">
        <w:rPr>
          <w:sz w:val="26"/>
          <w:szCs w:val="26"/>
        </w:rPr>
        <w:t xml:space="preserve">In addition to surveys, the </w:t>
      </w:r>
      <w:ins w:id="4659" w:author="admin" w:date="2025-05-21T00:20:00Z">
        <w:r w:rsidR="00B741D4">
          <w:rPr>
            <w:sz w:val="26"/>
            <w:szCs w:val="26"/>
          </w:rPr>
          <w:t>researchers</w:t>
        </w:r>
        <w:r w:rsidR="00B741D4" w:rsidRPr="00BE2C17">
          <w:rPr>
            <w:sz w:val="26"/>
            <w:szCs w:val="26"/>
          </w:rPr>
          <w:t xml:space="preserve"> </w:t>
        </w:r>
      </w:ins>
      <w:del w:id="4660" w:author="admin" w:date="2025-05-21T00:20:00Z">
        <w:r w:rsidRPr="00BE2C17" w:rsidDel="00B741D4">
          <w:rPr>
            <w:sz w:val="26"/>
            <w:szCs w:val="26"/>
          </w:rPr>
          <w:delText>proponents</w:delText>
        </w:r>
      </w:del>
      <w:r w:rsidRPr="00BE2C17">
        <w:rPr>
          <w:sz w:val="26"/>
          <w:szCs w:val="26"/>
        </w:rPr>
        <w:t xml:space="preserve"> conducted interviews with co-working space managers and frequent users to gather qualitative insights. These semi-structured interviews explored common issues such as overbooking, communication gaps between clients and space providers, and lack of smart management tools. The feedback gathered supported the integration of real-time calendar syncing, automated notifications, and an in-app chat system to enhance user interaction and booking transparency.</w:t>
      </w:r>
    </w:p>
    <w:p w14:paraId="773819D4" w14:textId="5ED5600C" w:rsidR="000A7B82" w:rsidRPr="00BE2C17" w:rsidRDefault="00922766" w:rsidP="00922766">
      <w:pPr>
        <w:pStyle w:val="Default"/>
        <w:spacing w:line="480" w:lineRule="auto"/>
        <w:ind w:firstLine="720"/>
        <w:jc w:val="both"/>
        <w:rPr>
          <w:sz w:val="26"/>
          <w:szCs w:val="26"/>
          <w:lang w:val="en-US"/>
        </w:rPr>
      </w:pPr>
      <w:r w:rsidRPr="00BE2C17">
        <w:rPr>
          <w:sz w:val="26"/>
          <w:szCs w:val="26"/>
        </w:rPr>
        <w:t xml:space="preserve">Given that the system aims to cater to a wide range of users, including students and professionals, the interviews and surveys </w:t>
      </w:r>
      <w:proofErr w:type="gramStart"/>
      <w:r w:rsidRPr="00BE2C17">
        <w:rPr>
          <w:sz w:val="26"/>
          <w:szCs w:val="26"/>
        </w:rPr>
        <w:t>were conducted</w:t>
      </w:r>
      <w:proofErr w:type="gramEnd"/>
      <w:r w:rsidRPr="00BE2C17">
        <w:rPr>
          <w:sz w:val="26"/>
          <w:szCs w:val="26"/>
        </w:rPr>
        <w:t xml:space="preserve"> with careful consideration of ethical research practices, including informed consent and data confidentiality. The combination of both data gathering methods ensured that the </w:t>
      </w:r>
      <w:r w:rsidRPr="00BE2C17">
        <w:rPr>
          <w:sz w:val="26"/>
          <w:szCs w:val="26"/>
        </w:rPr>
        <w:lastRenderedPageBreak/>
        <w:t>development of F</w:t>
      </w:r>
      <w:proofErr w:type="spellStart"/>
      <w:r w:rsidRPr="00BE2C17">
        <w:rPr>
          <w:sz w:val="26"/>
          <w:szCs w:val="26"/>
          <w:lang w:val="en-US"/>
        </w:rPr>
        <w:t>lexiDesk</w:t>
      </w:r>
      <w:proofErr w:type="spellEnd"/>
      <w:r w:rsidRPr="00BE2C17">
        <w:rPr>
          <w:sz w:val="26"/>
          <w:szCs w:val="26"/>
        </w:rPr>
        <w:t xml:space="preserve"> is grounded in real user needs, supports digital transformation in workspace management, and promotes a more efficient, accessible, and intelligent co-working environment.</w:t>
      </w:r>
      <w:r w:rsidRPr="00BE2C17">
        <w:rPr>
          <w:sz w:val="26"/>
          <w:szCs w:val="26"/>
          <w:lang w:val="en-US"/>
        </w:rPr>
        <w:t xml:space="preserve">   </w:t>
      </w:r>
    </w:p>
    <w:p w14:paraId="751154A7" w14:textId="1EFD39FE" w:rsidR="00975947" w:rsidDel="00654589" w:rsidRDefault="00FB65D1">
      <w:pPr>
        <w:pStyle w:val="Default"/>
        <w:spacing w:line="480" w:lineRule="auto"/>
        <w:jc w:val="both"/>
        <w:outlineLvl w:val="1"/>
        <w:rPr>
          <w:del w:id="4661" w:author="admin" w:date="2025-05-21T03:24:00Z"/>
          <w:b/>
          <w:bCs/>
          <w:sz w:val="26"/>
          <w:szCs w:val="26"/>
        </w:rPr>
        <w:pPrChange w:id="4662" w:author="admin" w:date="2025-05-21T03:24:00Z">
          <w:pPr>
            <w:spacing w:line="480" w:lineRule="auto"/>
            <w:jc w:val="both"/>
          </w:pPr>
        </w:pPrChange>
      </w:pPr>
      <w:bookmarkStart w:id="4663" w:name="_Toc197445865"/>
      <w:r w:rsidRPr="00BE2C17">
        <w:rPr>
          <w:b/>
          <w:bCs/>
          <w:sz w:val="26"/>
          <w:szCs w:val="26"/>
        </w:rPr>
        <w:t>Project Concept</w:t>
      </w:r>
      <w:bookmarkEnd w:id="4651"/>
      <w:bookmarkEnd w:id="4663"/>
    </w:p>
    <w:p w14:paraId="73A68C14" w14:textId="333D9D38" w:rsidR="00654589" w:rsidRDefault="00654589" w:rsidP="00D939DC">
      <w:pPr>
        <w:pStyle w:val="Default"/>
        <w:spacing w:line="480" w:lineRule="auto"/>
        <w:jc w:val="both"/>
        <w:outlineLvl w:val="1"/>
        <w:rPr>
          <w:ins w:id="4664" w:author="admin" w:date="2025-05-21T08:19:00Z"/>
          <w:b/>
          <w:bCs/>
          <w:sz w:val="26"/>
          <w:szCs w:val="26"/>
        </w:rPr>
      </w:pPr>
    </w:p>
    <w:p w14:paraId="78A4DD93" w14:textId="7B65BBA6" w:rsidR="006E73E6" w:rsidRDefault="006E73E6">
      <w:pPr>
        <w:pStyle w:val="Default"/>
        <w:spacing w:line="480" w:lineRule="auto"/>
        <w:jc w:val="both"/>
        <w:outlineLvl w:val="1"/>
        <w:rPr>
          <w:ins w:id="4665" w:author="admin" w:date="2025-05-21T03:25:00Z"/>
          <w:b/>
          <w:bCs/>
          <w:sz w:val="26"/>
          <w:szCs w:val="26"/>
        </w:rPr>
        <w:pPrChange w:id="4666" w:author="admin" w:date="2025-05-21T03:24:00Z">
          <w:pPr>
            <w:spacing w:line="480" w:lineRule="auto"/>
            <w:jc w:val="both"/>
          </w:pPr>
        </w:pPrChange>
      </w:pPr>
    </w:p>
    <w:p w14:paraId="51F970E8" w14:textId="309AA408" w:rsidR="00922766" w:rsidRPr="00BE2C17" w:rsidRDefault="006E73E6">
      <w:pPr>
        <w:pStyle w:val="Default"/>
        <w:spacing w:line="480" w:lineRule="auto"/>
        <w:jc w:val="both"/>
        <w:outlineLvl w:val="1"/>
        <w:rPr>
          <w:lang w:eastAsia="en-US"/>
        </w:rPr>
        <w:pPrChange w:id="4667" w:author="admin" w:date="2025-05-21T03:24:00Z">
          <w:pPr>
            <w:spacing w:line="480" w:lineRule="auto"/>
            <w:jc w:val="both"/>
          </w:pPr>
        </w:pPrChange>
      </w:pPr>
      <w:bookmarkStart w:id="4668" w:name="_Toc160445853"/>
      <w:ins w:id="4669" w:author="admin" w:date="2025-05-21T03:25:00Z">
        <w:r>
          <w:rPr>
            <w:bCs/>
            <w:sz w:val="26"/>
            <w:szCs w:val="26"/>
          </w:rPr>
          <w:tab/>
          <w:t>I</w:t>
        </w:r>
      </w:ins>
      <w:del w:id="4670" w:author="admin" w:date="2025-05-21T03:24:00Z">
        <w:r w:rsidR="00922766" w:rsidRPr="00BE2C17" w:rsidDel="006E73E6">
          <w:rPr>
            <w:lang w:val="en-US" w:eastAsia="en-US"/>
          </w:rPr>
          <w:tab/>
        </w:r>
      </w:del>
      <w:del w:id="4671" w:author="admin" w:date="2025-05-21T03:25:00Z">
        <w:r w:rsidR="00922766" w:rsidRPr="00BE2C17" w:rsidDel="006E73E6">
          <w:rPr>
            <w:lang w:eastAsia="en-US"/>
          </w:rPr>
          <w:delText>I</w:delText>
        </w:r>
      </w:del>
      <w:r w:rsidR="00922766" w:rsidRPr="00BE2C17">
        <w:rPr>
          <w:lang w:eastAsia="en-US"/>
        </w:rPr>
        <w:t>n today’s fast-evolving work culture, co-working spaces have become an essential part of the modern workforce, especially for freelancers, remote employees, startups, and small businesses. However, the management and utilization of these spaces often face inefficiencies, including double bookings, lack of real-time availability, and poor resource tracking. To address these issues, the proposed project</w:t>
      </w:r>
      <w:r w:rsidR="00922766" w:rsidRPr="00BE2C17">
        <w:rPr>
          <w:lang w:val="en-US" w:eastAsia="en-US"/>
        </w:rPr>
        <w:t xml:space="preserve"> </w:t>
      </w:r>
      <w:proofErr w:type="spellStart"/>
      <w:r w:rsidR="00922766" w:rsidRPr="00BE2C17">
        <w:rPr>
          <w:lang w:val="en-US" w:eastAsia="en-US"/>
        </w:rPr>
        <w:t>FlexiDesk</w:t>
      </w:r>
      <w:proofErr w:type="spellEnd"/>
      <w:r w:rsidR="00922766" w:rsidRPr="00BE2C17">
        <w:rPr>
          <w:lang w:val="en-US" w:eastAsia="en-US"/>
        </w:rPr>
        <w:t xml:space="preserve"> </w:t>
      </w:r>
      <w:r w:rsidR="00922766" w:rsidRPr="00BE2C17">
        <w:rPr>
          <w:lang w:eastAsia="en-US"/>
        </w:rPr>
        <w:t>aims to develop a smart web-based application that enables users to track, reserve, and manage co-working spaces efficiently.</w:t>
      </w:r>
    </w:p>
    <w:p w14:paraId="696D559C" w14:textId="318713C2" w:rsidR="00922766" w:rsidRPr="00BE2C17" w:rsidRDefault="00922766" w:rsidP="00922766">
      <w:pPr>
        <w:spacing w:line="480" w:lineRule="auto"/>
        <w:jc w:val="both"/>
        <w:rPr>
          <w:rFonts w:ascii="Times New Roman" w:hAnsi="Times New Roman"/>
          <w:sz w:val="26"/>
          <w:szCs w:val="26"/>
          <w:lang w:eastAsia="en-US"/>
        </w:rPr>
      </w:pPr>
      <w:r w:rsidRPr="00BE2C17">
        <w:rPr>
          <w:rFonts w:ascii="Times New Roman" w:hAnsi="Times New Roman"/>
          <w:sz w:val="26"/>
          <w:szCs w:val="26"/>
          <w:lang w:val="en-US" w:eastAsia="en-US"/>
        </w:rPr>
        <w:tab/>
      </w:r>
      <w:proofErr w:type="spellStart"/>
      <w:r w:rsidRPr="00BE2C17">
        <w:rPr>
          <w:rFonts w:ascii="Times New Roman" w:hAnsi="Times New Roman"/>
          <w:sz w:val="26"/>
          <w:szCs w:val="26"/>
          <w:lang w:val="en-US" w:eastAsia="en-US"/>
        </w:rPr>
        <w:t>FlexiDesk</w:t>
      </w:r>
      <w:proofErr w:type="spellEnd"/>
      <w:r w:rsidRPr="00BE2C17">
        <w:rPr>
          <w:rFonts w:ascii="Times New Roman" w:hAnsi="Times New Roman"/>
          <w:sz w:val="26"/>
          <w:szCs w:val="26"/>
          <w:lang w:eastAsia="en-US"/>
        </w:rPr>
        <w:t xml:space="preserve"> </w:t>
      </w:r>
      <w:proofErr w:type="gramStart"/>
      <w:r w:rsidRPr="00BE2C17">
        <w:rPr>
          <w:rFonts w:ascii="Times New Roman" w:hAnsi="Times New Roman"/>
          <w:sz w:val="26"/>
          <w:szCs w:val="26"/>
          <w:lang w:eastAsia="en-US"/>
        </w:rPr>
        <w:t>is envisioned</w:t>
      </w:r>
      <w:proofErr w:type="gramEnd"/>
      <w:r w:rsidRPr="00BE2C17">
        <w:rPr>
          <w:rFonts w:ascii="Times New Roman" w:hAnsi="Times New Roman"/>
          <w:sz w:val="26"/>
          <w:szCs w:val="26"/>
          <w:lang w:eastAsia="en-US"/>
        </w:rPr>
        <w:t xml:space="preserve"> as a centralized platform that provides real-time visibility of available workspaces, meeting rooms, and other shared facilities. Through the system, users can browse workspace availability, make bookings, modify or cancel reservations, and receive instant notifications or confirmations. Meanwhile, administrators and facility managers will have access to a backend dashboard to monitor space utilization, manage bookings, and generate analytics reports that can guide operational decisions.</w:t>
      </w:r>
    </w:p>
    <w:p w14:paraId="227A4001" w14:textId="260DD364" w:rsidR="00922766" w:rsidRPr="00BE2C17" w:rsidRDefault="00922766" w:rsidP="00922766">
      <w:pPr>
        <w:spacing w:line="480" w:lineRule="auto"/>
        <w:jc w:val="both"/>
        <w:rPr>
          <w:rFonts w:ascii="Times New Roman" w:hAnsi="Times New Roman"/>
          <w:sz w:val="26"/>
          <w:szCs w:val="26"/>
          <w:lang w:eastAsia="en-US"/>
        </w:rPr>
      </w:pPr>
      <w:r w:rsidRPr="00BE2C17">
        <w:rPr>
          <w:rFonts w:ascii="Times New Roman" w:hAnsi="Times New Roman"/>
          <w:sz w:val="26"/>
          <w:szCs w:val="26"/>
          <w:lang w:val="en-US" w:eastAsia="en-US"/>
        </w:rPr>
        <w:lastRenderedPageBreak/>
        <w:tab/>
      </w:r>
      <w:r w:rsidRPr="00BE2C17">
        <w:rPr>
          <w:rFonts w:ascii="Times New Roman" w:hAnsi="Times New Roman"/>
          <w:sz w:val="26"/>
          <w:szCs w:val="26"/>
          <w:lang w:eastAsia="en-US"/>
        </w:rPr>
        <w:t xml:space="preserve">The system will integrate features such as real-time occupancy tracking, automated scheduling, user authentication, payment options, and usage analytics. It </w:t>
      </w:r>
      <w:proofErr w:type="gramStart"/>
      <w:r w:rsidRPr="00BE2C17">
        <w:rPr>
          <w:rFonts w:ascii="Times New Roman" w:hAnsi="Times New Roman"/>
          <w:sz w:val="26"/>
          <w:szCs w:val="26"/>
          <w:lang w:eastAsia="en-US"/>
        </w:rPr>
        <w:t>will be designed</w:t>
      </w:r>
      <w:proofErr w:type="gramEnd"/>
      <w:r w:rsidRPr="00BE2C17">
        <w:rPr>
          <w:rFonts w:ascii="Times New Roman" w:hAnsi="Times New Roman"/>
          <w:sz w:val="26"/>
          <w:szCs w:val="26"/>
          <w:lang w:eastAsia="en-US"/>
        </w:rPr>
        <w:t xml:space="preserve"> with an intuitive user interface that is both desktop and mobile-friendly, ensuring accessibility and ease of use for all users.</w:t>
      </w:r>
    </w:p>
    <w:p w14:paraId="383F5CBC" w14:textId="7B737BF7" w:rsidR="00922766" w:rsidRPr="00BE2C17" w:rsidRDefault="00922766" w:rsidP="00922766">
      <w:pPr>
        <w:spacing w:line="480" w:lineRule="auto"/>
        <w:jc w:val="both"/>
        <w:rPr>
          <w:rFonts w:ascii="Times New Roman" w:hAnsi="Times New Roman"/>
          <w:sz w:val="26"/>
          <w:szCs w:val="26"/>
          <w:lang w:val="en-US" w:eastAsia="en-US"/>
        </w:rPr>
      </w:pPr>
      <w:r w:rsidRPr="00BE2C17">
        <w:rPr>
          <w:rFonts w:ascii="Times New Roman" w:hAnsi="Times New Roman"/>
          <w:sz w:val="26"/>
          <w:szCs w:val="26"/>
          <w:lang w:val="en-US" w:eastAsia="en-US"/>
        </w:rPr>
        <w:tab/>
      </w:r>
      <w:r w:rsidRPr="00BE2C17">
        <w:rPr>
          <w:rFonts w:ascii="Times New Roman" w:hAnsi="Times New Roman"/>
          <w:sz w:val="26"/>
          <w:szCs w:val="26"/>
          <w:lang w:eastAsia="en-US"/>
        </w:rPr>
        <w:t xml:space="preserve">The primary goal of </w:t>
      </w:r>
      <w:proofErr w:type="spellStart"/>
      <w:r w:rsidRPr="00BE2C17">
        <w:rPr>
          <w:rFonts w:ascii="Times New Roman" w:hAnsi="Times New Roman"/>
          <w:sz w:val="26"/>
          <w:szCs w:val="26"/>
          <w:lang w:val="en-US" w:eastAsia="en-US"/>
        </w:rPr>
        <w:t>FlexiDesk</w:t>
      </w:r>
      <w:proofErr w:type="spellEnd"/>
      <w:r w:rsidRPr="00BE2C17">
        <w:rPr>
          <w:rFonts w:ascii="Times New Roman" w:hAnsi="Times New Roman"/>
          <w:sz w:val="26"/>
          <w:szCs w:val="26"/>
          <w:lang w:eastAsia="en-US"/>
        </w:rPr>
        <w:t xml:space="preserve"> is to enhance user experience and operational efficiency within co-working environments. By automating and optimizing the booking and tracking processes, the system aims to reduce human error, improve space utilization, and support a more flexible and data-driven</w:t>
      </w:r>
      <w:r w:rsidRPr="00BE2C17">
        <w:rPr>
          <w:rFonts w:ascii="Times New Roman" w:hAnsi="Times New Roman"/>
          <w:sz w:val="26"/>
          <w:szCs w:val="26"/>
          <w:lang w:val="en-US" w:eastAsia="en-US"/>
        </w:rPr>
        <w:t>.</w:t>
      </w:r>
    </w:p>
    <w:p w14:paraId="0ACE74E4" w14:textId="34E45FE3" w:rsidR="00E834CE" w:rsidRPr="00BE2C17" w:rsidRDefault="00D578B4" w:rsidP="00922766">
      <w:pPr>
        <w:pStyle w:val="Default"/>
        <w:spacing w:line="480" w:lineRule="auto"/>
        <w:jc w:val="both"/>
        <w:outlineLvl w:val="1"/>
        <w:rPr>
          <w:b/>
          <w:bCs/>
          <w:sz w:val="26"/>
          <w:szCs w:val="26"/>
        </w:rPr>
      </w:pPr>
      <w:bookmarkStart w:id="4672" w:name="_Toc197445866"/>
      <w:r w:rsidRPr="00BE2C17">
        <w:rPr>
          <w:b/>
          <w:bCs/>
          <w:sz w:val="26"/>
          <w:szCs w:val="26"/>
        </w:rPr>
        <w:t>Development Metho</w:t>
      </w:r>
      <w:bookmarkEnd w:id="4668"/>
      <w:r w:rsidR="000A7B82" w:rsidRPr="00BE2C17">
        <w:rPr>
          <w:b/>
          <w:bCs/>
          <w:sz w:val="26"/>
          <w:szCs w:val="26"/>
        </w:rPr>
        <w:t>d</w:t>
      </w:r>
      <w:bookmarkEnd w:id="4672"/>
      <w:r w:rsidR="00E834CE" w:rsidRPr="00BE2C17">
        <w:rPr>
          <w:b/>
          <w:bCs/>
          <w:sz w:val="26"/>
          <w:szCs w:val="26"/>
        </w:rPr>
        <w:t xml:space="preserve"> </w:t>
      </w:r>
    </w:p>
    <w:p w14:paraId="77359774" w14:textId="77777777" w:rsidR="00922766" w:rsidRPr="00BE2C17" w:rsidRDefault="00E834CE" w:rsidP="00922766">
      <w:pPr>
        <w:pStyle w:val="Default"/>
        <w:spacing w:line="480" w:lineRule="auto"/>
        <w:jc w:val="both"/>
        <w:rPr>
          <w:sz w:val="26"/>
          <w:szCs w:val="26"/>
        </w:rPr>
      </w:pPr>
      <w:r w:rsidRPr="00BE2C17">
        <w:rPr>
          <w:sz w:val="26"/>
          <w:szCs w:val="26"/>
        </w:rPr>
        <w:tab/>
      </w:r>
      <w:r w:rsidR="00922766" w:rsidRPr="00BE2C17">
        <w:rPr>
          <w:sz w:val="26"/>
          <w:szCs w:val="26"/>
        </w:rPr>
        <w:t xml:space="preserve">To ensure the successful development of </w:t>
      </w:r>
      <w:proofErr w:type="spellStart"/>
      <w:r w:rsidR="00922766" w:rsidRPr="00BE2C17">
        <w:rPr>
          <w:sz w:val="26"/>
          <w:szCs w:val="26"/>
          <w:lang w:val="en-US"/>
        </w:rPr>
        <w:t>FlexiDesk</w:t>
      </w:r>
      <w:proofErr w:type="spellEnd"/>
      <w:r w:rsidR="00922766" w:rsidRPr="00BE2C17">
        <w:rPr>
          <w:sz w:val="26"/>
          <w:szCs w:val="26"/>
        </w:rPr>
        <w:t xml:space="preserve">, a smart web application for tracking and booking co-working spaces, the </w:t>
      </w:r>
      <w:proofErr w:type="gramStart"/>
      <w:r w:rsidR="00922766" w:rsidRPr="00BE2C17">
        <w:rPr>
          <w:sz w:val="26"/>
          <w:szCs w:val="26"/>
        </w:rPr>
        <w:t>Agile</w:t>
      </w:r>
      <w:proofErr w:type="gramEnd"/>
      <w:r w:rsidR="00922766" w:rsidRPr="00BE2C17">
        <w:rPr>
          <w:sz w:val="26"/>
          <w:szCs w:val="26"/>
        </w:rPr>
        <w:t xml:space="preserve"> software development methodology was adopted. Agile was chosen for its iterative and flexible approach, which is </w:t>
      </w:r>
      <w:proofErr w:type="gramStart"/>
      <w:r w:rsidR="00922766" w:rsidRPr="00BE2C17">
        <w:rPr>
          <w:sz w:val="26"/>
          <w:szCs w:val="26"/>
        </w:rPr>
        <w:t>well-suited</w:t>
      </w:r>
      <w:proofErr w:type="gramEnd"/>
      <w:r w:rsidR="00922766" w:rsidRPr="00BE2C17">
        <w:rPr>
          <w:sz w:val="26"/>
          <w:szCs w:val="26"/>
        </w:rPr>
        <w:t xml:space="preserve"> for projects that require continuous user feedback and regular updates. Given the dynamic nature of co-working environments and the diverse needs of users—from freelancers and startup teams to space administrators—the Agile model allowed the development team to respond to changing requirements and incorporate stakeholder input at every stage of the project.</w:t>
      </w:r>
    </w:p>
    <w:p w14:paraId="5E002511" w14:textId="77777777" w:rsidR="00922766" w:rsidRPr="00BE2C17" w:rsidRDefault="00922766" w:rsidP="00922766">
      <w:pPr>
        <w:pStyle w:val="Default"/>
        <w:spacing w:line="480" w:lineRule="auto"/>
        <w:ind w:firstLine="720"/>
        <w:jc w:val="both"/>
        <w:rPr>
          <w:sz w:val="26"/>
          <w:szCs w:val="26"/>
        </w:rPr>
      </w:pPr>
      <w:r w:rsidRPr="00BE2C17">
        <w:rPr>
          <w:sz w:val="26"/>
          <w:szCs w:val="26"/>
        </w:rPr>
        <w:t xml:space="preserve">The development process </w:t>
      </w:r>
      <w:proofErr w:type="gramStart"/>
      <w:r w:rsidRPr="00BE2C17">
        <w:rPr>
          <w:sz w:val="26"/>
          <w:szCs w:val="26"/>
        </w:rPr>
        <w:t>was divided</w:t>
      </w:r>
      <w:proofErr w:type="gramEnd"/>
      <w:r w:rsidRPr="00BE2C17">
        <w:rPr>
          <w:sz w:val="26"/>
          <w:szCs w:val="26"/>
        </w:rPr>
        <w:t xml:space="preserve"> into a series of time-boxed iterations called sprints, each lasting approximately two to three weeks. Each sprint focused </w:t>
      </w:r>
      <w:r w:rsidRPr="00BE2C17">
        <w:rPr>
          <w:sz w:val="26"/>
          <w:szCs w:val="26"/>
        </w:rPr>
        <w:lastRenderedPageBreak/>
        <w:t xml:space="preserve">on building specific modules or features of the system, such as user authentication, real-time workspace tracking, booking management, and administrative dashboards. At the end of each sprint, a working version of the application </w:t>
      </w:r>
      <w:proofErr w:type="gramStart"/>
      <w:r w:rsidRPr="00BE2C17">
        <w:rPr>
          <w:sz w:val="26"/>
          <w:szCs w:val="26"/>
        </w:rPr>
        <w:t>was reviewed and evaluated through stakeholder feedback sessions, which enabled the team to refine features, fix bugs, and align the system more closely with user expectations</w:t>
      </w:r>
      <w:proofErr w:type="gramEnd"/>
      <w:r w:rsidRPr="00BE2C17">
        <w:rPr>
          <w:sz w:val="26"/>
          <w:szCs w:val="26"/>
        </w:rPr>
        <w:t>.</w:t>
      </w:r>
    </w:p>
    <w:p w14:paraId="469AD49E" w14:textId="77777777" w:rsidR="00922766" w:rsidRPr="00BE2C17" w:rsidRDefault="00922766" w:rsidP="00922766">
      <w:pPr>
        <w:pStyle w:val="Default"/>
        <w:spacing w:line="480" w:lineRule="auto"/>
        <w:ind w:firstLine="720"/>
        <w:jc w:val="both"/>
        <w:rPr>
          <w:sz w:val="26"/>
          <w:szCs w:val="26"/>
        </w:rPr>
      </w:pPr>
      <w:r w:rsidRPr="00BE2C17">
        <w:rPr>
          <w:sz w:val="26"/>
          <w:szCs w:val="26"/>
        </w:rPr>
        <w:t xml:space="preserve">The process began with an in-depth requirement analysis phase, where data collected through interviews, surveys, and observations </w:t>
      </w:r>
      <w:proofErr w:type="gramStart"/>
      <w:r w:rsidRPr="00BE2C17">
        <w:rPr>
          <w:sz w:val="26"/>
          <w:szCs w:val="26"/>
        </w:rPr>
        <w:t>was analyzed</w:t>
      </w:r>
      <w:proofErr w:type="gramEnd"/>
      <w:r w:rsidRPr="00BE2C17">
        <w:rPr>
          <w:sz w:val="26"/>
          <w:szCs w:val="26"/>
        </w:rPr>
        <w:t xml:space="preserve"> to define user stories and system functionalities. This </w:t>
      </w:r>
      <w:proofErr w:type="gramStart"/>
      <w:r w:rsidRPr="00BE2C17">
        <w:rPr>
          <w:sz w:val="26"/>
          <w:szCs w:val="26"/>
        </w:rPr>
        <w:t>was followed</w:t>
      </w:r>
      <w:proofErr w:type="gramEnd"/>
      <w:r w:rsidRPr="00BE2C17">
        <w:rPr>
          <w:sz w:val="26"/>
          <w:szCs w:val="26"/>
        </w:rPr>
        <w:t xml:space="preserve"> by system design, where wireframes, user interface prototypes, and system architecture were developed to guide the coding phase. During development, modern technologies such as HTML5, CSS, JavaScript (with React or Vue.js), and a backend framework like Node.js or </w:t>
      </w:r>
      <w:proofErr w:type="spellStart"/>
      <w:r w:rsidRPr="00BE2C17">
        <w:rPr>
          <w:sz w:val="26"/>
          <w:szCs w:val="26"/>
        </w:rPr>
        <w:t>Laravel</w:t>
      </w:r>
      <w:proofErr w:type="spellEnd"/>
      <w:r w:rsidRPr="00BE2C17">
        <w:rPr>
          <w:sz w:val="26"/>
          <w:szCs w:val="26"/>
        </w:rPr>
        <w:t xml:space="preserve"> were used to build a responsive and scalable application. Testing </w:t>
      </w:r>
      <w:proofErr w:type="gramStart"/>
      <w:r w:rsidRPr="00BE2C17">
        <w:rPr>
          <w:sz w:val="26"/>
          <w:szCs w:val="26"/>
        </w:rPr>
        <w:t>was conducted</w:t>
      </w:r>
      <w:proofErr w:type="gramEnd"/>
      <w:r w:rsidRPr="00BE2C17">
        <w:rPr>
          <w:sz w:val="26"/>
          <w:szCs w:val="26"/>
        </w:rPr>
        <w:t xml:space="preserve"> continuously throughout each sprint, using a mix of unit testing, integration testing, and user acceptance testing to ensure quality and reliability.</w:t>
      </w:r>
    </w:p>
    <w:p w14:paraId="69F196B1" w14:textId="3CCA3DE5" w:rsidR="00C46F4D" w:rsidRPr="00BE2C17" w:rsidRDefault="00922766" w:rsidP="00922766">
      <w:pPr>
        <w:pStyle w:val="Default"/>
        <w:spacing w:line="480" w:lineRule="auto"/>
        <w:ind w:firstLine="720"/>
        <w:jc w:val="both"/>
        <w:rPr>
          <w:sz w:val="26"/>
          <w:szCs w:val="26"/>
        </w:rPr>
      </w:pPr>
      <w:r w:rsidRPr="00BE2C17">
        <w:rPr>
          <w:sz w:val="26"/>
          <w:szCs w:val="26"/>
        </w:rPr>
        <w:t xml:space="preserve">Upon completion of development, the application </w:t>
      </w:r>
      <w:proofErr w:type="gramStart"/>
      <w:r w:rsidRPr="00BE2C17">
        <w:rPr>
          <w:sz w:val="26"/>
          <w:szCs w:val="26"/>
        </w:rPr>
        <w:t>was deployed</w:t>
      </w:r>
      <w:proofErr w:type="gramEnd"/>
      <w:r w:rsidRPr="00BE2C17">
        <w:rPr>
          <w:sz w:val="26"/>
          <w:szCs w:val="26"/>
        </w:rPr>
        <w:t xml:space="preserve"> to a live environment where real-world performance was monitored. Any identified issues were resolved promptly, and feedback from early users </w:t>
      </w:r>
      <w:proofErr w:type="gramStart"/>
      <w:r w:rsidRPr="00BE2C17">
        <w:rPr>
          <w:sz w:val="26"/>
          <w:szCs w:val="26"/>
        </w:rPr>
        <w:t>was used</w:t>
      </w:r>
      <w:proofErr w:type="gramEnd"/>
      <w:r w:rsidRPr="00BE2C17">
        <w:rPr>
          <w:sz w:val="26"/>
          <w:szCs w:val="26"/>
        </w:rPr>
        <w:t xml:space="preserve"> to guide ongoing maintenance and future updates. By following </w:t>
      </w:r>
      <w:proofErr w:type="gramStart"/>
      <w:r w:rsidRPr="00BE2C17">
        <w:rPr>
          <w:sz w:val="26"/>
          <w:szCs w:val="26"/>
        </w:rPr>
        <w:t>Agile</w:t>
      </w:r>
      <w:proofErr w:type="gramEnd"/>
      <w:r w:rsidRPr="00BE2C17">
        <w:rPr>
          <w:sz w:val="26"/>
          <w:szCs w:val="26"/>
        </w:rPr>
        <w:t xml:space="preserve"> methodology, the </w:t>
      </w:r>
      <w:proofErr w:type="spellStart"/>
      <w:r w:rsidRPr="00BE2C17">
        <w:rPr>
          <w:sz w:val="26"/>
          <w:szCs w:val="26"/>
          <w:lang w:val="en-US"/>
        </w:rPr>
        <w:t>FlexiDesk</w:t>
      </w:r>
      <w:proofErr w:type="spellEnd"/>
      <w:r w:rsidRPr="00BE2C17">
        <w:rPr>
          <w:sz w:val="26"/>
          <w:szCs w:val="26"/>
        </w:rPr>
        <w:t xml:space="preserve"> development team ensured that the application remained user-focused, adaptable, </w:t>
      </w:r>
      <w:r w:rsidRPr="00BE2C17">
        <w:rPr>
          <w:sz w:val="26"/>
          <w:szCs w:val="26"/>
        </w:rPr>
        <w:lastRenderedPageBreak/>
        <w:t xml:space="preserve">and capable of meeting the real-time demands of modern co-working space management. </w:t>
      </w:r>
    </w:p>
    <w:p w14:paraId="086ACEEA" w14:textId="1F2082FA" w:rsidR="00922766" w:rsidRPr="00BE2C17" w:rsidRDefault="00922766" w:rsidP="00922766">
      <w:pPr>
        <w:pStyle w:val="Default"/>
        <w:spacing w:line="480" w:lineRule="auto"/>
        <w:jc w:val="center"/>
        <w:rPr>
          <w:b/>
          <w:bCs/>
          <w:sz w:val="26"/>
          <w:szCs w:val="26"/>
        </w:rPr>
      </w:pPr>
    </w:p>
    <w:p w14:paraId="43C8E6D3" w14:textId="7560CF87" w:rsidR="00922766" w:rsidRPr="00BE2C17" w:rsidRDefault="00922766" w:rsidP="00922766">
      <w:pPr>
        <w:pStyle w:val="Default"/>
        <w:spacing w:line="480" w:lineRule="auto"/>
        <w:jc w:val="center"/>
        <w:rPr>
          <w:b/>
          <w:bCs/>
          <w:sz w:val="26"/>
          <w:szCs w:val="26"/>
        </w:rPr>
      </w:pPr>
    </w:p>
    <w:p w14:paraId="79FC8C38" w14:textId="121C4CEB" w:rsidR="009A473A" w:rsidRPr="00BE2C17" w:rsidRDefault="009A473A" w:rsidP="00922766">
      <w:pPr>
        <w:pStyle w:val="Default"/>
        <w:spacing w:line="480" w:lineRule="auto"/>
        <w:jc w:val="center"/>
        <w:rPr>
          <w:b/>
          <w:bCs/>
          <w:sz w:val="26"/>
          <w:szCs w:val="26"/>
        </w:rPr>
      </w:pPr>
    </w:p>
    <w:p w14:paraId="4D456DF4" w14:textId="2B8950D7" w:rsidR="009A473A" w:rsidRPr="00BE2C17" w:rsidRDefault="009A473A" w:rsidP="00922766">
      <w:pPr>
        <w:pStyle w:val="Default"/>
        <w:spacing w:line="480" w:lineRule="auto"/>
        <w:jc w:val="center"/>
        <w:rPr>
          <w:b/>
          <w:bCs/>
          <w:sz w:val="26"/>
          <w:szCs w:val="26"/>
        </w:rPr>
      </w:pPr>
    </w:p>
    <w:p w14:paraId="54788D3C" w14:textId="172582D6" w:rsidR="00922766" w:rsidRPr="00BE2C17" w:rsidRDefault="00922766" w:rsidP="00922766">
      <w:pPr>
        <w:pStyle w:val="Default"/>
        <w:spacing w:line="480" w:lineRule="auto"/>
        <w:jc w:val="center"/>
        <w:rPr>
          <w:b/>
          <w:bCs/>
          <w:sz w:val="26"/>
          <w:szCs w:val="26"/>
        </w:rPr>
      </w:pPr>
      <w:bookmarkStart w:id="4673" w:name="_Hlk197543214"/>
      <w:r w:rsidRPr="00BE2C17">
        <w:rPr>
          <w:b/>
          <w:bCs/>
          <w:sz w:val="26"/>
          <w:szCs w:val="26"/>
        </w:rPr>
        <w:t>Figure 2. Agile Method</w:t>
      </w:r>
      <w:bookmarkEnd w:id="4673"/>
      <w:r w:rsidR="006E73E6" w:rsidRPr="00BE2C17">
        <w:rPr>
          <w:noProof/>
          <w:sz w:val="26"/>
          <w:szCs w:val="26"/>
          <w:lang w:val="en-US" w:eastAsia="en-US"/>
        </w:rPr>
        <w:drawing>
          <wp:anchor distT="0" distB="0" distL="114300" distR="114300" simplePos="0" relativeHeight="251659264" behindDoc="0" locked="0" layoutInCell="1" allowOverlap="1" wp14:anchorId="3A45CA48" wp14:editId="19370C51">
            <wp:simplePos x="0" y="0"/>
            <wp:positionH relativeFrom="page">
              <wp:posOffset>1371600</wp:posOffset>
            </wp:positionH>
            <wp:positionV relativeFrom="page">
              <wp:posOffset>1586865</wp:posOffset>
            </wp:positionV>
            <wp:extent cx="5486400" cy="3288665"/>
            <wp:effectExtent l="19050" t="19050" r="10795" b="24130"/>
            <wp:wrapSquare wrapText="bothSides"/>
            <wp:docPr id="922890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886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B6A48EF" w14:textId="52FD8BF5" w:rsidR="007D55CB" w:rsidRPr="00BE2C17" w:rsidRDefault="007D55CB" w:rsidP="00417CEC">
      <w:pPr>
        <w:pStyle w:val="Heading2"/>
        <w:spacing w:before="0" w:line="480" w:lineRule="auto"/>
        <w:jc w:val="both"/>
        <w:rPr>
          <w:rFonts w:cs="Times New Roman"/>
          <w:b/>
          <w:caps w:val="0"/>
          <w:lang w:val="en-US" w:eastAsia="en-US"/>
        </w:rPr>
      </w:pPr>
      <w:bookmarkStart w:id="4674" w:name="_Toc160445854"/>
      <w:bookmarkStart w:id="4675" w:name="_Toc197445867"/>
      <w:r w:rsidRPr="00BE2C17">
        <w:rPr>
          <w:rFonts w:cs="Times New Roman"/>
          <w:b/>
          <w:caps w:val="0"/>
          <w:lang w:val="en-US" w:eastAsia="en-US"/>
        </w:rPr>
        <w:t>Development Approach</w:t>
      </w:r>
      <w:bookmarkEnd w:id="4674"/>
      <w:bookmarkEnd w:id="4675"/>
    </w:p>
    <w:p w14:paraId="447A0527" w14:textId="3448FDDF" w:rsidR="000A71A6" w:rsidRPr="00BE2C17" w:rsidRDefault="000A71A6" w:rsidP="000A71A6">
      <w:pPr>
        <w:spacing w:line="480" w:lineRule="auto"/>
        <w:jc w:val="both"/>
        <w:rPr>
          <w:rFonts w:ascii="Times New Roman" w:hAnsi="Times New Roman"/>
          <w:sz w:val="26"/>
          <w:szCs w:val="26"/>
        </w:rPr>
      </w:pPr>
      <w:bookmarkStart w:id="4676" w:name="_Toc160445855"/>
      <w:r w:rsidRPr="00BE2C17">
        <w:rPr>
          <w:rFonts w:ascii="Times New Roman" w:hAnsi="Times New Roman"/>
          <w:sz w:val="26"/>
          <w:szCs w:val="26"/>
          <w:lang w:val="en-US"/>
        </w:rPr>
        <w:tab/>
      </w:r>
      <w:r w:rsidRPr="00BE2C17">
        <w:rPr>
          <w:rFonts w:ascii="Times New Roman" w:hAnsi="Times New Roman"/>
          <w:sz w:val="26"/>
          <w:szCs w:val="26"/>
        </w:rPr>
        <w:t xml:space="preserve">The development of </w:t>
      </w:r>
      <w:r w:rsidRPr="00BE2C17">
        <w:rPr>
          <w:rFonts w:ascii="Times New Roman" w:eastAsiaTheme="majorEastAsia" w:hAnsi="Times New Roman"/>
          <w:sz w:val="26"/>
          <w:szCs w:val="26"/>
        </w:rPr>
        <w:t>F</w:t>
      </w:r>
      <w:proofErr w:type="spellStart"/>
      <w:r w:rsidRPr="00BE2C17">
        <w:rPr>
          <w:rFonts w:ascii="Times New Roman" w:eastAsiaTheme="majorEastAsia" w:hAnsi="Times New Roman"/>
          <w:sz w:val="26"/>
          <w:szCs w:val="26"/>
          <w:lang w:val="en-US"/>
        </w:rPr>
        <w:t>lexiDesk</w:t>
      </w:r>
      <w:proofErr w:type="spellEnd"/>
      <w:r w:rsidRPr="00BE2C17">
        <w:rPr>
          <w:rFonts w:ascii="Times New Roman" w:hAnsi="Times New Roman"/>
          <w:sz w:val="26"/>
          <w:szCs w:val="26"/>
        </w:rPr>
        <w:t xml:space="preserve"> followed a </w:t>
      </w:r>
      <w:r w:rsidRPr="00BE2C17">
        <w:rPr>
          <w:rFonts w:ascii="Times New Roman" w:eastAsiaTheme="majorEastAsia" w:hAnsi="Times New Roman"/>
          <w:sz w:val="26"/>
          <w:szCs w:val="26"/>
        </w:rPr>
        <w:t>top-down approach</w:t>
      </w:r>
      <w:r w:rsidRPr="00BE2C17">
        <w:rPr>
          <w:rFonts w:ascii="Times New Roman" w:hAnsi="Times New Roman"/>
          <w:sz w:val="26"/>
          <w:szCs w:val="26"/>
        </w:rPr>
        <w:t xml:space="preserve">, which is ideal for systems requiring clear structure, modularity, and user-centered design. This strategy began with a high-level understanding of the system’s overall functionality, </w:t>
      </w:r>
      <w:r w:rsidRPr="00BE2C17">
        <w:rPr>
          <w:rFonts w:ascii="Times New Roman" w:hAnsi="Times New Roman"/>
          <w:sz w:val="26"/>
          <w:szCs w:val="26"/>
        </w:rPr>
        <w:lastRenderedPageBreak/>
        <w:t>focusing first on the core objectives—namely, providing an efficient, real-time platform for tracking and booking co-working spaces. From this top-level vision, the system was gradually broken down into smaller, more manageable subsystems and components, ensuring that each module aligned with the main goals of usability, accessibility, and operational efficiency.</w:t>
      </w:r>
    </w:p>
    <w:p w14:paraId="18248209" w14:textId="6F4016D8" w:rsidR="000A71A6" w:rsidRPr="00BE2C17" w:rsidRDefault="000A71A6" w:rsidP="000A71A6">
      <w:pPr>
        <w:spacing w:line="480" w:lineRule="auto"/>
        <w:jc w:val="both"/>
        <w:rPr>
          <w:rFonts w:ascii="Times New Roman" w:hAnsi="Times New Roman"/>
          <w:sz w:val="26"/>
          <w:szCs w:val="26"/>
        </w:rPr>
      </w:pPr>
      <w:r w:rsidRPr="00BE2C17">
        <w:rPr>
          <w:rFonts w:ascii="Times New Roman" w:hAnsi="Times New Roman"/>
          <w:sz w:val="26"/>
          <w:szCs w:val="26"/>
          <w:lang w:val="en-US"/>
        </w:rPr>
        <w:tab/>
      </w:r>
      <w:r w:rsidRPr="00BE2C17">
        <w:rPr>
          <w:rFonts w:ascii="Times New Roman" w:hAnsi="Times New Roman"/>
          <w:sz w:val="26"/>
          <w:szCs w:val="26"/>
        </w:rPr>
        <w:t xml:space="preserve">At the initial stage, the main functionalities of </w:t>
      </w:r>
      <w:proofErr w:type="spellStart"/>
      <w:r w:rsidRPr="00BE2C17">
        <w:rPr>
          <w:rFonts w:ascii="Times New Roman" w:hAnsi="Times New Roman"/>
          <w:sz w:val="26"/>
          <w:szCs w:val="26"/>
          <w:lang w:val="en-US"/>
        </w:rPr>
        <w:t>FlexiDesk</w:t>
      </w:r>
      <w:proofErr w:type="spellEnd"/>
      <w:r w:rsidRPr="00BE2C17">
        <w:rPr>
          <w:rFonts w:ascii="Times New Roman" w:hAnsi="Times New Roman"/>
          <w:sz w:val="26"/>
          <w:szCs w:val="26"/>
          <w:lang w:val="en-US"/>
        </w:rPr>
        <w:t xml:space="preserve"> </w:t>
      </w:r>
      <w:r w:rsidRPr="00BE2C17">
        <w:rPr>
          <w:rFonts w:ascii="Times New Roman" w:hAnsi="Times New Roman"/>
          <w:sz w:val="26"/>
          <w:szCs w:val="26"/>
        </w:rPr>
        <w:t>such as user registration, workspace availability tracking, booking management, and administrative controls</w:t>
      </w:r>
      <w:r w:rsidRPr="00BE2C17">
        <w:rPr>
          <w:rFonts w:ascii="Times New Roman" w:hAnsi="Times New Roman"/>
          <w:sz w:val="26"/>
          <w:szCs w:val="26"/>
          <w:lang w:val="en-US"/>
        </w:rPr>
        <w:t xml:space="preserve"> </w:t>
      </w:r>
      <w:r w:rsidRPr="00BE2C17">
        <w:rPr>
          <w:rFonts w:ascii="Times New Roman" w:hAnsi="Times New Roman"/>
          <w:sz w:val="26"/>
          <w:szCs w:val="26"/>
        </w:rPr>
        <w:t>were clearly defined and documented. These core functions were then decomposed into smaller submodules, including user interface components, backend logic, database management, and system integration with calendar and notification tools. This top-down breakdown allowed the development team to focus on individual components while maintaining alignment with the system’s overall architecture and user requirements.</w:t>
      </w:r>
    </w:p>
    <w:p w14:paraId="4B9D5714" w14:textId="08B95D93" w:rsidR="000A71A6" w:rsidRPr="00BE2C17" w:rsidRDefault="000A71A6" w:rsidP="000A71A6">
      <w:pPr>
        <w:spacing w:line="480" w:lineRule="auto"/>
        <w:jc w:val="both"/>
        <w:rPr>
          <w:rFonts w:ascii="Times New Roman" w:hAnsi="Times New Roman"/>
          <w:sz w:val="26"/>
          <w:szCs w:val="26"/>
        </w:rPr>
      </w:pPr>
      <w:r w:rsidRPr="00BE2C17">
        <w:rPr>
          <w:rFonts w:ascii="Times New Roman" w:hAnsi="Times New Roman"/>
          <w:sz w:val="26"/>
          <w:szCs w:val="26"/>
          <w:lang w:val="en-US"/>
        </w:rPr>
        <w:tab/>
      </w:r>
      <w:r w:rsidRPr="00BE2C17">
        <w:rPr>
          <w:rFonts w:ascii="Times New Roman" w:hAnsi="Times New Roman"/>
          <w:sz w:val="26"/>
          <w:szCs w:val="26"/>
        </w:rPr>
        <w:t xml:space="preserve">Each layer of the system </w:t>
      </w:r>
      <w:proofErr w:type="gramStart"/>
      <w:r w:rsidRPr="00BE2C17">
        <w:rPr>
          <w:rFonts w:ascii="Times New Roman" w:hAnsi="Times New Roman"/>
          <w:sz w:val="26"/>
          <w:szCs w:val="26"/>
        </w:rPr>
        <w:t>was developed</w:t>
      </w:r>
      <w:proofErr w:type="gramEnd"/>
      <w:r w:rsidRPr="00BE2C17">
        <w:rPr>
          <w:rFonts w:ascii="Times New Roman" w:hAnsi="Times New Roman"/>
          <w:sz w:val="26"/>
          <w:szCs w:val="26"/>
        </w:rPr>
        <w:t xml:space="preserve"> with a clear understanding of how it contributes to the entire application. The user interface </w:t>
      </w:r>
      <w:proofErr w:type="gramStart"/>
      <w:r w:rsidRPr="00BE2C17">
        <w:rPr>
          <w:rFonts w:ascii="Times New Roman" w:hAnsi="Times New Roman"/>
          <w:sz w:val="26"/>
          <w:szCs w:val="26"/>
        </w:rPr>
        <w:t>was designed</w:t>
      </w:r>
      <w:proofErr w:type="gramEnd"/>
      <w:r w:rsidRPr="00BE2C17">
        <w:rPr>
          <w:rFonts w:ascii="Times New Roman" w:hAnsi="Times New Roman"/>
          <w:sz w:val="26"/>
          <w:szCs w:val="26"/>
        </w:rPr>
        <w:t xml:space="preserve"> first as part of the top layer, using wireframes and prototypes to visualize how users would interact with the system. Meanwhile, backend services and database structures </w:t>
      </w:r>
      <w:proofErr w:type="gramStart"/>
      <w:r w:rsidRPr="00BE2C17">
        <w:rPr>
          <w:rFonts w:ascii="Times New Roman" w:hAnsi="Times New Roman"/>
          <w:sz w:val="26"/>
          <w:szCs w:val="26"/>
        </w:rPr>
        <w:t>were developed</w:t>
      </w:r>
      <w:proofErr w:type="gramEnd"/>
      <w:r w:rsidRPr="00BE2C17">
        <w:rPr>
          <w:rFonts w:ascii="Times New Roman" w:hAnsi="Times New Roman"/>
          <w:sz w:val="26"/>
          <w:szCs w:val="26"/>
        </w:rPr>
        <w:t xml:space="preserve"> to support these interactions, ensuring consistency and reliability in features such as real-time booking updates and user activity tracking.</w:t>
      </w:r>
    </w:p>
    <w:p w14:paraId="630E58E1" w14:textId="4E861052" w:rsidR="000A612D" w:rsidRPr="00BE2C17" w:rsidDel="00172EEA" w:rsidRDefault="000A71A6" w:rsidP="000A71A6">
      <w:pPr>
        <w:spacing w:line="480" w:lineRule="auto"/>
        <w:jc w:val="both"/>
        <w:rPr>
          <w:del w:id="4677" w:author="admin" w:date="2025-05-21T00:21:00Z"/>
          <w:rFonts w:ascii="Times New Roman" w:hAnsi="Times New Roman"/>
          <w:sz w:val="26"/>
          <w:szCs w:val="26"/>
          <w:lang w:val="en-US"/>
        </w:rPr>
      </w:pPr>
      <w:r w:rsidRPr="00BE2C17">
        <w:rPr>
          <w:rFonts w:ascii="Times New Roman" w:hAnsi="Times New Roman"/>
          <w:sz w:val="26"/>
          <w:szCs w:val="26"/>
          <w:lang w:val="en-US"/>
        </w:rPr>
        <w:lastRenderedPageBreak/>
        <w:tab/>
      </w:r>
      <w:r w:rsidRPr="00BE2C17">
        <w:rPr>
          <w:rFonts w:ascii="Times New Roman" w:hAnsi="Times New Roman"/>
          <w:sz w:val="26"/>
          <w:szCs w:val="26"/>
        </w:rPr>
        <w:t>By using the top-down approach, F</w:t>
      </w:r>
      <w:proofErr w:type="spellStart"/>
      <w:r w:rsidRPr="00BE2C17">
        <w:rPr>
          <w:rFonts w:ascii="Times New Roman" w:hAnsi="Times New Roman"/>
          <w:sz w:val="26"/>
          <w:szCs w:val="26"/>
          <w:lang w:val="en-US"/>
        </w:rPr>
        <w:t>lexiDesk</w:t>
      </w:r>
      <w:proofErr w:type="spellEnd"/>
      <w:r w:rsidRPr="00BE2C17">
        <w:rPr>
          <w:rFonts w:ascii="Times New Roman" w:hAnsi="Times New Roman"/>
          <w:sz w:val="26"/>
          <w:szCs w:val="26"/>
        </w:rPr>
        <w:t xml:space="preserve">’s development process remained focused and organized, enabling smooth integration of each component into a cohesive, functional system. This method also supported effective testing and iteration, as higher-level modules could be validated early and refined continuously, with lower-level components added as they were completed. The result is a well-structured, scalable application that meets both technical standards and </w:t>
      </w:r>
      <w:proofErr w:type="gramStart"/>
      <w:r w:rsidRPr="00BE2C17">
        <w:rPr>
          <w:rFonts w:ascii="Times New Roman" w:hAnsi="Times New Roman"/>
          <w:sz w:val="26"/>
          <w:szCs w:val="26"/>
        </w:rPr>
        <w:t xml:space="preserve">user </w:t>
      </w:r>
      <w:ins w:id="4678" w:author="admin" w:date="2025-05-21T00:21:00Z">
        <w:r w:rsidR="00172EEA" w:rsidRPr="00BE2C17">
          <w:rPr>
            <w:rFonts w:ascii="Times New Roman" w:hAnsi="Times New Roman"/>
            <w:noProof/>
            <w:sz w:val="26"/>
            <w:szCs w:val="26"/>
            <w:lang w:val="en-US" w:eastAsia="en-US"/>
          </w:rPr>
          <w:t xml:space="preserve"> </w:t>
        </w:r>
        <w:proofErr w:type="gramEnd"/>
        <w:r w:rsidR="00172EEA">
          <w:rPr>
            <w:noProof/>
            <w:lang w:val="en-US" w:eastAsia="en-US"/>
          </w:rPr>
          <w:drawing>
            <wp:anchor distT="0" distB="0" distL="114300" distR="114300" simplePos="0" relativeHeight="251829248" behindDoc="0" locked="0" layoutInCell="1" allowOverlap="1" wp14:anchorId="607D4681" wp14:editId="0AA7D823">
              <wp:simplePos x="0" y="0"/>
              <wp:positionH relativeFrom="page">
                <wp:posOffset>2276475</wp:posOffset>
              </wp:positionH>
              <wp:positionV relativeFrom="page">
                <wp:posOffset>2266950</wp:posOffset>
              </wp:positionV>
              <wp:extent cx="3857625" cy="2038350"/>
              <wp:effectExtent l="0" t="0" r="9525" b="0"/>
              <wp:wrapTopAndBottom/>
              <wp:docPr id="160" name="Picture 6"/>
              <wp:cNvGraphicFramePr/>
              <a:graphic xmlns:a="http://schemas.openxmlformats.org/drawingml/2006/main">
                <a:graphicData uri="http://schemas.openxmlformats.org/drawingml/2006/picture">
                  <pic:pic xmlns:pic="http://schemas.openxmlformats.org/drawingml/2006/picture">
                    <pic:nvPicPr>
                      <pic:cNvPr id="160" name="Picture 6"/>
                      <pic:cNvPicPr/>
                    </pic:nvPicPr>
                    <pic:blipFill>
                      <a:blip r:embed="rId18"/>
                      <a:srcRect t="16071" b="21468"/>
                      <a:stretch>
                        <a:fillRect/>
                      </a:stretch>
                    </pic:blipFill>
                    <pic:spPr>
                      <a:xfrm>
                        <a:off x="0" y="0"/>
                        <a:ext cx="3857625" cy="2038350"/>
                      </a:xfrm>
                      <a:prstGeom prst="rect">
                        <a:avLst/>
                      </a:prstGeom>
                      <a:ln w="0">
                        <a:noFill/>
                      </a:ln>
                    </pic:spPr>
                  </pic:pic>
                </a:graphicData>
              </a:graphic>
              <wp14:sizeRelH relativeFrom="margin">
                <wp14:pctWidth>0</wp14:pctWidth>
              </wp14:sizeRelH>
              <wp14:sizeRelV relativeFrom="margin">
                <wp14:pctHeight>0</wp14:pctHeight>
              </wp14:sizeRelV>
            </wp:anchor>
          </w:drawing>
        </w:r>
      </w:ins>
      <w:del w:id="4679" w:author="admin" w:date="2025-05-21T00:21:00Z">
        <w:r w:rsidRPr="00BE2C17" w:rsidDel="00172EEA">
          <w:rPr>
            <w:rFonts w:ascii="Times New Roman" w:hAnsi="Times New Roman"/>
            <w:noProof/>
            <w:sz w:val="26"/>
            <w:szCs w:val="26"/>
            <w:lang w:val="en-US" w:eastAsia="en-US"/>
          </w:rPr>
          <w:drawing>
            <wp:anchor distT="0" distB="0" distL="114300" distR="114300" simplePos="0" relativeHeight="251661312" behindDoc="1" locked="0" layoutInCell="1" allowOverlap="1" wp14:anchorId="0EB7D54A" wp14:editId="4B256579">
              <wp:simplePos x="0" y="0"/>
              <wp:positionH relativeFrom="column">
                <wp:posOffset>685800</wp:posOffset>
              </wp:positionH>
              <wp:positionV relativeFrom="paragraph">
                <wp:posOffset>809625</wp:posOffset>
              </wp:positionV>
              <wp:extent cx="4229100" cy="2308860"/>
              <wp:effectExtent l="19050" t="19050" r="19050" b="15240"/>
              <wp:wrapNone/>
              <wp:docPr id="997220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100" cy="2308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r w:rsidRPr="00BE2C17">
        <w:rPr>
          <w:rFonts w:ascii="Times New Roman" w:hAnsi="Times New Roman"/>
          <w:sz w:val="26"/>
          <w:szCs w:val="26"/>
        </w:rPr>
        <w:t>expectations in the co-working environment</w:t>
      </w:r>
      <w:r w:rsidRPr="00BE2C17">
        <w:rPr>
          <w:rFonts w:ascii="Times New Roman" w:hAnsi="Times New Roman"/>
          <w:sz w:val="26"/>
          <w:szCs w:val="26"/>
          <w:lang w:val="en-US"/>
        </w:rPr>
        <w:t>.</w:t>
      </w:r>
    </w:p>
    <w:p w14:paraId="5CF99AFC" w14:textId="1270E522" w:rsidR="000A71A6" w:rsidRPr="00BE2C17" w:rsidDel="00172EEA" w:rsidRDefault="000A71A6" w:rsidP="000A71A6">
      <w:pPr>
        <w:spacing w:line="480" w:lineRule="auto"/>
        <w:jc w:val="both"/>
        <w:rPr>
          <w:del w:id="4680" w:author="admin" w:date="2025-05-21T00:21:00Z"/>
          <w:rFonts w:ascii="Times New Roman" w:hAnsi="Times New Roman"/>
          <w:sz w:val="26"/>
          <w:szCs w:val="26"/>
          <w:lang w:val="en-US"/>
        </w:rPr>
      </w:pPr>
    </w:p>
    <w:p w14:paraId="5B1564C7" w14:textId="0AEFA8DD" w:rsidR="000A71A6" w:rsidRPr="00BE2C17" w:rsidDel="00172EEA" w:rsidRDefault="000A71A6" w:rsidP="000A71A6">
      <w:pPr>
        <w:spacing w:line="480" w:lineRule="auto"/>
        <w:jc w:val="both"/>
        <w:rPr>
          <w:del w:id="4681" w:author="admin" w:date="2025-05-21T00:21:00Z"/>
          <w:rFonts w:ascii="Times New Roman" w:hAnsi="Times New Roman"/>
          <w:sz w:val="26"/>
          <w:szCs w:val="26"/>
          <w:lang w:val="en-US"/>
        </w:rPr>
      </w:pPr>
    </w:p>
    <w:p w14:paraId="3CA82845" w14:textId="131897E6" w:rsidR="000A71A6" w:rsidRPr="00BE2C17" w:rsidDel="00172EEA" w:rsidRDefault="000A71A6" w:rsidP="000A71A6">
      <w:pPr>
        <w:spacing w:line="480" w:lineRule="auto"/>
        <w:jc w:val="both"/>
        <w:rPr>
          <w:del w:id="4682" w:author="admin" w:date="2025-05-21T00:21:00Z"/>
          <w:rFonts w:ascii="Times New Roman" w:hAnsi="Times New Roman"/>
          <w:sz w:val="26"/>
          <w:szCs w:val="26"/>
          <w:lang w:val="en-US"/>
        </w:rPr>
      </w:pPr>
    </w:p>
    <w:p w14:paraId="01039131" w14:textId="45215ECB" w:rsidR="000A71A6" w:rsidRPr="00BE2C17" w:rsidDel="00172EEA" w:rsidRDefault="000A71A6" w:rsidP="000A71A6">
      <w:pPr>
        <w:spacing w:line="480" w:lineRule="auto"/>
        <w:jc w:val="both"/>
        <w:rPr>
          <w:del w:id="4683" w:author="admin" w:date="2025-05-21T00:21:00Z"/>
          <w:rFonts w:ascii="Times New Roman" w:hAnsi="Times New Roman"/>
          <w:sz w:val="26"/>
          <w:szCs w:val="26"/>
          <w:lang w:val="en-US"/>
        </w:rPr>
      </w:pPr>
    </w:p>
    <w:p w14:paraId="1CBF21C3" w14:textId="4293B4F6" w:rsidR="000A71A6" w:rsidRPr="00BE2C17" w:rsidRDefault="000A71A6" w:rsidP="000A71A6">
      <w:pPr>
        <w:spacing w:line="480" w:lineRule="auto"/>
        <w:jc w:val="both"/>
        <w:rPr>
          <w:rFonts w:ascii="Times New Roman" w:hAnsi="Times New Roman"/>
          <w:sz w:val="26"/>
          <w:szCs w:val="26"/>
          <w:lang w:val="en-US"/>
        </w:rPr>
      </w:pPr>
    </w:p>
    <w:p w14:paraId="50D43561" w14:textId="52478403" w:rsidR="000A71A6" w:rsidRPr="00BE2C17" w:rsidRDefault="000A71A6" w:rsidP="000A71A6">
      <w:pPr>
        <w:spacing w:line="480" w:lineRule="auto"/>
        <w:jc w:val="center"/>
        <w:rPr>
          <w:rFonts w:ascii="Times New Roman" w:hAnsi="Times New Roman"/>
          <w:b/>
          <w:bCs/>
          <w:sz w:val="26"/>
          <w:szCs w:val="26"/>
        </w:rPr>
      </w:pPr>
      <w:bookmarkStart w:id="4684" w:name="_Hlk197543220"/>
      <w:r w:rsidRPr="00BE2C17">
        <w:rPr>
          <w:rFonts w:ascii="Times New Roman" w:hAnsi="Times New Roman"/>
          <w:b/>
          <w:bCs/>
          <w:sz w:val="26"/>
          <w:szCs w:val="26"/>
        </w:rPr>
        <w:lastRenderedPageBreak/>
        <w:t>Figure 3. Top-Down Approach</w:t>
      </w:r>
    </w:p>
    <w:p w14:paraId="0195AF25" w14:textId="39C41386" w:rsidR="00F24E0C" w:rsidRPr="00BE2C17" w:rsidRDefault="00F24E0C" w:rsidP="00A861FA">
      <w:pPr>
        <w:pStyle w:val="Default"/>
        <w:spacing w:line="480" w:lineRule="auto"/>
        <w:jc w:val="both"/>
        <w:outlineLvl w:val="1"/>
        <w:rPr>
          <w:b/>
          <w:bCs/>
          <w:caps/>
          <w:sz w:val="26"/>
          <w:szCs w:val="26"/>
        </w:rPr>
      </w:pPr>
      <w:bookmarkStart w:id="4685" w:name="_Toc197445868"/>
      <w:bookmarkEnd w:id="4684"/>
      <w:r w:rsidRPr="00BE2C17">
        <w:rPr>
          <w:b/>
          <w:bCs/>
          <w:sz w:val="26"/>
          <w:szCs w:val="26"/>
        </w:rPr>
        <w:t>System Analysis and Design</w:t>
      </w:r>
      <w:bookmarkEnd w:id="4676"/>
      <w:bookmarkEnd w:id="4685"/>
    </w:p>
    <w:p w14:paraId="79CA08AA" w14:textId="77777777"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The system analysis and design phase for </w:t>
      </w:r>
      <w:proofErr w:type="spellStart"/>
      <w:r w:rsidRPr="00BE2C17">
        <w:rPr>
          <w:color w:val="000000"/>
          <w:sz w:val="26"/>
          <w:szCs w:val="26"/>
          <w:lang w:val="en-PH"/>
        </w:rPr>
        <w:t>FlexiDesk</w:t>
      </w:r>
      <w:proofErr w:type="spellEnd"/>
      <w:r w:rsidRPr="00BE2C17">
        <w:rPr>
          <w:color w:val="000000"/>
          <w:sz w:val="26"/>
          <w:szCs w:val="26"/>
          <w:lang w:val="en-PH"/>
        </w:rPr>
        <w:t xml:space="preserve"> played a critical role in ensuring the application’s functionality, usability, and operational efficiency. This phase involved understanding user needs, defining system requirements, and creating a structured design that would guide the development process. A combination of techniques—including requirement analysis, data modeling, process modeling, and interface design—was used to thoroughly analyze the system and build an effective architectural blueprint.</w:t>
      </w:r>
    </w:p>
    <w:p w14:paraId="56BB5CF0" w14:textId="77777777"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During the requirement analysis phase, data </w:t>
      </w:r>
      <w:proofErr w:type="gramStart"/>
      <w:r w:rsidRPr="00BE2C17">
        <w:rPr>
          <w:color w:val="000000"/>
          <w:sz w:val="26"/>
          <w:szCs w:val="26"/>
          <w:lang w:val="en-PH"/>
        </w:rPr>
        <w:t>was gathered</w:t>
      </w:r>
      <w:proofErr w:type="gramEnd"/>
      <w:r w:rsidRPr="00BE2C17">
        <w:rPr>
          <w:color w:val="000000"/>
          <w:sz w:val="26"/>
          <w:szCs w:val="26"/>
          <w:lang w:val="en-PH"/>
        </w:rPr>
        <w:t xml:space="preserve"> from users and co-working space administrators through interviews, surveys, and observations. This helped the team identify key system functions such as user registration, workspace browsing, real-time availability tracking, booking and cancellation, notifications, and administrative controls. These requirements </w:t>
      </w:r>
      <w:proofErr w:type="gramStart"/>
      <w:r w:rsidRPr="00BE2C17">
        <w:rPr>
          <w:color w:val="000000"/>
          <w:sz w:val="26"/>
          <w:szCs w:val="26"/>
          <w:lang w:val="en-PH"/>
        </w:rPr>
        <w:t>were categorized</w:t>
      </w:r>
      <w:proofErr w:type="gramEnd"/>
      <w:r w:rsidRPr="00BE2C17">
        <w:rPr>
          <w:color w:val="000000"/>
          <w:sz w:val="26"/>
          <w:szCs w:val="26"/>
          <w:lang w:val="en-PH"/>
        </w:rPr>
        <w:t xml:space="preserve"> into functional requirements (what the system should do) and non-functional requirements (such as performance, scalability, and security).</w:t>
      </w:r>
    </w:p>
    <w:p w14:paraId="6CE954B4" w14:textId="77777777"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Following this, the system </w:t>
      </w:r>
      <w:proofErr w:type="gramStart"/>
      <w:r w:rsidRPr="00BE2C17">
        <w:rPr>
          <w:color w:val="000000"/>
          <w:sz w:val="26"/>
          <w:szCs w:val="26"/>
          <w:lang w:val="en-PH"/>
        </w:rPr>
        <w:t>was modeled</w:t>
      </w:r>
      <w:proofErr w:type="gramEnd"/>
      <w:r w:rsidRPr="00BE2C17">
        <w:rPr>
          <w:color w:val="000000"/>
          <w:sz w:val="26"/>
          <w:szCs w:val="26"/>
          <w:lang w:val="en-PH"/>
        </w:rPr>
        <w:t xml:space="preserve"> using various tools and techniques. Use case diagrams </w:t>
      </w:r>
      <w:proofErr w:type="gramStart"/>
      <w:r w:rsidRPr="00BE2C17">
        <w:rPr>
          <w:color w:val="000000"/>
          <w:sz w:val="26"/>
          <w:szCs w:val="26"/>
          <w:lang w:val="en-PH"/>
        </w:rPr>
        <w:t>were developed</w:t>
      </w:r>
      <w:proofErr w:type="gramEnd"/>
      <w:r w:rsidRPr="00BE2C17">
        <w:rPr>
          <w:color w:val="000000"/>
          <w:sz w:val="26"/>
          <w:szCs w:val="26"/>
          <w:lang w:val="en-PH"/>
        </w:rPr>
        <w:t xml:space="preserve"> to visualize the interactions between users and </w:t>
      </w:r>
      <w:r w:rsidRPr="00BE2C17">
        <w:rPr>
          <w:color w:val="000000"/>
          <w:sz w:val="26"/>
          <w:szCs w:val="26"/>
          <w:lang w:val="en-PH"/>
        </w:rPr>
        <w:lastRenderedPageBreak/>
        <w:t>the system, highlighting the different functionalities available to regular users and administrators. These included use cases such as “Book Workspace,” “Check Availability,” “Manage Reservations,” and “Generate Reports.” The use case analysis ensured that every user action was accounted for in the design and that the system would be intuitive to navigate.</w:t>
      </w:r>
    </w:p>
    <w:p w14:paraId="4E635E59" w14:textId="77777777"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For data modeling, Entity-Relationship Diagrams (ERDs) </w:t>
      </w:r>
      <w:proofErr w:type="gramStart"/>
      <w:r w:rsidRPr="00BE2C17">
        <w:rPr>
          <w:color w:val="000000"/>
          <w:sz w:val="26"/>
          <w:szCs w:val="26"/>
          <w:lang w:val="en-PH"/>
        </w:rPr>
        <w:t>were used</w:t>
      </w:r>
      <w:proofErr w:type="gramEnd"/>
      <w:r w:rsidRPr="00BE2C17">
        <w:rPr>
          <w:color w:val="000000"/>
          <w:sz w:val="26"/>
          <w:szCs w:val="26"/>
          <w:lang w:val="en-PH"/>
        </w:rPr>
        <w:t xml:space="preserve"> to define the data structure and the relationships between entities such as Users, Workspaces, Bookings, Payments, and Notifications. This ensured that the database design would support efficient data storage, retrieval, and integrity. The ERD helped in creating a normalized database schema that minimized redundancy and enhanced query performance.</w:t>
      </w:r>
    </w:p>
    <w:p w14:paraId="1D8D517F" w14:textId="77777777"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Process modeling was also performed using Data Flow Diagrams (DFDs) to map out how data moves through the system—from the moment a user logs in, to checking workspace availability, making a booking, and receiving confirmation. This clarified system operations and supported the development of logical process flows that </w:t>
      </w:r>
      <w:proofErr w:type="gramStart"/>
      <w:r w:rsidRPr="00BE2C17">
        <w:rPr>
          <w:color w:val="000000"/>
          <w:sz w:val="26"/>
          <w:szCs w:val="26"/>
          <w:lang w:val="en-PH"/>
        </w:rPr>
        <w:t>could be translated</w:t>
      </w:r>
      <w:proofErr w:type="gramEnd"/>
      <w:r w:rsidRPr="00BE2C17">
        <w:rPr>
          <w:color w:val="000000"/>
          <w:sz w:val="26"/>
          <w:szCs w:val="26"/>
          <w:lang w:val="en-PH"/>
        </w:rPr>
        <w:t xml:space="preserve"> into code efficiently.</w:t>
      </w:r>
    </w:p>
    <w:p w14:paraId="6166A48D" w14:textId="13B18D7B" w:rsidR="000A71A6" w:rsidRPr="00BE2C17" w:rsidRDefault="000A71A6" w:rsidP="000A71A6">
      <w:pPr>
        <w:pStyle w:val="NormalWeb"/>
        <w:spacing w:after="0" w:line="480" w:lineRule="auto"/>
        <w:ind w:firstLine="720"/>
        <w:jc w:val="both"/>
        <w:rPr>
          <w:color w:val="000000"/>
          <w:sz w:val="26"/>
          <w:szCs w:val="26"/>
          <w:lang w:val="en-PH"/>
        </w:rPr>
      </w:pPr>
      <w:r w:rsidRPr="00BE2C17">
        <w:rPr>
          <w:color w:val="000000"/>
          <w:sz w:val="26"/>
          <w:szCs w:val="26"/>
          <w:lang w:val="en-PH"/>
        </w:rPr>
        <w:t xml:space="preserve">The system design phase then translated these models into a modular architecture. A layered design </w:t>
      </w:r>
      <w:proofErr w:type="gramStart"/>
      <w:r w:rsidRPr="00BE2C17">
        <w:rPr>
          <w:color w:val="000000"/>
          <w:sz w:val="26"/>
          <w:szCs w:val="26"/>
          <w:lang w:val="en-PH"/>
        </w:rPr>
        <w:t>was used</w:t>
      </w:r>
      <w:proofErr w:type="gramEnd"/>
      <w:r w:rsidRPr="00BE2C17">
        <w:rPr>
          <w:color w:val="000000"/>
          <w:sz w:val="26"/>
          <w:szCs w:val="26"/>
          <w:lang w:val="en-PH"/>
        </w:rPr>
        <w:t xml:space="preserve">, separating the system into presentation </w:t>
      </w:r>
      <w:r w:rsidRPr="00BE2C17">
        <w:rPr>
          <w:color w:val="000000"/>
          <w:sz w:val="26"/>
          <w:szCs w:val="26"/>
          <w:lang w:val="en-PH"/>
        </w:rPr>
        <w:lastRenderedPageBreak/>
        <w:t xml:space="preserve">(frontend), logic (backend), and data (database) layers. The frontend </w:t>
      </w:r>
      <w:proofErr w:type="gramStart"/>
      <w:r w:rsidRPr="00BE2C17">
        <w:rPr>
          <w:color w:val="000000"/>
          <w:sz w:val="26"/>
          <w:szCs w:val="26"/>
          <w:lang w:val="en-PH"/>
        </w:rPr>
        <w:t>was designed</w:t>
      </w:r>
      <w:proofErr w:type="gramEnd"/>
      <w:r w:rsidRPr="00BE2C17">
        <w:rPr>
          <w:color w:val="000000"/>
          <w:sz w:val="26"/>
          <w:szCs w:val="26"/>
          <w:lang w:val="en-PH"/>
        </w:rPr>
        <w:t xml:space="preserve"> with user experience in mind, using wireframes and mockups to create a clean, responsive interface accessible via web browsers and mobile devices. The backend </w:t>
      </w:r>
      <w:proofErr w:type="gramStart"/>
      <w:r w:rsidRPr="00BE2C17">
        <w:rPr>
          <w:color w:val="000000"/>
          <w:sz w:val="26"/>
          <w:szCs w:val="26"/>
          <w:lang w:val="en-PH"/>
        </w:rPr>
        <w:t>was built</w:t>
      </w:r>
      <w:proofErr w:type="gramEnd"/>
      <w:r w:rsidRPr="00BE2C17">
        <w:rPr>
          <w:color w:val="000000"/>
          <w:sz w:val="26"/>
          <w:szCs w:val="26"/>
          <w:lang w:val="en-PH"/>
        </w:rPr>
        <w:t xml:space="preserve"> to handle processing, business rules, and system logic, ensuring smooth communication between the interface and the database. API’s </w:t>
      </w:r>
      <w:proofErr w:type="gramStart"/>
      <w:r w:rsidRPr="00BE2C17">
        <w:rPr>
          <w:color w:val="000000"/>
          <w:sz w:val="26"/>
          <w:szCs w:val="26"/>
          <w:lang w:val="en-PH"/>
        </w:rPr>
        <w:t>were also planned</w:t>
      </w:r>
      <w:proofErr w:type="gramEnd"/>
      <w:r w:rsidRPr="00BE2C17">
        <w:rPr>
          <w:color w:val="000000"/>
          <w:sz w:val="26"/>
          <w:szCs w:val="26"/>
          <w:lang w:val="en-PH"/>
        </w:rPr>
        <w:t xml:space="preserve"> for real-time data updates, particularly for displaying workspace availability and booking statuses.</w:t>
      </w:r>
    </w:p>
    <w:p w14:paraId="285E6F5D" w14:textId="39C39ECC" w:rsidR="00026AF2" w:rsidRPr="00BE2C17" w:rsidRDefault="000A71A6" w:rsidP="000A71A6">
      <w:pPr>
        <w:pStyle w:val="NormalWeb"/>
        <w:spacing w:before="0" w:beforeAutospacing="0" w:after="0" w:afterAutospacing="0" w:line="480" w:lineRule="auto"/>
        <w:ind w:firstLine="720"/>
        <w:jc w:val="both"/>
        <w:rPr>
          <w:color w:val="000000"/>
          <w:sz w:val="26"/>
          <w:szCs w:val="26"/>
          <w:lang w:val="en-PH"/>
        </w:rPr>
      </w:pPr>
      <w:r w:rsidRPr="00BE2C17">
        <w:rPr>
          <w:color w:val="000000"/>
          <w:sz w:val="26"/>
          <w:szCs w:val="26"/>
          <w:lang w:val="en-PH"/>
        </w:rPr>
        <w:t xml:space="preserve">Special attention </w:t>
      </w:r>
      <w:proofErr w:type="gramStart"/>
      <w:r w:rsidRPr="00BE2C17">
        <w:rPr>
          <w:color w:val="000000"/>
          <w:sz w:val="26"/>
          <w:szCs w:val="26"/>
          <w:lang w:val="en-PH"/>
        </w:rPr>
        <w:t>was given</w:t>
      </w:r>
      <w:proofErr w:type="gramEnd"/>
      <w:r w:rsidRPr="00BE2C17">
        <w:rPr>
          <w:color w:val="000000"/>
          <w:sz w:val="26"/>
          <w:szCs w:val="26"/>
          <w:lang w:val="en-PH"/>
        </w:rPr>
        <w:t xml:space="preserve"> to usability, ensuring that the interface was easy to navigate, visually appealing, and required minimal training. Features like search filters, calendar views, and automated booking suggestions </w:t>
      </w:r>
      <w:proofErr w:type="gramStart"/>
      <w:r w:rsidRPr="00BE2C17">
        <w:rPr>
          <w:color w:val="000000"/>
          <w:sz w:val="26"/>
          <w:szCs w:val="26"/>
          <w:lang w:val="en-PH"/>
        </w:rPr>
        <w:t>were designed</w:t>
      </w:r>
      <w:proofErr w:type="gramEnd"/>
      <w:r w:rsidRPr="00BE2C17">
        <w:rPr>
          <w:color w:val="000000"/>
          <w:sz w:val="26"/>
          <w:szCs w:val="26"/>
          <w:lang w:val="en-PH"/>
        </w:rPr>
        <w:t xml:space="preserve"> to enhance user satisfaction. Meanwhile, efficiency was addressed through database optimization, caching </w:t>
      </w:r>
      <w:proofErr w:type="gramStart"/>
      <w:r w:rsidRPr="00BE2C17">
        <w:rPr>
          <w:color w:val="000000"/>
          <w:sz w:val="26"/>
          <w:szCs w:val="26"/>
          <w:lang w:val="en-PH"/>
        </w:rPr>
        <w:t>mechanisms,</w:t>
      </w:r>
      <w:proofErr w:type="gramEnd"/>
      <w:r w:rsidRPr="00BE2C17">
        <w:rPr>
          <w:color w:val="000000"/>
          <w:sz w:val="26"/>
          <w:szCs w:val="26"/>
          <w:lang w:val="en-PH"/>
        </w:rPr>
        <w:t xml:space="preserve"> and lightweight design elements to support fast loading and minimal downtime. </w:t>
      </w:r>
      <w:proofErr w:type="gramStart"/>
      <w:r w:rsidR="0034608D" w:rsidRPr="00BE2C17">
        <w:rPr>
          <w:color w:val="000000"/>
          <w:sz w:val="26"/>
          <w:szCs w:val="26"/>
          <w:lang w:val="en-PH"/>
        </w:rPr>
        <w:t>efficiency</w:t>
      </w:r>
      <w:proofErr w:type="gramEnd"/>
      <w:r w:rsidR="00F72971" w:rsidRPr="00BE2C17">
        <w:rPr>
          <w:color w:val="000000"/>
          <w:sz w:val="26"/>
          <w:szCs w:val="26"/>
          <w:lang w:val="en-PH"/>
        </w:rPr>
        <w:t>.</w:t>
      </w:r>
    </w:p>
    <w:p w14:paraId="253A092C" w14:textId="7449EE15" w:rsidR="000A71A6" w:rsidRPr="00BE2C17" w:rsidRDefault="00A55A6D" w:rsidP="00A861FA">
      <w:pPr>
        <w:pStyle w:val="Default"/>
        <w:spacing w:line="480" w:lineRule="auto"/>
        <w:jc w:val="both"/>
        <w:outlineLvl w:val="1"/>
        <w:rPr>
          <w:b/>
          <w:bCs/>
          <w:sz w:val="26"/>
          <w:szCs w:val="26"/>
        </w:rPr>
      </w:pPr>
      <w:bookmarkStart w:id="4686" w:name="_Toc160445856"/>
      <w:bookmarkStart w:id="4687" w:name="_Toc197445869"/>
      <w:r w:rsidRPr="00BE2C17">
        <w:rPr>
          <w:b/>
          <w:bCs/>
          <w:sz w:val="26"/>
          <w:szCs w:val="26"/>
        </w:rPr>
        <w:t>Context Flow Diagram</w:t>
      </w:r>
      <w:bookmarkEnd w:id="4686"/>
      <w:bookmarkEnd w:id="4687"/>
    </w:p>
    <w:p w14:paraId="120A42C7" w14:textId="6BEAC545" w:rsidR="000A71A6" w:rsidRPr="00BE2C17" w:rsidRDefault="004E791A" w:rsidP="000A71A6">
      <w:pPr>
        <w:pStyle w:val="Default"/>
        <w:spacing w:line="480" w:lineRule="auto"/>
        <w:jc w:val="both"/>
        <w:rPr>
          <w:sz w:val="26"/>
          <w:szCs w:val="26"/>
        </w:rPr>
      </w:pPr>
      <w:r w:rsidRPr="00BE2C17">
        <w:rPr>
          <w:sz w:val="26"/>
          <w:szCs w:val="26"/>
        </w:rPr>
        <w:tab/>
      </w:r>
      <w:r w:rsidR="000A71A6" w:rsidRPr="00BE2C17">
        <w:rPr>
          <w:sz w:val="26"/>
          <w:szCs w:val="26"/>
        </w:rPr>
        <w:t xml:space="preserve">Figure 4 below illustrates the high-level system architecture of </w:t>
      </w:r>
      <w:proofErr w:type="spellStart"/>
      <w:r w:rsidR="000A71A6" w:rsidRPr="00BE2C17">
        <w:rPr>
          <w:sz w:val="26"/>
          <w:szCs w:val="26"/>
        </w:rPr>
        <w:t>FlexiDesk</w:t>
      </w:r>
      <w:proofErr w:type="spellEnd"/>
      <w:r w:rsidR="000A71A6" w:rsidRPr="00BE2C17">
        <w:rPr>
          <w:sz w:val="26"/>
          <w:szCs w:val="26"/>
        </w:rPr>
        <w:t xml:space="preserve">: A Smart Web Application for Tracking and Booking Co-Workspace Environment, </w:t>
      </w:r>
      <w:proofErr w:type="gramStart"/>
      <w:r w:rsidR="000A71A6" w:rsidRPr="00BE2C17">
        <w:rPr>
          <w:sz w:val="26"/>
          <w:szCs w:val="26"/>
        </w:rPr>
        <w:t>showcasing</w:t>
      </w:r>
      <w:proofErr w:type="gramEnd"/>
      <w:r w:rsidR="000A71A6" w:rsidRPr="00BE2C17">
        <w:rPr>
          <w:sz w:val="26"/>
          <w:szCs w:val="26"/>
        </w:rPr>
        <w:t xml:space="preserve"> how different components and users interact within the system. At the core is the </w:t>
      </w:r>
      <w:proofErr w:type="spellStart"/>
      <w:r w:rsidR="000A71A6" w:rsidRPr="00BE2C17">
        <w:rPr>
          <w:sz w:val="26"/>
          <w:szCs w:val="26"/>
        </w:rPr>
        <w:t>FlexiDesk</w:t>
      </w:r>
      <w:proofErr w:type="spellEnd"/>
      <w:r w:rsidR="000A71A6" w:rsidRPr="00BE2C17">
        <w:rPr>
          <w:sz w:val="26"/>
          <w:szCs w:val="26"/>
        </w:rPr>
        <w:t xml:space="preserve"> platform, which serves as the central hub for all interactions. Clients—who may be students, professionals, or organizations—access the system </w:t>
      </w:r>
      <w:r w:rsidR="000A71A6" w:rsidRPr="00BE2C17">
        <w:rPr>
          <w:sz w:val="26"/>
          <w:szCs w:val="26"/>
        </w:rPr>
        <w:lastRenderedPageBreak/>
        <w:t xml:space="preserve">to search for, book, and manage co-working spaces. Their interaction </w:t>
      </w:r>
      <w:proofErr w:type="gramStart"/>
      <w:r w:rsidR="000A71A6" w:rsidRPr="00BE2C17">
        <w:rPr>
          <w:sz w:val="26"/>
          <w:szCs w:val="26"/>
        </w:rPr>
        <w:t>is supported</w:t>
      </w:r>
      <w:proofErr w:type="gramEnd"/>
      <w:r w:rsidR="000A71A6" w:rsidRPr="00BE2C17">
        <w:rPr>
          <w:sz w:val="26"/>
          <w:szCs w:val="26"/>
        </w:rPr>
        <w:t xml:space="preserve"> by a Booking Engine, which handles real-time availability checks, prevents double bookings, and facilitates scheduling. Integrated with this engine is a Search, Calendar, Payment, and AI module that enables smart recommendations, calendar </w:t>
      </w:r>
      <w:proofErr w:type="gramStart"/>
      <w:r w:rsidR="000A71A6" w:rsidRPr="00BE2C17">
        <w:rPr>
          <w:sz w:val="26"/>
          <w:szCs w:val="26"/>
        </w:rPr>
        <w:t>syncing</w:t>
      </w:r>
      <w:proofErr w:type="gramEnd"/>
      <w:r w:rsidR="000A71A6" w:rsidRPr="00BE2C17">
        <w:rPr>
          <w:sz w:val="26"/>
          <w:szCs w:val="26"/>
        </w:rPr>
        <w:t>, secure digital payments, and user-friendly search functionalities.</w:t>
      </w:r>
    </w:p>
    <w:p w14:paraId="2EB082B1" w14:textId="7B018E40" w:rsidR="000A71A6" w:rsidRDefault="000A71A6" w:rsidP="000A71A6">
      <w:pPr>
        <w:pStyle w:val="Default"/>
        <w:spacing w:line="480" w:lineRule="auto"/>
        <w:jc w:val="both"/>
        <w:rPr>
          <w:ins w:id="4688" w:author="Antoneth Macaisa" w:date="2025-05-19T15:44:00Z"/>
          <w:sz w:val="26"/>
          <w:szCs w:val="26"/>
        </w:rPr>
      </w:pPr>
      <w:r w:rsidRPr="00BE2C17">
        <w:rPr>
          <w:sz w:val="26"/>
          <w:szCs w:val="26"/>
          <w:lang w:val="en-US"/>
        </w:rPr>
        <w:tab/>
      </w:r>
      <w:r w:rsidRPr="00BE2C17">
        <w:rPr>
          <w:sz w:val="26"/>
          <w:szCs w:val="26"/>
        </w:rPr>
        <w:t xml:space="preserve">Once a booking </w:t>
      </w:r>
      <w:proofErr w:type="gramStart"/>
      <w:r w:rsidRPr="00BE2C17">
        <w:rPr>
          <w:sz w:val="26"/>
          <w:szCs w:val="26"/>
        </w:rPr>
        <w:t>is made</w:t>
      </w:r>
      <w:proofErr w:type="gramEnd"/>
      <w:r w:rsidRPr="00BE2C17">
        <w:rPr>
          <w:sz w:val="26"/>
          <w:szCs w:val="26"/>
        </w:rPr>
        <w:t xml:space="preserve">, Smart Access Control ensures that clients can securely enter their reserved spaces using QR codes or smart authentication methods. On the other side, Workspace Owners use the system to list and manage their available workspaces, including pricing and availability. These listings are subject to review and monitoring by the Admin Module, which is responsible for verifying workspace information, handling conflict reports, managing analytics, and maintaining system security and policy compliance. The admin also serves as a bridge between the platform’s operational backend and the users, ensuring that the system runs smoothly and aligns with the objectives of service quality, reliability, and user safety. Overall, the diagram reflects an interconnected ecosystem designed to automate, simplify, and secure the co-working space booking process for all </w:t>
      </w:r>
      <w:ins w:id="4689" w:author="Antoneth Macaisa" w:date="2025-05-19T15:44:00Z">
        <w:r w:rsidR="00172EEA">
          <w:rPr>
            <w:noProof/>
            <w:sz w:val="26"/>
            <w:szCs w:val="26"/>
            <w:lang w:val="en-US" w:eastAsia="en-US"/>
          </w:rPr>
          <w:drawing>
            <wp:anchor distT="0" distB="0" distL="114300" distR="114300" simplePos="0" relativeHeight="251811840" behindDoc="1" locked="0" layoutInCell="1" allowOverlap="1" wp14:anchorId="403167D4" wp14:editId="6B9DE3A1">
              <wp:simplePos x="0" y="0"/>
              <wp:positionH relativeFrom="page">
                <wp:posOffset>2171700</wp:posOffset>
              </wp:positionH>
              <wp:positionV relativeFrom="page">
                <wp:posOffset>3333750</wp:posOffset>
              </wp:positionV>
              <wp:extent cx="3940703" cy="3190875"/>
              <wp:effectExtent l="19050" t="19050" r="22225" b="9525"/>
              <wp:wrapNone/>
              <wp:docPr id="1134936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6794" name="Picture 1134936794"/>
                      <pic:cNvPicPr/>
                    </pic:nvPicPr>
                    <pic:blipFill>
                      <a:blip r:embed="rId20">
                        <a:extLst>
                          <a:ext uri="{28A0092B-C50C-407E-A947-70E740481C1C}">
                            <a14:useLocalDpi xmlns:a14="http://schemas.microsoft.com/office/drawing/2010/main" val="0"/>
                          </a:ext>
                        </a:extLst>
                      </a:blip>
                      <a:stretch>
                        <a:fillRect/>
                      </a:stretch>
                    </pic:blipFill>
                    <pic:spPr>
                      <a:xfrm>
                        <a:off x="0" y="0"/>
                        <a:ext cx="3940703" cy="3190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ins>
      <w:r w:rsidRPr="00BE2C17">
        <w:rPr>
          <w:sz w:val="26"/>
          <w:szCs w:val="26"/>
        </w:rPr>
        <w:t>stakeholders.</w:t>
      </w:r>
    </w:p>
    <w:p w14:paraId="5AC1432B" w14:textId="2CBFE052" w:rsidR="00E81E7C" w:rsidRPr="00BE2C17" w:rsidRDefault="00E81E7C" w:rsidP="000A71A6">
      <w:pPr>
        <w:pStyle w:val="Default"/>
        <w:spacing w:line="480" w:lineRule="auto"/>
        <w:jc w:val="both"/>
        <w:rPr>
          <w:sz w:val="26"/>
          <w:szCs w:val="26"/>
          <w:lang w:val="en-US"/>
        </w:rPr>
      </w:pPr>
    </w:p>
    <w:p w14:paraId="0E05AB27" w14:textId="385A4B25" w:rsidR="000A71A6" w:rsidRPr="00BE2C17" w:rsidRDefault="000A71A6" w:rsidP="000A71A6">
      <w:pPr>
        <w:pStyle w:val="Default"/>
        <w:spacing w:line="480" w:lineRule="auto"/>
        <w:jc w:val="both"/>
        <w:rPr>
          <w:sz w:val="26"/>
          <w:szCs w:val="26"/>
          <w:lang w:val="en-US"/>
        </w:rPr>
      </w:pPr>
      <w:del w:id="4690" w:author="Antoneth Macaisa" w:date="2025-05-19T15:42:00Z">
        <w:r w:rsidRPr="00BE2C17" w:rsidDel="00E81E7C">
          <w:rPr>
            <w:noProof/>
            <w:sz w:val="26"/>
            <w:szCs w:val="26"/>
            <w:lang w:val="en-US" w:eastAsia="en-US"/>
          </w:rPr>
          <w:drawing>
            <wp:anchor distT="0" distB="0" distL="114300" distR="114300" simplePos="0" relativeHeight="251662336" behindDoc="1" locked="0" layoutInCell="1" allowOverlap="1" wp14:anchorId="3F10CB8F" wp14:editId="6B8D4A6A">
              <wp:simplePos x="0" y="0"/>
              <wp:positionH relativeFrom="page">
                <wp:posOffset>1375410</wp:posOffset>
              </wp:positionH>
              <wp:positionV relativeFrom="page">
                <wp:posOffset>4210051</wp:posOffset>
              </wp:positionV>
              <wp:extent cx="5486400" cy="3966210"/>
              <wp:effectExtent l="19050" t="19050" r="19050" b="15240"/>
              <wp:wrapNone/>
              <wp:docPr id="1538806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6742" name="Picture 1538806742"/>
                      <pic:cNvPicPr/>
                    </pic:nvPicPr>
                    <pic:blipFill>
                      <a:blip r:embed="rId21">
                        <a:extLst>
                          <a:ext uri="{28A0092B-C50C-407E-A947-70E740481C1C}">
                            <a14:useLocalDpi xmlns:a14="http://schemas.microsoft.com/office/drawing/2010/main" val="0"/>
                          </a:ext>
                        </a:extLst>
                      </a:blip>
                      <a:stretch>
                        <a:fillRect/>
                      </a:stretch>
                    </pic:blipFill>
                    <pic:spPr>
                      <a:xfrm>
                        <a:off x="0" y="0"/>
                        <a:ext cx="5486400" cy="3966210"/>
                      </a:xfrm>
                      <a:prstGeom prst="rect">
                        <a:avLst/>
                      </a:prstGeom>
                      <a:ln>
                        <a:solidFill>
                          <a:schemeClr val="tx1"/>
                        </a:solidFill>
                      </a:ln>
                    </pic:spPr>
                  </pic:pic>
                </a:graphicData>
              </a:graphic>
              <wp14:sizeRelV relativeFrom="margin">
                <wp14:pctHeight>0</wp14:pctHeight>
              </wp14:sizeRelV>
            </wp:anchor>
          </w:drawing>
        </w:r>
      </w:del>
    </w:p>
    <w:p w14:paraId="41123D07" w14:textId="78FECBDA" w:rsidR="000A71A6" w:rsidRPr="00BE2C17" w:rsidRDefault="000A71A6" w:rsidP="000A71A6">
      <w:pPr>
        <w:pStyle w:val="Default"/>
        <w:spacing w:line="480" w:lineRule="auto"/>
        <w:jc w:val="both"/>
        <w:rPr>
          <w:sz w:val="26"/>
          <w:szCs w:val="26"/>
          <w:lang w:val="en-US"/>
        </w:rPr>
      </w:pPr>
    </w:p>
    <w:p w14:paraId="0EDB08F8" w14:textId="43F5DD92" w:rsidR="000A71A6" w:rsidRPr="00BE2C17" w:rsidRDefault="000A71A6" w:rsidP="000A71A6">
      <w:pPr>
        <w:pStyle w:val="Default"/>
        <w:spacing w:line="480" w:lineRule="auto"/>
        <w:jc w:val="both"/>
        <w:rPr>
          <w:sz w:val="26"/>
          <w:szCs w:val="26"/>
          <w:lang w:val="en-US"/>
        </w:rPr>
      </w:pPr>
    </w:p>
    <w:p w14:paraId="3AF7B7D0" w14:textId="77777777" w:rsidR="000A71A6" w:rsidRPr="00BE2C17" w:rsidRDefault="000A71A6" w:rsidP="000A71A6">
      <w:pPr>
        <w:pStyle w:val="Default"/>
        <w:spacing w:line="480" w:lineRule="auto"/>
        <w:jc w:val="both"/>
        <w:rPr>
          <w:sz w:val="26"/>
          <w:szCs w:val="26"/>
          <w:lang w:val="en-US"/>
        </w:rPr>
      </w:pPr>
    </w:p>
    <w:p w14:paraId="3B0CFA1B" w14:textId="77777777" w:rsidR="000A71A6" w:rsidRPr="00BE2C17" w:rsidRDefault="000A71A6" w:rsidP="000A71A6">
      <w:pPr>
        <w:pStyle w:val="Default"/>
        <w:spacing w:line="480" w:lineRule="auto"/>
        <w:jc w:val="both"/>
        <w:rPr>
          <w:sz w:val="26"/>
          <w:szCs w:val="26"/>
          <w:lang w:val="en-US"/>
        </w:rPr>
      </w:pPr>
    </w:p>
    <w:p w14:paraId="6B1D208F" w14:textId="77777777" w:rsidR="000A71A6" w:rsidRPr="00BE2C17" w:rsidRDefault="000A71A6" w:rsidP="000A71A6">
      <w:pPr>
        <w:pStyle w:val="Default"/>
        <w:spacing w:line="480" w:lineRule="auto"/>
        <w:jc w:val="both"/>
        <w:rPr>
          <w:sz w:val="26"/>
          <w:szCs w:val="26"/>
          <w:lang w:val="en-US"/>
        </w:rPr>
      </w:pPr>
    </w:p>
    <w:p w14:paraId="0B8F5521" w14:textId="77777777" w:rsidR="000A71A6" w:rsidRPr="00BE2C17" w:rsidRDefault="000A71A6" w:rsidP="000A71A6">
      <w:pPr>
        <w:pStyle w:val="Default"/>
        <w:spacing w:line="480" w:lineRule="auto"/>
        <w:jc w:val="both"/>
        <w:rPr>
          <w:sz w:val="26"/>
          <w:szCs w:val="26"/>
          <w:lang w:val="en-US"/>
        </w:rPr>
      </w:pPr>
    </w:p>
    <w:p w14:paraId="5E1702FF" w14:textId="77777777" w:rsidR="000A71A6" w:rsidRPr="00BE2C17" w:rsidDel="00172EEA" w:rsidRDefault="000A71A6" w:rsidP="000A71A6">
      <w:pPr>
        <w:pStyle w:val="Default"/>
        <w:spacing w:line="480" w:lineRule="auto"/>
        <w:jc w:val="both"/>
        <w:rPr>
          <w:del w:id="4691" w:author="admin" w:date="2025-05-21T00:22:00Z"/>
          <w:sz w:val="26"/>
          <w:szCs w:val="26"/>
          <w:lang w:val="en-US"/>
        </w:rPr>
      </w:pPr>
    </w:p>
    <w:p w14:paraId="6F98ADD2" w14:textId="77777777" w:rsidR="000A71A6" w:rsidRPr="00BE2C17" w:rsidDel="00172EEA" w:rsidRDefault="000A71A6" w:rsidP="000A71A6">
      <w:pPr>
        <w:pStyle w:val="Default"/>
        <w:spacing w:line="480" w:lineRule="auto"/>
        <w:jc w:val="both"/>
        <w:rPr>
          <w:del w:id="4692" w:author="admin" w:date="2025-05-21T00:22:00Z"/>
          <w:sz w:val="26"/>
          <w:szCs w:val="26"/>
          <w:lang w:val="en-US"/>
        </w:rPr>
      </w:pPr>
    </w:p>
    <w:p w14:paraId="7B9C5884" w14:textId="77777777" w:rsidR="000A71A6" w:rsidRPr="00BE2C17" w:rsidDel="00172EEA" w:rsidRDefault="000A71A6" w:rsidP="000A71A6">
      <w:pPr>
        <w:pStyle w:val="Default"/>
        <w:spacing w:line="480" w:lineRule="auto"/>
        <w:jc w:val="both"/>
        <w:rPr>
          <w:del w:id="4693" w:author="admin" w:date="2025-05-21T00:22:00Z"/>
          <w:sz w:val="26"/>
          <w:szCs w:val="26"/>
          <w:lang w:val="en-US"/>
        </w:rPr>
      </w:pPr>
    </w:p>
    <w:p w14:paraId="77AF217A" w14:textId="77777777" w:rsidR="000A71A6" w:rsidRPr="00BE2C17" w:rsidRDefault="000A71A6" w:rsidP="000A71A6">
      <w:pPr>
        <w:pStyle w:val="Default"/>
        <w:spacing w:line="480" w:lineRule="auto"/>
        <w:jc w:val="both"/>
        <w:rPr>
          <w:sz w:val="26"/>
          <w:szCs w:val="26"/>
          <w:lang w:val="en-US"/>
        </w:rPr>
      </w:pPr>
    </w:p>
    <w:p w14:paraId="62C12E26" w14:textId="14A53E1D" w:rsidR="000A71A6" w:rsidRPr="00BE2C17" w:rsidRDefault="000A71A6" w:rsidP="000A71A6">
      <w:pPr>
        <w:pStyle w:val="Default"/>
        <w:spacing w:line="480" w:lineRule="auto"/>
        <w:jc w:val="center"/>
        <w:rPr>
          <w:b/>
          <w:bCs/>
          <w:sz w:val="26"/>
          <w:szCs w:val="26"/>
          <w:lang w:val="en-US"/>
        </w:rPr>
      </w:pPr>
      <w:bookmarkStart w:id="4694" w:name="_Hlk197543231"/>
      <w:r w:rsidRPr="00BE2C17">
        <w:rPr>
          <w:b/>
          <w:bCs/>
          <w:sz w:val="26"/>
          <w:szCs w:val="26"/>
          <w:lang w:val="en-US"/>
        </w:rPr>
        <w:t>Figure 4.</w:t>
      </w:r>
      <w:r w:rsidR="009A473A" w:rsidRPr="00BE2C17">
        <w:rPr>
          <w:b/>
          <w:bCs/>
          <w:sz w:val="26"/>
          <w:szCs w:val="26"/>
          <w:lang w:val="en-US"/>
        </w:rPr>
        <w:t xml:space="preserve"> </w:t>
      </w:r>
      <w:r w:rsidRPr="00BE2C17">
        <w:rPr>
          <w:b/>
          <w:bCs/>
          <w:sz w:val="26"/>
          <w:szCs w:val="26"/>
          <w:lang w:val="en-US"/>
        </w:rPr>
        <w:t>Context Flow Diagram</w:t>
      </w:r>
    </w:p>
    <w:p w14:paraId="257A1E3F" w14:textId="416B783A" w:rsidR="00F24E0C" w:rsidRPr="00BE2C17" w:rsidRDefault="00F24E0C" w:rsidP="00A12BD1">
      <w:pPr>
        <w:pStyle w:val="Heading2"/>
        <w:spacing w:before="0" w:line="480" w:lineRule="auto"/>
        <w:rPr>
          <w:rFonts w:cs="Times New Roman"/>
          <w:b/>
          <w:lang w:val="en-US" w:eastAsia="en-US"/>
        </w:rPr>
      </w:pPr>
      <w:bookmarkStart w:id="4695" w:name="_Toc160445857"/>
      <w:bookmarkStart w:id="4696" w:name="_Toc197445870"/>
      <w:bookmarkEnd w:id="4694"/>
      <w:r w:rsidRPr="00BE2C17">
        <w:rPr>
          <w:rFonts w:cs="Times New Roman"/>
          <w:b/>
          <w:caps w:val="0"/>
          <w:lang w:val="en-US" w:eastAsia="en-US"/>
        </w:rPr>
        <w:t>Data Flow Diagram</w:t>
      </w:r>
      <w:bookmarkEnd w:id="4695"/>
      <w:bookmarkEnd w:id="4696"/>
    </w:p>
    <w:p w14:paraId="060F8031" w14:textId="4AA3D6E0" w:rsidR="003F4833" w:rsidRPr="00BE2C17" w:rsidRDefault="003F4833" w:rsidP="0034608D">
      <w:pPr>
        <w:pStyle w:val="BodyText"/>
        <w:spacing w:line="480" w:lineRule="auto"/>
        <w:ind w:right="-7" w:firstLine="720"/>
        <w:jc w:val="both"/>
      </w:pPr>
      <w:r w:rsidRPr="00BE2C17">
        <w:t xml:space="preserve">Figure 5 below depicts the User Account Management process in a data flow diagram. It outlines how a User manages their personal account information within the system. The user has four core interactions: registering an account, viewing account details, updating account details, and deleting an account. In the registration process (Process 1.0), a user submits personal information to create a new account, which is then stored in the User Account data store. </w:t>
      </w:r>
    </w:p>
    <w:p w14:paraId="338BABAC" w14:textId="7A247A72" w:rsidR="00020EF3" w:rsidRPr="00BE2C17" w:rsidRDefault="00172EEA" w:rsidP="0034608D">
      <w:pPr>
        <w:pStyle w:val="BodyText"/>
        <w:spacing w:line="480" w:lineRule="auto"/>
        <w:ind w:right="-7" w:firstLine="720"/>
        <w:jc w:val="both"/>
      </w:pPr>
      <w:r w:rsidRPr="00BE2C17">
        <w:rPr>
          <w:noProof/>
        </w:rPr>
        <w:drawing>
          <wp:anchor distT="0" distB="0" distL="114300" distR="114300" simplePos="0" relativeHeight="251663360" behindDoc="1" locked="0" layoutInCell="1" allowOverlap="1" wp14:anchorId="13148D7E" wp14:editId="1FC5581B">
            <wp:simplePos x="0" y="0"/>
            <wp:positionH relativeFrom="page">
              <wp:posOffset>2371725</wp:posOffset>
            </wp:positionH>
            <wp:positionV relativeFrom="page">
              <wp:posOffset>4886325</wp:posOffset>
            </wp:positionV>
            <wp:extent cx="3328038" cy="2171700"/>
            <wp:effectExtent l="19050" t="19050" r="24765" b="19050"/>
            <wp:wrapNone/>
            <wp:docPr id="95994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5700" name="Picture 9599457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8038" cy="2171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833" w:rsidRPr="00BE2C17">
        <w:t xml:space="preserve">Through the view account process (Process 2.0), users can request to view their profile details, and the system retrieves and displays their stored account information. When updating an account (Process 3.0), the user modifies their profile </w:t>
      </w:r>
      <w:r w:rsidR="003F4833" w:rsidRPr="00BE2C17">
        <w:lastRenderedPageBreak/>
        <w:t xml:space="preserve">details, and the system updates this information in the </w:t>
      </w:r>
      <w:proofErr w:type="gramStart"/>
      <w:r w:rsidR="003F4833" w:rsidRPr="00BE2C17">
        <w:t>user account data store</w:t>
      </w:r>
      <w:proofErr w:type="gramEnd"/>
      <w:r w:rsidR="003F4833" w:rsidRPr="00BE2C17">
        <w:t>. If the user decides to delete their account (Process 4.0), the system permanently removes their account data from storage. This DFD clearly illustrates how users can independently manage their account lifecycle through these four primary functions.</w:t>
      </w:r>
    </w:p>
    <w:p w14:paraId="725037DC" w14:textId="314D362F" w:rsidR="003F4833" w:rsidRPr="00BE2C17" w:rsidRDefault="003F4833" w:rsidP="0034608D">
      <w:pPr>
        <w:pStyle w:val="BodyText"/>
        <w:spacing w:line="480" w:lineRule="auto"/>
        <w:ind w:right="-7" w:firstLine="720"/>
        <w:jc w:val="both"/>
      </w:pPr>
    </w:p>
    <w:p w14:paraId="3C96C5F3" w14:textId="43C59A54" w:rsidR="003F4833" w:rsidRPr="00BE2C17" w:rsidRDefault="003F4833" w:rsidP="0034608D">
      <w:pPr>
        <w:pStyle w:val="BodyText"/>
        <w:spacing w:line="480" w:lineRule="auto"/>
        <w:ind w:right="-7" w:firstLine="720"/>
        <w:jc w:val="both"/>
      </w:pPr>
    </w:p>
    <w:p w14:paraId="71892CBF" w14:textId="0E02D30B" w:rsidR="003F4833" w:rsidRPr="00BE2C17" w:rsidRDefault="003F4833" w:rsidP="0034608D">
      <w:pPr>
        <w:pStyle w:val="BodyText"/>
        <w:spacing w:line="480" w:lineRule="auto"/>
        <w:ind w:right="-7" w:firstLine="720"/>
        <w:jc w:val="both"/>
      </w:pPr>
    </w:p>
    <w:p w14:paraId="76392172" w14:textId="3B3DFF44" w:rsidR="003F4833" w:rsidRPr="00BE2C17" w:rsidRDefault="003F4833" w:rsidP="0034608D">
      <w:pPr>
        <w:pStyle w:val="BodyText"/>
        <w:spacing w:line="480" w:lineRule="auto"/>
        <w:ind w:right="-7" w:firstLine="720"/>
        <w:jc w:val="both"/>
      </w:pPr>
    </w:p>
    <w:p w14:paraId="1B241A9D" w14:textId="763D8C5B" w:rsidR="003F4833" w:rsidRPr="00BE2C17" w:rsidRDefault="003F4833" w:rsidP="0034608D">
      <w:pPr>
        <w:pStyle w:val="BodyText"/>
        <w:spacing w:line="480" w:lineRule="auto"/>
        <w:ind w:right="-7" w:firstLine="720"/>
        <w:jc w:val="both"/>
      </w:pPr>
    </w:p>
    <w:p w14:paraId="78246081" w14:textId="551BE9F6" w:rsidR="003F4833" w:rsidRPr="00BE2C17" w:rsidDel="00172EEA" w:rsidRDefault="003F4833" w:rsidP="0034608D">
      <w:pPr>
        <w:pStyle w:val="BodyText"/>
        <w:spacing w:line="480" w:lineRule="auto"/>
        <w:ind w:right="-7" w:firstLine="720"/>
        <w:jc w:val="both"/>
        <w:rPr>
          <w:del w:id="4697" w:author="admin" w:date="2025-05-21T00:22:00Z"/>
        </w:rPr>
      </w:pPr>
    </w:p>
    <w:p w14:paraId="0B807CB2" w14:textId="5F4EF446" w:rsidR="003F4833" w:rsidRPr="00BE2C17" w:rsidDel="00172EEA" w:rsidRDefault="003F4833" w:rsidP="0034608D">
      <w:pPr>
        <w:pStyle w:val="BodyText"/>
        <w:spacing w:line="480" w:lineRule="auto"/>
        <w:ind w:right="-7" w:firstLine="720"/>
        <w:jc w:val="both"/>
        <w:rPr>
          <w:del w:id="4698" w:author="admin" w:date="2025-05-21T00:22:00Z"/>
        </w:rPr>
      </w:pPr>
    </w:p>
    <w:p w14:paraId="42448107" w14:textId="4BB1083D" w:rsidR="003F4833" w:rsidRPr="00BE2C17" w:rsidDel="00172EEA" w:rsidRDefault="003F4833" w:rsidP="0034608D">
      <w:pPr>
        <w:pStyle w:val="BodyText"/>
        <w:spacing w:line="480" w:lineRule="auto"/>
        <w:ind w:right="-7" w:firstLine="720"/>
        <w:jc w:val="both"/>
        <w:rPr>
          <w:del w:id="4699" w:author="admin" w:date="2025-05-21T00:22:00Z"/>
        </w:rPr>
      </w:pPr>
    </w:p>
    <w:p w14:paraId="593E392D" w14:textId="5D7E0AF8" w:rsidR="003F4833" w:rsidRPr="00BE2C17" w:rsidDel="00172EEA" w:rsidRDefault="003F4833" w:rsidP="0034608D">
      <w:pPr>
        <w:pStyle w:val="BodyText"/>
        <w:spacing w:line="480" w:lineRule="auto"/>
        <w:ind w:right="-7" w:firstLine="720"/>
        <w:jc w:val="both"/>
        <w:rPr>
          <w:del w:id="4700" w:author="admin" w:date="2025-05-21T00:22:00Z"/>
        </w:rPr>
      </w:pPr>
    </w:p>
    <w:p w14:paraId="66F36B18" w14:textId="0BC2C27B" w:rsidR="003F4833" w:rsidRPr="00BE2C17" w:rsidDel="00172EEA" w:rsidRDefault="003F4833" w:rsidP="0034608D">
      <w:pPr>
        <w:pStyle w:val="BodyText"/>
        <w:spacing w:line="480" w:lineRule="auto"/>
        <w:ind w:right="-7" w:firstLine="720"/>
        <w:jc w:val="both"/>
        <w:rPr>
          <w:del w:id="4701" w:author="admin" w:date="2025-05-21T00:22:00Z"/>
        </w:rPr>
      </w:pPr>
    </w:p>
    <w:p w14:paraId="42BAFA63" w14:textId="7769B2E6" w:rsidR="003F4833" w:rsidRPr="00BE2C17" w:rsidDel="00172EEA" w:rsidRDefault="003F4833" w:rsidP="0034608D">
      <w:pPr>
        <w:pStyle w:val="BodyText"/>
        <w:spacing w:line="480" w:lineRule="auto"/>
        <w:ind w:right="-7" w:firstLine="720"/>
        <w:jc w:val="both"/>
        <w:rPr>
          <w:del w:id="4702" w:author="admin" w:date="2025-05-21T00:22:00Z"/>
        </w:rPr>
      </w:pPr>
    </w:p>
    <w:p w14:paraId="04ABB7FD" w14:textId="17F21E12" w:rsidR="003F4833" w:rsidRPr="00BE2C17" w:rsidDel="00172EEA" w:rsidRDefault="003F4833" w:rsidP="0034608D">
      <w:pPr>
        <w:pStyle w:val="BodyText"/>
        <w:spacing w:line="480" w:lineRule="auto"/>
        <w:ind w:right="-7" w:firstLine="720"/>
        <w:jc w:val="both"/>
        <w:rPr>
          <w:del w:id="4703" w:author="admin" w:date="2025-05-21T00:22:00Z"/>
        </w:rPr>
      </w:pPr>
    </w:p>
    <w:p w14:paraId="77F15432" w14:textId="02EF07C9" w:rsidR="003F4833" w:rsidRPr="00BE2C17" w:rsidDel="00172EEA" w:rsidRDefault="003F4833" w:rsidP="0034608D">
      <w:pPr>
        <w:pStyle w:val="BodyText"/>
        <w:spacing w:line="480" w:lineRule="auto"/>
        <w:ind w:right="-7" w:firstLine="720"/>
        <w:jc w:val="both"/>
        <w:rPr>
          <w:del w:id="4704" w:author="admin" w:date="2025-05-21T00:22:00Z"/>
        </w:rPr>
      </w:pPr>
    </w:p>
    <w:p w14:paraId="00243D73" w14:textId="41F12613" w:rsidR="003F4833" w:rsidRPr="00BE2C17" w:rsidDel="00172EEA" w:rsidRDefault="003F4833" w:rsidP="0034608D">
      <w:pPr>
        <w:pStyle w:val="BodyText"/>
        <w:spacing w:line="480" w:lineRule="auto"/>
        <w:ind w:right="-7" w:firstLine="720"/>
        <w:jc w:val="both"/>
        <w:rPr>
          <w:del w:id="4705" w:author="admin" w:date="2025-05-21T00:22:00Z"/>
        </w:rPr>
      </w:pPr>
    </w:p>
    <w:p w14:paraId="449490B0" w14:textId="41908F9E" w:rsidR="003F4833" w:rsidRPr="00BE2C17" w:rsidDel="00172EEA" w:rsidRDefault="003F4833">
      <w:pPr>
        <w:pStyle w:val="BodyText"/>
        <w:spacing w:line="480" w:lineRule="auto"/>
        <w:ind w:right="-7"/>
        <w:jc w:val="both"/>
        <w:rPr>
          <w:del w:id="4706" w:author="admin" w:date="2025-05-21T00:22:00Z"/>
        </w:rPr>
        <w:pPrChange w:id="4707" w:author="admin" w:date="2025-05-21T00:22:00Z">
          <w:pPr>
            <w:pStyle w:val="BodyText"/>
            <w:spacing w:line="480" w:lineRule="auto"/>
            <w:ind w:right="-7" w:firstLine="720"/>
            <w:jc w:val="both"/>
          </w:pPr>
        </w:pPrChange>
      </w:pPr>
    </w:p>
    <w:p w14:paraId="5D218E80" w14:textId="77777777" w:rsidR="003F4833" w:rsidRPr="00BE2C17" w:rsidRDefault="003F4833">
      <w:pPr>
        <w:pStyle w:val="BodyText"/>
        <w:spacing w:line="480" w:lineRule="auto"/>
        <w:ind w:right="-7"/>
        <w:pPrChange w:id="4708" w:author="admin" w:date="2025-05-21T00:22:00Z">
          <w:pPr>
            <w:pStyle w:val="BodyText"/>
            <w:spacing w:line="480" w:lineRule="auto"/>
            <w:ind w:right="-7" w:firstLine="720"/>
            <w:jc w:val="center"/>
          </w:pPr>
        </w:pPrChange>
      </w:pPr>
    </w:p>
    <w:p w14:paraId="3477D91E" w14:textId="14741403" w:rsidR="003F4833" w:rsidRPr="00BE2C17" w:rsidRDefault="003F4833" w:rsidP="003F4833">
      <w:pPr>
        <w:spacing w:line="480" w:lineRule="auto"/>
        <w:jc w:val="center"/>
        <w:rPr>
          <w:rFonts w:ascii="Times New Roman" w:hAnsi="Times New Roman"/>
          <w:b/>
          <w:bCs/>
          <w:sz w:val="26"/>
          <w:szCs w:val="26"/>
        </w:rPr>
      </w:pPr>
      <w:bookmarkStart w:id="4709" w:name="_Hlk197543237"/>
      <w:r w:rsidRPr="00BE2C17">
        <w:rPr>
          <w:rFonts w:ascii="Times New Roman" w:hAnsi="Times New Roman"/>
          <w:b/>
          <w:bCs/>
          <w:sz w:val="26"/>
          <w:szCs w:val="26"/>
        </w:rPr>
        <w:lastRenderedPageBreak/>
        <w:t>Figure 5.</w:t>
      </w:r>
      <w:r w:rsidR="009A473A" w:rsidRPr="00BE2C17">
        <w:rPr>
          <w:rFonts w:ascii="Times New Roman" w:hAnsi="Times New Roman"/>
          <w:b/>
          <w:bCs/>
          <w:sz w:val="26"/>
          <w:szCs w:val="26"/>
        </w:rPr>
        <w:t xml:space="preserve"> </w:t>
      </w:r>
      <w:r w:rsidRPr="00BE2C17">
        <w:rPr>
          <w:rFonts w:ascii="Times New Roman" w:hAnsi="Times New Roman"/>
          <w:b/>
          <w:bCs/>
          <w:sz w:val="26"/>
          <w:szCs w:val="26"/>
        </w:rPr>
        <w:t xml:space="preserve">Data Flow Diagram for </w:t>
      </w:r>
      <w:proofErr w:type="spellStart"/>
      <w:r w:rsidRPr="00BE2C17">
        <w:rPr>
          <w:rFonts w:ascii="Times New Roman" w:hAnsi="Times New Roman"/>
          <w:b/>
          <w:bCs/>
          <w:sz w:val="26"/>
          <w:szCs w:val="26"/>
        </w:rPr>
        <w:t>FlexiDesk</w:t>
      </w:r>
      <w:proofErr w:type="spellEnd"/>
      <w:r w:rsidRPr="00BE2C17">
        <w:rPr>
          <w:rFonts w:ascii="Times New Roman" w:hAnsi="Times New Roman"/>
          <w:b/>
          <w:bCs/>
          <w:sz w:val="26"/>
          <w:szCs w:val="26"/>
        </w:rPr>
        <w:t xml:space="preserve"> User</w:t>
      </w:r>
    </w:p>
    <w:bookmarkEnd w:id="4709"/>
    <w:p w14:paraId="0C702C11" w14:textId="56CFFA5A" w:rsidR="003F4833" w:rsidDel="00E02636" w:rsidRDefault="003F4833" w:rsidP="003F4833">
      <w:pPr>
        <w:pStyle w:val="BodyText"/>
        <w:spacing w:line="480" w:lineRule="auto"/>
        <w:ind w:right="-7" w:firstLine="720"/>
        <w:jc w:val="both"/>
        <w:rPr>
          <w:del w:id="4710" w:author="Antoneth Macaisa" w:date="2025-05-19T14:41:00Z"/>
          <w:lang w:val="en-PH"/>
        </w:rPr>
      </w:pPr>
      <w:r w:rsidRPr="00BE2C17">
        <w:rPr>
          <w:lang w:val="en-PH"/>
        </w:rPr>
        <w:t xml:space="preserve">The diagram </w:t>
      </w:r>
      <w:del w:id="4711" w:author="admin" w:date="2025-05-21T00:23:00Z">
        <w:r w:rsidRPr="00BE2C17" w:rsidDel="00172EEA">
          <w:rPr>
            <w:lang w:val="en-PH"/>
          </w:rPr>
          <w:delText xml:space="preserve">below </w:delText>
        </w:r>
      </w:del>
      <w:ins w:id="4712" w:author="admin" w:date="2025-05-21T00:23:00Z">
        <w:r w:rsidR="00172EEA">
          <w:rPr>
            <w:lang w:val="en-PH"/>
          </w:rPr>
          <w:t>in the next page,</w:t>
        </w:r>
        <w:r w:rsidR="00172EEA" w:rsidRPr="00BE2C17">
          <w:rPr>
            <w:lang w:val="en-PH"/>
          </w:rPr>
          <w:t xml:space="preserve"> </w:t>
        </w:r>
      </w:ins>
      <w:r w:rsidRPr="00BE2C17">
        <w:rPr>
          <w:lang w:val="en-PH"/>
        </w:rPr>
        <w:t xml:space="preserve">Figure </w:t>
      </w:r>
      <w:ins w:id="4713" w:author="admin" w:date="2025-05-21T00:23:00Z">
        <w:r w:rsidR="00172EEA">
          <w:rPr>
            <w:lang w:val="en-PH"/>
          </w:rPr>
          <w:t>6,</w:t>
        </w:r>
      </w:ins>
      <w:del w:id="4714" w:author="admin" w:date="2025-05-21T00:23:00Z">
        <w:r w:rsidRPr="00BE2C17" w:rsidDel="00172EEA">
          <w:rPr>
            <w:lang w:val="en-PH"/>
          </w:rPr>
          <w:delText>7</w:delText>
        </w:r>
      </w:del>
      <w:r w:rsidRPr="00BE2C17">
        <w:rPr>
          <w:lang w:val="en-PH"/>
        </w:rPr>
        <w:t xml:space="preserve"> represents the Admin Reservation Management process in a data flow diagram (DFD). It shows how an Admin interacts with the system to manage reservation records effectively. The admin can perform four main operations: viewing, creating, updating, and deleting reservation records. When the admin chooses to view reservation records (Process 1.0), a request </w:t>
      </w:r>
      <w:proofErr w:type="gramStart"/>
      <w:r w:rsidRPr="00BE2C17">
        <w:rPr>
          <w:lang w:val="en-PH"/>
        </w:rPr>
        <w:t>is sent</w:t>
      </w:r>
      <w:proofErr w:type="gramEnd"/>
      <w:r w:rsidRPr="00BE2C17">
        <w:rPr>
          <w:lang w:val="en-PH"/>
        </w:rPr>
        <w:t xml:space="preserve"> to retrieve and display all stored reservation details from the Reservation Records data store. In the creation process (Process 2.0), the admin inputs new reservation details, and the system saves these into the reservation records. For updating records (Process 3.0), the admin selects an existing reservation, modifies its details, and the system updates the information in the data store accordingly. Finally, the admin can also delete a reservation (Process 4.0), which removes the corresponding entry from the reservation records. This DFD demonstrates a typical CRUD (Create, Read, Update, </w:t>
      </w:r>
      <w:proofErr w:type="gramStart"/>
      <w:r w:rsidRPr="00BE2C17">
        <w:rPr>
          <w:lang w:val="en-PH"/>
        </w:rPr>
        <w:t>Delete</w:t>
      </w:r>
      <w:proofErr w:type="gramEnd"/>
      <w:r w:rsidRPr="00BE2C17">
        <w:rPr>
          <w:lang w:val="en-PH"/>
        </w:rPr>
        <w:t xml:space="preserve">) cycle handled by an </w:t>
      </w:r>
      <w:r w:rsidR="00172EEA" w:rsidRPr="00BE2C17">
        <w:rPr>
          <w:noProof/>
        </w:rPr>
        <w:drawing>
          <wp:anchor distT="0" distB="0" distL="114300" distR="114300" simplePos="0" relativeHeight="251664384" behindDoc="1" locked="0" layoutInCell="1" allowOverlap="1" wp14:anchorId="5746A95C" wp14:editId="4FB1F2C6">
            <wp:simplePos x="0" y="0"/>
            <wp:positionH relativeFrom="page">
              <wp:posOffset>2145030</wp:posOffset>
            </wp:positionH>
            <wp:positionV relativeFrom="page">
              <wp:posOffset>5524500</wp:posOffset>
            </wp:positionV>
            <wp:extent cx="3836670" cy="2857500"/>
            <wp:effectExtent l="19050" t="19050" r="11430" b="19050"/>
            <wp:wrapNone/>
            <wp:docPr id="759412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2223" name="Picture 759412223"/>
                    <pic:cNvPicPr/>
                  </pic:nvPicPr>
                  <pic:blipFill>
                    <a:blip r:embed="rId23">
                      <a:extLst>
                        <a:ext uri="{28A0092B-C50C-407E-A947-70E740481C1C}">
                          <a14:useLocalDpi xmlns:a14="http://schemas.microsoft.com/office/drawing/2010/main" val="0"/>
                        </a:ext>
                      </a:extLst>
                    </a:blip>
                    <a:stretch>
                      <a:fillRect/>
                    </a:stretch>
                  </pic:blipFill>
                  <pic:spPr>
                    <a:xfrm>
                      <a:off x="0" y="0"/>
                      <a:ext cx="3836670" cy="2857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E2C17">
        <w:rPr>
          <w:lang w:val="en-PH"/>
        </w:rPr>
        <w:t>administrator to maintain the reservation database.</w:t>
      </w:r>
    </w:p>
    <w:p w14:paraId="1E376026" w14:textId="77777777" w:rsidR="00E02636" w:rsidRPr="00BE2C17" w:rsidRDefault="00E02636" w:rsidP="003F4833">
      <w:pPr>
        <w:pStyle w:val="BodyText"/>
        <w:spacing w:line="480" w:lineRule="auto"/>
        <w:ind w:right="-7" w:firstLine="720"/>
        <w:jc w:val="both"/>
        <w:rPr>
          <w:ins w:id="4715" w:author="Antoneth Macaisa" w:date="2025-05-19T14:41:00Z"/>
          <w:lang w:val="en-PH"/>
        </w:rPr>
      </w:pPr>
    </w:p>
    <w:p w14:paraId="26574075" w14:textId="4E94BEF4" w:rsidR="003F4833" w:rsidRPr="00BE2C17" w:rsidRDefault="003F4833" w:rsidP="003F4833">
      <w:pPr>
        <w:pStyle w:val="BodyText"/>
        <w:spacing w:line="480" w:lineRule="auto"/>
        <w:ind w:right="-7" w:firstLine="720"/>
        <w:jc w:val="both"/>
        <w:rPr>
          <w:lang w:val="en-PH"/>
        </w:rPr>
      </w:pPr>
    </w:p>
    <w:p w14:paraId="37B0F259" w14:textId="42C36881" w:rsidR="003F4833" w:rsidRPr="00BE2C17" w:rsidRDefault="003F4833" w:rsidP="003F4833">
      <w:pPr>
        <w:pStyle w:val="BodyText"/>
        <w:spacing w:line="480" w:lineRule="auto"/>
        <w:ind w:right="-7" w:firstLine="720"/>
        <w:jc w:val="both"/>
        <w:rPr>
          <w:lang w:val="en-PH"/>
        </w:rPr>
      </w:pPr>
    </w:p>
    <w:p w14:paraId="3E07816B" w14:textId="77777777" w:rsidR="003F4833" w:rsidRPr="00BE2C17" w:rsidRDefault="003F4833" w:rsidP="003F4833">
      <w:pPr>
        <w:pStyle w:val="BodyText"/>
        <w:spacing w:line="480" w:lineRule="auto"/>
        <w:ind w:right="-7" w:firstLine="720"/>
        <w:jc w:val="both"/>
        <w:rPr>
          <w:lang w:val="en-PH"/>
        </w:rPr>
      </w:pPr>
    </w:p>
    <w:p w14:paraId="3D5EA341" w14:textId="77777777" w:rsidR="003F4833" w:rsidRPr="00BE2C17" w:rsidRDefault="003F4833" w:rsidP="003F4833">
      <w:pPr>
        <w:pStyle w:val="BodyText"/>
        <w:spacing w:line="480" w:lineRule="auto"/>
        <w:ind w:right="-7" w:firstLine="720"/>
        <w:jc w:val="both"/>
        <w:rPr>
          <w:lang w:val="en-PH"/>
        </w:rPr>
      </w:pPr>
    </w:p>
    <w:p w14:paraId="74262F0E" w14:textId="77777777" w:rsidR="003F4833" w:rsidRPr="00BE2C17" w:rsidRDefault="003F4833" w:rsidP="003F4833">
      <w:pPr>
        <w:pStyle w:val="BodyText"/>
        <w:spacing w:line="480" w:lineRule="auto"/>
        <w:ind w:right="-7" w:firstLine="720"/>
        <w:jc w:val="both"/>
        <w:rPr>
          <w:lang w:val="en-PH"/>
        </w:rPr>
      </w:pPr>
    </w:p>
    <w:p w14:paraId="2090694A" w14:textId="77777777" w:rsidR="003F4833" w:rsidRPr="00BE2C17" w:rsidRDefault="003F4833" w:rsidP="003F4833">
      <w:pPr>
        <w:pStyle w:val="BodyText"/>
        <w:spacing w:line="480" w:lineRule="auto"/>
        <w:ind w:right="-7" w:firstLine="720"/>
        <w:jc w:val="both"/>
        <w:rPr>
          <w:lang w:val="en-PH"/>
        </w:rPr>
      </w:pPr>
    </w:p>
    <w:p w14:paraId="00DBEB83" w14:textId="77777777" w:rsidR="003F4833" w:rsidRPr="00BE2C17" w:rsidDel="004C05A9" w:rsidRDefault="003F4833" w:rsidP="003F4833">
      <w:pPr>
        <w:pStyle w:val="BodyText"/>
        <w:spacing w:line="480" w:lineRule="auto"/>
        <w:ind w:right="-7" w:firstLine="720"/>
        <w:jc w:val="both"/>
        <w:rPr>
          <w:del w:id="4716" w:author="admin" w:date="2025-05-20T23:10:00Z"/>
          <w:lang w:val="en-PH"/>
        </w:rPr>
      </w:pPr>
    </w:p>
    <w:p w14:paraId="1FAB0C75" w14:textId="77777777" w:rsidR="003F4833" w:rsidRPr="00BE2C17" w:rsidDel="004C05A9" w:rsidRDefault="003F4833" w:rsidP="003F4833">
      <w:pPr>
        <w:pStyle w:val="BodyText"/>
        <w:spacing w:line="480" w:lineRule="auto"/>
        <w:ind w:right="-7" w:firstLine="720"/>
        <w:jc w:val="both"/>
        <w:rPr>
          <w:del w:id="4717" w:author="admin" w:date="2025-05-20T23:10:00Z"/>
          <w:lang w:val="en-PH"/>
        </w:rPr>
      </w:pPr>
    </w:p>
    <w:p w14:paraId="35EC3301" w14:textId="51E2926B" w:rsidR="003F4833" w:rsidRPr="00BE2C17" w:rsidDel="004C05A9" w:rsidRDefault="003F4833" w:rsidP="003F4833">
      <w:pPr>
        <w:rPr>
          <w:del w:id="4718" w:author="admin" w:date="2025-05-20T23:10:00Z"/>
          <w:sz w:val="26"/>
          <w:szCs w:val="26"/>
        </w:rPr>
      </w:pPr>
    </w:p>
    <w:p w14:paraId="15D6976D" w14:textId="09EADB89" w:rsidR="003F4833" w:rsidRPr="00BE2C17" w:rsidDel="00E02636" w:rsidRDefault="00E02636">
      <w:pPr>
        <w:pStyle w:val="BodyText"/>
        <w:spacing w:line="480" w:lineRule="auto"/>
        <w:ind w:right="-7" w:firstLine="720"/>
        <w:rPr>
          <w:del w:id="4719" w:author="Antoneth Macaisa" w:date="2025-05-19T14:41:00Z"/>
          <w:lang w:val="en-PH"/>
        </w:rPr>
        <w:pPrChange w:id="4720" w:author="admin" w:date="2025-05-20T23:10:00Z">
          <w:pPr>
            <w:pStyle w:val="BodyText"/>
            <w:spacing w:line="480" w:lineRule="auto"/>
            <w:ind w:right="-7" w:firstLine="720"/>
            <w:jc w:val="both"/>
          </w:pPr>
        </w:pPrChange>
      </w:pPr>
      <w:ins w:id="4721" w:author="Antoneth Macaisa" w:date="2025-05-19T14:41:00Z">
        <w:del w:id="4722" w:author="admin" w:date="2025-05-20T23:10:00Z">
          <w:r w:rsidDel="004C05A9">
            <w:rPr>
              <w:b/>
              <w:bCs/>
            </w:rPr>
            <w:br/>
          </w:r>
        </w:del>
      </w:ins>
    </w:p>
    <w:p w14:paraId="232C2FFD" w14:textId="77777777" w:rsidR="003F4833" w:rsidRPr="00BE2C17" w:rsidDel="00E02636" w:rsidRDefault="003F4833">
      <w:pPr>
        <w:pStyle w:val="BodyText"/>
        <w:spacing w:line="480" w:lineRule="auto"/>
        <w:ind w:right="-7" w:firstLine="720"/>
        <w:rPr>
          <w:del w:id="4723" w:author="Antoneth Macaisa" w:date="2025-05-19T14:41:00Z"/>
          <w:lang w:val="en-PH"/>
        </w:rPr>
        <w:pPrChange w:id="4724" w:author="admin" w:date="2025-05-20T23:10:00Z">
          <w:pPr>
            <w:pStyle w:val="BodyText"/>
            <w:spacing w:line="480" w:lineRule="auto"/>
            <w:ind w:right="-7" w:firstLine="720"/>
            <w:jc w:val="both"/>
          </w:pPr>
        </w:pPrChange>
      </w:pPr>
    </w:p>
    <w:p w14:paraId="6E147410" w14:textId="77777777" w:rsidR="009A473A" w:rsidRPr="00BE2C17" w:rsidRDefault="009A473A">
      <w:pPr>
        <w:spacing w:line="480" w:lineRule="auto"/>
        <w:rPr>
          <w:rFonts w:ascii="Times New Roman" w:hAnsi="Times New Roman"/>
          <w:b/>
          <w:bCs/>
          <w:sz w:val="26"/>
          <w:szCs w:val="26"/>
        </w:rPr>
        <w:pPrChange w:id="4725" w:author="admin" w:date="2025-05-20T23:10:00Z">
          <w:pPr>
            <w:spacing w:line="480" w:lineRule="auto"/>
            <w:jc w:val="center"/>
          </w:pPr>
        </w:pPrChange>
      </w:pPr>
    </w:p>
    <w:p w14:paraId="0F6D6E34" w14:textId="48FE9558" w:rsidR="003F4833" w:rsidRPr="00BE2C17" w:rsidRDefault="003F4833" w:rsidP="003F4833">
      <w:pPr>
        <w:spacing w:line="480" w:lineRule="auto"/>
        <w:jc w:val="center"/>
        <w:rPr>
          <w:rFonts w:ascii="Times New Roman" w:hAnsi="Times New Roman"/>
          <w:b/>
          <w:bCs/>
          <w:sz w:val="26"/>
          <w:szCs w:val="26"/>
        </w:rPr>
      </w:pPr>
      <w:bookmarkStart w:id="4726" w:name="_Hlk197543243"/>
      <w:r w:rsidRPr="00BE2C17">
        <w:rPr>
          <w:rFonts w:ascii="Times New Roman" w:hAnsi="Times New Roman"/>
          <w:b/>
          <w:bCs/>
          <w:sz w:val="26"/>
          <w:szCs w:val="26"/>
        </w:rPr>
        <w:t xml:space="preserve">Figure </w:t>
      </w:r>
      <w:r w:rsidR="00166C05" w:rsidRPr="00BE2C17">
        <w:rPr>
          <w:rFonts w:ascii="Times New Roman" w:hAnsi="Times New Roman"/>
          <w:b/>
          <w:bCs/>
          <w:sz w:val="26"/>
          <w:szCs w:val="26"/>
        </w:rPr>
        <w:t>6</w:t>
      </w:r>
      <w:r w:rsidRPr="00BE2C17">
        <w:rPr>
          <w:rFonts w:ascii="Times New Roman" w:hAnsi="Times New Roman"/>
          <w:b/>
          <w:bCs/>
          <w:sz w:val="26"/>
          <w:szCs w:val="26"/>
        </w:rPr>
        <w:t>.</w:t>
      </w:r>
      <w:r w:rsidR="009A473A" w:rsidRPr="00BE2C17">
        <w:rPr>
          <w:rFonts w:ascii="Times New Roman" w:hAnsi="Times New Roman"/>
          <w:b/>
          <w:bCs/>
          <w:sz w:val="26"/>
          <w:szCs w:val="26"/>
        </w:rPr>
        <w:t xml:space="preserve"> </w:t>
      </w:r>
      <w:r w:rsidRPr="00BE2C17">
        <w:rPr>
          <w:rFonts w:ascii="Times New Roman" w:hAnsi="Times New Roman"/>
          <w:b/>
          <w:bCs/>
          <w:sz w:val="26"/>
          <w:szCs w:val="26"/>
        </w:rPr>
        <w:t xml:space="preserve">Data Flow Diagram for </w:t>
      </w:r>
      <w:proofErr w:type="spellStart"/>
      <w:r w:rsidRPr="00BE2C17">
        <w:rPr>
          <w:rFonts w:ascii="Times New Roman" w:hAnsi="Times New Roman"/>
          <w:b/>
          <w:bCs/>
          <w:sz w:val="26"/>
          <w:szCs w:val="26"/>
        </w:rPr>
        <w:t>FlexiDesk</w:t>
      </w:r>
      <w:proofErr w:type="spellEnd"/>
      <w:r w:rsidRPr="00BE2C17">
        <w:rPr>
          <w:rFonts w:ascii="Times New Roman" w:hAnsi="Times New Roman"/>
          <w:b/>
          <w:bCs/>
          <w:sz w:val="26"/>
          <w:szCs w:val="26"/>
        </w:rPr>
        <w:t xml:space="preserve"> Admin</w:t>
      </w:r>
    </w:p>
    <w:p w14:paraId="764393A5" w14:textId="59AD0DF2" w:rsidR="00EE1E52" w:rsidRPr="00BE2C17" w:rsidRDefault="008F2286" w:rsidP="00EE1E52">
      <w:pPr>
        <w:pStyle w:val="Heading2"/>
        <w:tabs>
          <w:tab w:val="left" w:pos="4830"/>
        </w:tabs>
        <w:spacing w:before="0" w:line="480" w:lineRule="auto"/>
        <w:rPr>
          <w:rFonts w:cs="Times New Roman"/>
          <w:b/>
          <w:caps w:val="0"/>
          <w:lang w:val="en-US" w:eastAsia="en-US"/>
        </w:rPr>
      </w:pPr>
      <w:bookmarkStart w:id="4727" w:name="_Toc160445858"/>
      <w:bookmarkStart w:id="4728" w:name="_Toc197445871"/>
      <w:bookmarkEnd w:id="4649"/>
      <w:bookmarkEnd w:id="4650"/>
      <w:bookmarkEnd w:id="4652"/>
      <w:bookmarkEnd w:id="4726"/>
      <w:r w:rsidRPr="00BE2C17">
        <w:rPr>
          <w:rFonts w:cs="Times New Roman"/>
          <w:b/>
          <w:caps w:val="0"/>
          <w:lang w:val="en-US" w:eastAsia="en-US"/>
        </w:rPr>
        <w:t>Functional Requirements</w:t>
      </w:r>
      <w:bookmarkEnd w:id="4727"/>
      <w:bookmarkEnd w:id="4728"/>
    </w:p>
    <w:p w14:paraId="6F19EA76" w14:textId="16721C9B" w:rsidR="003F4833" w:rsidRPr="00BE2C17" w:rsidRDefault="003F4833" w:rsidP="003F4833">
      <w:pPr>
        <w:pStyle w:val="BodyText"/>
        <w:spacing w:line="480" w:lineRule="auto"/>
        <w:ind w:right="116" w:firstLine="720"/>
        <w:jc w:val="both"/>
        <w:rPr>
          <w:rFonts w:eastAsiaTheme="minorHAnsi"/>
        </w:rPr>
      </w:pPr>
      <w:r w:rsidRPr="00BE2C17">
        <w:rPr>
          <w:rFonts w:eastAsiaTheme="minorHAnsi"/>
        </w:rPr>
        <w:t xml:space="preserve">This section presents the functional requirements of </w:t>
      </w:r>
      <w:proofErr w:type="spellStart"/>
      <w:r w:rsidRPr="00BE2C17">
        <w:rPr>
          <w:rFonts w:eastAsiaTheme="minorHAnsi"/>
        </w:rPr>
        <w:t>FlexiDesk</w:t>
      </w:r>
      <w:proofErr w:type="spellEnd"/>
      <w:r w:rsidRPr="00BE2C17">
        <w:rPr>
          <w:rFonts w:eastAsiaTheme="minorHAnsi"/>
        </w:rPr>
        <w:t xml:space="preserve">: A Smart Web Application for Tracking and Booking Co-Workspace Environment define the core features and services the system must provide to meet the needs of its users. These include key functionalities such as user registration and login, workspace searching and </w:t>
      </w:r>
      <w:proofErr w:type="gramStart"/>
      <w:r w:rsidRPr="00BE2C17">
        <w:rPr>
          <w:rFonts w:eastAsiaTheme="minorHAnsi"/>
        </w:rPr>
        <w:t>booking,</w:t>
      </w:r>
      <w:proofErr w:type="gramEnd"/>
      <w:r w:rsidRPr="00BE2C17">
        <w:rPr>
          <w:rFonts w:eastAsiaTheme="minorHAnsi"/>
        </w:rPr>
        <w:t xml:space="preserve"> secure payment processing, real-time availability tracking, and communication between users and workspace providers. The goal of these requirements is to ensure that the system operates effectively, </w:t>
      </w:r>
      <w:r w:rsidRPr="00BE2C17">
        <w:rPr>
          <w:rFonts w:eastAsiaTheme="minorHAnsi"/>
        </w:rPr>
        <w:lastRenderedPageBreak/>
        <w:t>provides a seamless user experience, and supports the efficient management of co-working spaces.</w:t>
      </w:r>
      <w:bookmarkStart w:id="4729" w:name="_Hlk197543254"/>
    </w:p>
    <w:p w14:paraId="756C7B51" w14:textId="42229E9E" w:rsidR="003F4833" w:rsidRPr="00BE2C17" w:rsidRDefault="003F4833" w:rsidP="009A473A">
      <w:pPr>
        <w:pStyle w:val="BodyText"/>
        <w:spacing w:line="480" w:lineRule="auto"/>
        <w:ind w:right="116"/>
        <w:jc w:val="center"/>
        <w:rPr>
          <w:b/>
          <w:bCs/>
        </w:rPr>
      </w:pPr>
      <w:r w:rsidRPr="00BE2C17">
        <w:rPr>
          <w:b/>
          <w:bCs/>
        </w:rPr>
        <w:t>Table 1.</w:t>
      </w:r>
      <w:r w:rsidR="009A473A" w:rsidRPr="00BE2C17">
        <w:rPr>
          <w:b/>
          <w:bCs/>
        </w:rPr>
        <w:t xml:space="preserve"> </w:t>
      </w:r>
      <w:r w:rsidRPr="00BE2C17">
        <w:rPr>
          <w:b/>
          <w:bCs/>
        </w:rPr>
        <w:t>Functional Requirements</w:t>
      </w:r>
    </w:p>
    <w:tbl>
      <w:tblPr>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Look w:val="04A0" w:firstRow="1" w:lastRow="0" w:firstColumn="1" w:lastColumn="0" w:noHBand="0" w:noVBand="1"/>
      </w:tblPr>
      <w:tblGrid>
        <w:gridCol w:w="2610"/>
        <w:gridCol w:w="6020"/>
        <w:tblGridChange w:id="4730">
          <w:tblGrid>
            <w:gridCol w:w="315"/>
            <w:gridCol w:w="2295"/>
            <w:gridCol w:w="315"/>
            <w:gridCol w:w="5705"/>
            <w:gridCol w:w="315"/>
          </w:tblGrid>
        </w:tblGridChange>
      </w:tblGrid>
      <w:tr w:rsidR="003F4833" w:rsidRPr="00BE2C17" w14:paraId="2F24B521" w14:textId="77777777" w:rsidTr="00A4567E">
        <w:trPr>
          <w:trHeight w:val="140"/>
        </w:trPr>
        <w:tc>
          <w:tcPr>
            <w:tcW w:w="2610" w:type="dxa"/>
            <w:tcBorders>
              <w:top w:val="thinThickSmallGap" w:sz="24" w:space="0" w:color="auto"/>
              <w:left w:val="single" w:sz="4" w:space="0" w:color="FFFFFF" w:themeColor="background1"/>
              <w:bottom w:val="single" w:sz="4" w:space="0" w:color="000000"/>
              <w:right w:val="single" w:sz="4" w:space="0" w:color="000000"/>
            </w:tcBorders>
            <w:shd w:val="clear" w:color="auto" w:fill="auto"/>
          </w:tcPr>
          <w:bookmarkEnd w:id="4729"/>
          <w:p w14:paraId="5DC3C42A" w14:textId="77777777" w:rsidR="003F4833" w:rsidRPr="00BE2C17" w:rsidRDefault="003F4833" w:rsidP="00A4567E">
            <w:pPr>
              <w:spacing w:after="0" w:line="240" w:lineRule="auto"/>
              <w:jc w:val="center"/>
              <w:rPr>
                <w:rFonts w:ascii="Times New Roman" w:hAnsi="Times New Roman"/>
                <w:b/>
                <w:bCs/>
                <w:sz w:val="26"/>
                <w:szCs w:val="26"/>
                <w:lang w:eastAsia="zh-CN"/>
              </w:rPr>
            </w:pPr>
            <w:r w:rsidRPr="00BE2C17">
              <w:rPr>
                <w:rFonts w:ascii="Times New Roman" w:hAnsi="Times New Roman"/>
                <w:b/>
                <w:bCs/>
                <w:sz w:val="26"/>
                <w:szCs w:val="26"/>
                <w:lang w:eastAsia="zh-CN"/>
              </w:rPr>
              <w:t>Characteristics</w:t>
            </w:r>
          </w:p>
        </w:tc>
        <w:tc>
          <w:tcPr>
            <w:tcW w:w="6020" w:type="dxa"/>
            <w:tcBorders>
              <w:top w:val="thinThickSmallGap" w:sz="24" w:space="0" w:color="auto"/>
              <w:left w:val="single" w:sz="4" w:space="0" w:color="000000"/>
              <w:bottom w:val="single" w:sz="4" w:space="0" w:color="000000"/>
              <w:right w:val="single" w:sz="4" w:space="0" w:color="FFFFFF" w:themeColor="background1"/>
            </w:tcBorders>
            <w:shd w:val="clear" w:color="auto" w:fill="auto"/>
          </w:tcPr>
          <w:p w14:paraId="3A497545" w14:textId="77777777" w:rsidR="003F4833" w:rsidRPr="00BE2C17" w:rsidRDefault="003F4833" w:rsidP="00A4567E">
            <w:pPr>
              <w:spacing w:after="0" w:line="240" w:lineRule="auto"/>
              <w:jc w:val="center"/>
              <w:rPr>
                <w:rFonts w:ascii="Times New Roman" w:hAnsi="Times New Roman"/>
                <w:b/>
                <w:bCs/>
                <w:sz w:val="26"/>
                <w:szCs w:val="26"/>
                <w:lang w:val="en-US" w:eastAsia="zh-CN"/>
              </w:rPr>
            </w:pPr>
            <w:r w:rsidRPr="00BE2C17">
              <w:rPr>
                <w:rFonts w:ascii="Times New Roman" w:hAnsi="Times New Roman"/>
                <w:b/>
                <w:bCs/>
                <w:sz w:val="26"/>
                <w:szCs w:val="26"/>
                <w:lang w:eastAsia="zh-CN"/>
              </w:rPr>
              <w:t>Description</w:t>
            </w:r>
          </w:p>
        </w:tc>
      </w:tr>
      <w:tr w:rsidR="003F4833" w:rsidRPr="00BE2C17" w14:paraId="10FEEE5D"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2E457D65" w14:textId="77777777" w:rsidR="003F4833" w:rsidRPr="00BE2C17" w:rsidRDefault="003F4833" w:rsidP="00A4567E">
            <w:pPr>
              <w:ind w:left="360"/>
              <w:jc w:val="center"/>
              <w:rPr>
                <w:rFonts w:ascii="Times New Roman" w:hAnsi="Times New Roman"/>
                <w:b/>
                <w:bCs/>
                <w:sz w:val="26"/>
                <w:szCs w:val="26"/>
                <w:lang w:val="en-US"/>
              </w:rPr>
            </w:pPr>
          </w:p>
          <w:p w14:paraId="3AE84D54" w14:textId="77777777" w:rsidR="003F4833" w:rsidRPr="00BE2C17" w:rsidRDefault="003F4833" w:rsidP="00A4567E">
            <w:pPr>
              <w:ind w:left="360"/>
              <w:jc w:val="center"/>
              <w:rPr>
                <w:rFonts w:ascii="Times New Roman" w:hAnsi="Times New Roman"/>
                <w:b/>
                <w:bCs/>
                <w:sz w:val="26"/>
                <w:szCs w:val="26"/>
                <w:lang w:val="en-US"/>
              </w:rPr>
            </w:pPr>
          </w:p>
          <w:p w14:paraId="7CEB6DD9"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User Authentication and Role-Based Access</w:t>
            </w:r>
          </w:p>
          <w:p w14:paraId="6EE211F8" w14:textId="77777777" w:rsidR="003F4833" w:rsidRPr="00BE2C17" w:rsidRDefault="003F4833" w:rsidP="00A4567E">
            <w:pPr>
              <w:spacing w:after="0" w:line="240" w:lineRule="auto"/>
              <w:jc w:val="center"/>
              <w:rPr>
                <w:rFonts w:ascii="Times New Roman" w:eastAsia="Arial" w:hAnsi="Times New Roman"/>
                <w:b/>
                <w:bCs/>
                <w:sz w:val="26"/>
                <w:szCs w:val="26"/>
                <w:lang w:val="en"/>
              </w:rPr>
            </w:pP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71D845E9"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 xml:space="preserve">Client (Student/Worker/Organization): Secure login, role-based access control to ensure that clients can only access their respective features (e.g., booking, searching, </w:t>
            </w:r>
            <w:proofErr w:type="gramStart"/>
            <w:r w:rsidRPr="00BE2C17">
              <w:rPr>
                <w:rFonts w:ascii="Times New Roman" w:hAnsi="Times New Roman"/>
                <w:sz w:val="26"/>
                <w:szCs w:val="26"/>
              </w:rPr>
              <w:t>payments</w:t>
            </w:r>
            <w:proofErr w:type="gramEnd"/>
            <w:r w:rsidRPr="00BE2C17">
              <w:rPr>
                <w:rFonts w:ascii="Times New Roman" w:hAnsi="Times New Roman"/>
                <w:sz w:val="26"/>
                <w:szCs w:val="26"/>
              </w:rPr>
              <w:t>)</w:t>
            </w:r>
            <w:r w:rsidRPr="00BE2C17">
              <w:rPr>
                <w:rFonts w:ascii="Times New Roman" w:hAnsi="Times New Roman"/>
                <w:sz w:val="26"/>
                <w:szCs w:val="26"/>
                <w:lang w:val="en-US"/>
              </w:rPr>
              <w:t xml:space="preserve">. </w:t>
            </w:r>
            <w:r w:rsidRPr="00BE2C17">
              <w:rPr>
                <w:rFonts w:ascii="Times New Roman" w:hAnsi="Times New Roman"/>
                <w:sz w:val="26"/>
                <w:szCs w:val="26"/>
              </w:rPr>
              <w:t>Owner: Owners can manage workspaces, view booking details, and access payment information.</w:t>
            </w:r>
            <w:r w:rsidRPr="00BE2C17">
              <w:rPr>
                <w:rFonts w:ascii="Times New Roman" w:hAnsi="Times New Roman"/>
                <w:sz w:val="26"/>
                <w:szCs w:val="26"/>
                <w:lang w:val="en-US"/>
              </w:rPr>
              <w:t xml:space="preserve"> </w:t>
            </w:r>
            <w:r w:rsidRPr="00BE2C17">
              <w:rPr>
                <w:rFonts w:ascii="Times New Roman" w:hAnsi="Times New Roman"/>
                <w:sz w:val="26"/>
                <w:szCs w:val="26"/>
              </w:rPr>
              <w:t>Admin: Full access to system-wide settings, user management, and analytics.</w:t>
            </w:r>
          </w:p>
        </w:tc>
      </w:tr>
      <w:tr w:rsidR="003F4833" w:rsidRPr="00BE2C17" w14:paraId="3F96451C"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1F0B1CDC" w14:textId="77777777" w:rsidR="003F4833" w:rsidRPr="00BE2C17" w:rsidRDefault="003F4833" w:rsidP="00A4567E">
            <w:pPr>
              <w:jc w:val="center"/>
              <w:rPr>
                <w:rFonts w:ascii="Times New Roman" w:hAnsi="Times New Roman"/>
                <w:b/>
                <w:bCs/>
                <w:sz w:val="26"/>
                <w:szCs w:val="26"/>
                <w:lang w:val="en-US"/>
              </w:rPr>
            </w:pPr>
          </w:p>
          <w:p w14:paraId="085EEACF" w14:textId="77777777" w:rsidR="003F4833" w:rsidRPr="00BE2C17" w:rsidRDefault="003F4833" w:rsidP="00A4567E">
            <w:pPr>
              <w:rPr>
                <w:rFonts w:ascii="Times New Roman" w:hAnsi="Times New Roman"/>
                <w:b/>
                <w:bCs/>
                <w:sz w:val="26"/>
                <w:szCs w:val="26"/>
                <w:lang w:val="en-US"/>
              </w:rPr>
            </w:pPr>
          </w:p>
          <w:p w14:paraId="3C62B43B" w14:textId="50D91950"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 xml:space="preserve">Search and </w:t>
            </w:r>
            <w:del w:id="4731" w:author="Antoneth Macaisa" w:date="2025-05-19T14:41:00Z">
              <w:r w:rsidRPr="00BE2C17" w:rsidDel="00E02636">
                <w:rPr>
                  <w:rFonts w:ascii="Times New Roman" w:hAnsi="Times New Roman"/>
                  <w:b/>
                  <w:bCs/>
                  <w:sz w:val="26"/>
                  <w:szCs w:val="26"/>
                </w:rPr>
                <w:delText>Booking</w:delText>
              </w:r>
            </w:del>
            <w:ins w:id="4732" w:author="Antoneth Macaisa" w:date="2025-05-19T14:41:00Z">
              <w:r w:rsidR="00E02636" w:rsidRPr="00BE2C17">
                <w:rPr>
                  <w:rFonts w:ascii="Times New Roman" w:hAnsi="Times New Roman"/>
                  <w:b/>
                  <w:bCs/>
                  <w:sz w:val="26"/>
                  <w:szCs w:val="26"/>
                </w:rPr>
                <w:t>booking</w:t>
              </w:r>
            </w:ins>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31A91BA5" w14:textId="4F302F63"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Ability for clients to search for co-working spaces based on filters like location, availability, pricing, and amenities.</w:t>
            </w:r>
            <w:r w:rsidRPr="00BE2C17">
              <w:rPr>
                <w:rFonts w:ascii="Times New Roman" w:hAnsi="Times New Roman"/>
                <w:sz w:val="26"/>
                <w:szCs w:val="26"/>
                <w:lang w:val="en-US"/>
              </w:rPr>
              <w:t xml:space="preserve"> </w:t>
            </w:r>
            <w:r w:rsidRPr="00BE2C17">
              <w:rPr>
                <w:rFonts w:ascii="Times New Roman" w:hAnsi="Times New Roman"/>
                <w:sz w:val="26"/>
                <w:szCs w:val="26"/>
              </w:rPr>
              <w:t>View workspace details (images, descriptions, reviews).</w:t>
            </w:r>
            <w:r w:rsidRPr="00BE2C17">
              <w:rPr>
                <w:rFonts w:ascii="Times New Roman" w:hAnsi="Times New Roman"/>
                <w:sz w:val="26"/>
                <w:szCs w:val="26"/>
                <w:lang w:val="en-US"/>
              </w:rPr>
              <w:t xml:space="preserve"> </w:t>
            </w:r>
            <w:r w:rsidRPr="00BE2C17">
              <w:rPr>
                <w:rFonts w:ascii="Times New Roman" w:hAnsi="Times New Roman"/>
                <w:sz w:val="26"/>
                <w:szCs w:val="26"/>
              </w:rPr>
              <w:t>Real-time synchronization of bookings with a calendar to prevent double bookings.</w:t>
            </w:r>
            <w:r w:rsidRPr="00BE2C17">
              <w:rPr>
                <w:rFonts w:ascii="Times New Roman" w:hAnsi="Times New Roman"/>
                <w:sz w:val="26"/>
                <w:szCs w:val="26"/>
                <w:lang w:val="en-US"/>
              </w:rPr>
              <w:t xml:space="preserve"> </w:t>
            </w:r>
            <w:r w:rsidR="00BF0070" w:rsidRPr="00BE2C17">
              <w:rPr>
                <w:rFonts w:ascii="Times New Roman" w:hAnsi="Times New Roman"/>
                <w:sz w:val="26"/>
                <w:szCs w:val="26"/>
                <w:lang w:val="en-US"/>
              </w:rPr>
              <w:br/>
            </w:r>
            <w:r w:rsidRPr="00BE2C17">
              <w:rPr>
                <w:rFonts w:ascii="Times New Roman" w:hAnsi="Times New Roman"/>
                <w:sz w:val="26"/>
                <w:szCs w:val="26"/>
              </w:rPr>
              <w:t>Store favorite venues, set preferences, and receive updates on deals.</w:t>
            </w:r>
          </w:p>
        </w:tc>
      </w:tr>
      <w:tr w:rsidR="003F4833" w:rsidRPr="00BE2C17" w14:paraId="42155937"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02E6178C"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Automated Scheduling and Smart Access</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5021F734" w14:textId="77777777" w:rsidR="003F4833" w:rsidRPr="00BE2C17" w:rsidRDefault="003F4833" w:rsidP="00A4567E">
            <w:pPr>
              <w:spacing w:after="160"/>
              <w:ind w:left="360"/>
              <w:jc w:val="both"/>
              <w:rPr>
                <w:rFonts w:ascii="Times New Roman" w:hAnsi="Times New Roman"/>
                <w:sz w:val="26"/>
                <w:szCs w:val="26"/>
              </w:rPr>
            </w:pPr>
            <w:r w:rsidRPr="00BE2C17">
              <w:rPr>
                <w:rFonts w:ascii="Times New Roman" w:hAnsi="Times New Roman"/>
                <w:sz w:val="26"/>
                <w:szCs w:val="26"/>
              </w:rPr>
              <w:t>Instant booking of spaces with automated calendar updates.</w:t>
            </w:r>
            <w:r w:rsidRPr="00BE2C17">
              <w:rPr>
                <w:rFonts w:ascii="Times New Roman" w:hAnsi="Times New Roman"/>
                <w:sz w:val="26"/>
                <w:szCs w:val="26"/>
                <w:lang w:val="en-US"/>
              </w:rPr>
              <w:t xml:space="preserve"> </w:t>
            </w:r>
            <w:r w:rsidRPr="00BE2C17">
              <w:rPr>
                <w:rFonts w:ascii="Times New Roman" w:hAnsi="Times New Roman"/>
                <w:sz w:val="26"/>
                <w:szCs w:val="26"/>
              </w:rPr>
              <w:t>Provide QR code or smart keycard access for seamless entry.</w:t>
            </w:r>
            <w:r w:rsidRPr="00BE2C17">
              <w:rPr>
                <w:rFonts w:ascii="Times New Roman" w:hAnsi="Times New Roman"/>
                <w:sz w:val="26"/>
                <w:szCs w:val="26"/>
                <w:lang w:eastAsia="zh-CN"/>
              </w:rPr>
              <w:tab/>
            </w:r>
          </w:p>
        </w:tc>
      </w:tr>
      <w:tr w:rsidR="004C05A9" w:rsidRPr="00BE2C17" w14:paraId="3B6CCBD3" w14:textId="77777777" w:rsidTr="004C05A9">
        <w:tblPrEx>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PrExChange w:id="4733" w:author="admin" w:date="2025-05-20T23:09:00Z">
            <w:tblPrEx>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PrEx>
          </w:tblPrExChange>
        </w:tblPrEx>
        <w:trPr>
          <w:trHeight w:val="805"/>
          <w:ins w:id="4734" w:author="admin" w:date="2025-05-20T23:08:00Z"/>
          <w:trPrChange w:id="4735" w:author="admin" w:date="2025-05-20T23:09:00Z">
            <w:trPr>
              <w:gridBefore w:val="1"/>
              <w:trHeight w:val="805"/>
            </w:trPr>
          </w:trPrChange>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vAlign w:val="center"/>
            <w:tcPrChange w:id="4736" w:author="admin" w:date="2025-05-20T23:09:00Z">
              <w:tcPr>
                <w:tcW w:w="2610" w:type="dxa"/>
                <w:gridSpan w:val="2"/>
                <w:tcBorders>
                  <w:top w:val="single" w:sz="4" w:space="0" w:color="000000"/>
                  <w:left w:val="single" w:sz="4" w:space="0" w:color="FFFFFF" w:themeColor="background1"/>
                  <w:bottom w:val="single" w:sz="4" w:space="0" w:color="000000"/>
                  <w:right w:val="single" w:sz="4" w:space="0" w:color="000000"/>
                </w:tcBorders>
                <w:shd w:val="clear" w:color="auto" w:fill="auto"/>
              </w:tcPr>
            </w:tcPrChange>
          </w:tcPr>
          <w:p w14:paraId="72D74DC0" w14:textId="7415C30E" w:rsidR="004C05A9" w:rsidRPr="00BE2C17" w:rsidRDefault="004C05A9">
            <w:pPr>
              <w:jc w:val="center"/>
              <w:rPr>
                <w:ins w:id="4737" w:author="admin" w:date="2025-05-20T23:08:00Z"/>
                <w:rFonts w:ascii="Times New Roman" w:hAnsi="Times New Roman"/>
                <w:b/>
                <w:bCs/>
                <w:sz w:val="26"/>
                <w:szCs w:val="26"/>
                <w:lang w:val="en-US"/>
              </w:rPr>
            </w:pPr>
            <w:ins w:id="4738" w:author="admin" w:date="2025-05-20T23:08:00Z">
              <w:r>
                <w:rPr>
                  <w:rFonts w:ascii="Times New Roman" w:hAnsi="Times New Roman"/>
                  <w:b/>
                  <w:bCs/>
                  <w:sz w:val="26"/>
                  <w:szCs w:val="26"/>
                  <w:lang w:val="en-US"/>
                </w:rPr>
                <w:t>Payment System</w:t>
              </w:r>
            </w:ins>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Change w:id="4739" w:author="admin" w:date="2025-05-20T23:09:00Z">
              <w:tcPr>
                <w:tcW w:w="6020" w:type="dxa"/>
                <w:gridSpan w:val="2"/>
                <w:tcBorders>
                  <w:top w:val="single" w:sz="4" w:space="0" w:color="000000"/>
                  <w:left w:val="single" w:sz="4" w:space="0" w:color="000000"/>
                  <w:bottom w:val="single" w:sz="4" w:space="0" w:color="000000"/>
                  <w:right w:val="single" w:sz="4" w:space="0" w:color="FFFFFF" w:themeColor="background1"/>
                </w:tcBorders>
                <w:shd w:val="clear" w:color="auto" w:fill="auto"/>
              </w:tcPr>
            </w:tcPrChange>
          </w:tcPr>
          <w:p w14:paraId="48CEAA6C" w14:textId="6EC44250" w:rsidR="004C05A9" w:rsidRPr="00BE2C17" w:rsidRDefault="004C05A9" w:rsidP="004C05A9">
            <w:pPr>
              <w:spacing w:after="160"/>
              <w:ind w:left="360"/>
              <w:jc w:val="both"/>
              <w:rPr>
                <w:ins w:id="4740" w:author="admin" w:date="2025-05-20T23:08:00Z"/>
                <w:rFonts w:ascii="Times New Roman" w:hAnsi="Times New Roman"/>
                <w:sz w:val="26"/>
                <w:szCs w:val="26"/>
              </w:rPr>
            </w:pPr>
            <w:ins w:id="4741" w:author="admin" w:date="2025-05-20T23:08:00Z">
              <w:r w:rsidRPr="004C05A9">
                <w:rPr>
                  <w:rFonts w:ascii="Times New Roman" w:hAnsi="Times New Roman"/>
                  <w:sz w:val="26"/>
                  <w:szCs w:val="26"/>
                </w:rPr>
                <w:t>Secure payment gateway integration (supporting credit/debit cards, mobile wallets). Digital wallet for easy transaction management.</w:t>
              </w:r>
            </w:ins>
          </w:p>
        </w:tc>
      </w:tr>
      <w:tr w:rsidR="003F4833" w:rsidRPr="00BE2C17" w:rsidDel="004C05A9" w14:paraId="3C6D4059" w14:textId="1D3FE190" w:rsidTr="004C05A9">
        <w:tblPrEx>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PrExChange w:id="4742" w:author="admin" w:date="2025-05-20T23:06:00Z">
            <w:tblPrEx>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PrEx>
          </w:tblPrExChange>
        </w:tblPrEx>
        <w:trPr>
          <w:trHeight w:val="1340"/>
          <w:del w:id="4743" w:author="admin" w:date="2025-05-20T23:06:00Z"/>
          <w:trPrChange w:id="4744" w:author="admin" w:date="2025-05-20T23:06:00Z">
            <w:trPr>
              <w:gridBefore w:val="1"/>
              <w:trHeight w:val="805"/>
            </w:trPr>
          </w:trPrChange>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Change w:id="4745" w:author="admin" w:date="2025-05-20T23:06:00Z">
              <w:tcPr>
                <w:tcW w:w="2610" w:type="dxa"/>
                <w:gridSpan w:val="2"/>
                <w:tcBorders>
                  <w:top w:val="single" w:sz="4" w:space="0" w:color="000000"/>
                  <w:left w:val="single" w:sz="4" w:space="0" w:color="FFFFFF" w:themeColor="background1"/>
                  <w:bottom w:val="single" w:sz="4" w:space="0" w:color="000000"/>
                  <w:right w:val="single" w:sz="4" w:space="0" w:color="000000"/>
                </w:tcBorders>
                <w:shd w:val="clear" w:color="auto" w:fill="auto"/>
              </w:tcPr>
            </w:tcPrChange>
          </w:tcPr>
          <w:p w14:paraId="480C5CDC" w14:textId="65537AC9" w:rsidR="003F4833" w:rsidRPr="00BE2C17" w:rsidDel="004C05A9" w:rsidRDefault="003F4833" w:rsidP="00A4567E">
            <w:pPr>
              <w:ind w:left="360"/>
              <w:jc w:val="center"/>
              <w:rPr>
                <w:del w:id="4746" w:author="admin" w:date="2025-05-20T23:06:00Z"/>
                <w:rFonts w:ascii="Times New Roman" w:hAnsi="Times New Roman"/>
                <w:b/>
                <w:bCs/>
                <w:sz w:val="26"/>
                <w:szCs w:val="26"/>
                <w:lang w:val="en-US"/>
              </w:rPr>
            </w:pPr>
          </w:p>
          <w:p w14:paraId="1D534182" w14:textId="4E9A4FE1" w:rsidR="003F4833" w:rsidRPr="00BE2C17" w:rsidDel="004C05A9" w:rsidRDefault="003F4833" w:rsidP="00A4567E">
            <w:pPr>
              <w:jc w:val="center"/>
              <w:rPr>
                <w:del w:id="4747" w:author="admin" w:date="2025-05-20T23:06:00Z"/>
                <w:rFonts w:ascii="Times New Roman" w:hAnsi="Times New Roman"/>
                <w:b/>
                <w:bCs/>
                <w:sz w:val="26"/>
                <w:szCs w:val="26"/>
                <w:lang w:val="en-US"/>
              </w:rPr>
            </w:pPr>
          </w:p>
          <w:p w14:paraId="1E04ED0C" w14:textId="78CF7648" w:rsidR="003F4833" w:rsidRPr="00BE2C17" w:rsidDel="004C05A9" w:rsidRDefault="003F4833" w:rsidP="00A4567E">
            <w:pPr>
              <w:jc w:val="center"/>
              <w:rPr>
                <w:del w:id="4748" w:author="admin" w:date="2025-05-20T23:06:00Z"/>
                <w:rFonts w:ascii="Times New Roman" w:hAnsi="Times New Roman"/>
                <w:b/>
                <w:bCs/>
                <w:sz w:val="26"/>
                <w:szCs w:val="26"/>
                <w:lang w:val="en-US"/>
              </w:rPr>
            </w:pPr>
            <w:del w:id="4749" w:author="admin" w:date="2025-05-20T23:06:00Z">
              <w:r w:rsidRPr="00BE2C17" w:rsidDel="004C05A9">
                <w:rPr>
                  <w:rFonts w:ascii="Times New Roman" w:hAnsi="Times New Roman"/>
                  <w:b/>
                  <w:bCs/>
                  <w:sz w:val="26"/>
                  <w:szCs w:val="26"/>
                </w:rPr>
                <w:delText>Payment System</w:delText>
              </w:r>
            </w:del>
          </w:p>
          <w:p w14:paraId="3E06B083" w14:textId="49F98F7B" w:rsidR="003F4833" w:rsidRPr="00BE2C17" w:rsidDel="004C05A9" w:rsidRDefault="003F4833" w:rsidP="00A4567E">
            <w:pPr>
              <w:ind w:left="360"/>
              <w:jc w:val="center"/>
              <w:rPr>
                <w:del w:id="4750" w:author="admin" w:date="2025-05-20T23:06:00Z"/>
                <w:rFonts w:ascii="Times New Roman" w:hAnsi="Times New Roman"/>
                <w:b/>
                <w:bCs/>
                <w:sz w:val="26"/>
                <w:szCs w:val="26"/>
              </w:rPr>
            </w:pP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Change w:id="4751" w:author="admin" w:date="2025-05-20T23:06:00Z">
              <w:tcPr>
                <w:tcW w:w="6020" w:type="dxa"/>
                <w:gridSpan w:val="2"/>
                <w:tcBorders>
                  <w:top w:val="single" w:sz="4" w:space="0" w:color="000000"/>
                  <w:left w:val="single" w:sz="4" w:space="0" w:color="000000"/>
                  <w:bottom w:val="single" w:sz="4" w:space="0" w:color="000000"/>
                  <w:right w:val="single" w:sz="4" w:space="0" w:color="FFFFFF" w:themeColor="background1"/>
                </w:tcBorders>
                <w:shd w:val="clear" w:color="auto" w:fill="auto"/>
              </w:tcPr>
            </w:tcPrChange>
          </w:tcPr>
          <w:p w14:paraId="21AE728D" w14:textId="78ACEE53" w:rsidR="003F4833" w:rsidRPr="00BE2C17" w:rsidDel="004C05A9" w:rsidRDefault="003F4833">
            <w:pPr>
              <w:spacing w:after="160"/>
              <w:ind w:left="360"/>
              <w:jc w:val="both"/>
              <w:rPr>
                <w:del w:id="4752" w:author="admin" w:date="2025-05-20T23:06:00Z"/>
                <w:rFonts w:ascii="Times New Roman" w:hAnsi="Times New Roman"/>
                <w:sz w:val="26"/>
                <w:szCs w:val="26"/>
                <w:lang w:val="en-US"/>
              </w:rPr>
            </w:pPr>
            <w:del w:id="4753" w:author="admin" w:date="2025-05-20T23:06:00Z">
              <w:r w:rsidRPr="00BE2C17" w:rsidDel="004C05A9">
                <w:rPr>
                  <w:rFonts w:ascii="Times New Roman" w:hAnsi="Times New Roman"/>
                  <w:sz w:val="26"/>
                  <w:szCs w:val="26"/>
                </w:rPr>
                <w:lastRenderedPageBreak/>
                <w:delText>Secure payment gateway integration (supporting credit/debit cards, mobile wallets</w:delText>
              </w:r>
            </w:del>
            <w:ins w:id="4754" w:author="Antoneth Macaisa" w:date="2025-05-19T18:07:00Z">
              <w:del w:id="4755" w:author="admin" w:date="2025-05-20T23:06:00Z">
                <w:r w:rsidR="00F43AC6" w:rsidDel="004C05A9">
                  <w:rPr>
                    <w:rFonts w:ascii="Times New Roman" w:hAnsi="Times New Roman"/>
                    <w:sz w:val="26"/>
                    <w:szCs w:val="26"/>
                  </w:rPr>
                  <w:delText xml:space="preserve">). </w:delText>
                </w:r>
              </w:del>
            </w:ins>
            <w:del w:id="4756" w:author="admin" w:date="2025-05-20T23:06:00Z">
              <w:r w:rsidRPr="00BE2C17" w:rsidDel="004C05A9">
                <w:rPr>
                  <w:rFonts w:ascii="Times New Roman" w:hAnsi="Times New Roman"/>
                  <w:sz w:val="26"/>
                  <w:szCs w:val="26"/>
                </w:rPr>
                <w:delText>, and cryptocurrencies).</w:delText>
              </w:r>
              <w:r w:rsidRPr="00BE2C17" w:rsidDel="004C05A9">
                <w:rPr>
                  <w:rFonts w:ascii="Times New Roman" w:hAnsi="Times New Roman"/>
                  <w:sz w:val="26"/>
                  <w:szCs w:val="26"/>
                  <w:lang w:val="en-US"/>
                </w:rPr>
                <w:delText xml:space="preserve"> </w:delText>
              </w:r>
              <w:r w:rsidRPr="00BE2C17" w:rsidDel="004C05A9">
                <w:rPr>
                  <w:rFonts w:ascii="Times New Roman" w:hAnsi="Times New Roman"/>
                  <w:sz w:val="26"/>
                  <w:szCs w:val="26"/>
                </w:rPr>
                <w:delText>Digital wallet for easy transaction management.</w:delText>
              </w:r>
              <w:r w:rsidRPr="00BE2C17" w:rsidDel="004C05A9">
                <w:rPr>
                  <w:rFonts w:ascii="Times New Roman" w:hAnsi="Times New Roman"/>
                  <w:sz w:val="26"/>
                  <w:szCs w:val="26"/>
                  <w:lang w:val="en-US"/>
                </w:rPr>
                <w:delText xml:space="preserve"> </w:delText>
              </w:r>
              <w:r w:rsidRPr="00BE2C17" w:rsidDel="004C05A9">
                <w:rPr>
                  <w:rFonts w:ascii="Times New Roman" w:hAnsi="Times New Roman"/>
                  <w:sz w:val="26"/>
                  <w:szCs w:val="26"/>
                </w:rPr>
                <w:delText xml:space="preserve">Escrow protection for secure </w:delText>
              </w:r>
              <w:r w:rsidRPr="00BE2C17" w:rsidDel="004C05A9">
                <w:rPr>
                  <w:rFonts w:ascii="Times New Roman" w:hAnsi="Times New Roman"/>
                  <w:sz w:val="26"/>
                  <w:szCs w:val="26"/>
                </w:rPr>
                <w:lastRenderedPageBreak/>
                <w:delText>transactions between tenants and space suppliers.</w:delText>
              </w:r>
              <w:r w:rsidRPr="00BE2C17" w:rsidDel="004C05A9">
                <w:rPr>
                  <w:rFonts w:ascii="Times New Roman" w:hAnsi="Times New Roman"/>
                  <w:sz w:val="26"/>
                  <w:szCs w:val="26"/>
                  <w:lang w:val="en-US"/>
                </w:rPr>
                <w:delText xml:space="preserve"> </w:delText>
              </w:r>
              <w:r w:rsidRPr="00BE2C17" w:rsidDel="004C05A9">
                <w:rPr>
                  <w:rFonts w:ascii="Times New Roman" w:hAnsi="Times New Roman"/>
                  <w:sz w:val="26"/>
                  <w:szCs w:val="26"/>
                </w:rPr>
                <w:delText>Automated payment confirmations and receipts.</w:delText>
              </w:r>
            </w:del>
          </w:p>
        </w:tc>
      </w:tr>
      <w:tr w:rsidR="003F4833" w:rsidRPr="00BE2C17" w14:paraId="3763318F"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0BBAF382" w14:textId="77777777" w:rsidR="00BF0070" w:rsidRPr="00BE2C17" w:rsidRDefault="00BF0070" w:rsidP="00A4567E">
            <w:pPr>
              <w:jc w:val="center"/>
              <w:rPr>
                <w:rFonts w:ascii="Times New Roman" w:hAnsi="Times New Roman"/>
                <w:b/>
                <w:bCs/>
                <w:sz w:val="26"/>
                <w:szCs w:val="26"/>
                <w:lang w:val="en-US"/>
              </w:rPr>
            </w:pPr>
          </w:p>
          <w:p w14:paraId="464A67DB" w14:textId="5EBCCABF"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Communication and Workspace Management</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2F7F0803"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In-app chat functionality for communication between clients and workspace providers.</w:t>
            </w:r>
            <w:r w:rsidRPr="00BE2C17">
              <w:rPr>
                <w:rFonts w:ascii="Times New Roman" w:hAnsi="Times New Roman"/>
                <w:sz w:val="26"/>
                <w:szCs w:val="26"/>
                <w:lang w:val="en-US"/>
              </w:rPr>
              <w:t xml:space="preserve"> </w:t>
            </w:r>
            <w:r w:rsidRPr="00BE2C17">
              <w:rPr>
                <w:rFonts w:ascii="Times New Roman" w:hAnsi="Times New Roman"/>
                <w:sz w:val="26"/>
                <w:szCs w:val="26"/>
              </w:rPr>
              <w:t>Real-time notifications about bookings, updates, and promotions.</w:t>
            </w:r>
            <w:r w:rsidRPr="00BE2C17">
              <w:rPr>
                <w:rFonts w:ascii="Times New Roman" w:hAnsi="Times New Roman"/>
                <w:sz w:val="26"/>
                <w:szCs w:val="26"/>
                <w:lang w:val="en-US"/>
              </w:rPr>
              <w:t xml:space="preserve"> </w:t>
            </w:r>
            <w:r w:rsidRPr="00BE2C17">
              <w:rPr>
                <w:rFonts w:ascii="Times New Roman" w:hAnsi="Times New Roman"/>
                <w:sz w:val="26"/>
                <w:szCs w:val="26"/>
              </w:rPr>
              <w:t>User review and rating system to evaluate spaces and services.</w:t>
            </w:r>
          </w:p>
        </w:tc>
      </w:tr>
      <w:tr w:rsidR="003F4833" w:rsidRPr="00BE2C17" w14:paraId="7D186B65"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737105F3" w14:textId="77777777" w:rsidR="003F4833" w:rsidRPr="00BE2C17" w:rsidRDefault="003F4833" w:rsidP="00A4567E">
            <w:pPr>
              <w:rPr>
                <w:rFonts w:ascii="Times New Roman" w:hAnsi="Times New Roman"/>
                <w:b/>
                <w:bCs/>
                <w:sz w:val="26"/>
                <w:szCs w:val="26"/>
                <w:lang w:val="en-US"/>
              </w:rPr>
            </w:pPr>
          </w:p>
          <w:p w14:paraId="51FE34A9"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Cancellations and Refunds</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20371B20"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Ability for clients to cancel bookings as per the platform’s cancellation policy.</w:t>
            </w:r>
            <w:r w:rsidRPr="00BE2C17">
              <w:rPr>
                <w:rFonts w:ascii="Times New Roman" w:hAnsi="Times New Roman"/>
                <w:sz w:val="26"/>
                <w:szCs w:val="26"/>
                <w:lang w:val="en-US"/>
              </w:rPr>
              <w:t xml:space="preserve"> </w:t>
            </w:r>
            <w:r w:rsidRPr="00BE2C17">
              <w:rPr>
                <w:rFonts w:ascii="Times New Roman" w:hAnsi="Times New Roman"/>
                <w:sz w:val="26"/>
                <w:szCs w:val="26"/>
              </w:rPr>
              <w:t>Refund requests with necessary documentation submission and status tracking.</w:t>
            </w:r>
          </w:p>
        </w:tc>
      </w:tr>
      <w:tr w:rsidR="003F4833" w:rsidRPr="00BE2C17" w14:paraId="65AA7142"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2CDCFA8D"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AI-Driven Pricing, Promotions, and Recommendations</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3484CC9D" w14:textId="0AE92913"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Dynamic pricing based on demand, time, and user preferences.</w:t>
            </w:r>
            <w:r w:rsidRPr="00BE2C17">
              <w:rPr>
                <w:rFonts w:ascii="Times New Roman" w:hAnsi="Times New Roman"/>
                <w:sz w:val="26"/>
                <w:szCs w:val="26"/>
                <w:lang w:val="en-US"/>
              </w:rPr>
              <w:t xml:space="preserve"> </w:t>
            </w:r>
            <w:r w:rsidRPr="00BE2C17">
              <w:rPr>
                <w:rFonts w:ascii="Times New Roman" w:hAnsi="Times New Roman"/>
                <w:sz w:val="26"/>
                <w:szCs w:val="26"/>
              </w:rPr>
              <w:t>AI-powered workspace recommendations based on past bookings and preferences.</w:t>
            </w:r>
          </w:p>
        </w:tc>
      </w:tr>
      <w:tr w:rsidR="003F4833" w:rsidRPr="00BE2C17" w14:paraId="415FFB61"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56C7E317" w14:textId="77777777" w:rsidR="003F4833" w:rsidRPr="00BE2C17" w:rsidRDefault="003F4833" w:rsidP="00A4567E">
            <w:pPr>
              <w:spacing w:line="360" w:lineRule="auto"/>
              <w:jc w:val="center"/>
              <w:rPr>
                <w:rFonts w:ascii="Times New Roman" w:hAnsi="Times New Roman"/>
                <w:b/>
                <w:bCs/>
                <w:sz w:val="26"/>
                <w:szCs w:val="26"/>
                <w:lang w:val="en-US"/>
              </w:rPr>
            </w:pPr>
          </w:p>
          <w:p w14:paraId="4D5FDBB2" w14:textId="77777777" w:rsidR="003F4833" w:rsidRPr="00BE2C17" w:rsidRDefault="003F4833" w:rsidP="00A4567E">
            <w:pPr>
              <w:spacing w:line="360" w:lineRule="auto"/>
              <w:jc w:val="center"/>
              <w:rPr>
                <w:rFonts w:ascii="Times New Roman" w:hAnsi="Times New Roman"/>
                <w:b/>
                <w:bCs/>
                <w:sz w:val="26"/>
                <w:szCs w:val="26"/>
                <w:lang w:val="en-US"/>
              </w:rPr>
            </w:pPr>
            <w:r w:rsidRPr="00BE2C17">
              <w:rPr>
                <w:rFonts w:ascii="Times New Roman" w:hAnsi="Times New Roman"/>
                <w:b/>
                <w:bCs/>
                <w:sz w:val="26"/>
                <w:szCs w:val="26"/>
              </w:rPr>
              <w:t>Data Analytics and Performance Insights</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717C1C8B"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Admins can monitor occupancy rates, peak booking hours, and income reports.</w:t>
            </w:r>
            <w:r w:rsidRPr="00BE2C17">
              <w:rPr>
                <w:rFonts w:ascii="Times New Roman" w:hAnsi="Times New Roman"/>
                <w:sz w:val="26"/>
                <w:szCs w:val="26"/>
                <w:lang w:val="en-US"/>
              </w:rPr>
              <w:t xml:space="preserve"> </w:t>
            </w:r>
            <w:r w:rsidRPr="00BE2C17">
              <w:rPr>
                <w:rFonts w:ascii="Times New Roman" w:hAnsi="Times New Roman"/>
                <w:sz w:val="26"/>
                <w:szCs w:val="26"/>
              </w:rPr>
              <w:t>Analytics on high-performing workspaces, cancellation rates, and payment patterns.</w:t>
            </w:r>
          </w:p>
        </w:tc>
      </w:tr>
      <w:tr w:rsidR="003F4833" w:rsidRPr="00BE2C17" w14:paraId="2AF7D8B4"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1A3B8DE2"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Fraud Detection and Security</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79BEE22D" w14:textId="7F98482A"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 xml:space="preserve">Use </w:t>
            </w:r>
            <w:ins w:id="4757" w:author="Antoneth Macaisa" w:date="2025-05-19T18:24:00Z">
              <w:r w:rsidR="003755A4">
                <w:rPr>
                  <w:rFonts w:ascii="Times New Roman" w:hAnsi="Times New Roman"/>
                  <w:sz w:val="26"/>
                  <w:szCs w:val="26"/>
                </w:rPr>
                <w:t xml:space="preserve">Azure </w:t>
              </w:r>
            </w:ins>
            <w:r w:rsidRPr="00BE2C17">
              <w:rPr>
                <w:rFonts w:ascii="Times New Roman" w:hAnsi="Times New Roman"/>
                <w:sz w:val="26"/>
                <w:szCs w:val="26"/>
              </w:rPr>
              <w:t>AI to detect fraudulent bookings, reviews, and suspicious activities.</w:t>
            </w:r>
            <w:r w:rsidRPr="00BE2C17">
              <w:rPr>
                <w:rFonts w:ascii="Times New Roman" w:hAnsi="Times New Roman"/>
                <w:sz w:val="26"/>
                <w:szCs w:val="26"/>
                <w:lang w:val="en-US"/>
              </w:rPr>
              <w:t xml:space="preserve"> </w:t>
            </w:r>
            <w:r w:rsidRPr="00BE2C17">
              <w:rPr>
                <w:rFonts w:ascii="Times New Roman" w:hAnsi="Times New Roman"/>
                <w:sz w:val="26"/>
                <w:szCs w:val="26"/>
              </w:rPr>
              <w:t>Maintain secure user data using encryption techniques</w:t>
            </w:r>
            <w:r w:rsidRPr="00BE2C17">
              <w:rPr>
                <w:rFonts w:ascii="Times New Roman" w:hAnsi="Times New Roman"/>
                <w:sz w:val="26"/>
                <w:szCs w:val="26"/>
                <w:lang w:val="en-US"/>
              </w:rPr>
              <w:t>.</w:t>
            </w:r>
          </w:p>
        </w:tc>
      </w:tr>
      <w:tr w:rsidR="003F4833" w:rsidRPr="00BE2C17" w14:paraId="5B48A8A6"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01412AB7"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Analytics and Predictive Features</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3C10603C"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Descriptive, predictive, and prescriptive analysis for trend forecasting, customer engagement, and pricing optimization.</w:t>
            </w:r>
          </w:p>
        </w:tc>
      </w:tr>
      <w:tr w:rsidR="003F4833" w:rsidRPr="00BE2C17" w14:paraId="41DFCA81" w14:textId="77777777" w:rsidTr="00A4567E">
        <w:trPr>
          <w:trHeight w:val="805"/>
        </w:trPr>
        <w:tc>
          <w:tcPr>
            <w:tcW w:w="2610" w:type="dxa"/>
            <w:tcBorders>
              <w:top w:val="single" w:sz="4" w:space="0" w:color="000000"/>
              <w:left w:val="single" w:sz="4" w:space="0" w:color="FFFFFF" w:themeColor="background1"/>
              <w:bottom w:val="single" w:sz="4" w:space="0" w:color="000000"/>
              <w:right w:val="single" w:sz="4" w:space="0" w:color="000000"/>
            </w:tcBorders>
            <w:shd w:val="clear" w:color="auto" w:fill="auto"/>
          </w:tcPr>
          <w:p w14:paraId="0D7ADF38"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Testing and Evaluation</w:t>
            </w:r>
          </w:p>
        </w:tc>
        <w:tc>
          <w:tcPr>
            <w:tcW w:w="6020" w:type="dxa"/>
            <w:tcBorders>
              <w:top w:val="single" w:sz="4" w:space="0" w:color="000000"/>
              <w:left w:val="single" w:sz="4" w:space="0" w:color="000000"/>
              <w:bottom w:val="single" w:sz="4" w:space="0" w:color="000000"/>
              <w:right w:val="single" w:sz="4" w:space="0" w:color="FFFFFF" w:themeColor="background1"/>
            </w:tcBorders>
            <w:shd w:val="clear" w:color="auto" w:fill="auto"/>
          </w:tcPr>
          <w:p w14:paraId="3DD224EF"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System must be evaluated using test cases and ISO/IEC 25010 2011 software evaluation standards for functionality, performance, reliability, and usability.</w:t>
            </w:r>
          </w:p>
        </w:tc>
      </w:tr>
    </w:tbl>
    <w:p w14:paraId="169E71EF" w14:textId="41687CFF" w:rsidR="00E6341E" w:rsidRPr="00BE2C17" w:rsidDel="004C05A9" w:rsidRDefault="00E6341E">
      <w:pPr>
        <w:pStyle w:val="Default"/>
        <w:spacing w:line="480" w:lineRule="auto"/>
        <w:jc w:val="both"/>
        <w:rPr>
          <w:del w:id="4758" w:author="admin" w:date="2025-05-20T23:10:00Z"/>
          <w:sz w:val="26"/>
          <w:szCs w:val="26"/>
        </w:rPr>
        <w:pPrChange w:id="4759" w:author="admin" w:date="2025-05-20T23:10:00Z">
          <w:pPr>
            <w:pStyle w:val="Default"/>
            <w:spacing w:line="480" w:lineRule="auto"/>
            <w:ind w:firstLine="720"/>
            <w:jc w:val="both"/>
          </w:pPr>
        </w:pPrChange>
      </w:pPr>
    </w:p>
    <w:p w14:paraId="67B44528" w14:textId="4E58588A" w:rsidR="0064049B" w:rsidRPr="00BE2C17" w:rsidRDefault="00946713" w:rsidP="0008579F">
      <w:pPr>
        <w:pStyle w:val="Default"/>
        <w:spacing w:line="480" w:lineRule="auto"/>
        <w:jc w:val="both"/>
        <w:outlineLvl w:val="1"/>
        <w:rPr>
          <w:b/>
          <w:bCs/>
          <w:sz w:val="26"/>
          <w:szCs w:val="26"/>
        </w:rPr>
      </w:pPr>
      <w:bookmarkStart w:id="4760" w:name="_Toc160445859"/>
      <w:bookmarkStart w:id="4761" w:name="_Toc197445872"/>
      <w:r w:rsidRPr="00BE2C17">
        <w:rPr>
          <w:b/>
          <w:bCs/>
          <w:sz w:val="26"/>
          <w:szCs w:val="26"/>
          <w:lang w:val="en-US" w:eastAsia="en-US"/>
        </w:rPr>
        <w:lastRenderedPageBreak/>
        <w:t>Non-</w:t>
      </w:r>
      <w:r w:rsidR="0064049B" w:rsidRPr="00BE2C17">
        <w:rPr>
          <w:b/>
          <w:bCs/>
          <w:sz w:val="26"/>
          <w:szCs w:val="26"/>
          <w:lang w:val="en-US" w:eastAsia="en-US"/>
        </w:rPr>
        <w:t>Functional Requirements</w:t>
      </w:r>
      <w:bookmarkEnd w:id="4760"/>
      <w:bookmarkEnd w:id="4761"/>
    </w:p>
    <w:p w14:paraId="4C4CCD25" w14:textId="71A1A415" w:rsidR="003F4833" w:rsidRPr="00BE2C17" w:rsidRDefault="003F4833" w:rsidP="003F4833">
      <w:pPr>
        <w:spacing w:after="0" w:line="480" w:lineRule="auto"/>
        <w:ind w:firstLine="720"/>
        <w:jc w:val="both"/>
        <w:rPr>
          <w:rFonts w:ascii="Times New Roman" w:eastAsia="Times New Roman" w:hAnsi="Times New Roman"/>
          <w:color w:val="000000"/>
          <w:sz w:val="26"/>
          <w:szCs w:val="26"/>
        </w:rPr>
      </w:pPr>
      <w:r w:rsidRPr="00BE2C17">
        <w:rPr>
          <w:sz w:val="26"/>
          <w:szCs w:val="26"/>
        </w:rPr>
        <w:t xml:space="preserve">This </w:t>
      </w:r>
      <w:r w:rsidRPr="00BE2C17">
        <w:rPr>
          <w:rFonts w:ascii="Times New Roman" w:eastAsia="Times New Roman" w:hAnsi="Times New Roman"/>
          <w:color w:val="000000"/>
          <w:sz w:val="26"/>
          <w:szCs w:val="26"/>
          <w:lang w:val="en-US"/>
        </w:rPr>
        <w:t>section outlines t</w:t>
      </w:r>
      <w:r w:rsidRPr="00BE2C17">
        <w:rPr>
          <w:rFonts w:ascii="Times New Roman" w:eastAsia="Times New Roman" w:hAnsi="Times New Roman"/>
          <w:color w:val="000000"/>
          <w:sz w:val="26"/>
          <w:szCs w:val="26"/>
        </w:rPr>
        <w:t xml:space="preserve">he non-functional requirements of </w:t>
      </w:r>
      <w:proofErr w:type="spellStart"/>
      <w:r w:rsidRPr="00BE2C17">
        <w:rPr>
          <w:rFonts w:ascii="Times New Roman" w:eastAsia="Times New Roman" w:hAnsi="Times New Roman"/>
          <w:color w:val="000000"/>
          <w:sz w:val="26"/>
          <w:szCs w:val="26"/>
          <w:lang w:val="en-US"/>
        </w:rPr>
        <w:t>FlexidDesk</w:t>
      </w:r>
      <w:proofErr w:type="spellEnd"/>
      <w:r w:rsidRPr="00BE2C17">
        <w:rPr>
          <w:rFonts w:ascii="Times New Roman" w:eastAsia="Times New Roman" w:hAnsi="Times New Roman"/>
          <w:color w:val="000000"/>
          <w:sz w:val="26"/>
          <w:szCs w:val="26"/>
          <w:lang w:val="en-US"/>
        </w:rPr>
        <w:t>:</w:t>
      </w:r>
      <w:r w:rsidRPr="00BE2C17">
        <w:rPr>
          <w:rFonts w:ascii="Times New Roman" w:eastAsia="Times New Roman" w:hAnsi="Times New Roman"/>
          <w:color w:val="000000"/>
          <w:sz w:val="26"/>
          <w:szCs w:val="26"/>
        </w:rPr>
        <w:t xml:space="preserve"> A Smart Web Application for Tracking and Booking Co-Workspace Environment define the system's overall performance characteristics, ensuring that it operates efficiently, securely, and reliably under various conditions. These requirements focus on how the system performs rather than what it does, addressing critical areas such as scalability, usability, security, availability, maintainability, and system responsiveness.</w:t>
      </w:r>
    </w:p>
    <w:p w14:paraId="3966DA16" w14:textId="77777777" w:rsidR="003F4833" w:rsidRPr="00BE2C17" w:rsidRDefault="003F4833" w:rsidP="003F4833">
      <w:pPr>
        <w:spacing w:after="0" w:line="480" w:lineRule="auto"/>
        <w:ind w:firstLine="720"/>
        <w:jc w:val="both"/>
        <w:rPr>
          <w:rFonts w:ascii="Times New Roman" w:eastAsia="Times New Roman" w:hAnsi="Times New Roman"/>
          <w:color w:val="000000"/>
          <w:sz w:val="26"/>
          <w:szCs w:val="26"/>
        </w:rPr>
      </w:pPr>
      <w:r w:rsidRPr="00BE2C17">
        <w:rPr>
          <w:rFonts w:ascii="Times New Roman" w:eastAsia="Times New Roman" w:hAnsi="Times New Roman"/>
          <w:color w:val="000000"/>
          <w:sz w:val="26"/>
          <w:szCs w:val="26"/>
        </w:rPr>
        <w:t>To support a diverse user base</w:t>
      </w:r>
      <w:r w:rsidRPr="00BE2C17">
        <w:rPr>
          <w:rFonts w:ascii="Times New Roman" w:eastAsia="Times New Roman" w:hAnsi="Times New Roman"/>
          <w:color w:val="000000"/>
          <w:sz w:val="26"/>
          <w:szCs w:val="26"/>
          <w:lang w:val="en-US"/>
        </w:rPr>
        <w:t xml:space="preserve"> </w:t>
      </w:r>
      <w:r w:rsidRPr="00BE2C17">
        <w:rPr>
          <w:rFonts w:ascii="Times New Roman" w:eastAsia="Times New Roman" w:hAnsi="Times New Roman"/>
          <w:color w:val="000000"/>
          <w:sz w:val="26"/>
          <w:szCs w:val="26"/>
        </w:rPr>
        <w:t>including clients, workspace owners, and administrators</w:t>
      </w:r>
      <w:r w:rsidRPr="00BE2C17">
        <w:rPr>
          <w:rFonts w:ascii="Times New Roman" w:eastAsia="Times New Roman" w:hAnsi="Times New Roman"/>
          <w:color w:val="000000"/>
          <w:sz w:val="26"/>
          <w:szCs w:val="26"/>
          <w:lang w:val="en-US"/>
        </w:rPr>
        <w:t xml:space="preserve"> </w:t>
      </w:r>
      <w:r w:rsidRPr="00BE2C17">
        <w:rPr>
          <w:rFonts w:ascii="Times New Roman" w:eastAsia="Times New Roman" w:hAnsi="Times New Roman"/>
          <w:color w:val="000000"/>
          <w:sz w:val="26"/>
          <w:szCs w:val="26"/>
        </w:rPr>
        <w:t>F</w:t>
      </w:r>
      <w:proofErr w:type="spellStart"/>
      <w:r w:rsidRPr="00BE2C17">
        <w:rPr>
          <w:rFonts w:ascii="Times New Roman" w:eastAsia="Times New Roman" w:hAnsi="Times New Roman"/>
          <w:color w:val="000000"/>
          <w:sz w:val="26"/>
          <w:szCs w:val="26"/>
          <w:lang w:val="en-US"/>
        </w:rPr>
        <w:t>lexiDesk</w:t>
      </w:r>
      <w:proofErr w:type="spellEnd"/>
      <w:r w:rsidRPr="00BE2C17">
        <w:rPr>
          <w:rFonts w:ascii="Times New Roman" w:eastAsia="Times New Roman" w:hAnsi="Times New Roman"/>
          <w:color w:val="000000"/>
          <w:sz w:val="26"/>
          <w:szCs w:val="26"/>
        </w:rPr>
        <w:t xml:space="preserve"> must provide a seamless and intuitive experience across multiple devices and platforms. The application must handle high traffic volumes during peak booking periods while maintaining fast response times and ensuring data integrity. Robust security measures, including data encryption, access control, and fraud detection, are necessary to protect user information and maintain trust. Additionally, the system </w:t>
      </w:r>
      <w:proofErr w:type="gramStart"/>
      <w:r w:rsidRPr="00BE2C17">
        <w:rPr>
          <w:rFonts w:ascii="Times New Roman" w:eastAsia="Times New Roman" w:hAnsi="Times New Roman"/>
          <w:color w:val="000000"/>
          <w:sz w:val="26"/>
          <w:szCs w:val="26"/>
        </w:rPr>
        <w:t>must be designed</w:t>
      </w:r>
      <w:proofErr w:type="gramEnd"/>
      <w:r w:rsidRPr="00BE2C17">
        <w:rPr>
          <w:rFonts w:ascii="Times New Roman" w:eastAsia="Times New Roman" w:hAnsi="Times New Roman"/>
          <w:color w:val="000000"/>
          <w:sz w:val="26"/>
          <w:szCs w:val="26"/>
        </w:rPr>
        <w:t xml:space="preserve"> for long-term maintainability and scalability to accommodate future updates, user growth, and integration with third-party services.</w:t>
      </w:r>
    </w:p>
    <w:p w14:paraId="39C94912" w14:textId="14FA44C2" w:rsidR="003F4833" w:rsidRPr="00BE2C17" w:rsidDel="007345A4" w:rsidRDefault="003F4833" w:rsidP="003F4833">
      <w:pPr>
        <w:spacing w:after="0" w:line="240" w:lineRule="auto"/>
        <w:jc w:val="center"/>
        <w:rPr>
          <w:del w:id="4762" w:author="Antoneth Macaisa" w:date="2025-05-07T20:47:00Z"/>
          <w:rFonts w:ascii="Times New Roman" w:hAnsi="Times New Roman"/>
          <w:b/>
          <w:sz w:val="26"/>
          <w:szCs w:val="26"/>
        </w:rPr>
      </w:pPr>
      <w:bookmarkStart w:id="4763" w:name="_Hlk197543270"/>
      <w:r w:rsidRPr="00BE2C17">
        <w:rPr>
          <w:rFonts w:ascii="Times New Roman" w:hAnsi="Times New Roman"/>
          <w:b/>
          <w:sz w:val="26"/>
          <w:szCs w:val="26"/>
        </w:rPr>
        <w:t>Table 2.</w:t>
      </w:r>
      <w:ins w:id="4764" w:author="Antoneth Macaisa" w:date="2025-05-07T20:47:00Z">
        <w:r w:rsidR="007345A4" w:rsidRPr="00BE2C17">
          <w:rPr>
            <w:rFonts w:ascii="Times New Roman" w:hAnsi="Times New Roman"/>
            <w:b/>
            <w:bCs/>
            <w:sz w:val="26"/>
            <w:szCs w:val="26"/>
          </w:rPr>
          <w:t xml:space="preserve"> </w:t>
        </w:r>
      </w:ins>
    </w:p>
    <w:p w14:paraId="7A051186" w14:textId="77777777" w:rsidR="003F4833" w:rsidRPr="00BE2C17" w:rsidRDefault="003F4833" w:rsidP="003F4833">
      <w:pPr>
        <w:spacing w:after="0" w:line="240" w:lineRule="auto"/>
        <w:jc w:val="center"/>
        <w:rPr>
          <w:rFonts w:ascii="Times New Roman" w:hAnsi="Times New Roman"/>
          <w:b/>
          <w:bCs/>
          <w:sz w:val="26"/>
          <w:szCs w:val="26"/>
        </w:rPr>
      </w:pPr>
      <w:r w:rsidRPr="00BE2C17">
        <w:rPr>
          <w:rFonts w:ascii="Times New Roman" w:hAnsi="Times New Roman"/>
          <w:b/>
          <w:bCs/>
          <w:sz w:val="26"/>
          <w:szCs w:val="26"/>
        </w:rPr>
        <w:t>Non-Functional Requirements</w:t>
      </w:r>
    </w:p>
    <w:tbl>
      <w:tblPr>
        <w:tblW w:w="5000" w:type="pct"/>
        <w:tblInd w:w="-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CellMar>
          <w:left w:w="0" w:type="dxa"/>
          <w:right w:w="0" w:type="dxa"/>
        </w:tblCellMar>
        <w:tblLook w:val="04A0" w:firstRow="1" w:lastRow="0" w:firstColumn="1" w:lastColumn="0" w:noHBand="0" w:noVBand="1"/>
      </w:tblPr>
      <w:tblGrid>
        <w:gridCol w:w="1926"/>
        <w:gridCol w:w="6704"/>
      </w:tblGrid>
      <w:tr w:rsidR="003F4833" w:rsidRPr="00BE2C17" w14:paraId="1365FAE7" w14:textId="77777777" w:rsidTr="00A4567E">
        <w:trPr>
          <w:trHeight w:val="173"/>
        </w:trPr>
        <w:tc>
          <w:tcPr>
            <w:tcW w:w="1116" w:type="pct"/>
            <w:tcBorders>
              <w:top w:val="thinThickSmallGap" w:sz="24" w:space="0" w:color="auto"/>
              <w:left w:val="single" w:sz="4" w:space="0" w:color="FFFFFF"/>
              <w:bottom w:val="single" w:sz="4" w:space="0" w:color="000000"/>
              <w:right w:val="single" w:sz="4" w:space="0" w:color="000000"/>
            </w:tcBorders>
          </w:tcPr>
          <w:bookmarkEnd w:id="4763"/>
          <w:p w14:paraId="2F7E47A7" w14:textId="77777777" w:rsidR="003F4833" w:rsidRPr="00BE2C17" w:rsidRDefault="003F4833" w:rsidP="00A4567E">
            <w:pPr>
              <w:spacing w:after="0" w:line="240" w:lineRule="auto"/>
              <w:jc w:val="center"/>
              <w:rPr>
                <w:rFonts w:ascii="Times New Roman" w:hAnsi="Times New Roman"/>
                <w:b/>
                <w:sz w:val="26"/>
                <w:szCs w:val="26"/>
              </w:rPr>
            </w:pPr>
            <w:r w:rsidRPr="00BE2C17">
              <w:rPr>
                <w:rFonts w:ascii="Times New Roman" w:hAnsi="Times New Roman"/>
                <w:b/>
                <w:sz w:val="26"/>
                <w:szCs w:val="26"/>
              </w:rPr>
              <w:t>Criteria</w:t>
            </w:r>
          </w:p>
        </w:tc>
        <w:tc>
          <w:tcPr>
            <w:tcW w:w="3884" w:type="pct"/>
            <w:tcBorders>
              <w:top w:val="thinThickSmallGap" w:sz="24" w:space="0" w:color="auto"/>
              <w:left w:val="single" w:sz="4" w:space="0" w:color="000000"/>
              <w:bottom w:val="single" w:sz="4" w:space="0" w:color="000000"/>
              <w:right w:val="single" w:sz="4" w:space="0" w:color="FFFFFF"/>
            </w:tcBorders>
          </w:tcPr>
          <w:p w14:paraId="1A8FA2D1" w14:textId="77777777" w:rsidR="003F4833" w:rsidRPr="00BE2C17" w:rsidRDefault="003F4833" w:rsidP="00A4567E">
            <w:pPr>
              <w:spacing w:after="0" w:line="240" w:lineRule="auto"/>
              <w:jc w:val="center"/>
              <w:rPr>
                <w:rFonts w:ascii="Times New Roman" w:hAnsi="Times New Roman"/>
                <w:b/>
                <w:sz w:val="26"/>
                <w:szCs w:val="26"/>
              </w:rPr>
            </w:pPr>
            <w:r w:rsidRPr="00BE2C17">
              <w:rPr>
                <w:rFonts w:ascii="Times New Roman" w:hAnsi="Times New Roman"/>
                <w:b/>
                <w:sz w:val="26"/>
                <w:szCs w:val="26"/>
              </w:rPr>
              <w:t>Description</w:t>
            </w:r>
          </w:p>
        </w:tc>
      </w:tr>
      <w:tr w:rsidR="003F4833" w:rsidRPr="00BE2C17" w14:paraId="3C56E336" w14:textId="77777777" w:rsidTr="00A4567E">
        <w:trPr>
          <w:trHeight w:val="467"/>
        </w:trPr>
        <w:tc>
          <w:tcPr>
            <w:tcW w:w="1116" w:type="pct"/>
            <w:tcBorders>
              <w:top w:val="single" w:sz="4" w:space="0" w:color="000000"/>
              <w:left w:val="single" w:sz="4" w:space="0" w:color="FFFFFF"/>
              <w:bottom w:val="single" w:sz="4" w:space="0" w:color="000000"/>
              <w:right w:val="single" w:sz="4" w:space="0" w:color="000000"/>
            </w:tcBorders>
          </w:tcPr>
          <w:p w14:paraId="4A5734A0"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lastRenderedPageBreak/>
              <w:br/>
            </w:r>
            <w:r w:rsidRPr="00BE2C17">
              <w:rPr>
                <w:rFonts w:ascii="Times New Roman" w:hAnsi="Times New Roman"/>
                <w:b/>
                <w:bCs/>
                <w:sz w:val="26"/>
                <w:szCs w:val="26"/>
              </w:rPr>
              <w:t>Performance Efficiency</w:t>
            </w:r>
          </w:p>
          <w:p w14:paraId="0E8ACD9F" w14:textId="77777777" w:rsidR="003F4833" w:rsidRPr="00BE2C17" w:rsidRDefault="003F4833" w:rsidP="00A4567E">
            <w:pPr>
              <w:spacing w:after="0"/>
              <w:jc w:val="center"/>
              <w:rPr>
                <w:rFonts w:ascii="Times New Roman" w:hAnsi="Times New Roman"/>
                <w:b/>
                <w:bCs/>
                <w:sz w:val="26"/>
                <w:szCs w:val="26"/>
              </w:rPr>
            </w:pPr>
            <w:r w:rsidRPr="00BE2C17">
              <w:rPr>
                <w:rFonts w:ascii="Times New Roman" w:hAnsi="Times New Roman"/>
                <w:b/>
                <w:bCs/>
                <w:sz w:val="26"/>
                <w:szCs w:val="26"/>
              </w:rPr>
              <w:t xml:space="preserve"> </w:t>
            </w:r>
          </w:p>
        </w:tc>
        <w:tc>
          <w:tcPr>
            <w:tcW w:w="3884" w:type="pct"/>
            <w:tcBorders>
              <w:top w:val="single" w:sz="4" w:space="0" w:color="000000"/>
              <w:left w:val="single" w:sz="4" w:space="0" w:color="000000"/>
              <w:bottom w:val="single" w:sz="4" w:space="0" w:color="000000"/>
              <w:right w:val="single" w:sz="4" w:space="0" w:color="FFFFFF"/>
            </w:tcBorders>
          </w:tcPr>
          <w:p w14:paraId="7DFF0B06"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system must support high volumes of simultaneous users without performance degradation.</w:t>
            </w:r>
            <w:r w:rsidRPr="00BE2C17">
              <w:rPr>
                <w:rFonts w:ascii="Times New Roman" w:hAnsi="Times New Roman"/>
                <w:sz w:val="26"/>
                <w:szCs w:val="26"/>
                <w:lang w:val="en-US"/>
              </w:rPr>
              <w:t xml:space="preserve"> </w:t>
            </w:r>
            <w:r w:rsidRPr="00BE2C17">
              <w:rPr>
                <w:rFonts w:ascii="Times New Roman" w:hAnsi="Times New Roman"/>
                <w:sz w:val="26"/>
                <w:szCs w:val="26"/>
              </w:rPr>
              <w:t>Fast response times for real-time booking updates and availability checks.</w:t>
            </w:r>
            <w:r w:rsidRPr="00BE2C17">
              <w:rPr>
                <w:rFonts w:ascii="Times New Roman" w:hAnsi="Times New Roman"/>
                <w:sz w:val="26"/>
                <w:szCs w:val="26"/>
                <w:lang w:val="en-US"/>
              </w:rPr>
              <w:t xml:space="preserve"> </w:t>
            </w:r>
            <w:r w:rsidRPr="00BE2C17">
              <w:rPr>
                <w:rFonts w:ascii="Times New Roman" w:hAnsi="Times New Roman"/>
                <w:sz w:val="26"/>
                <w:szCs w:val="26"/>
              </w:rPr>
              <w:t>The platform should handle peak booking periods and high-demand times efficiently.</w:t>
            </w:r>
          </w:p>
        </w:tc>
      </w:tr>
      <w:tr w:rsidR="003F4833" w:rsidRPr="00BE2C17" w14:paraId="0B1A16D7" w14:textId="77777777" w:rsidTr="00A4567E">
        <w:trPr>
          <w:trHeight w:val="485"/>
        </w:trPr>
        <w:tc>
          <w:tcPr>
            <w:tcW w:w="1116" w:type="pct"/>
            <w:tcBorders>
              <w:top w:val="single" w:sz="4" w:space="0" w:color="000000"/>
              <w:left w:val="single" w:sz="4" w:space="0" w:color="FFFFFF"/>
              <w:bottom w:val="single" w:sz="4" w:space="0" w:color="000000"/>
              <w:right w:val="single" w:sz="4" w:space="0" w:color="000000"/>
            </w:tcBorders>
          </w:tcPr>
          <w:p w14:paraId="6C57562C" w14:textId="77777777" w:rsidR="003F4833" w:rsidRPr="00BE2C17" w:rsidRDefault="003F4833" w:rsidP="00A4567E">
            <w:pPr>
              <w:jc w:val="center"/>
              <w:rPr>
                <w:rFonts w:ascii="Times New Roman" w:hAnsi="Times New Roman"/>
                <w:b/>
                <w:bCs/>
                <w:sz w:val="26"/>
                <w:szCs w:val="26"/>
                <w:lang w:val="en-US"/>
              </w:rPr>
            </w:pPr>
          </w:p>
          <w:p w14:paraId="6D91C1BB"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Reliability</w:t>
            </w:r>
          </w:p>
          <w:p w14:paraId="0BC20492" w14:textId="77777777" w:rsidR="003F4833" w:rsidRPr="00BE2C17" w:rsidRDefault="003F4833" w:rsidP="00A4567E">
            <w:pPr>
              <w:spacing w:after="0"/>
              <w:jc w:val="center"/>
              <w:rPr>
                <w:rFonts w:ascii="Times New Roman" w:hAnsi="Times New Roman"/>
                <w:b/>
                <w:bCs/>
                <w:sz w:val="26"/>
                <w:szCs w:val="26"/>
              </w:rPr>
            </w:pPr>
          </w:p>
        </w:tc>
        <w:tc>
          <w:tcPr>
            <w:tcW w:w="3884" w:type="pct"/>
            <w:tcBorders>
              <w:top w:val="single" w:sz="4" w:space="0" w:color="000000"/>
              <w:left w:val="single" w:sz="4" w:space="0" w:color="000000"/>
              <w:bottom w:val="single" w:sz="4" w:space="0" w:color="000000"/>
              <w:right w:val="single" w:sz="4" w:space="0" w:color="FFFFFF"/>
            </w:tcBorders>
          </w:tcPr>
          <w:p w14:paraId="2D35FC3A"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system should be highly available, with minimal downtime or outages.</w:t>
            </w:r>
            <w:r w:rsidRPr="00BE2C17">
              <w:rPr>
                <w:rFonts w:ascii="Times New Roman" w:hAnsi="Times New Roman"/>
                <w:sz w:val="26"/>
                <w:szCs w:val="26"/>
                <w:lang w:val="en-US"/>
              </w:rPr>
              <w:t xml:space="preserve"> </w:t>
            </w:r>
            <w:r w:rsidRPr="00BE2C17">
              <w:rPr>
                <w:rFonts w:ascii="Times New Roman" w:hAnsi="Times New Roman"/>
                <w:sz w:val="26"/>
                <w:szCs w:val="26"/>
              </w:rPr>
              <w:t>Ensure data consistency, especially when multiple users are making bookings or changes at the same time.</w:t>
            </w:r>
          </w:p>
        </w:tc>
      </w:tr>
      <w:tr w:rsidR="003F4833" w:rsidRPr="00BE2C17" w14:paraId="43C02017" w14:textId="77777777" w:rsidTr="00A4567E">
        <w:trPr>
          <w:trHeight w:val="377"/>
        </w:trPr>
        <w:tc>
          <w:tcPr>
            <w:tcW w:w="1116" w:type="pct"/>
            <w:tcBorders>
              <w:top w:val="single" w:sz="4" w:space="0" w:color="000000"/>
              <w:left w:val="single" w:sz="4" w:space="0" w:color="FFFFFF"/>
              <w:bottom w:val="single" w:sz="4" w:space="0" w:color="000000"/>
              <w:right w:val="single" w:sz="4" w:space="0" w:color="000000"/>
            </w:tcBorders>
          </w:tcPr>
          <w:p w14:paraId="02EADA73" w14:textId="77777777" w:rsidR="003F4833" w:rsidRPr="00BE2C17" w:rsidRDefault="003F4833" w:rsidP="00A4567E">
            <w:pPr>
              <w:jc w:val="center"/>
              <w:rPr>
                <w:rFonts w:ascii="Times New Roman" w:hAnsi="Times New Roman"/>
                <w:b/>
                <w:bCs/>
                <w:sz w:val="26"/>
                <w:szCs w:val="26"/>
              </w:rPr>
            </w:pPr>
          </w:p>
          <w:p w14:paraId="06CB24EE"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rPr>
              <w:t>Scalability</w:t>
            </w:r>
          </w:p>
          <w:p w14:paraId="3A5465F3" w14:textId="77777777" w:rsidR="003F4833" w:rsidRPr="00BE2C17" w:rsidRDefault="003F4833" w:rsidP="00A4567E">
            <w:pPr>
              <w:spacing w:after="0"/>
              <w:jc w:val="center"/>
              <w:rPr>
                <w:rFonts w:ascii="Times New Roman" w:hAnsi="Times New Roman"/>
                <w:b/>
                <w:bCs/>
                <w:sz w:val="26"/>
                <w:szCs w:val="26"/>
              </w:rPr>
            </w:pPr>
          </w:p>
        </w:tc>
        <w:tc>
          <w:tcPr>
            <w:tcW w:w="3884" w:type="pct"/>
            <w:tcBorders>
              <w:top w:val="single" w:sz="4" w:space="0" w:color="000000"/>
              <w:left w:val="single" w:sz="4" w:space="0" w:color="000000"/>
              <w:bottom w:val="single" w:sz="4" w:space="0" w:color="000000"/>
              <w:right w:val="single" w:sz="4" w:space="0" w:color="FFFFFF"/>
            </w:tcBorders>
          </w:tcPr>
          <w:p w14:paraId="52D8018B"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system must be able to handle an increasing number of users and workspaces without requiring major architectural changes.</w:t>
            </w:r>
            <w:r w:rsidRPr="00BE2C17">
              <w:rPr>
                <w:rFonts w:ascii="Times New Roman" w:hAnsi="Times New Roman"/>
                <w:sz w:val="26"/>
                <w:szCs w:val="26"/>
                <w:lang w:val="en-US"/>
              </w:rPr>
              <w:t xml:space="preserve"> </w:t>
            </w:r>
            <w:r w:rsidRPr="00BE2C17">
              <w:rPr>
                <w:rFonts w:ascii="Times New Roman" w:hAnsi="Times New Roman"/>
                <w:sz w:val="26"/>
                <w:szCs w:val="26"/>
              </w:rPr>
              <w:t>Support for new integrations and expanded functionalities over time.</w:t>
            </w:r>
          </w:p>
        </w:tc>
      </w:tr>
      <w:tr w:rsidR="003F4833" w:rsidRPr="00BE2C17" w14:paraId="06763320" w14:textId="77777777" w:rsidTr="00A4567E">
        <w:trPr>
          <w:trHeight w:val="428"/>
        </w:trPr>
        <w:tc>
          <w:tcPr>
            <w:tcW w:w="1116" w:type="pct"/>
            <w:tcBorders>
              <w:top w:val="single" w:sz="4" w:space="0" w:color="000000"/>
              <w:left w:val="single" w:sz="4" w:space="0" w:color="FFFFFF"/>
              <w:bottom w:val="single" w:sz="4" w:space="0" w:color="000000"/>
              <w:right w:val="single" w:sz="4" w:space="0" w:color="000000"/>
            </w:tcBorders>
          </w:tcPr>
          <w:p w14:paraId="3C9BF017"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lang w:val="en-US"/>
              </w:rPr>
              <w:br/>
            </w:r>
            <w:r w:rsidRPr="00BE2C17">
              <w:rPr>
                <w:rFonts w:ascii="Times New Roman" w:hAnsi="Times New Roman"/>
                <w:b/>
                <w:bCs/>
                <w:sz w:val="26"/>
                <w:szCs w:val="26"/>
              </w:rPr>
              <w:t>Usability</w:t>
            </w:r>
          </w:p>
          <w:p w14:paraId="4556851C" w14:textId="77777777" w:rsidR="003F4833" w:rsidRPr="00BE2C17" w:rsidRDefault="003F4833" w:rsidP="00A4567E">
            <w:pPr>
              <w:spacing w:after="0"/>
              <w:jc w:val="center"/>
              <w:rPr>
                <w:rFonts w:ascii="Times New Roman" w:hAnsi="Times New Roman"/>
                <w:b/>
                <w:bCs/>
                <w:sz w:val="26"/>
                <w:szCs w:val="26"/>
              </w:rPr>
            </w:pPr>
          </w:p>
        </w:tc>
        <w:tc>
          <w:tcPr>
            <w:tcW w:w="3884" w:type="pct"/>
            <w:tcBorders>
              <w:top w:val="single" w:sz="4" w:space="0" w:color="000000"/>
              <w:left w:val="single" w:sz="4" w:space="0" w:color="000000"/>
              <w:bottom w:val="single" w:sz="4" w:space="0" w:color="000000"/>
              <w:right w:val="single" w:sz="4" w:space="0" w:color="FFFFFF"/>
            </w:tcBorders>
          </w:tcPr>
          <w:p w14:paraId="233D6C73"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platform should have an intuitive, easy-to-navigate interface for both clients and workspace providers.</w:t>
            </w:r>
            <w:r w:rsidRPr="00BE2C17">
              <w:rPr>
                <w:rFonts w:ascii="Times New Roman" w:hAnsi="Times New Roman"/>
                <w:sz w:val="26"/>
                <w:szCs w:val="26"/>
                <w:lang w:val="en-US"/>
              </w:rPr>
              <w:t xml:space="preserve"> </w:t>
            </w:r>
            <w:r w:rsidRPr="00BE2C17">
              <w:rPr>
                <w:rFonts w:ascii="Times New Roman" w:hAnsi="Times New Roman"/>
                <w:sz w:val="26"/>
                <w:szCs w:val="26"/>
              </w:rPr>
              <w:t>Provide user-friendly guides or tutorials for new users.</w:t>
            </w:r>
            <w:r w:rsidRPr="00BE2C17">
              <w:rPr>
                <w:rFonts w:ascii="Times New Roman" w:hAnsi="Times New Roman"/>
                <w:sz w:val="26"/>
                <w:szCs w:val="26"/>
                <w:lang w:val="en-US"/>
              </w:rPr>
              <w:t xml:space="preserve"> </w:t>
            </w:r>
            <w:r w:rsidRPr="00BE2C17">
              <w:rPr>
                <w:rFonts w:ascii="Times New Roman" w:hAnsi="Times New Roman"/>
                <w:sz w:val="26"/>
                <w:szCs w:val="26"/>
              </w:rPr>
              <w:t>Ensure the user experience is consistent across different devices (desktop, mobile).</w:t>
            </w:r>
          </w:p>
        </w:tc>
      </w:tr>
      <w:tr w:rsidR="003F4833" w:rsidRPr="00BE2C17" w14:paraId="4AD2DB53" w14:textId="77777777" w:rsidTr="00A4567E">
        <w:trPr>
          <w:trHeight w:val="647"/>
        </w:trPr>
        <w:tc>
          <w:tcPr>
            <w:tcW w:w="1116" w:type="pct"/>
            <w:tcBorders>
              <w:top w:val="single" w:sz="4" w:space="0" w:color="000000"/>
              <w:left w:val="single" w:sz="4" w:space="0" w:color="FFFFFF"/>
              <w:bottom w:val="single" w:sz="4" w:space="0" w:color="000000"/>
              <w:right w:val="single" w:sz="4" w:space="0" w:color="000000"/>
            </w:tcBorders>
          </w:tcPr>
          <w:p w14:paraId="7F9400B4"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lang w:val="en-US"/>
              </w:rPr>
              <w:br/>
            </w:r>
            <w:r w:rsidRPr="00BE2C17">
              <w:rPr>
                <w:rFonts w:ascii="Times New Roman" w:hAnsi="Times New Roman"/>
                <w:b/>
                <w:bCs/>
                <w:sz w:val="26"/>
                <w:szCs w:val="26"/>
              </w:rPr>
              <w:t>Security</w:t>
            </w:r>
          </w:p>
          <w:p w14:paraId="6BEBEE6D" w14:textId="77777777" w:rsidR="003F4833" w:rsidRPr="00BE2C17" w:rsidRDefault="003F4833" w:rsidP="00A4567E">
            <w:pPr>
              <w:spacing w:after="0"/>
              <w:jc w:val="center"/>
              <w:rPr>
                <w:rFonts w:ascii="Times New Roman" w:hAnsi="Times New Roman"/>
                <w:b/>
                <w:bCs/>
                <w:sz w:val="26"/>
                <w:szCs w:val="26"/>
              </w:rPr>
            </w:pPr>
          </w:p>
        </w:tc>
        <w:tc>
          <w:tcPr>
            <w:tcW w:w="3884" w:type="pct"/>
            <w:tcBorders>
              <w:top w:val="single" w:sz="4" w:space="0" w:color="000000"/>
              <w:left w:val="single" w:sz="4" w:space="0" w:color="000000"/>
              <w:bottom w:val="single" w:sz="4" w:space="0" w:color="000000"/>
              <w:right w:val="single" w:sz="4" w:space="0" w:color="FFFFFF"/>
            </w:tcBorders>
          </w:tcPr>
          <w:p w14:paraId="5526C14F" w14:textId="56E7BC2F"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Use encryption (SSL/TLS) for data transmission and secure storage of sensitive user data (payment details, user credentials)</w:t>
            </w:r>
            <w:ins w:id="4765" w:author="Antoneth Macaisa" w:date="2025-05-19T18:24:00Z">
              <w:r w:rsidR="003755A4">
                <w:rPr>
                  <w:rFonts w:ascii="Times New Roman" w:hAnsi="Times New Roman"/>
                  <w:sz w:val="26"/>
                  <w:szCs w:val="26"/>
                </w:rPr>
                <w:t xml:space="preserve">. </w:t>
              </w:r>
            </w:ins>
            <w:del w:id="4766" w:author="Antoneth Macaisa" w:date="2025-05-19T18:24:00Z">
              <w:r w:rsidRPr="00BE2C17" w:rsidDel="003755A4">
                <w:rPr>
                  <w:rFonts w:ascii="Times New Roman" w:hAnsi="Times New Roman"/>
                  <w:sz w:val="26"/>
                  <w:szCs w:val="26"/>
                </w:rPr>
                <w:delText>.</w:delText>
              </w:r>
            </w:del>
            <w:r w:rsidRPr="00BE2C17">
              <w:rPr>
                <w:rFonts w:ascii="Times New Roman" w:hAnsi="Times New Roman"/>
                <w:sz w:val="26"/>
                <w:szCs w:val="26"/>
              </w:rPr>
              <w:t>Implement robust authentication mechanisms, including two-factor authentication (2FA) for enhanced security.</w:t>
            </w:r>
          </w:p>
        </w:tc>
      </w:tr>
      <w:tr w:rsidR="003F4833" w:rsidRPr="00BE2C17" w14:paraId="3C76B49B" w14:textId="77777777" w:rsidTr="00A4567E">
        <w:trPr>
          <w:trHeight w:val="647"/>
        </w:trPr>
        <w:tc>
          <w:tcPr>
            <w:tcW w:w="1116" w:type="pct"/>
            <w:tcBorders>
              <w:top w:val="single" w:sz="4" w:space="0" w:color="000000"/>
              <w:left w:val="single" w:sz="4" w:space="0" w:color="FFFFFF"/>
              <w:bottom w:val="single" w:sz="4" w:space="0" w:color="000000"/>
              <w:right w:val="single" w:sz="4" w:space="0" w:color="000000"/>
            </w:tcBorders>
          </w:tcPr>
          <w:p w14:paraId="1634E103"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Availability</w:t>
            </w:r>
          </w:p>
        </w:tc>
        <w:tc>
          <w:tcPr>
            <w:tcW w:w="3884" w:type="pct"/>
            <w:tcBorders>
              <w:top w:val="single" w:sz="4" w:space="0" w:color="000000"/>
              <w:left w:val="single" w:sz="4" w:space="0" w:color="000000"/>
              <w:bottom w:val="single" w:sz="4" w:space="0" w:color="000000"/>
              <w:right w:val="single" w:sz="4" w:space="0" w:color="FFFFFF"/>
            </w:tcBorders>
          </w:tcPr>
          <w:p w14:paraId="05A8EC1C"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system should have an uptime of 99.9% or higher, with contingency plans in place for disaster recovery and fault tolerance.</w:t>
            </w:r>
          </w:p>
        </w:tc>
      </w:tr>
      <w:tr w:rsidR="003F4833" w:rsidRPr="00BE2C17" w14:paraId="5CECE993" w14:textId="77777777" w:rsidTr="00A4567E">
        <w:trPr>
          <w:trHeight w:val="647"/>
        </w:trPr>
        <w:tc>
          <w:tcPr>
            <w:tcW w:w="1116" w:type="pct"/>
            <w:tcBorders>
              <w:top w:val="single" w:sz="4" w:space="0" w:color="000000"/>
              <w:left w:val="single" w:sz="4" w:space="0" w:color="FFFFFF"/>
              <w:bottom w:val="single" w:sz="4" w:space="0" w:color="000000"/>
              <w:right w:val="single" w:sz="4" w:space="0" w:color="000000"/>
            </w:tcBorders>
          </w:tcPr>
          <w:p w14:paraId="30FB6E42"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br/>
            </w:r>
            <w:r w:rsidRPr="00BE2C17">
              <w:rPr>
                <w:rFonts w:ascii="Times New Roman" w:hAnsi="Times New Roman"/>
                <w:b/>
                <w:bCs/>
                <w:sz w:val="26"/>
                <w:szCs w:val="26"/>
              </w:rPr>
              <w:t>Maintainability</w:t>
            </w:r>
          </w:p>
          <w:p w14:paraId="38C1AC8C" w14:textId="77777777" w:rsidR="003F4833" w:rsidRPr="00BE2C17" w:rsidRDefault="003F4833" w:rsidP="00A4567E">
            <w:pPr>
              <w:ind w:left="360"/>
              <w:jc w:val="both"/>
              <w:rPr>
                <w:rFonts w:ascii="Times New Roman" w:hAnsi="Times New Roman"/>
                <w:b/>
                <w:bCs/>
                <w:sz w:val="26"/>
                <w:szCs w:val="26"/>
              </w:rPr>
            </w:pPr>
          </w:p>
        </w:tc>
        <w:tc>
          <w:tcPr>
            <w:tcW w:w="3884" w:type="pct"/>
            <w:tcBorders>
              <w:top w:val="single" w:sz="4" w:space="0" w:color="000000"/>
              <w:left w:val="single" w:sz="4" w:space="0" w:color="000000"/>
              <w:bottom w:val="single" w:sz="4" w:space="0" w:color="000000"/>
              <w:right w:val="single" w:sz="4" w:space="0" w:color="FFFFFF"/>
            </w:tcBorders>
          </w:tcPr>
          <w:p w14:paraId="79055724" w14:textId="77777777"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The system should be modular and easily maintainable, with clear separation between frontend, backend, and database layers.</w:t>
            </w:r>
            <w:r w:rsidRPr="00BE2C17">
              <w:rPr>
                <w:rFonts w:ascii="Times New Roman" w:hAnsi="Times New Roman"/>
                <w:sz w:val="26"/>
                <w:szCs w:val="26"/>
                <w:lang w:val="en-US"/>
              </w:rPr>
              <w:t xml:space="preserve"> </w:t>
            </w:r>
            <w:r w:rsidRPr="00BE2C17">
              <w:rPr>
                <w:rFonts w:ascii="Times New Roman" w:hAnsi="Times New Roman"/>
                <w:sz w:val="26"/>
                <w:szCs w:val="26"/>
              </w:rPr>
              <w:t>Use of version control and automated testing to ensure smooth updates and bug fixes.</w:t>
            </w:r>
          </w:p>
        </w:tc>
      </w:tr>
      <w:tr w:rsidR="003F4833" w:rsidRPr="00BE2C17" w14:paraId="030B8F92" w14:textId="77777777" w:rsidTr="00A4567E">
        <w:trPr>
          <w:trHeight w:val="647"/>
        </w:trPr>
        <w:tc>
          <w:tcPr>
            <w:tcW w:w="1116" w:type="pct"/>
            <w:tcBorders>
              <w:top w:val="single" w:sz="4" w:space="0" w:color="000000"/>
              <w:left w:val="single" w:sz="4" w:space="0" w:color="FFFFFF"/>
              <w:bottom w:val="single" w:sz="4" w:space="0" w:color="000000"/>
              <w:right w:val="single" w:sz="4" w:space="0" w:color="000000"/>
            </w:tcBorders>
          </w:tcPr>
          <w:p w14:paraId="07C9A305" w14:textId="77777777" w:rsidR="003F4833" w:rsidRPr="00BE2C17" w:rsidRDefault="003F4833" w:rsidP="00A4567E">
            <w:pPr>
              <w:jc w:val="center"/>
              <w:rPr>
                <w:rFonts w:ascii="Times New Roman" w:hAnsi="Times New Roman"/>
                <w:b/>
                <w:bCs/>
                <w:sz w:val="26"/>
                <w:szCs w:val="26"/>
                <w:lang w:val="en-US"/>
              </w:rPr>
            </w:pPr>
            <w:r w:rsidRPr="00BE2C17">
              <w:rPr>
                <w:rFonts w:ascii="Times New Roman" w:hAnsi="Times New Roman"/>
                <w:b/>
                <w:bCs/>
                <w:sz w:val="26"/>
                <w:szCs w:val="26"/>
                <w:lang w:val="en-US"/>
              </w:rPr>
              <w:lastRenderedPageBreak/>
              <w:br/>
            </w:r>
            <w:r w:rsidRPr="00BE2C17">
              <w:rPr>
                <w:rFonts w:ascii="Times New Roman" w:hAnsi="Times New Roman"/>
                <w:b/>
                <w:bCs/>
                <w:sz w:val="26"/>
                <w:szCs w:val="26"/>
              </w:rPr>
              <w:t>Interoperability</w:t>
            </w:r>
          </w:p>
        </w:tc>
        <w:tc>
          <w:tcPr>
            <w:tcW w:w="3884" w:type="pct"/>
            <w:tcBorders>
              <w:top w:val="single" w:sz="4" w:space="0" w:color="000000"/>
              <w:left w:val="single" w:sz="4" w:space="0" w:color="000000"/>
              <w:bottom w:val="single" w:sz="4" w:space="0" w:color="000000"/>
              <w:right w:val="single" w:sz="4" w:space="0" w:color="FFFFFF"/>
            </w:tcBorders>
          </w:tcPr>
          <w:p w14:paraId="5D7F9888" w14:textId="6C785BE1" w:rsidR="003F4833" w:rsidRPr="00BE2C17" w:rsidRDefault="003F4833" w:rsidP="00A4567E">
            <w:pPr>
              <w:spacing w:after="160"/>
              <w:ind w:left="360"/>
              <w:jc w:val="both"/>
              <w:rPr>
                <w:rFonts w:ascii="Times New Roman" w:hAnsi="Times New Roman"/>
                <w:sz w:val="26"/>
                <w:szCs w:val="26"/>
                <w:lang w:val="en-US"/>
              </w:rPr>
            </w:pPr>
            <w:r w:rsidRPr="00BE2C17">
              <w:rPr>
                <w:rFonts w:ascii="Times New Roman" w:hAnsi="Times New Roman"/>
                <w:sz w:val="26"/>
                <w:szCs w:val="26"/>
              </w:rPr>
              <w:t>F</w:t>
            </w:r>
            <w:proofErr w:type="spellStart"/>
            <w:r w:rsidRPr="00BE2C17">
              <w:rPr>
                <w:rFonts w:ascii="Times New Roman" w:hAnsi="Times New Roman"/>
                <w:sz w:val="26"/>
                <w:szCs w:val="26"/>
                <w:lang w:val="en-US"/>
              </w:rPr>
              <w:t>lexiDesk</w:t>
            </w:r>
            <w:proofErr w:type="spellEnd"/>
            <w:r w:rsidRPr="00BE2C17">
              <w:rPr>
                <w:rFonts w:ascii="Times New Roman" w:hAnsi="Times New Roman"/>
                <w:sz w:val="26"/>
                <w:szCs w:val="26"/>
              </w:rPr>
              <w:t xml:space="preserve"> must be compatible with various third-party services for payment processing, calendar integration</w:t>
            </w:r>
            <w:ins w:id="4767" w:author="Antoneth Macaisa" w:date="2025-05-19T14:39:00Z">
              <w:r w:rsidR="00E02636">
                <w:rPr>
                  <w:rFonts w:ascii="Times New Roman" w:hAnsi="Times New Roman"/>
                  <w:sz w:val="26"/>
                  <w:szCs w:val="26"/>
                </w:rPr>
                <w:t>.</w:t>
              </w:r>
            </w:ins>
            <w:del w:id="4768" w:author="Antoneth Macaisa" w:date="2025-05-19T14:39:00Z">
              <w:r w:rsidRPr="00BE2C17" w:rsidDel="00E02636">
                <w:rPr>
                  <w:rFonts w:ascii="Times New Roman" w:hAnsi="Times New Roman"/>
                  <w:sz w:val="26"/>
                  <w:szCs w:val="26"/>
                </w:rPr>
                <w:delText>, and other integrations like messaging apps or IoT devices.</w:delText>
              </w:r>
            </w:del>
          </w:p>
        </w:tc>
      </w:tr>
    </w:tbl>
    <w:p w14:paraId="43E3D445" w14:textId="6120A825" w:rsidR="0081679F" w:rsidRPr="00BE2C17" w:rsidRDefault="0081679F" w:rsidP="00896474">
      <w:pPr>
        <w:pStyle w:val="Default"/>
        <w:spacing w:line="480" w:lineRule="auto"/>
        <w:ind w:firstLine="720"/>
        <w:jc w:val="both"/>
        <w:rPr>
          <w:sz w:val="26"/>
          <w:szCs w:val="26"/>
        </w:rPr>
      </w:pPr>
    </w:p>
    <w:p w14:paraId="4BCDC0E2" w14:textId="35BD2B21" w:rsidR="0064049B" w:rsidRPr="00BE2C17" w:rsidRDefault="0064049B" w:rsidP="00A07E58">
      <w:pPr>
        <w:pStyle w:val="Heading2"/>
        <w:spacing w:line="480" w:lineRule="auto"/>
        <w:rPr>
          <w:rFonts w:cs="Times New Roman"/>
          <w:b/>
          <w:lang w:val="en-US" w:eastAsia="en-US"/>
        </w:rPr>
      </w:pPr>
      <w:bookmarkStart w:id="4769" w:name="_Toc160445860"/>
      <w:bookmarkStart w:id="4770" w:name="_Toc197445873"/>
      <w:r w:rsidRPr="00BE2C17">
        <w:rPr>
          <w:rFonts w:cs="Times New Roman"/>
          <w:b/>
          <w:caps w:val="0"/>
          <w:lang w:val="en-US" w:eastAsia="en-US"/>
        </w:rPr>
        <w:t>User Design Interface</w:t>
      </w:r>
      <w:bookmarkEnd w:id="4769"/>
      <w:bookmarkEnd w:id="4770"/>
      <w:r w:rsidRPr="00BE2C17">
        <w:rPr>
          <w:rFonts w:cs="Times New Roman"/>
          <w:b/>
          <w:lang w:val="en-US" w:eastAsia="en-US"/>
        </w:rPr>
        <w:t xml:space="preserve"> </w:t>
      </w:r>
    </w:p>
    <w:p w14:paraId="608A4CBD" w14:textId="14A05D4A" w:rsidR="00B31CB7" w:rsidRPr="00BE2C17" w:rsidRDefault="00673F0A" w:rsidP="00276DEB">
      <w:pPr>
        <w:pStyle w:val="Default"/>
        <w:spacing w:line="480" w:lineRule="auto"/>
        <w:jc w:val="both"/>
        <w:rPr>
          <w:sz w:val="26"/>
          <w:szCs w:val="26"/>
          <w:lang w:val="en-US"/>
        </w:rPr>
      </w:pPr>
      <w:bookmarkStart w:id="4771" w:name="_Toc136372964"/>
      <w:r w:rsidRPr="00BE2C17">
        <w:rPr>
          <w:sz w:val="26"/>
          <w:szCs w:val="26"/>
        </w:rPr>
        <w:tab/>
        <w:t>Figure 7 below appears to be the homepage of the "FLEXIDESK" platform. At the top, the logo is visible, along with "</w:t>
      </w:r>
      <w:proofErr w:type="spellStart"/>
      <w:r w:rsidRPr="00BE2C17">
        <w:rPr>
          <w:sz w:val="26"/>
          <w:szCs w:val="26"/>
        </w:rPr>
        <w:t>FlexiDesk</w:t>
      </w:r>
      <w:proofErr w:type="spellEnd"/>
      <w:r w:rsidRPr="00BE2C17">
        <w:rPr>
          <w:sz w:val="26"/>
          <w:szCs w:val="26"/>
        </w:rPr>
        <w:t xml:space="preserve"> Space" and user profile/menu icons (1, 2). A prominent search bar (3) with fields for "Where," "Check in," "Check out," and "Who" is displayed, suggesting users can search for spaces based on location, dates, and number of people. Below the search bar, a category section (4) shows various "Space" options represented by icons and labels. Listings of available spaces </w:t>
      </w:r>
      <w:proofErr w:type="gramStart"/>
      <w:r w:rsidRPr="00BE2C17">
        <w:rPr>
          <w:sz w:val="26"/>
          <w:szCs w:val="26"/>
        </w:rPr>
        <w:t>are displayed</w:t>
      </w:r>
      <w:proofErr w:type="gramEnd"/>
      <w:r w:rsidRPr="00BE2C17">
        <w:rPr>
          <w:sz w:val="26"/>
          <w:szCs w:val="26"/>
        </w:rPr>
        <w:t xml:space="preserve"> as cards (5) with placeholder images, titles, brief location details, distance, and a price per night. A heart icon for saving is on each card. A "Map" button (6) is located at the bottom, likely to switch the view to a map interface. Navigation arrows (7, 8) indicate the possibility of scrolling through more categories or listings.</w:t>
      </w:r>
    </w:p>
    <w:p w14:paraId="34CC7471" w14:textId="4AC1EE2E" w:rsidR="00B31CB7" w:rsidRPr="00BE2C17" w:rsidRDefault="00B31CB7" w:rsidP="00276DEB">
      <w:pPr>
        <w:pStyle w:val="Default"/>
        <w:spacing w:line="480" w:lineRule="auto"/>
        <w:jc w:val="both"/>
        <w:rPr>
          <w:sz w:val="26"/>
          <w:szCs w:val="26"/>
          <w:lang w:val="en-US"/>
        </w:rPr>
      </w:pPr>
    </w:p>
    <w:p w14:paraId="7AC6185B" w14:textId="0CDB2F29" w:rsidR="00B31CB7" w:rsidRPr="00BE2C17" w:rsidRDefault="00E02636" w:rsidP="00276DEB">
      <w:pPr>
        <w:pStyle w:val="Default"/>
        <w:spacing w:line="480" w:lineRule="auto"/>
        <w:jc w:val="both"/>
        <w:rPr>
          <w:b/>
          <w:bCs/>
          <w:sz w:val="26"/>
          <w:szCs w:val="26"/>
          <w:lang w:val="en-US"/>
        </w:rPr>
      </w:pPr>
      <w:r w:rsidRPr="00BE2C17">
        <w:rPr>
          <w:noProof/>
          <w:sz w:val="26"/>
          <w:szCs w:val="26"/>
          <w:lang w:val="en-US" w:eastAsia="en-US"/>
        </w:rPr>
        <w:drawing>
          <wp:anchor distT="0" distB="0" distL="114300" distR="114300" simplePos="0" relativeHeight="251668480" behindDoc="1" locked="0" layoutInCell="1" allowOverlap="1" wp14:anchorId="52F87735" wp14:editId="59693D85">
            <wp:simplePos x="0" y="0"/>
            <wp:positionH relativeFrom="column">
              <wp:posOffset>1073150</wp:posOffset>
            </wp:positionH>
            <wp:positionV relativeFrom="paragraph">
              <wp:posOffset>635</wp:posOffset>
            </wp:positionV>
            <wp:extent cx="3386455" cy="1904834"/>
            <wp:effectExtent l="19050" t="19050" r="23495" b="19685"/>
            <wp:wrapNone/>
            <wp:docPr id="115819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6455" cy="190483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76DEB" w:rsidRPr="00BE2C17">
        <w:rPr>
          <w:b/>
          <w:bCs/>
          <w:sz w:val="26"/>
          <w:szCs w:val="26"/>
          <w:lang w:val="en-US"/>
        </w:rPr>
        <w:tab/>
      </w:r>
    </w:p>
    <w:p w14:paraId="723D2D6E" w14:textId="77777777" w:rsidR="00B31CB7" w:rsidRPr="00BE2C17" w:rsidRDefault="00B31CB7" w:rsidP="00276DEB">
      <w:pPr>
        <w:pStyle w:val="Default"/>
        <w:spacing w:line="480" w:lineRule="auto"/>
        <w:jc w:val="both"/>
        <w:rPr>
          <w:b/>
          <w:bCs/>
          <w:sz w:val="26"/>
          <w:szCs w:val="26"/>
          <w:lang w:val="en-US"/>
        </w:rPr>
      </w:pPr>
    </w:p>
    <w:p w14:paraId="43672A1B" w14:textId="77777777" w:rsidR="00B31CB7" w:rsidRPr="00BE2C17" w:rsidRDefault="00B31CB7" w:rsidP="00276DEB">
      <w:pPr>
        <w:pStyle w:val="Default"/>
        <w:spacing w:line="480" w:lineRule="auto"/>
        <w:jc w:val="both"/>
        <w:rPr>
          <w:b/>
          <w:bCs/>
          <w:sz w:val="26"/>
          <w:szCs w:val="26"/>
          <w:lang w:val="en-US"/>
        </w:rPr>
      </w:pPr>
    </w:p>
    <w:p w14:paraId="603FE658" w14:textId="77777777" w:rsidR="00B31CB7" w:rsidRPr="00BE2C17" w:rsidRDefault="00B31CB7" w:rsidP="00276DEB">
      <w:pPr>
        <w:pStyle w:val="Default"/>
        <w:spacing w:line="480" w:lineRule="auto"/>
        <w:jc w:val="both"/>
        <w:rPr>
          <w:b/>
          <w:bCs/>
          <w:sz w:val="26"/>
          <w:szCs w:val="26"/>
          <w:lang w:val="en-US"/>
        </w:rPr>
      </w:pPr>
    </w:p>
    <w:p w14:paraId="48954E50" w14:textId="77777777" w:rsidR="00B31CB7" w:rsidRPr="00BE2C17" w:rsidRDefault="00B31CB7" w:rsidP="00276DEB">
      <w:pPr>
        <w:pStyle w:val="Default"/>
        <w:spacing w:line="480" w:lineRule="auto"/>
        <w:jc w:val="both"/>
        <w:rPr>
          <w:b/>
          <w:bCs/>
          <w:sz w:val="26"/>
          <w:szCs w:val="26"/>
          <w:lang w:val="en-US"/>
        </w:rPr>
      </w:pPr>
    </w:p>
    <w:p w14:paraId="244FAE6F" w14:textId="1C58B113" w:rsidR="00DF0253" w:rsidRPr="00BE2C17" w:rsidRDefault="00673F0A" w:rsidP="00673F0A">
      <w:pPr>
        <w:pStyle w:val="Default"/>
        <w:spacing w:line="480" w:lineRule="auto"/>
        <w:jc w:val="center"/>
        <w:rPr>
          <w:ins w:id="4772" w:author="Antoneth Macaisa" w:date="2025-05-07T19:06:00Z"/>
          <w:b/>
          <w:bCs/>
          <w:sz w:val="26"/>
          <w:szCs w:val="26"/>
          <w:lang w:val="en-US"/>
        </w:rPr>
      </w:pPr>
      <w:bookmarkStart w:id="4773" w:name="_Hlk197543278"/>
      <w:r w:rsidRPr="00BE2C17">
        <w:rPr>
          <w:b/>
          <w:bCs/>
          <w:sz w:val="26"/>
          <w:szCs w:val="26"/>
          <w:lang w:val="en-US"/>
        </w:rPr>
        <w:t>Figure 7. Home Interface</w:t>
      </w:r>
    </w:p>
    <w:bookmarkEnd w:id="4773"/>
    <w:p w14:paraId="37F7E412" w14:textId="77777777" w:rsidR="00D8482B" w:rsidRPr="00BE2C17" w:rsidRDefault="00D8482B">
      <w:pPr>
        <w:pStyle w:val="NormalWeb"/>
        <w:numPr>
          <w:ilvl w:val="0"/>
          <w:numId w:val="16"/>
        </w:numPr>
        <w:spacing w:before="0" w:beforeAutospacing="0" w:after="0" w:afterAutospacing="0" w:line="360" w:lineRule="auto"/>
        <w:jc w:val="both"/>
        <w:textAlignment w:val="baseline"/>
        <w:rPr>
          <w:ins w:id="4774" w:author="Antoneth Macaisa" w:date="2025-05-07T19:06:00Z"/>
          <w:b/>
          <w:color w:val="000000"/>
          <w:sz w:val="26"/>
          <w:szCs w:val="26"/>
        </w:rPr>
        <w:pPrChange w:id="4775" w:author="admin" w:date="2025-05-21T00:24:00Z">
          <w:pPr>
            <w:pStyle w:val="NormalWeb"/>
            <w:numPr>
              <w:numId w:val="16"/>
            </w:numPr>
            <w:tabs>
              <w:tab w:val="num" w:pos="720"/>
            </w:tabs>
            <w:spacing w:before="0" w:beforeAutospacing="0" w:after="0" w:afterAutospacing="0" w:line="480" w:lineRule="auto"/>
            <w:ind w:left="720" w:hanging="360"/>
            <w:jc w:val="both"/>
            <w:textAlignment w:val="baseline"/>
          </w:pPr>
        </w:pPrChange>
      </w:pPr>
      <w:proofErr w:type="spellStart"/>
      <w:ins w:id="4776" w:author="Antoneth Macaisa" w:date="2025-05-07T19:06:00Z">
        <w:r w:rsidRPr="00BE2C17">
          <w:rPr>
            <w:b/>
            <w:color w:val="000000"/>
            <w:sz w:val="26"/>
            <w:szCs w:val="26"/>
          </w:rPr>
          <w:t>FlexiDesk</w:t>
        </w:r>
        <w:proofErr w:type="spellEnd"/>
        <w:r w:rsidRPr="00BE2C17">
          <w:rPr>
            <w:b/>
            <w:color w:val="000000"/>
            <w:sz w:val="26"/>
            <w:szCs w:val="26"/>
          </w:rPr>
          <w:t xml:space="preserve"> Space link</w:t>
        </w:r>
      </w:ins>
    </w:p>
    <w:p w14:paraId="3BF55716" w14:textId="77777777" w:rsidR="00D8482B" w:rsidRPr="00BE2C17" w:rsidRDefault="00D8482B">
      <w:pPr>
        <w:pStyle w:val="NormalWeb"/>
        <w:numPr>
          <w:ilvl w:val="0"/>
          <w:numId w:val="16"/>
        </w:numPr>
        <w:spacing w:before="0" w:beforeAutospacing="0" w:after="0" w:afterAutospacing="0" w:line="360" w:lineRule="auto"/>
        <w:jc w:val="both"/>
        <w:textAlignment w:val="baseline"/>
        <w:rPr>
          <w:ins w:id="4777" w:author="Antoneth Macaisa" w:date="2025-05-07T19:06:00Z"/>
          <w:b/>
          <w:color w:val="000000"/>
          <w:sz w:val="26"/>
          <w:szCs w:val="26"/>
        </w:rPr>
        <w:pPrChange w:id="4778" w:author="admin" w:date="2025-05-21T00:24:00Z">
          <w:pPr>
            <w:pStyle w:val="NormalWeb"/>
            <w:numPr>
              <w:numId w:val="16"/>
            </w:numPr>
            <w:tabs>
              <w:tab w:val="num" w:pos="720"/>
            </w:tabs>
            <w:spacing w:before="0" w:beforeAutospacing="0" w:after="0" w:afterAutospacing="0" w:line="480" w:lineRule="auto"/>
            <w:ind w:left="720" w:hanging="360"/>
            <w:jc w:val="both"/>
            <w:textAlignment w:val="baseline"/>
          </w:pPr>
        </w:pPrChange>
      </w:pPr>
      <w:ins w:id="4779" w:author="Antoneth Macaisa" w:date="2025-05-07T19:06:00Z">
        <w:r w:rsidRPr="00BE2C17">
          <w:rPr>
            <w:b/>
            <w:color w:val="000000"/>
            <w:sz w:val="26"/>
            <w:szCs w:val="26"/>
          </w:rPr>
          <w:t>Account login/Sign Up settings</w:t>
        </w:r>
      </w:ins>
    </w:p>
    <w:p w14:paraId="4E1ACAF2" w14:textId="77777777" w:rsidR="00D8482B" w:rsidRPr="00BE2C17" w:rsidRDefault="00D8482B">
      <w:pPr>
        <w:pStyle w:val="NormalWeb"/>
        <w:numPr>
          <w:ilvl w:val="0"/>
          <w:numId w:val="16"/>
        </w:numPr>
        <w:spacing w:before="0" w:beforeAutospacing="0" w:after="0" w:afterAutospacing="0" w:line="360" w:lineRule="auto"/>
        <w:ind w:right="-90"/>
        <w:jc w:val="both"/>
        <w:textAlignment w:val="baseline"/>
        <w:rPr>
          <w:ins w:id="4780" w:author="Antoneth Macaisa" w:date="2025-05-07T19:06:00Z"/>
          <w:b/>
          <w:color w:val="000000"/>
          <w:sz w:val="26"/>
          <w:szCs w:val="26"/>
        </w:rPr>
        <w:pPrChange w:id="4781" w:author="admin" w:date="2025-05-21T00:24:00Z">
          <w:pPr>
            <w:pStyle w:val="NormalWeb"/>
            <w:numPr>
              <w:numId w:val="16"/>
            </w:numPr>
            <w:tabs>
              <w:tab w:val="num" w:pos="720"/>
            </w:tabs>
            <w:spacing w:before="0" w:beforeAutospacing="0" w:after="0" w:afterAutospacing="0" w:line="480" w:lineRule="auto"/>
            <w:ind w:left="720" w:right="-90" w:hanging="360"/>
            <w:jc w:val="both"/>
            <w:textAlignment w:val="baseline"/>
          </w:pPr>
        </w:pPrChange>
      </w:pPr>
      <w:ins w:id="4782" w:author="Antoneth Macaisa" w:date="2025-05-07T19:06:00Z">
        <w:r w:rsidRPr="00BE2C17">
          <w:rPr>
            <w:b/>
            <w:color w:val="000000"/>
            <w:sz w:val="26"/>
            <w:szCs w:val="26"/>
          </w:rPr>
          <w:t>Where, when and Who search bar</w:t>
        </w:r>
      </w:ins>
    </w:p>
    <w:p w14:paraId="74E88B97" w14:textId="77777777" w:rsidR="00D8482B" w:rsidRPr="00BE2C17" w:rsidRDefault="00D8482B">
      <w:pPr>
        <w:pStyle w:val="NormalWeb"/>
        <w:numPr>
          <w:ilvl w:val="0"/>
          <w:numId w:val="16"/>
        </w:numPr>
        <w:spacing w:before="0" w:beforeAutospacing="0" w:after="0" w:afterAutospacing="0" w:line="360" w:lineRule="auto"/>
        <w:jc w:val="both"/>
        <w:textAlignment w:val="baseline"/>
        <w:rPr>
          <w:ins w:id="4783" w:author="Antoneth Macaisa" w:date="2025-05-07T19:06:00Z"/>
          <w:b/>
          <w:color w:val="000000"/>
          <w:sz w:val="26"/>
          <w:szCs w:val="26"/>
        </w:rPr>
        <w:pPrChange w:id="4784" w:author="admin" w:date="2025-05-21T00:24:00Z">
          <w:pPr>
            <w:pStyle w:val="NormalWeb"/>
            <w:numPr>
              <w:numId w:val="16"/>
            </w:numPr>
            <w:tabs>
              <w:tab w:val="num" w:pos="720"/>
            </w:tabs>
            <w:spacing w:before="0" w:beforeAutospacing="0" w:after="0" w:afterAutospacing="0" w:line="480" w:lineRule="auto"/>
            <w:ind w:left="720" w:hanging="360"/>
            <w:jc w:val="both"/>
            <w:textAlignment w:val="baseline"/>
          </w:pPr>
        </w:pPrChange>
      </w:pPr>
      <w:ins w:id="4785" w:author="Antoneth Macaisa" w:date="2025-05-07T19:06:00Z">
        <w:r w:rsidRPr="00BE2C17">
          <w:rPr>
            <w:b/>
            <w:color w:val="000000"/>
            <w:sz w:val="26"/>
            <w:szCs w:val="26"/>
          </w:rPr>
          <w:t>Category </w:t>
        </w:r>
      </w:ins>
    </w:p>
    <w:p w14:paraId="18400C5B" w14:textId="77777777" w:rsidR="00D8482B" w:rsidRPr="00BE2C17" w:rsidRDefault="00D8482B">
      <w:pPr>
        <w:pStyle w:val="NormalWeb"/>
        <w:numPr>
          <w:ilvl w:val="0"/>
          <w:numId w:val="16"/>
        </w:numPr>
        <w:spacing w:before="0" w:beforeAutospacing="0" w:after="0" w:afterAutospacing="0" w:line="360" w:lineRule="auto"/>
        <w:textAlignment w:val="baseline"/>
        <w:rPr>
          <w:ins w:id="4786" w:author="Antoneth Macaisa" w:date="2025-05-07T19:06:00Z"/>
          <w:b/>
          <w:color w:val="000000"/>
          <w:sz w:val="26"/>
          <w:szCs w:val="26"/>
        </w:rPr>
        <w:pPrChange w:id="4787" w:author="admin" w:date="2025-05-21T00:24:00Z">
          <w:pPr>
            <w:pStyle w:val="NormalWeb"/>
            <w:numPr>
              <w:numId w:val="16"/>
            </w:numPr>
            <w:tabs>
              <w:tab w:val="num" w:pos="720"/>
            </w:tabs>
            <w:spacing w:before="0" w:beforeAutospacing="0" w:after="0" w:afterAutospacing="0" w:line="480" w:lineRule="auto"/>
            <w:ind w:left="720" w:hanging="360"/>
            <w:textAlignment w:val="baseline"/>
          </w:pPr>
        </w:pPrChange>
      </w:pPr>
      <w:ins w:id="4788" w:author="Antoneth Macaisa" w:date="2025-05-07T19:06:00Z">
        <w:r w:rsidRPr="00BE2C17">
          <w:rPr>
            <w:b/>
            <w:color w:val="000000"/>
            <w:sz w:val="26"/>
            <w:szCs w:val="26"/>
          </w:rPr>
          <w:t>Heart Button</w:t>
        </w:r>
      </w:ins>
    </w:p>
    <w:p w14:paraId="6C26B322" w14:textId="77777777" w:rsidR="00D8482B" w:rsidRPr="00BE2C17" w:rsidRDefault="00D8482B">
      <w:pPr>
        <w:pStyle w:val="NormalWeb"/>
        <w:numPr>
          <w:ilvl w:val="0"/>
          <w:numId w:val="16"/>
        </w:numPr>
        <w:spacing w:before="0" w:beforeAutospacing="0" w:after="0" w:afterAutospacing="0" w:line="360" w:lineRule="auto"/>
        <w:textAlignment w:val="baseline"/>
        <w:rPr>
          <w:ins w:id="4789" w:author="Antoneth Macaisa" w:date="2025-05-07T19:06:00Z"/>
          <w:b/>
          <w:color w:val="000000"/>
          <w:sz w:val="26"/>
          <w:szCs w:val="26"/>
        </w:rPr>
        <w:pPrChange w:id="4790" w:author="admin" w:date="2025-05-21T00:24:00Z">
          <w:pPr>
            <w:pStyle w:val="NormalWeb"/>
            <w:numPr>
              <w:numId w:val="16"/>
            </w:numPr>
            <w:tabs>
              <w:tab w:val="num" w:pos="720"/>
            </w:tabs>
            <w:spacing w:before="0" w:beforeAutospacing="0" w:after="0" w:afterAutospacing="0" w:line="480" w:lineRule="auto"/>
            <w:ind w:left="720" w:hanging="360"/>
            <w:textAlignment w:val="baseline"/>
          </w:pPr>
        </w:pPrChange>
      </w:pPr>
      <w:ins w:id="4791" w:author="Antoneth Macaisa" w:date="2025-05-07T19:06:00Z">
        <w:r w:rsidRPr="00BE2C17">
          <w:rPr>
            <w:b/>
            <w:color w:val="000000"/>
            <w:sz w:val="26"/>
            <w:szCs w:val="26"/>
          </w:rPr>
          <w:t>Map Button</w:t>
        </w:r>
      </w:ins>
    </w:p>
    <w:p w14:paraId="14AAB455" w14:textId="77777777" w:rsidR="00D8482B" w:rsidRPr="00BE2C17" w:rsidRDefault="00D8482B">
      <w:pPr>
        <w:pStyle w:val="NormalWeb"/>
        <w:numPr>
          <w:ilvl w:val="0"/>
          <w:numId w:val="16"/>
        </w:numPr>
        <w:spacing w:before="0" w:beforeAutospacing="0" w:after="0" w:afterAutospacing="0" w:line="360" w:lineRule="auto"/>
        <w:textAlignment w:val="baseline"/>
        <w:rPr>
          <w:ins w:id="4792" w:author="Antoneth Macaisa" w:date="2025-05-07T19:06:00Z"/>
          <w:b/>
          <w:color w:val="000000"/>
          <w:sz w:val="26"/>
          <w:szCs w:val="26"/>
        </w:rPr>
        <w:pPrChange w:id="4793" w:author="admin" w:date="2025-05-21T00:24:00Z">
          <w:pPr>
            <w:pStyle w:val="NormalWeb"/>
            <w:numPr>
              <w:numId w:val="16"/>
            </w:numPr>
            <w:tabs>
              <w:tab w:val="num" w:pos="720"/>
            </w:tabs>
            <w:spacing w:before="0" w:beforeAutospacing="0" w:after="0" w:afterAutospacing="0" w:line="480" w:lineRule="auto"/>
            <w:ind w:left="720" w:hanging="360"/>
            <w:textAlignment w:val="baseline"/>
          </w:pPr>
        </w:pPrChange>
      </w:pPr>
      <w:ins w:id="4794" w:author="Antoneth Macaisa" w:date="2025-05-07T19:06:00Z">
        <w:r w:rsidRPr="00BE2C17">
          <w:rPr>
            <w:b/>
            <w:color w:val="000000"/>
            <w:sz w:val="26"/>
            <w:szCs w:val="26"/>
          </w:rPr>
          <w:t>Forward Button</w:t>
        </w:r>
      </w:ins>
    </w:p>
    <w:p w14:paraId="257878B5" w14:textId="35F860EA" w:rsidR="00D8482B" w:rsidRPr="00BE2C17" w:rsidRDefault="00D8482B">
      <w:pPr>
        <w:pStyle w:val="NormalWeb"/>
        <w:numPr>
          <w:ilvl w:val="0"/>
          <w:numId w:val="16"/>
        </w:numPr>
        <w:spacing w:before="0" w:beforeAutospacing="0" w:after="0" w:afterAutospacing="0" w:line="360" w:lineRule="auto"/>
        <w:textAlignment w:val="baseline"/>
        <w:rPr>
          <w:b/>
          <w:sz w:val="26"/>
          <w:szCs w:val="26"/>
          <w:rPrChange w:id="4795" w:author="Antoneth Macaisa" w:date="2025-05-07T21:00:00Z">
            <w:rPr>
              <w:bCs/>
            </w:rPr>
          </w:rPrChange>
        </w:rPr>
        <w:pPrChange w:id="4796" w:author="admin" w:date="2025-05-21T00:24:00Z">
          <w:pPr>
            <w:pStyle w:val="Default"/>
            <w:spacing w:line="480" w:lineRule="auto"/>
            <w:jc w:val="center"/>
          </w:pPr>
        </w:pPrChange>
      </w:pPr>
      <w:ins w:id="4797" w:author="Antoneth Macaisa" w:date="2025-05-07T19:06:00Z">
        <w:r w:rsidRPr="00BE2C17">
          <w:rPr>
            <w:b/>
            <w:sz w:val="26"/>
            <w:szCs w:val="26"/>
            <w:rPrChange w:id="4798" w:author="Antoneth Macaisa" w:date="2025-05-07T21:00:00Z">
              <w:rPr/>
            </w:rPrChange>
          </w:rPr>
          <w:t>Filter Button</w:t>
        </w:r>
      </w:ins>
    </w:p>
    <w:p w14:paraId="6DC92B31" w14:textId="53D45F3E" w:rsidR="00172EEA" w:rsidRDefault="00B31CB7">
      <w:pPr>
        <w:pStyle w:val="Default"/>
        <w:spacing w:line="480" w:lineRule="auto"/>
        <w:ind w:left="720"/>
        <w:jc w:val="both"/>
        <w:rPr>
          <w:ins w:id="4799" w:author="admin" w:date="2025-05-21T00:24:00Z"/>
          <w:b/>
          <w:bCs/>
          <w:sz w:val="26"/>
          <w:szCs w:val="26"/>
          <w:lang w:val="en-US"/>
        </w:rPr>
        <w:pPrChange w:id="4800" w:author="admin" w:date="2025-05-21T00:24:00Z">
          <w:pPr>
            <w:pStyle w:val="Default"/>
            <w:spacing w:line="480" w:lineRule="auto"/>
            <w:jc w:val="both"/>
          </w:pPr>
        </w:pPrChange>
      </w:pPr>
      <w:del w:id="4801" w:author="admin" w:date="2025-05-21T00:24:00Z">
        <w:r w:rsidRPr="00BE2C17" w:rsidDel="00172EEA">
          <w:rPr>
            <w:b/>
            <w:bCs/>
            <w:sz w:val="26"/>
            <w:szCs w:val="26"/>
            <w:lang w:val="en-US"/>
          </w:rPr>
          <w:tab/>
        </w:r>
      </w:del>
    </w:p>
    <w:p w14:paraId="33C7A62B" w14:textId="55F687EB" w:rsidR="00276DEB" w:rsidRPr="00BE2C17" w:rsidDel="00D8482B" w:rsidRDefault="005413DB">
      <w:pPr>
        <w:pStyle w:val="Default"/>
        <w:spacing w:line="480" w:lineRule="auto"/>
        <w:ind w:firstLine="360"/>
        <w:jc w:val="both"/>
        <w:rPr>
          <w:del w:id="4802" w:author="Antoneth Macaisa" w:date="2025-05-07T19:06:00Z"/>
          <w:sz w:val="26"/>
          <w:szCs w:val="26"/>
          <w:lang w:val="en-US"/>
        </w:rPr>
        <w:pPrChange w:id="4803" w:author="admin" w:date="2025-05-21T00:24:00Z">
          <w:pPr>
            <w:pStyle w:val="Default"/>
            <w:spacing w:line="480" w:lineRule="auto"/>
            <w:jc w:val="both"/>
          </w:pPr>
        </w:pPrChange>
      </w:pPr>
      <w:r w:rsidRPr="00BE2C17">
        <w:rPr>
          <w:sz w:val="26"/>
          <w:szCs w:val="26"/>
          <w:lang w:val="en-US"/>
        </w:rPr>
        <w:t xml:space="preserve">Figure 8 </w:t>
      </w:r>
      <w:del w:id="4804" w:author="admin" w:date="2025-05-21T00:24:00Z">
        <w:r w:rsidRPr="00BE2C17" w:rsidDel="00172EEA">
          <w:rPr>
            <w:sz w:val="26"/>
            <w:szCs w:val="26"/>
            <w:lang w:val="en-US"/>
          </w:rPr>
          <w:delText>below</w:delText>
        </w:r>
        <w:r w:rsidRPr="00BE2C17" w:rsidDel="00172EEA">
          <w:rPr>
            <w:sz w:val="26"/>
            <w:szCs w:val="26"/>
          </w:rPr>
          <w:delText xml:space="preserve"> </w:delText>
        </w:r>
      </w:del>
      <w:ins w:id="4805" w:author="admin" w:date="2025-05-21T00:24:00Z">
        <w:r w:rsidR="00172EEA">
          <w:rPr>
            <w:sz w:val="26"/>
            <w:szCs w:val="26"/>
            <w:lang w:val="en-US"/>
          </w:rPr>
          <w:t>in the next page</w:t>
        </w:r>
        <w:r w:rsidR="00172EEA" w:rsidRPr="00BE2C17">
          <w:rPr>
            <w:sz w:val="26"/>
            <w:szCs w:val="26"/>
          </w:rPr>
          <w:t xml:space="preserve"> </w:t>
        </w:r>
      </w:ins>
      <w:r w:rsidR="00276DEB" w:rsidRPr="00BE2C17">
        <w:rPr>
          <w:sz w:val="26"/>
          <w:szCs w:val="26"/>
        </w:rPr>
        <w:t xml:space="preserve">shows a map interface displaying the geographical distribution of available workspaces. Markers on the map likely indicate the location and price of each workspace. At the bottom left, a "List" button (arrow 1) allows users to toggle back to a text-based list view. On the right side, zoom controls (arrows 2 and 4) and a button to reset the map view (arrow 3) </w:t>
      </w:r>
      <w:proofErr w:type="gramStart"/>
      <w:r w:rsidR="00276DEB" w:rsidRPr="00BE2C17">
        <w:rPr>
          <w:sz w:val="26"/>
          <w:szCs w:val="26"/>
        </w:rPr>
        <w:t>are provided</w:t>
      </w:r>
      <w:proofErr w:type="gramEnd"/>
      <w:r w:rsidR="00276DEB" w:rsidRPr="00BE2C17">
        <w:rPr>
          <w:sz w:val="26"/>
          <w:szCs w:val="26"/>
        </w:rPr>
        <w:t xml:space="preserve"> for navigation.</w:t>
      </w:r>
    </w:p>
    <w:p w14:paraId="376D3C0B" w14:textId="2659B0F6" w:rsidR="00BF617D" w:rsidRPr="00BE2C17" w:rsidDel="00D8482B" w:rsidRDefault="00BF617D">
      <w:pPr>
        <w:pStyle w:val="Default"/>
        <w:spacing w:line="480" w:lineRule="auto"/>
        <w:ind w:firstLine="360"/>
        <w:jc w:val="both"/>
        <w:rPr>
          <w:del w:id="4806" w:author="Antoneth Macaisa" w:date="2025-05-07T19:06:00Z"/>
          <w:sz w:val="26"/>
          <w:szCs w:val="26"/>
          <w:lang w:val="en-US"/>
        </w:rPr>
        <w:pPrChange w:id="4807" w:author="admin" w:date="2025-05-21T00:24:00Z">
          <w:pPr>
            <w:pStyle w:val="Default"/>
            <w:spacing w:line="480" w:lineRule="auto"/>
            <w:jc w:val="both"/>
          </w:pPr>
        </w:pPrChange>
      </w:pPr>
    </w:p>
    <w:p w14:paraId="02DF3503" w14:textId="4F616FC2" w:rsidR="00BF617D" w:rsidRPr="00BE2C17" w:rsidDel="00D8482B" w:rsidRDefault="00BF617D">
      <w:pPr>
        <w:pStyle w:val="Default"/>
        <w:spacing w:line="480" w:lineRule="auto"/>
        <w:ind w:firstLine="360"/>
        <w:jc w:val="both"/>
        <w:rPr>
          <w:del w:id="4808" w:author="Antoneth Macaisa" w:date="2025-05-07T19:06:00Z"/>
          <w:sz w:val="26"/>
          <w:szCs w:val="26"/>
          <w:lang w:val="en-US"/>
        </w:rPr>
        <w:pPrChange w:id="4809" w:author="admin" w:date="2025-05-21T00:24:00Z">
          <w:pPr>
            <w:pStyle w:val="Default"/>
            <w:spacing w:line="480" w:lineRule="auto"/>
            <w:jc w:val="both"/>
          </w:pPr>
        </w:pPrChange>
      </w:pPr>
    </w:p>
    <w:p w14:paraId="766B1451" w14:textId="556004C8" w:rsidR="00BF617D" w:rsidRPr="00BE2C17" w:rsidDel="00D8482B" w:rsidRDefault="00BF617D">
      <w:pPr>
        <w:pStyle w:val="Default"/>
        <w:spacing w:line="480" w:lineRule="auto"/>
        <w:ind w:firstLine="360"/>
        <w:jc w:val="both"/>
        <w:rPr>
          <w:del w:id="4810" w:author="Antoneth Macaisa" w:date="2025-05-07T19:06:00Z"/>
          <w:sz w:val="26"/>
          <w:szCs w:val="26"/>
          <w:lang w:val="en-US"/>
        </w:rPr>
        <w:pPrChange w:id="4811" w:author="admin" w:date="2025-05-21T00:24:00Z">
          <w:pPr>
            <w:pStyle w:val="Default"/>
            <w:spacing w:line="480" w:lineRule="auto"/>
            <w:jc w:val="both"/>
          </w:pPr>
        </w:pPrChange>
      </w:pPr>
    </w:p>
    <w:p w14:paraId="204CD450" w14:textId="47C077B7" w:rsidR="00BF617D" w:rsidRPr="00BE2C17" w:rsidDel="00D8482B" w:rsidRDefault="00BF617D">
      <w:pPr>
        <w:pStyle w:val="Default"/>
        <w:spacing w:line="480" w:lineRule="auto"/>
        <w:ind w:firstLine="360"/>
        <w:jc w:val="both"/>
        <w:rPr>
          <w:del w:id="4812" w:author="Antoneth Macaisa" w:date="2025-05-07T19:06:00Z"/>
          <w:sz w:val="26"/>
          <w:szCs w:val="26"/>
          <w:lang w:val="en-US"/>
        </w:rPr>
        <w:pPrChange w:id="4813" w:author="admin" w:date="2025-05-21T00:24:00Z">
          <w:pPr>
            <w:pStyle w:val="Default"/>
            <w:spacing w:line="480" w:lineRule="auto"/>
            <w:jc w:val="both"/>
          </w:pPr>
        </w:pPrChange>
      </w:pPr>
    </w:p>
    <w:p w14:paraId="576E58CD" w14:textId="1078EA7D" w:rsidR="00BF617D" w:rsidRPr="00BE2C17" w:rsidDel="00BF4961" w:rsidRDefault="00BF617D">
      <w:pPr>
        <w:pStyle w:val="Default"/>
        <w:spacing w:line="480" w:lineRule="auto"/>
        <w:ind w:firstLine="360"/>
        <w:jc w:val="both"/>
        <w:rPr>
          <w:del w:id="4814" w:author="Antoneth Macaisa" w:date="2025-05-07T19:29:00Z"/>
          <w:sz w:val="26"/>
          <w:szCs w:val="26"/>
          <w:lang w:val="en-US"/>
        </w:rPr>
        <w:pPrChange w:id="4815" w:author="admin" w:date="2025-05-21T00:24:00Z">
          <w:pPr>
            <w:pStyle w:val="Default"/>
            <w:spacing w:line="480" w:lineRule="auto"/>
            <w:jc w:val="both"/>
          </w:pPr>
        </w:pPrChange>
      </w:pPr>
    </w:p>
    <w:p w14:paraId="1F627EED" w14:textId="0F218232" w:rsidR="00B31CB7" w:rsidRPr="00BE2C17" w:rsidDel="004C05A9" w:rsidRDefault="00B31CB7">
      <w:pPr>
        <w:pStyle w:val="Default"/>
        <w:spacing w:line="480" w:lineRule="auto"/>
        <w:ind w:firstLine="360"/>
        <w:jc w:val="both"/>
        <w:rPr>
          <w:del w:id="4816" w:author="admin" w:date="2025-05-20T23:11:00Z"/>
          <w:sz w:val="26"/>
          <w:szCs w:val="26"/>
          <w:lang w:val="en-US"/>
        </w:rPr>
        <w:pPrChange w:id="4817" w:author="admin" w:date="2025-05-21T00:24:00Z">
          <w:pPr>
            <w:pStyle w:val="Default"/>
            <w:spacing w:line="480" w:lineRule="auto"/>
            <w:jc w:val="both"/>
          </w:pPr>
        </w:pPrChange>
      </w:pPr>
    </w:p>
    <w:p w14:paraId="1DB4725C" w14:textId="6D89F08E" w:rsidR="00B31CB7" w:rsidRPr="00BE2C17" w:rsidDel="004C05A9" w:rsidRDefault="00276DEB">
      <w:pPr>
        <w:pStyle w:val="Default"/>
        <w:spacing w:line="480" w:lineRule="auto"/>
        <w:ind w:firstLine="360"/>
        <w:jc w:val="both"/>
        <w:rPr>
          <w:del w:id="4818" w:author="admin" w:date="2025-05-20T23:11:00Z"/>
          <w:b/>
          <w:bCs/>
          <w:sz w:val="26"/>
          <w:szCs w:val="26"/>
          <w:lang w:val="en-US"/>
        </w:rPr>
        <w:pPrChange w:id="4819" w:author="admin" w:date="2025-05-21T00:24:00Z">
          <w:pPr>
            <w:pStyle w:val="Default"/>
            <w:spacing w:line="480" w:lineRule="auto"/>
            <w:jc w:val="both"/>
          </w:pPr>
        </w:pPrChange>
      </w:pPr>
      <w:del w:id="4820" w:author="admin" w:date="2025-05-20T23:11:00Z">
        <w:r w:rsidRPr="00BE2C17" w:rsidDel="004C05A9">
          <w:rPr>
            <w:b/>
            <w:bCs/>
            <w:sz w:val="26"/>
            <w:szCs w:val="26"/>
            <w:lang w:val="en-US"/>
          </w:rPr>
          <w:tab/>
        </w:r>
      </w:del>
    </w:p>
    <w:p w14:paraId="7CFF20DA" w14:textId="35C9C9F5" w:rsidR="00B31CB7" w:rsidRPr="00BE2C17" w:rsidDel="004C05A9" w:rsidRDefault="00B31CB7">
      <w:pPr>
        <w:pStyle w:val="Default"/>
        <w:spacing w:line="480" w:lineRule="auto"/>
        <w:ind w:firstLine="360"/>
        <w:jc w:val="both"/>
        <w:rPr>
          <w:del w:id="4821" w:author="admin" w:date="2025-05-20T23:11:00Z"/>
          <w:b/>
          <w:bCs/>
          <w:sz w:val="26"/>
          <w:szCs w:val="26"/>
          <w:lang w:val="en-US"/>
        </w:rPr>
        <w:pPrChange w:id="4822" w:author="admin" w:date="2025-05-21T00:24:00Z">
          <w:pPr>
            <w:pStyle w:val="Default"/>
            <w:spacing w:line="480" w:lineRule="auto"/>
            <w:jc w:val="both"/>
          </w:pPr>
        </w:pPrChange>
      </w:pPr>
    </w:p>
    <w:p w14:paraId="1D98A153" w14:textId="02384DA4" w:rsidR="00B31CB7" w:rsidRPr="00BE2C17" w:rsidDel="00D8482B" w:rsidRDefault="00B31CB7">
      <w:pPr>
        <w:pStyle w:val="Default"/>
        <w:spacing w:line="480" w:lineRule="auto"/>
        <w:ind w:firstLine="360"/>
        <w:jc w:val="both"/>
        <w:rPr>
          <w:del w:id="4823" w:author="Antoneth Macaisa" w:date="2025-05-07T19:07:00Z"/>
          <w:b/>
          <w:bCs/>
          <w:sz w:val="26"/>
          <w:szCs w:val="26"/>
          <w:lang w:val="en-US"/>
        </w:rPr>
        <w:pPrChange w:id="4824" w:author="admin" w:date="2025-05-21T00:24:00Z">
          <w:pPr>
            <w:pStyle w:val="Default"/>
            <w:spacing w:line="480" w:lineRule="auto"/>
            <w:jc w:val="both"/>
          </w:pPr>
        </w:pPrChange>
      </w:pPr>
    </w:p>
    <w:p w14:paraId="39D5AA88" w14:textId="77777777" w:rsidR="00B31CB7" w:rsidRPr="00BE2C17" w:rsidDel="00D8482B" w:rsidRDefault="00B31CB7">
      <w:pPr>
        <w:pStyle w:val="Default"/>
        <w:spacing w:line="480" w:lineRule="auto"/>
        <w:ind w:firstLine="360"/>
        <w:jc w:val="both"/>
        <w:rPr>
          <w:del w:id="4825" w:author="Antoneth Macaisa" w:date="2025-05-07T19:06:00Z"/>
          <w:b/>
          <w:bCs/>
          <w:sz w:val="26"/>
          <w:szCs w:val="26"/>
          <w:lang w:val="en-US"/>
        </w:rPr>
        <w:pPrChange w:id="4826" w:author="admin" w:date="2025-05-21T00:24:00Z">
          <w:pPr>
            <w:pStyle w:val="Default"/>
            <w:spacing w:line="480" w:lineRule="auto"/>
            <w:jc w:val="both"/>
          </w:pPr>
        </w:pPrChange>
      </w:pPr>
    </w:p>
    <w:p w14:paraId="3D835189" w14:textId="77777777" w:rsidR="00B31CB7" w:rsidRPr="00BE2C17" w:rsidRDefault="00B31CB7">
      <w:pPr>
        <w:pStyle w:val="Default"/>
        <w:spacing w:line="480" w:lineRule="auto"/>
        <w:ind w:firstLine="360"/>
        <w:jc w:val="both"/>
        <w:rPr>
          <w:b/>
          <w:bCs/>
          <w:sz w:val="26"/>
          <w:szCs w:val="26"/>
          <w:lang w:val="en-US"/>
        </w:rPr>
        <w:pPrChange w:id="4827" w:author="admin" w:date="2025-05-21T00:24:00Z">
          <w:pPr>
            <w:pStyle w:val="Default"/>
            <w:spacing w:line="480" w:lineRule="auto"/>
            <w:jc w:val="both"/>
          </w:pPr>
        </w:pPrChange>
      </w:pPr>
    </w:p>
    <w:p w14:paraId="6E9D3A90" w14:textId="657EB58E" w:rsidR="00D8482B" w:rsidRPr="00BE2C17" w:rsidRDefault="00D8482B" w:rsidP="00673F0A">
      <w:pPr>
        <w:pStyle w:val="Default"/>
        <w:spacing w:line="480" w:lineRule="auto"/>
        <w:jc w:val="center"/>
        <w:rPr>
          <w:ins w:id="4828" w:author="Antoneth Macaisa" w:date="2025-05-07T19:09:00Z"/>
          <w:b/>
          <w:bCs/>
          <w:sz w:val="26"/>
          <w:szCs w:val="26"/>
          <w:lang w:val="en-US"/>
        </w:rPr>
      </w:pPr>
    </w:p>
    <w:p w14:paraId="3C251ED3" w14:textId="33E0A9AB" w:rsidR="00D8482B" w:rsidRDefault="00172EEA" w:rsidP="00673F0A">
      <w:pPr>
        <w:pStyle w:val="Default"/>
        <w:spacing w:line="480" w:lineRule="auto"/>
        <w:jc w:val="center"/>
        <w:rPr>
          <w:ins w:id="4829" w:author="Antoneth Macaisa" w:date="2025-05-19T14:42:00Z"/>
          <w:b/>
          <w:bCs/>
          <w:sz w:val="26"/>
          <w:szCs w:val="26"/>
          <w:lang w:val="en-US"/>
        </w:rPr>
      </w:pPr>
      <w:r w:rsidRPr="00BE2C17">
        <w:rPr>
          <w:noProof/>
          <w:sz w:val="26"/>
          <w:szCs w:val="26"/>
          <w:lang w:val="en-US" w:eastAsia="en-US"/>
        </w:rPr>
        <w:drawing>
          <wp:anchor distT="0" distB="0" distL="114300" distR="114300" simplePos="0" relativeHeight="251670528" behindDoc="1" locked="0" layoutInCell="1" allowOverlap="1" wp14:anchorId="2DE28DA4" wp14:editId="046DB09E">
            <wp:simplePos x="0" y="0"/>
            <wp:positionH relativeFrom="column">
              <wp:posOffset>1136650</wp:posOffset>
            </wp:positionH>
            <wp:positionV relativeFrom="paragraph">
              <wp:posOffset>13335</wp:posOffset>
            </wp:positionV>
            <wp:extent cx="3183731" cy="1790700"/>
            <wp:effectExtent l="19050" t="19050" r="17145" b="19050"/>
            <wp:wrapNone/>
            <wp:docPr id="137520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3731" cy="1790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D1CD165" w14:textId="38BA6811" w:rsidR="00E02636" w:rsidRDefault="00E02636" w:rsidP="00673F0A">
      <w:pPr>
        <w:pStyle w:val="Default"/>
        <w:spacing w:line="480" w:lineRule="auto"/>
        <w:jc w:val="center"/>
        <w:rPr>
          <w:ins w:id="4830" w:author="Antoneth Macaisa" w:date="2025-05-19T14:42:00Z"/>
          <w:b/>
          <w:bCs/>
          <w:sz w:val="26"/>
          <w:szCs w:val="26"/>
          <w:lang w:val="en-US"/>
        </w:rPr>
      </w:pPr>
    </w:p>
    <w:p w14:paraId="03093DD0" w14:textId="322E4382" w:rsidR="00E02636" w:rsidRDefault="00E02636" w:rsidP="00673F0A">
      <w:pPr>
        <w:pStyle w:val="Default"/>
        <w:spacing w:line="480" w:lineRule="auto"/>
        <w:jc w:val="center"/>
        <w:rPr>
          <w:ins w:id="4831" w:author="Antoneth Macaisa" w:date="2025-05-19T14:42:00Z"/>
          <w:b/>
          <w:bCs/>
          <w:sz w:val="26"/>
          <w:szCs w:val="26"/>
          <w:lang w:val="en-US"/>
        </w:rPr>
      </w:pPr>
    </w:p>
    <w:p w14:paraId="139ADF0B" w14:textId="1AF69AE2" w:rsidR="00E02636" w:rsidRDefault="00E02636" w:rsidP="00673F0A">
      <w:pPr>
        <w:pStyle w:val="Default"/>
        <w:spacing w:line="480" w:lineRule="auto"/>
        <w:jc w:val="center"/>
        <w:rPr>
          <w:ins w:id="4832" w:author="admin" w:date="2025-05-21T00:23:00Z"/>
          <w:b/>
          <w:bCs/>
          <w:sz w:val="26"/>
          <w:szCs w:val="26"/>
          <w:lang w:val="en-US"/>
        </w:rPr>
      </w:pPr>
    </w:p>
    <w:p w14:paraId="57F7F97A" w14:textId="0A09289E" w:rsidR="00172EEA" w:rsidRPr="00BE2C17" w:rsidRDefault="00172EEA">
      <w:pPr>
        <w:pStyle w:val="Default"/>
        <w:spacing w:line="360" w:lineRule="auto"/>
        <w:rPr>
          <w:ins w:id="4833" w:author="Antoneth Macaisa" w:date="2025-05-07T19:09:00Z"/>
          <w:b/>
          <w:bCs/>
          <w:sz w:val="26"/>
          <w:szCs w:val="26"/>
          <w:lang w:val="en-US"/>
        </w:rPr>
        <w:pPrChange w:id="4834" w:author="admin" w:date="2025-05-21T00:24:00Z">
          <w:pPr>
            <w:pStyle w:val="Default"/>
            <w:spacing w:line="480" w:lineRule="auto"/>
            <w:jc w:val="center"/>
          </w:pPr>
        </w:pPrChange>
      </w:pPr>
    </w:p>
    <w:p w14:paraId="687F3CD7" w14:textId="73A28069" w:rsidR="00673F0A" w:rsidRPr="00BE2C17" w:rsidRDefault="00673F0A">
      <w:pPr>
        <w:pStyle w:val="Default"/>
        <w:spacing w:line="360" w:lineRule="auto"/>
        <w:jc w:val="center"/>
        <w:rPr>
          <w:ins w:id="4835" w:author="Antoneth Macaisa" w:date="2025-05-07T19:06:00Z"/>
          <w:b/>
          <w:bCs/>
          <w:sz w:val="26"/>
          <w:szCs w:val="26"/>
          <w:lang w:val="en-US"/>
        </w:rPr>
        <w:pPrChange w:id="4836" w:author="admin" w:date="2025-05-21T00:24:00Z">
          <w:pPr>
            <w:pStyle w:val="Default"/>
            <w:spacing w:line="480" w:lineRule="auto"/>
            <w:jc w:val="center"/>
          </w:pPr>
        </w:pPrChange>
      </w:pPr>
      <w:r w:rsidRPr="00BE2C17">
        <w:rPr>
          <w:b/>
          <w:bCs/>
          <w:sz w:val="26"/>
          <w:szCs w:val="26"/>
          <w:lang w:val="en-US"/>
        </w:rPr>
        <w:t>Figure 8. Map Interface</w:t>
      </w:r>
    </w:p>
    <w:p w14:paraId="071E2AF2" w14:textId="77777777" w:rsidR="00D8482B" w:rsidRPr="00BE2C17" w:rsidRDefault="00D8482B">
      <w:pPr>
        <w:pStyle w:val="NormalWeb"/>
        <w:numPr>
          <w:ilvl w:val="0"/>
          <w:numId w:val="15"/>
        </w:numPr>
        <w:spacing w:before="0" w:beforeAutospacing="0" w:after="0" w:afterAutospacing="0" w:line="360" w:lineRule="auto"/>
        <w:textAlignment w:val="baseline"/>
        <w:rPr>
          <w:ins w:id="4837" w:author="Antoneth Macaisa" w:date="2025-05-07T19:06:00Z"/>
          <w:b/>
          <w:color w:val="000000"/>
          <w:sz w:val="26"/>
          <w:szCs w:val="26"/>
        </w:rPr>
        <w:pPrChange w:id="4838" w:author="admin" w:date="2025-05-21T00:24:00Z">
          <w:pPr>
            <w:pStyle w:val="NormalWeb"/>
            <w:numPr>
              <w:numId w:val="15"/>
            </w:numPr>
            <w:tabs>
              <w:tab w:val="num" w:pos="720"/>
            </w:tabs>
            <w:spacing w:before="0" w:beforeAutospacing="0" w:after="0" w:afterAutospacing="0" w:line="480" w:lineRule="auto"/>
            <w:ind w:left="720" w:hanging="360"/>
            <w:textAlignment w:val="baseline"/>
          </w:pPr>
        </w:pPrChange>
      </w:pPr>
      <w:ins w:id="4839" w:author="Antoneth Macaisa" w:date="2025-05-07T19:06:00Z">
        <w:r w:rsidRPr="00BE2C17">
          <w:rPr>
            <w:b/>
            <w:color w:val="000000"/>
            <w:sz w:val="26"/>
            <w:szCs w:val="26"/>
          </w:rPr>
          <w:t>Close Button</w:t>
        </w:r>
      </w:ins>
    </w:p>
    <w:p w14:paraId="2B6242FB" w14:textId="77777777" w:rsidR="00D8482B" w:rsidRPr="00BE2C17" w:rsidRDefault="00D8482B">
      <w:pPr>
        <w:pStyle w:val="NormalWeb"/>
        <w:numPr>
          <w:ilvl w:val="0"/>
          <w:numId w:val="15"/>
        </w:numPr>
        <w:spacing w:before="0" w:beforeAutospacing="0" w:after="0" w:afterAutospacing="0" w:line="360" w:lineRule="auto"/>
        <w:textAlignment w:val="baseline"/>
        <w:rPr>
          <w:ins w:id="4840" w:author="Antoneth Macaisa" w:date="2025-05-07T19:06:00Z"/>
          <w:b/>
          <w:color w:val="000000"/>
          <w:sz w:val="26"/>
          <w:szCs w:val="26"/>
        </w:rPr>
        <w:pPrChange w:id="4841" w:author="admin" w:date="2025-05-21T00:24:00Z">
          <w:pPr>
            <w:pStyle w:val="NormalWeb"/>
            <w:numPr>
              <w:numId w:val="15"/>
            </w:numPr>
            <w:tabs>
              <w:tab w:val="num" w:pos="720"/>
            </w:tabs>
            <w:spacing w:before="0" w:beforeAutospacing="0" w:after="0" w:afterAutospacing="0" w:line="480" w:lineRule="auto"/>
            <w:ind w:left="720" w:hanging="360"/>
            <w:textAlignment w:val="baseline"/>
          </w:pPr>
        </w:pPrChange>
      </w:pPr>
      <w:ins w:id="4842" w:author="Antoneth Macaisa" w:date="2025-05-07T19:06:00Z">
        <w:r w:rsidRPr="00BE2C17">
          <w:rPr>
            <w:b/>
            <w:color w:val="000000"/>
            <w:sz w:val="26"/>
            <w:szCs w:val="26"/>
          </w:rPr>
          <w:t>Zoom in Button</w:t>
        </w:r>
      </w:ins>
    </w:p>
    <w:p w14:paraId="4711BFA0" w14:textId="77777777" w:rsidR="00D8482B" w:rsidRPr="00BE2C17" w:rsidRDefault="00D8482B">
      <w:pPr>
        <w:pStyle w:val="NormalWeb"/>
        <w:numPr>
          <w:ilvl w:val="0"/>
          <w:numId w:val="15"/>
        </w:numPr>
        <w:spacing w:before="0" w:beforeAutospacing="0" w:after="0" w:afterAutospacing="0" w:line="360" w:lineRule="auto"/>
        <w:textAlignment w:val="baseline"/>
        <w:rPr>
          <w:ins w:id="4843" w:author="Antoneth Macaisa" w:date="2025-05-07T19:07:00Z"/>
          <w:b/>
          <w:color w:val="000000"/>
          <w:sz w:val="26"/>
          <w:szCs w:val="26"/>
        </w:rPr>
        <w:pPrChange w:id="4844" w:author="admin" w:date="2025-05-21T00:24:00Z">
          <w:pPr>
            <w:pStyle w:val="NormalWeb"/>
            <w:numPr>
              <w:numId w:val="15"/>
            </w:numPr>
            <w:tabs>
              <w:tab w:val="num" w:pos="720"/>
            </w:tabs>
            <w:spacing w:before="0" w:beforeAutospacing="0" w:after="0" w:afterAutospacing="0" w:line="480" w:lineRule="auto"/>
            <w:ind w:left="720" w:hanging="360"/>
            <w:textAlignment w:val="baseline"/>
          </w:pPr>
        </w:pPrChange>
      </w:pPr>
      <w:ins w:id="4845" w:author="Antoneth Macaisa" w:date="2025-05-07T19:06:00Z">
        <w:r w:rsidRPr="00BE2C17">
          <w:rPr>
            <w:b/>
            <w:color w:val="000000"/>
            <w:sz w:val="26"/>
            <w:szCs w:val="26"/>
          </w:rPr>
          <w:t>Zoom out Button</w:t>
        </w:r>
      </w:ins>
    </w:p>
    <w:p w14:paraId="36A9C0C6" w14:textId="59FFD817" w:rsidR="00D8482B" w:rsidRPr="00BE2C17" w:rsidRDefault="00D8482B">
      <w:pPr>
        <w:pStyle w:val="NormalWeb"/>
        <w:numPr>
          <w:ilvl w:val="0"/>
          <w:numId w:val="15"/>
        </w:numPr>
        <w:spacing w:before="0" w:beforeAutospacing="0" w:after="0" w:afterAutospacing="0" w:line="360" w:lineRule="auto"/>
        <w:textAlignment w:val="baseline"/>
        <w:rPr>
          <w:b/>
          <w:sz w:val="26"/>
          <w:szCs w:val="26"/>
          <w:rPrChange w:id="4846" w:author="Antoneth Macaisa" w:date="2025-05-07T21:00:00Z">
            <w:rPr>
              <w:bCs/>
            </w:rPr>
          </w:rPrChange>
        </w:rPr>
        <w:pPrChange w:id="4847" w:author="admin" w:date="2025-05-21T00:24:00Z">
          <w:pPr>
            <w:pStyle w:val="Default"/>
            <w:spacing w:line="480" w:lineRule="auto"/>
            <w:jc w:val="center"/>
          </w:pPr>
        </w:pPrChange>
      </w:pPr>
      <w:ins w:id="4848" w:author="Antoneth Macaisa" w:date="2025-05-07T19:06:00Z">
        <w:r w:rsidRPr="00BE2C17">
          <w:rPr>
            <w:b/>
            <w:sz w:val="26"/>
            <w:szCs w:val="26"/>
            <w:rPrChange w:id="4849" w:author="Antoneth Macaisa" w:date="2025-05-07T21:00:00Z">
              <w:rPr/>
            </w:rPrChange>
          </w:rPr>
          <w:t>List Button</w:t>
        </w:r>
      </w:ins>
    </w:p>
    <w:p w14:paraId="35D9F24F" w14:textId="6DC3EF93" w:rsidR="00276DEB" w:rsidRPr="00BE2C17" w:rsidRDefault="00172EEA" w:rsidP="00276DEB">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672576" behindDoc="1" locked="0" layoutInCell="1" allowOverlap="1" wp14:anchorId="3E49C368" wp14:editId="381A9FF8">
            <wp:simplePos x="0" y="0"/>
            <wp:positionH relativeFrom="column">
              <wp:posOffset>1362075</wp:posOffset>
            </wp:positionH>
            <wp:positionV relativeFrom="paragraph">
              <wp:posOffset>1758950</wp:posOffset>
            </wp:positionV>
            <wp:extent cx="2957830" cy="1761490"/>
            <wp:effectExtent l="19050" t="19050" r="13970" b="10160"/>
            <wp:wrapNone/>
            <wp:docPr id="1556765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95" t="7503" r="5045"/>
                    <a:stretch/>
                  </pic:blipFill>
                  <pic:spPr bwMode="auto">
                    <a:xfrm>
                      <a:off x="0" y="0"/>
                      <a:ext cx="2957830" cy="17614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B7" w:rsidRPr="00BE2C17">
        <w:rPr>
          <w:b/>
          <w:bCs/>
          <w:sz w:val="26"/>
          <w:szCs w:val="26"/>
          <w:lang w:val="en-US"/>
        </w:rPr>
        <w:tab/>
      </w:r>
      <w:r w:rsidR="005413DB" w:rsidRPr="00BE2C17">
        <w:rPr>
          <w:sz w:val="26"/>
          <w:szCs w:val="26"/>
          <w:lang w:val="en-US"/>
        </w:rPr>
        <w:t xml:space="preserve">Figure </w:t>
      </w:r>
      <w:proofErr w:type="gramStart"/>
      <w:r w:rsidR="005413DB" w:rsidRPr="00BE2C17">
        <w:rPr>
          <w:sz w:val="26"/>
          <w:szCs w:val="26"/>
          <w:lang w:val="en-US"/>
        </w:rPr>
        <w:t>9</w:t>
      </w:r>
      <w:proofErr w:type="gramEnd"/>
      <w:r w:rsidR="005413DB" w:rsidRPr="00BE2C17">
        <w:rPr>
          <w:sz w:val="26"/>
          <w:szCs w:val="26"/>
          <w:lang w:val="en-US"/>
        </w:rPr>
        <w:t xml:space="preserve"> below</w:t>
      </w:r>
      <w:r w:rsidR="005413DB" w:rsidRPr="00BE2C17">
        <w:rPr>
          <w:sz w:val="26"/>
          <w:szCs w:val="26"/>
        </w:rPr>
        <w:t xml:space="preserve"> </w:t>
      </w:r>
      <w:r w:rsidR="00276DEB" w:rsidRPr="00BE2C17">
        <w:rPr>
          <w:sz w:val="26"/>
          <w:szCs w:val="26"/>
        </w:rPr>
        <w:t xml:space="preserve">focuses on the "Where" search field (arrow 1) and the options presented when a user interacts with it. A dropdown menu appears with choices to "Use my Location" (arrow 2), search for workspaces "Nearby" (arrow 3), or </w:t>
      </w:r>
      <w:r w:rsidR="00276DEB" w:rsidRPr="00BE2C17">
        <w:rPr>
          <w:sz w:val="26"/>
          <w:szCs w:val="26"/>
        </w:rPr>
        <w:lastRenderedPageBreak/>
        <w:t>"Custom the Location" (arrow 4). These options provide flexibility in specifying the desired area for workspace search.</w:t>
      </w:r>
    </w:p>
    <w:p w14:paraId="77C03F9D" w14:textId="13959D65" w:rsidR="00B31CB7" w:rsidRPr="00BE2C17" w:rsidRDefault="00B31CB7" w:rsidP="00276DEB">
      <w:pPr>
        <w:pStyle w:val="Default"/>
        <w:spacing w:line="480" w:lineRule="auto"/>
        <w:jc w:val="both"/>
        <w:rPr>
          <w:sz w:val="26"/>
          <w:szCs w:val="26"/>
          <w:lang w:val="en-US"/>
        </w:rPr>
      </w:pPr>
    </w:p>
    <w:p w14:paraId="56FF2D52" w14:textId="31208C81" w:rsidR="00B31CB7" w:rsidRPr="00BE2C17" w:rsidRDefault="00B31CB7" w:rsidP="00276DEB">
      <w:pPr>
        <w:pStyle w:val="Default"/>
        <w:spacing w:line="480" w:lineRule="auto"/>
        <w:jc w:val="both"/>
        <w:rPr>
          <w:sz w:val="26"/>
          <w:szCs w:val="26"/>
          <w:lang w:val="en-US"/>
        </w:rPr>
      </w:pPr>
    </w:p>
    <w:p w14:paraId="30BB04C3" w14:textId="691DE06E" w:rsidR="00B31CB7" w:rsidRPr="00BE2C17" w:rsidRDefault="00276DEB" w:rsidP="00276DEB">
      <w:pPr>
        <w:pStyle w:val="Default"/>
        <w:spacing w:line="480" w:lineRule="auto"/>
        <w:jc w:val="both"/>
        <w:rPr>
          <w:b/>
          <w:bCs/>
          <w:sz w:val="26"/>
          <w:szCs w:val="26"/>
          <w:lang w:val="en-US"/>
        </w:rPr>
      </w:pPr>
      <w:r w:rsidRPr="00BE2C17">
        <w:rPr>
          <w:b/>
          <w:bCs/>
          <w:sz w:val="26"/>
          <w:szCs w:val="26"/>
          <w:lang w:val="en-US"/>
        </w:rPr>
        <w:tab/>
      </w:r>
    </w:p>
    <w:p w14:paraId="07788350" w14:textId="19831851" w:rsidR="00B31CB7" w:rsidRPr="00BE2C17" w:rsidDel="00D8482B" w:rsidRDefault="00B31CB7" w:rsidP="00276DEB">
      <w:pPr>
        <w:pStyle w:val="Default"/>
        <w:spacing w:line="480" w:lineRule="auto"/>
        <w:jc w:val="both"/>
        <w:rPr>
          <w:del w:id="4850" w:author="Antoneth Macaisa" w:date="2025-05-07T19:09:00Z"/>
          <w:b/>
          <w:bCs/>
          <w:sz w:val="26"/>
          <w:szCs w:val="26"/>
          <w:lang w:val="en-US"/>
        </w:rPr>
      </w:pPr>
    </w:p>
    <w:p w14:paraId="2E700340" w14:textId="2F93C19A" w:rsidR="00B31CB7" w:rsidRPr="00BE2C17" w:rsidDel="00D8482B" w:rsidRDefault="00B31CB7" w:rsidP="00276DEB">
      <w:pPr>
        <w:pStyle w:val="Default"/>
        <w:spacing w:line="480" w:lineRule="auto"/>
        <w:jc w:val="both"/>
        <w:rPr>
          <w:del w:id="4851" w:author="Antoneth Macaisa" w:date="2025-05-07T19:09:00Z"/>
          <w:b/>
          <w:bCs/>
          <w:sz w:val="26"/>
          <w:szCs w:val="26"/>
          <w:lang w:val="en-US"/>
        </w:rPr>
      </w:pPr>
    </w:p>
    <w:p w14:paraId="5D5E2272" w14:textId="09DFB82A" w:rsidR="00B31CB7" w:rsidRPr="00BE2C17" w:rsidDel="00D8482B" w:rsidRDefault="00B31CB7" w:rsidP="00276DEB">
      <w:pPr>
        <w:pStyle w:val="Default"/>
        <w:spacing w:line="480" w:lineRule="auto"/>
        <w:jc w:val="both"/>
        <w:rPr>
          <w:del w:id="4852" w:author="Antoneth Macaisa" w:date="2025-05-07T19:09:00Z"/>
          <w:b/>
          <w:bCs/>
          <w:sz w:val="26"/>
          <w:szCs w:val="26"/>
          <w:lang w:val="en-US"/>
        </w:rPr>
      </w:pPr>
    </w:p>
    <w:p w14:paraId="5885BC16" w14:textId="5C2155F0" w:rsidR="00D8482B" w:rsidDel="00172EEA" w:rsidRDefault="00D8482B">
      <w:pPr>
        <w:pStyle w:val="Default"/>
        <w:spacing w:line="480" w:lineRule="auto"/>
        <w:rPr>
          <w:del w:id="4853" w:author="admin" w:date="2025-05-21T00:25:00Z"/>
          <w:b/>
          <w:bCs/>
          <w:sz w:val="26"/>
          <w:szCs w:val="26"/>
          <w:lang w:val="en-US"/>
        </w:rPr>
        <w:pPrChange w:id="4854" w:author="admin" w:date="2025-05-21T00:25:00Z">
          <w:pPr>
            <w:pStyle w:val="Default"/>
            <w:spacing w:line="480" w:lineRule="auto"/>
            <w:jc w:val="center"/>
          </w:pPr>
        </w:pPrChange>
      </w:pPr>
    </w:p>
    <w:p w14:paraId="05EAC67C" w14:textId="77777777" w:rsidR="00172EEA" w:rsidRPr="00BE2C17" w:rsidRDefault="00172EEA" w:rsidP="00673F0A">
      <w:pPr>
        <w:pStyle w:val="Default"/>
        <w:spacing w:line="480" w:lineRule="auto"/>
        <w:jc w:val="center"/>
        <w:rPr>
          <w:ins w:id="4855" w:author="admin" w:date="2025-05-21T00:25:00Z"/>
          <w:b/>
          <w:bCs/>
          <w:sz w:val="26"/>
          <w:szCs w:val="26"/>
          <w:lang w:val="en-US"/>
        </w:rPr>
      </w:pPr>
    </w:p>
    <w:p w14:paraId="5FBD4B27" w14:textId="77777777" w:rsidR="00D8482B" w:rsidRPr="00BE2C17" w:rsidRDefault="00D8482B">
      <w:pPr>
        <w:pStyle w:val="Default"/>
        <w:spacing w:line="480" w:lineRule="auto"/>
        <w:rPr>
          <w:ins w:id="4856" w:author="Antoneth Macaisa" w:date="2025-05-07T19:07:00Z"/>
          <w:b/>
          <w:bCs/>
          <w:sz w:val="26"/>
          <w:szCs w:val="26"/>
          <w:lang w:val="en-US"/>
        </w:rPr>
        <w:pPrChange w:id="4857" w:author="admin" w:date="2025-05-21T00:25:00Z">
          <w:pPr>
            <w:pStyle w:val="Default"/>
            <w:spacing w:line="480" w:lineRule="auto"/>
            <w:jc w:val="center"/>
          </w:pPr>
        </w:pPrChange>
      </w:pPr>
    </w:p>
    <w:p w14:paraId="274EAE1B" w14:textId="3FA95F64" w:rsidR="00673F0A" w:rsidRPr="00BE2C17" w:rsidRDefault="00673F0A" w:rsidP="00673F0A">
      <w:pPr>
        <w:pStyle w:val="Default"/>
        <w:spacing w:line="480" w:lineRule="auto"/>
        <w:jc w:val="center"/>
        <w:rPr>
          <w:ins w:id="4858" w:author="Antoneth Macaisa" w:date="2025-05-07T19:07:00Z"/>
          <w:b/>
          <w:bCs/>
          <w:sz w:val="26"/>
          <w:szCs w:val="26"/>
          <w:lang w:val="en-US"/>
        </w:rPr>
      </w:pPr>
      <w:r w:rsidRPr="00BE2C17">
        <w:rPr>
          <w:b/>
          <w:bCs/>
          <w:sz w:val="26"/>
          <w:szCs w:val="26"/>
          <w:lang w:val="en-US"/>
        </w:rPr>
        <w:t>Figure 9. Search Where Interface</w:t>
      </w:r>
    </w:p>
    <w:p w14:paraId="75F4C9E0" w14:textId="77777777" w:rsidR="00D8482B" w:rsidRPr="00BE2C17" w:rsidRDefault="00D8482B">
      <w:pPr>
        <w:pStyle w:val="NormalWeb"/>
        <w:numPr>
          <w:ilvl w:val="0"/>
          <w:numId w:val="17"/>
        </w:numPr>
        <w:spacing w:before="0" w:beforeAutospacing="0" w:after="0" w:afterAutospacing="0"/>
        <w:textAlignment w:val="baseline"/>
        <w:rPr>
          <w:ins w:id="4859" w:author="Antoneth Macaisa" w:date="2025-05-07T19:07:00Z"/>
          <w:b/>
          <w:color w:val="000000"/>
          <w:sz w:val="26"/>
          <w:szCs w:val="26"/>
        </w:rPr>
        <w:pPrChange w:id="4860" w:author="Antoneth Macaisa" w:date="2025-05-07T19:09:00Z">
          <w:pPr>
            <w:pStyle w:val="NormalWeb"/>
            <w:numPr>
              <w:numId w:val="17"/>
            </w:numPr>
            <w:tabs>
              <w:tab w:val="num" w:pos="720"/>
            </w:tabs>
            <w:spacing w:before="0" w:beforeAutospacing="0" w:after="0" w:afterAutospacing="0" w:line="480" w:lineRule="auto"/>
            <w:ind w:left="720" w:hanging="360"/>
            <w:textAlignment w:val="baseline"/>
          </w:pPr>
        </w:pPrChange>
      </w:pPr>
      <w:ins w:id="4861" w:author="Antoneth Macaisa" w:date="2025-05-07T19:07:00Z">
        <w:r w:rsidRPr="00BE2C17">
          <w:rPr>
            <w:b/>
            <w:color w:val="000000"/>
            <w:sz w:val="26"/>
            <w:szCs w:val="26"/>
          </w:rPr>
          <w:t>Where Toggle</w:t>
        </w:r>
      </w:ins>
    </w:p>
    <w:p w14:paraId="4AF18CE9" w14:textId="77777777" w:rsidR="00D8482B" w:rsidRPr="00BE2C17" w:rsidRDefault="00D8482B">
      <w:pPr>
        <w:pStyle w:val="NormalWeb"/>
        <w:numPr>
          <w:ilvl w:val="0"/>
          <w:numId w:val="17"/>
        </w:numPr>
        <w:spacing w:before="0" w:beforeAutospacing="0" w:after="0" w:afterAutospacing="0"/>
        <w:textAlignment w:val="baseline"/>
        <w:rPr>
          <w:ins w:id="4862" w:author="Antoneth Macaisa" w:date="2025-05-07T19:07:00Z"/>
          <w:b/>
          <w:color w:val="000000"/>
          <w:sz w:val="26"/>
          <w:szCs w:val="26"/>
        </w:rPr>
        <w:pPrChange w:id="4863" w:author="Antoneth Macaisa" w:date="2025-05-07T19:09:00Z">
          <w:pPr>
            <w:pStyle w:val="NormalWeb"/>
            <w:numPr>
              <w:numId w:val="17"/>
            </w:numPr>
            <w:tabs>
              <w:tab w:val="num" w:pos="720"/>
            </w:tabs>
            <w:spacing w:before="0" w:beforeAutospacing="0" w:after="0" w:afterAutospacing="0" w:line="480" w:lineRule="auto"/>
            <w:ind w:left="720" w:hanging="360"/>
            <w:textAlignment w:val="baseline"/>
          </w:pPr>
        </w:pPrChange>
      </w:pPr>
      <w:ins w:id="4864" w:author="Antoneth Macaisa" w:date="2025-05-07T19:07:00Z">
        <w:r w:rsidRPr="00BE2C17">
          <w:rPr>
            <w:b/>
            <w:color w:val="000000"/>
            <w:sz w:val="26"/>
            <w:szCs w:val="26"/>
          </w:rPr>
          <w:t>Location</w:t>
        </w:r>
      </w:ins>
    </w:p>
    <w:p w14:paraId="2FB7AE46" w14:textId="77777777" w:rsidR="00D8482B" w:rsidRPr="00BE2C17" w:rsidRDefault="00D8482B">
      <w:pPr>
        <w:pStyle w:val="NormalWeb"/>
        <w:numPr>
          <w:ilvl w:val="0"/>
          <w:numId w:val="17"/>
        </w:numPr>
        <w:spacing w:before="0" w:beforeAutospacing="0" w:after="0" w:afterAutospacing="0"/>
        <w:textAlignment w:val="baseline"/>
        <w:rPr>
          <w:ins w:id="4865" w:author="Antoneth Macaisa" w:date="2025-05-07T19:07:00Z"/>
          <w:b/>
          <w:color w:val="000000"/>
          <w:sz w:val="26"/>
          <w:szCs w:val="26"/>
        </w:rPr>
        <w:pPrChange w:id="4866" w:author="Antoneth Macaisa" w:date="2025-05-07T19:09:00Z">
          <w:pPr>
            <w:pStyle w:val="NormalWeb"/>
            <w:numPr>
              <w:numId w:val="17"/>
            </w:numPr>
            <w:tabs>
              <w:tab w:val="num" w:pos="720"/>
            </w:tabs>
            <w:spacing w:before="0" w:beforeAutospacing="0" w:after="0" w:afterAutospacing="0" w:line="480" w:lineRule="auto"/>
            <w:ind w:left="720" w:hanging="360"/>
            <w:textAlignment w:val="baseline"/>
          </w:pPr>
        </w:pPrChange>
      </w:pPr>
      <w:ins w:id="4867" w:author="Antoneth Macaisa" w:date="2025-05-07T19:07:00Z">
        <w:r w:rsidRPr="00BE2C17">
          <w:rPr>
            <w:b/>
            <w:color w:val="000000"/>
            <w:sz w:val="26"/>
            <w:szCs w:val="26"/>
          </w:rPr>
          <w:t>Nearby</w:t>
        </w:r>
      </w:ins>
    </w:p>
    <w:p w14:paraId="01E4A67C" w14:textId="6A88A9F3" w:rsidR="00D8482B" w:rsidRPr="00BE2C17" w:rsidRDefault="00D8482B">
      <w:pPr>
        <w:pStyle w:val="NormalWeb"/>
        <w:numPr>
          <w:ilvl w:val="0"/>
          <w:numId w:val="17"/>
        </w:numPr>
        <w:spacing w:before="0" w:beforeAutospacing="0" w:after="0" w:afterAutospacing="0" w:line="480" w:lineRule="auto"/>
        <w:textAlignment w:val="baseline"/>
        <w:rPr>
          <w:b/>
          <w:sz w:val="26"/>
          <w:szCs w:val="26"/>
          <w:rPrChange w:id="4868" w:author="Antoneth Macaisa" w:date="2025-05-07T21:00:00Z">
            <w:rPr/>
          </w:rPrChange>
        </w:rPr>
        <w:pPrChange w:id="4869" w:author="Antoneth Macaisa" w:date="2025-05-07T19:27:00Z">
          <w:pPr>
            <w:pStyle w:val="Default"/>
            <w:spacing w:line="480" w:lineRule="auto"/>
            <w:jc w:val="center"/>
          </w:pPr>
        </w:pPrChange>
      </w:pPr>
      <w:ins w:id="4870" w:author="Antoneth Macaisa" w:date="2025-05-07T19:07:00Z">
        <w:r w:rsidRPr="00BE2C17">
          <w:rPr>
            <w:b/>
            <w:color w:val="000000"/>
            <w:sz w:val="26"/>
            <w:szCs w:val="26"/>
            <w:rPrChange w:id="4871" w:author="Antoneth Macaisa" w:date="2025-05-07T21:00:00Z">
              <w:rPr>
                <w:b/>
                <w:sz w:val="26"/>
                <w:szCs w:val="26"/>
              </w:rPr>
            </w:rPrChange>
          </w:rPr>
          <w:t>Custom</w:t>
        </w:r>
      </w:ins>
    </w:p>
    <w:p w14:paraId="57003FF9" w14:textId="58392884" w:rsidR="00276DEB" w:rsidRPr="00BE2C17" w:rsidDel="00D8482B" w:rsidRDefault="00B31CB7" w:rsidP="00276DEB">
      <w:pPr>
        <w:pStyle w:val="Default"/>
        <w:spacing w:line="480" w:lineRule="auto"/>
        <w:jc w:val="both"/>
        <w:rPr>
          <w:del w:id="4872" w:author="Antoneth Macaisa" w:date="2025-05-07T19:09:00Z"/>
          <w:sz w:val="26"/>
          <w:szCs w:val="26"/>
          <w:lang w:val="en-US"/>
        </w:rPr>
      </w:pPr>
      <w:r w:rsidRPr="00BE2C17">
        <w:rPr>
          <w:b/>
          <w:bCs/>
          <w:sz w:val="26"/>
          <w:szCs w:val="26"/>
          <w:lang w:val="en-US"/>
        </w:rPr>
        <w:tab/>
      </w:r>
      <w:r w:rsidR="005413DB" w:rsidRPr="00BE2C17">
        <w:rPr>
          <w:sz w:val="26"/>
          <w:szCs w:val="26"/>
          <w:lang w:val="en-US"/>
        </w:rPr>
        <w:t>Figure 10 below</w:t>
      </w:r>
      <w:r w:rsidR="005413DB" w:rsidRPr="00BE2C17">
        <w:rPr>
          <w:sz w:val="26"/>
          <w:szCs w:val="26"/>
        </w:rPr>
        <w:t xml:space="preserve"> </w:t>
      </w:r>
      <w:r w:rsidR="00276DEB" w:rsidRPr="00BE2C17">
        <w:rPr>
          <w:sz w:val="26"/>
          <w:szCs w:val="26"/>
        </w:rPr>
        <w:t xml:space="preserve">shows the calendar interface that appears when a user interacts with the "Check out" field (arrow 1). The calendar displays the months of May and June 2025 (arrow 2), with potential check-in dates highlighted. Users can select their desired </w:t>
      </w:r>
      <w:proofErr w:type="gramStart"/>
      <w:r w:rsidR="00276DEB" w:rsidRPr="00BE2C17">
        <w:rPr>
          <w:sz w:val="26"/>
          <w:szCs w:val="26"/>
        </w:rPr>
        <w:t>check-out</w:t>
      </w:r>
      <w:proofErr w:type="gramEnd"/>
      <w:r w:rsidR="00276DEB" w:rsidRPr="00BE2C17">
        <w:rPr>
          <w:sz w:val="26"/>
          <w:szCs w:val="26"/>
        </w:rPr>
        <w:t xml:space="preserve"> date. Options for selecting exact dates or pre-defined </w:t>
      </w:r>
      <w:r w:rsidR="00276DEB" w:rsidRPr="00BE2C17">
        <w:rPr>
          <w:sz w:val="26"/>
          <w:szCs w:val="26"/>
        </w:rPr>
        <w:lastRenderedPageBreak/>
        <w:t>durations (like ±1 day, ±2 days, etc.) are available at the bottom (arrow 4), along with a "Clear dates" option.</w:t>
      </w:r>
    </w:p>
    <w:p w14:paraId="395F6FBF" w14:textId="00EE4C22" w:rsidR="00B31CB7" w:rsidRPr="00BE2C17" w:rsidDel="00D8482B" w:rsidRDefault="00B31CB7" w:rsidP="00276DEB">
      <w:pPr>
        <w:pStyle w:val="Default"/>
        <w:spacing w:line="480" w:lineRule="auto"/>
        <w:jc w:val="both"/>
        <w:rPr>
          <w:del w:id="4873" w:author="Antoneth Macaisa" w:date="2025-05-07T19:09:00Z"/>
          <w:sz w:val="26"/>
          <w:szCs w:val="26"/>
          <w:lang w:val="en-US"/>
        </w:rPr>
      </w:pPr>
    </w:p>
    <w:p w14:paraId="70E9D6AA" w14:textId="77777777" w:rsidR="00B31CB7" w:rsidRPr="00BE2C17" w:rsidDel="00D8482B" w:rsidRDefault="00B31CB7" w:rsidP="00276DEB">
      <w:pPr>
        <w:pStyle w:val="Default"/>
        <w:spacing w:line="480" w:lineRule="auto"/>
        <w:jc w:val="both"/>
        <w:rPr>
          <w:del w:id="4874" w:author="Antoneth Macaisa" w:date="2025-05-07T19:09:00Z"/>
          <w:sz w:val="26"/>
          <w:szCs w:val="26"/>
          <w:lang w:val="en-US"/>
        </w:rPr>
      </w:pPr>
    </w:p>
    <w:p w14:paraId="21EC9339" w14:textId="77777777" w:rsidR="00B31CB7" w:rsidRPr="00BE2C17" w:rsidDel="00D8482B" w:rsidRDefault="00B31CB7" w:rsidP="00276DEB">
      <w:pPr>
        <w:pStyle w:val="Default"/>
        <w:spacing w:line="480" w:lineRule="auto"/>
        <w:jc w:val="both"/>
        <w:rPr>
          <w:del w:id="4875" w:author="Antoneth Macaisa" w:date="2025-05-07T19:09:00Z"/>
          <w:sz w:val="26"/>
          <w:szCs w:val="26"/>
          <w:lang w:val="en-US"/>
        </w:rPr>
      </w:pPr>
    </w:p>
    <w:p w14:paraId="14CF4503" w14:textId="77777777" w:rsidR="00B31CB7" w:rsidRPr="00BE2C17" w:rsidRDefault="00B31CB7" w:rsidP="00276DEB">
      <w:pPr>
        <w:pStyle w:val="Default"/>
        <w:spacing w:line="480" w:lineRule="auto"/>
        <w:jc w:val="both"/>
        <w:rPr>
          <w:sz w:val="26"/>
          <w:szCs w:val="26"/>
          <w:lang w:val="en-US"/>
        </w:rPr>
      </w:pPr>
    </w:p>
    <w:p w14:paraId="77D69EF7" w14:textId="23D4284C" w:rsidR="00673F0A" w:rsidRPr="00BE2C17" w:rsidRDefault="004C05A9" w:rsidP="00276DEB">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674624" behindDoc="1" locked="0" layoutInCell="1" allowOverlap="1" wp14:anchorId="0350CA4B" wp14:editId="7C2D58C5">
            <wp:simplePos x="0" y="0"/>
            <wp:positionH relativeFrom="column">
              <wp:posOffset>946785</wp:posOffset>
            </wp:positionH>
            <wp:positionV relativeFrom="paragraph">
              <wp:posOffset>7620</wp:posOffset>
            </wp:positionV>
            <wp:extent cx="3385185" cy="1904365"/>
            <wp:effectExtent l="19050" t="19050" r="24765" b="19685"/>
            <wp:wrapNone/>
            <wp:docPr id="720250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85185" cy="1904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3647168" w14:textId="77777777" w:rsidR="00D8482B" w:rsidRPr="00BE2C17" w:rsidRDefault="00D8482B" w:rsidP="00673F0A">
      <w:pPr>
        <w:pStyle w:val="Default"/>
        <w:spacing w:line="480" w:lineRule="auto"/>
        <w:jc w:val="center"/>
        <w:rPr>
          <w:ins w:id="4876" w:author="Antoneth Macaisa" w:date="2025-05-07T19:07:00Z"/>
          <w:b/>
          <w:bCs/>
          <w:sz w:val="26"/>
          <w:szCs w:val="26"/>
          <w:lang w:val="en-US"/>
        </w:rPr>
      </w:pPr>
    </w:p>
    <w:p w14:paraId="3F1E7F16" w14:textId="5B452A57" w:rsidR="00D8482B" w:rsidRPr="00BE2C17" w:rsidRDefault="004C05A9">
      <w:pPr>
        <w:pStyle w:val="Default"/>
        <w:tabs>
          <w:tab w:val="left" w:pos="5385"/>
        </w:tabs>
        <w:spacing w:line="480" w:lineRule="auto"/>
        <w:rPr>
          <w:ins w:id="4877" w:author="Antoneth Macaisa" w:date="2025-05-07T19:07:00Z"/>
          <w:b/>
          <w:bCs/>
          <w:sz w:val="26"/>
          <w:szCs w:val="26"/>
          <w:lang w:val="en-US"/>
        </w:rPr>
        <w:pPrChange w:id="4878" w:author="admin" w:date="2025-05-20T23:11:00Z">
          <w:pPr>
            <w:pStyle w:val="Default"/>
            <w:spacing w:line="480" w:lineRule="auto"/>
            <w:jc w:val="center"/>
          </w:pPr>
        </w:pPrChange>
      </w:pPr>
      <w:ins w:id="4879" w:author="admin" w:date="2025-05-20T23:11:00Z">
        <w:r>
          <w:rPr>
            <w:b/>
            <w:bCs/>
            <w:sz w:val="26"/>
            <w:szCs w:val="26"/>
            <w:lang w:val="en-US"/>
          </w:rPr>
          <w:tab/>
        </w:r>
      </w:ins>
    </w:p>
    <w:p w14:paraId="1FA4ABCE" w14:textId="77777777" w:rsidR="00D8482B" w:rsidRPr="00BE2C17" w:rsidRDefault="00D8482B" w:rsidP="00673F0A">
      <w:pPr>
        <w:pStyle w:val="Default"/>
        <w:spacing w:line="480" w:lineRule="auto"/>
        <w:jc w:val="center"/>
        <w:rPr>
          <w:ins w:id="4880" w:author="Antoneth Macaisa" w:date="2025-05-07T19:07:00Z"/>
          <w:b/>
          <w:bCs/>
          <w:sz w:val="26"/>
          <w:szCs w:val="26"/>
          <w:lang w:val="en-US"/>
        </w:rPr>
      </w:pPr>
    </w:p>
    <w:p w14:paraId="3FA1280B" w14:textId="4FDA3C81" w:rsidR="00D8482B" w:rsidRPr="00BE2C17" w:rsidRDefault="004C05A9">
      <w:pPr>
        <w:pStyle w:val="Default"/>
        <w:tabs>
          <w:tab w:val="left" w:pos="5190"/>
        </w:tabs>
        <w:spacing w:line="480" w:lineRule="auto"/>
        <w:rPr>
          <w:ins w:id="4881" w:author="Antoneth Macaisa" w:date="2025-05-07T19:07:00Z"/>
          <w:b/>
          <w:bCs/>
          <w:sz w:val="26"/>
          <w:szCs w:val="26"/>
          <w:lang w:val="en-US"/>
        </w:rPr>
        <w:pPrChange w:id="4882" w:author="admin" w:date="2025-05-20T23:11:00Z">
          <w:pPr>
            <w:pStyle w:val="Default"/>
            <w:spacing w:line="480" w:lineRule="auto"/>
            <w:jc w:val="center"/>
          </w:pPr>
        </w:pPrChange>
      </w:pPr>
      <w:ins w:id="4883" w:author="admin" w:date="2025-05-20T23:11:00Z">
        <w:r>
          <w:rPr>
            <w:b/>
            <w:bCs/>
            <w:sz w:val="26"/>
            <w:szCs w:val="26"/>
            <w:lang w:val="en-US"/>
          </w:rPr>
          <w:tab/>
        </w:r>
      </w:ins>
    </w:p>
    <w:p w14:paraId="390498EB" w14:textId="482EE33E" w:rsidR="00B31CB7" w:rsidRPr="00BE2C17" w:rsidRDefault="00673F0A" w:rsidP="00673F0A">
      <w:pPr>
        <w:pStyle w:val="Default"/>
        <w:spacing w:line="480" w:lineRule="auto"/>
        <w:jc w:val="center"/>
        <w:rPr>
          <w:ins w:id="4884" w:author="Antoneth Macaisa" w:date="2025-05-07T19:08:00Z"/>
          <w:b/>
          <w:bCs/>
          <w:sz w:val="26"/>
          <w:szCs w:val="26"/>
          <w:lang w:val="en-US"/>
        </w:rPr>
      </w:pPr>
      <w:r w:rsidRPr="00BE2C17">
        <w:rPr>
          <w:b/>
          <w:bCs/>
          <w:sz w:val="26"/>
          <w:szCs w:val="26"/>
          <w:lang w:val="en-US"/>
        </w:rPr>
        <w:t>Figure 10. Search When Interface</w:t>
      </w:r>
    </w:p>
    <w:p w14:paraId="132D2181" w14:textId="1C5ECDB7" w:rsidR="00D8482B" w:rsidRPr="00BE2C17" w:rsidDel="004C05A9" w:rsidRDefault="00D8482B">
      <w:pPr>
        <w:pStyle w:val="NormalWeb"/>
        <w:numPr>
          <w:ilvl w:val="0"/>
          <w:numId w:val="18"/>
        </w:numPr>
        <w:spacing w:before="0" w:beforeAutospacing="0" w:after="0" w:afterAutospacing="0" w:line="360" w:lineRule="auto"/>
        <w:textAlignment w:val="baseline"/>
        <w:rPr>
          <w:ins w:id="4885" w:author="Antoneth Macaisa" w:date="2025-05-07T19:08:00Z"/>
          <w:del w:id="4886" w:author="admin" w:date="2025-05-20T23:13:00Z"/>
          <w:b/>
          <w:color w:val="000000"/>
          <w:sz w:val="26"/>
          <w:szCs w:val="26"/>
        </w:rPr>
        <w:pPrChange w:id="4887" w:author="admin" w:date="2025-05-21T01:14:00Z">
          <w:pPr>
            <w:pStyle w:val="NormalWeb"/>
            <w:numPr>
              <w:numId w:val="18"/>
            </w:numPr>
            <w:tabs>
              <w:tab w:val="num" w:pos="720"/>
            </w:tabs>
            <w:spacing w:before="0" w:beforeAutospacing="0" w:after="0" w:afterAutospacing="0" w:line="480" w:lineRule="auto"/>
            <w:ind w:left="720" w:hanging="360"/>
            <w:textAlignment w:val="baseline"/>
          </w:pPr>
        </w:pPrChange>
      </w:pPr>
      <w:ins w:id="4888" w:author="Antoneth Macaisa" w:date="2025-05-07T19:08:00Z">
        <w:r w:rsidRPr="00BE2C17">
          <w:rPr>
            <w:b/>
            <w:color w:val="000000"/>
            <w:sz w:val="26"/>
            <w:szCs w:val="26"/>
          </w:rPr>
          <w:t>Check in and check out toggle</w:t>
        </w:r>
      </w:ins>
      <w:ins w:id="4889" w:author="admin" w:date="2025-05-20T23:13:00Z">
        <w:r w:rsidR="004C05A9">
          <w:rPr>
            <w:b/>
            <w:color w:val="000000"/>
            <w:sz w:val="26"/>
            <w:szCs w:val="26"/>
          </w:rPr>
          <w:t xml:space="preserve">       </w:t>
        </w:r>
        <w:proofErr w:type="gramStart"/>
        <w:r w:rsidR="004C05A9">
          <w:rPr>
            <w:b/>
            <w:color w:val="000000"/>
            <w:sz w:val="26"/>
            <w:szCs w:val="26"/>
          </w:rPr>
          <w:t>2</w:t>
        </w:r>
        <w:proofErr w:type="gramEnd"/>
        <w:r w:rsidR="004C05A9">
          <w:rPr>
            <w:b/>
            <w:color w:val="000000"/>
            <w:sz w:val="26"/>
            <w:szCs w:val="26"/>
          </w:rPr>
          <w:t xml:space="preserve">. </w:t>
        </w:r>
      </w:ins>
    </w:p>
    <w:p w14:paraId="456B027E" w14:textId="77777777" w:rsidR="00D8482B" w:rsidRPr="004C05A9" w:rsidRDefault="00D8482B">
      <w:pPr>
        <w:pStyle w:val="NormalWeb"/>
        <w:numPr>
          <w:ilvl w:val="0"/>
          <w:numId w:val="18"/>
        </w:numPr>
        <w:spacing w:before="0" w:beforeAutospacing="0" w:after="0" w:afterAutospacing="0" w:line="360" w:lineRule="auto"/>
        <w:textAlignment w:val="baseline"/>
        <w:rPr>
          <w:ins w:id="4890" w:author="Antoneth Macaisa" w:date="2025-05-07T19:08:00Z"/>
          <w:b/>
          <w:color w:val="000000"/>
          <w:sz w:val="26"/>
          <w:szCs w:val="26"/>
        </w:rPr>
        <w:pPrChange w:id="4891" w:author="admin" w:date="2025-05-21T01:14:00Z">
          <w:pPr>
            <w:pStyle w:val="NormalWeb"/>
            <w:numPr>
              <w:numId w:val="18"/>
            </w:numPr>
            <w:tabs>
              <w:tab w:val="num" w:pos="720"/>
            </w:tabs>
            <w:spacing w:before="0" w:beforeAutospacing="0" w:after="0" w:afterAutospacing="0" w:line="480" w:lineRule="auto"/>
            <w:ind w:left="720" w:hanging="360"/>
            <w:textAlignment w:val="baseline"/>
          </w:pPr>
        </w:pPrChange>
      </w:pPr>
      <w:ins w:id="4892" w:author="Antoneth Macaisa" w:date="2025-05-07T19:08:00Z">
        <w:r w:rsidRPr="004C05A9">
          <w:rPr>
            <w:b/>
            <w:color w:val="000000"/>
            <w:sz w:val="26"/>
            <w:szCs w:val="26"/>
          </w:rPr>
          <w:t xml:space="preserve">Start </w:t>
        </w:r>
      </w:ins>
    </w:p>
    <w:p w14:paraId="354B7131" w14:textId="7DE251A9" w:rsidR="00D8482B" w:rsidRPr="00BE2C17" w:rsidDel="004C05A9" w:rsidRDefault="00D8482B">
      <w:pPr>
        <w:pStyle w:val="NormalWeb"/>
        <w:numPr>
          <w:ilvl w:val="0"/>
          <w:numId w:val="18"/>
        </w:numPr>
        <w:spacing w:before="0" w:beforeAutospacing="0" w:after="0" w:afterAutospacing="0" w:line="360" w:lineRule="auto"/>
        <w:textAlignment w:val="baseline"/>
        <w:rPr>
          <w:ins w:id="4893" w:author="Antoneth Macaisa" w:date="2025-05-07T19:08:00Z"/>
          <w:del w:id="4894" w:author="admin" w:date="2025-05-20T23:13:00Z"/>
          <w:b/>
          <w:color w:val="000000"/>
          <w:sz w:val="26"/>
          <w:szCs w:val="26"/>
        </w:rPr>
        <w:pPrChange w:id="4895" w:author="admin" w:date="2025-05-21T01:14:00Z">
          <w:pPr>
            <w:pStyle w:val="NormalWeb"/>
            <w:numPr>
              <w:numId w:val="18"/>
            </w:numPr>
            <w:tabs>
              <w:tab w:val="num" w:pos="720"/>
            </w:tabs>
            <w:spacing w:before="0" w:beforeAutospacing="0" w:after="0" w:afterAutospacing="0" w:line="480" w:lineRule="auto"/>
            <w:ind w:left="720" w:hanging="360"/>
            <w:textAlignment w:val="baseline"/>
          </w:pPr>
        </w:pPrChange>
      </w:pPr>
      <w:ins w:id="4896" w:author="Antoneth Macaisa" w:date="2025-05-07T19:08:00Z">
        <w:r w:rsidRPr="00BE2C17">
          <w:rPr>
            <w:b/>
            <w:color w:val="000000"/>
            <w:sz w:val="26"/>
            <w:szCs w:val="26"/>
          </w:rPr>
          <w:t>End</w:t>
        </w:r>
      </w:ins>
      <w:ins w:id="4897" w:author="admin" w:date="2025-05-20T23:13:00Z">
        <w:r w:rsidR="004C05A9">
          <w:rPr>
            <w:b/>
            <w:color w:val="000000"/>
            <w:sz w:val="26"/>
            <w:szCs w:val="26"/>
          </w:rPr>
          <w:t xml:space="preserve">                                                   </w:t>
        </w:r>
        <w:proofErr w:type="gramStart"/>
        <w:r w:rsidR="004C05A9">
          <w:rPr>
            <w:b/>
            <w:color w:val="000000"/>
            <w:sz w:val="26"/>
            <w:szCs w:val="26"/>
          </w:rPr>
          <w:t>3</w:t>
        </w:r>
        <w:proofErr w:type="gramEnd"/>
        <w:r w:rsidR="004C05A9">
          <w:rPr>
            <w:b/>
            <w:color w:val="000000"/>
            <w:sz w:val="26"/>
            <w:szCs w:val="26"/>
          </w:rPr>
          <w:t xml:space="preserve">. </w:t>
        </w:r>
      </w:ins>
    </w:p>
    <w:p w14:paraId="003E95B0" w14:textId="12FDE95E" w:rsidR="00D8482B" w:rsidRPr="006D50F4" w:rsidRDefault="00D8482B">
      <w:pPr>
        <w:pStyle w:val="NormalWeb"/>
        <w:numPr>
          <w:ilvl w:val="0"/>
          <w:numId w:val="18"/>
        </w:numPr>
        <w:spacing w:before="0" w:beforeAutospacing="0" w:after="0" w:afterAutospacing="0" w:line="360" w:lineRule="auto"/>
        <w:textAlignment w:val="baseline"/>
        <w:rPr>
          <w:ins w:id="4898" w:author="admin" w:date="2025-05-21T01:13:00Z"/>
          <w:b/>
          <w:sz w:val="26"/>
          <w:szCs w:val="26"/>
        </w:rPr>
        <w:pPrChange w:id="4899" w:author="admin" w:date="2025-05-21T01:14:00Z">
          <w:pPr>
            <w:pStyle w:val="Default"/>
            <w:spacing w:line="480" w:lineRule="auto"/>
            <w:jc w:val="center"/>
          </w:pPr>
        </w:pPrChange>
      </w:pPr>
      <w:ins w:id="4900" w:author="Antoneth Macaisa" w:date="2025-05-07T19:08:00Z">
        <w:r w:rsidRPr="004C05A9">
          <w:rPr>
            <w:b/>
            <w:color w:val="000000"/>
            <w:sz w:val="26"/>
            <w:szCs w:val="26"/>
            <w:rPrChange w:id="4901" w:author="admin" w:date="2025-05-20T23:13:00Z">
              <w:rPr>
                <w:b/>
                <w:sz w:val="26"/>
                <w:szCs w:val="26"/>
              </w:rPr>
            </w:rPrChange>
          </w:rPr>
          <w:t>Checking out duration</w:t>
        </w:r>
      </w:ins>
    </w:p>
    <w:p w14:paraId="31EE70F3" w14:textId="77777777" w:rsidR="009B04F3" w:rsidRPr="004C05A9" w:rsidRDefault="009B04F3">
      <w:pPr>
        <w:pStyle w:val="NormalWeb"/>
        <w:spacing w:before="0" w:beforeAutospacing="0" w:after="0" w:afterAutospacing="0"/>
        <w:ind w:left="720"/>
        <w:textAlignment w:val="baseline"/>
        <w:rPr>
          <w:b/>
          <w:sz w:val="26"/>
          <w:szCs w:val="26"/>
          <w:rPrChange w:id="4902" w:author="admin" w:date="2025-05-20T23:13:00Z">
            <w:rPr/>
          </w:rPrChange>
        </w:rPr>
        <w:pPrChange w:id="4903" w:author="admin" w:date="2025-05-21T01:13:00Z">
          <w:pPr>
            <w:pStyle w:val="Default"/>
            <w:spacing w:line="480" w:lineRule="auto"/>
            <w:jc w:val="center"/>
          </w:pPr>
        </w:pPrChange>
      </w:pPr>
    </w:p>
    <w:p w14:paraId="6F3337E8" w14:textId="787C899D" w:rsidR="00276DEB" w:rsidRPr="00BE2C17" w:rsidRDefault="00276DEB" w:rsidP="00276DEB">
      <w:pPr>
        <w:pStyle w:val="Default"/>
        <w:spacing w:line="480" w:lineRule="auto"/>
        <w:jc w:val="both"/>
        <w:rPr>
          <w:sz w:val="26"/>
          <w:szCs w:val="26"/>
          <w:lang w:val="en-US"/>
        </w:rPr>
      </w:pPr>
      <w:r w:rsidRPr="00BE2C17">
        <w:rPr>
          <w:b/>
          <w:bCs/>
          <w:sz w:val="26"/>
          <w:szCs w:val="26"/>
          <w:lang w:val="en-US"/>
        </w:rPr>
        <w:tab/>
      </w:r>
      <w:r w:rsidR="005413DB" w:rsidRPr="00BE2C17">
        <w:rPr>
          <w:sz w:val="26"/>
          <w:szCs w:val="26"/>
          <w:lang w:val="en-US"/>
        </w:rPr>
        <w:t xml:space="preserve">Figure 11 </w:t>
      </w:r>
      <w:del w:id="4904" w:author="admin" w:date="2025-05-21T01:13:00Z">
        <w:r w:rsidR="005413DB" w:rsidRPr="00BE2C17" w:rsidDel="009B04F3">
          <w:rPr>
            <w:sz w:val="26"/>
            <w:szCs w:val="26"/>
            <w:lang w:val="en-US"/>
          </w:rPr>
          <w:delText>below</w:delText>
        </w:r>
        <w:r w:rsidR="005413DB" w:rsidRPr="00BE2C17" w:rsidDel="009B04F3">
          <w:rPr>
            <w:sz w:val="26"/>
            <w:szCs w:val="26"/>
          </w:rPr>
          <w:delText xml:space="preserve"> </w:delText>
        </w:r>
      </w:del>
      <w:ins w:id="4905" w:author="admin" w:date="2025-05-21T01:13:00Z">
        <w:r w:rsidR="009B04F3">
          <w:rPr>
            <w:sz w:val="26"/>
            <w:szCs w:val="26"/>
            <w:lang w:val="en-US"/>
          </w:rPr>
          <w:t xml:space="preserve">in the next </w:t>
        </w:r>
        <w:proofErr w:type="gramStart"/>
        <w:r w:rsidR="009B04F3">
          <w:rPr>
            <w:sz w:val="26"/>
            <w:szCs w:val="26"/>
            <w:lang w:val="en-US"/>
          </w:rPr>
          <w:t xml:space="preserve">page </w:t>
        </w:r>
        <w:r w:rsidR="009B04F3" w:rsidRPr="00BE2C17">
          <w:rPr>
            <w:sz w:val="26"/>
            <w:szCs w:val="26"/>
          </w:rPr>
          <w:t xml:space="preserve"> </w:t>
        </w:r>
      </w:ins>
      <w:r w:rsidRPr="00BE2C17">
        <w:rPr>
          <w:sz w:val="26"/>
          <w:szCs w:val="26"/>
        </w:rPr>
        <w:t>highlights</w:t>
      </w:r>
      <w:proofErr w:type="gramEnd"/>
      <w:r w:rsidRPr="00BE2C17">
        <w:rPr>
          <w:sz w:val="26"/>
          <w:szCs w:val="26"/>
        </w:rPr>
        <w:t xml:space="preserve"> the "Who" filter (arrow 1) on the search results page. Upon interaction, a dropdown menu (arrow 2) appears, allowing users to filter workspaces based on the types of people who might be using the space. Categories such as "</w:t>
      </w:r>
      <w:proofErr w:type="spellStart"/>
      <w:r w:rsidRPr="00BE2C17">
        <w:rPr>
          <w:sz w:val="26"/>
          <w:szCs w:val="26"/>
        </w:rPr>
        <w:t>Coleagues</w:t>
      </w:r>
      <w:proofErr w:type="spellEnd"/>
      <w:r w:rsidRPr="00BE2C17">
        <w:rPr>
          <w:sz w:val="26"/>
          <w:szCs w:val="26"/>
        </w:rPr>
        <w:t xml:space="preserve">/ Co-peers," "Students," "Co-owners," </w:t>
      </w:r>
      <w:r w:rsidRPr="00BE2C17">
        <w:rPr>
          <w:sz w:val="26"/>
          <w:szCs w:val="26"/>
        </w:rPr>
        <w:lastRenderedPageBreak/>
        <w:t xml:space="preserve">"Researchers," "Freelancers," and whether "Pets" </w:t>
      </w:r>
      <w:proofErr w:type="gramStart"/>
      <w:r w:rsidRPr="00BE2C17">
        <w:rPr>
          <w:sz w:val="26"/>
          <w:szCs w:val="26"/>
        </w:rPr>
        <w:t>are allowed</w:t>
      </w:r>
      <w:proofErr w:type="gramEnd"/>
      <w:r w:rsidRPr="00BE2C17">
        <w:rPr>
          <w:sz w:val="26"/>
          <w:szCs w:val="26"/>
        </w:rPr>
        <w:t xml:space="preserve"> are available for selection (arrow 2). A "Map" button (arrow 3) is also present for viewing filtered </w:t>
      </w:r>
      <w:r w:rsidR="009B04F3" w:rsidRPr="00BE2C17">
        <w:rPr>
          <w:noProof/>
          <w:sz w:val="26"/>
          <w:szCs w:val="26"/>
          <w:lang w:val="en-US" w:eastAsia="en-US"/>
        </w:rPr>
        <w:drawing>
          <wp:anchor distT="0" distB="0" distL="114300" distR="114300" simplePos="0" relativeHeight="251676672" behindDoc="1" locked="0" layoutInCell="1" allowOverlap="1" wp14:anchorId="35C8C84D" wp14:editId="7CC22C5C">
            <wp:simplePos x="0" y="0"/>
            <wp:positionH relativeFrom="column">
              <wp:posOffset>1231265</wp:posOffset>
            </wp:positionH>
            <wp:positionV relativeFrom="paragraph">
              <wp:posOffset>1344295</wp:posOffset>
            </wp:positionV>
            <wp:extent cx="3055171" cy="1718713"/>
            <wp:effectExtent l="19050" t="19050" r="12065" b="15240"/>
            <wp:wrapNone/>
            <wp:docPr id="394923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5171" cy="171871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E2C17">
        <w:rPr>
          <w:sz w:val="26"/>
          <w:szCs w:val="26"/>
        </w:rPr>
        <w:t>results on a map.</w:t>
      </w:r>
    </w:p>
    <w:p w14:paraId="1812E6E5" w14:textId="3B58782D" w:rsidR="00BF617D" w:rsidRPr="00BE2C17" w:rsidRDefault="00BF617D" w:rsidP="00276DEB">
      <w:pPr>
        <w:pStyle w:val="Default"/>
        <w:spacing w:line="480" w:lineRule="auto"/>
        <w:jc w:val="both"/>
        <w:rPr>
          <w:sz w:val="26"/>
          <w:szCs w:val="26"/>
          <w:lang w:val="en-US"/>
        </w:rPr>
      </w:pPr>
    </w:p>
    <w:p w14:paraId="44F6E4EC" w14:textId="5D9A0045" w:rsidR="00BF617D" w:rsidRPr="00BE2C17" w:rsidRDefault="00BF617D" w:rsidP="00276DEB">
      <w:pPr>
        <w:pStyle w:val="Default"/>
        <w:spacing w:line="480" w:lineRule="auto"/>
        <w:jc w:val="both"/>
        <w:rPr>
          <w:sz w:val="26"/>
          <w:szCs w:val="26"/>
          <w:lang w:val="en-US"/>
        </w:rPr>
      </w:pPr>
    </w:p>
    <w:p w14:paraId="007E3FA1" w14:textId="7FDF71ED" w:rsidR="00B31CB7" w:rsidRPr="00BE2C17" w:rsidRDefault="00B31CB7" w:rsidP="00276DEB">
      <w:pPr>
        <w:pStyle w:val="Default"/>
        <w:spacing w:line="480" w:lineRule="auto"/>
        <w:jc w:val="both"/>
        <w:rPr>
          <w:sz w:val="26"/>
          <w:szCs w:val="26"/>
          <w:lang w:val="en-US"/>
        </w:rPr>
      </w:pPr>
    </w:p>
    <w:p w14:paraId="640A34A3" w14:textId="77777777" w:rsidR="00B31CB7" w:rsidRPr="00BE2C17" w:rsidDel="009B04F3" w:rsidRDefault="00276DEB" w:rsidP="00276DEB">
      <w:pPr>
        <w:pStyle w:val="Default"/>
        <w:spacing w:line="480" w:lineRule="auto"/>
        <w:jc w:val="both"/>
        <w:rPr>
          <w:del w:id="4906" w:author="admin" w:date="2025-05-21T01:14:00Z"/>
          <w:b/>
          <w:bCs/>
          <w:sz w:val="26"/>
          <w:szCs w:val="26"/>
          <w:lang w:val="en-US"/>
        </w:rPr>
      </w:pPr>
      <w:r w:rsidRPr="00BE2C17">
        <w:rPr>
          <w:b/>
          <w:bCs/>
          <w:sz w:val="26"/>
          <w:szCs w:val="26"/>
          <w:lang w:val="en-US"/>
        </w:rPr>
        <w:tab/>
      </w:r>
    </w:p>
    <w:p w14:paraId="63679FC8" w14:textId="77777777" w:rsidR="00B31CB7" w:rsidRPr="00BE2C17" w:rsidDel="00D8482B" w:rsidRDefault="00B31CB7" w:rsidP="00276DEB">
      <w:pPr>
        <w:pStyle w:val="Default"/>
        <w:spacing w:line="480" w:lineRule="auto"/>
        <w:jc w:val="both"/>
        <w:rPr>
          <w:del w:id="4907" w:author="Antoneth Macaisa" w:date="2025-05-07T19:09:00Z"/>
          <w:b/>
          <w:bCs/>
          <w:sz w:val="26"/>
          <w:szCs w:val="26"/>
          <w:lang w:val="en-US"/>
        </w:rPr>
      </w:pPr>
    </w:p>
    <w:p w14:paraId="04A9E304" w14:textId="77777777" w:rsidR="00B31CB7" w:rsidRPr="00BE2C17" w:rsidDel="00D8482B" w:rsidRDefault="00B31CB7" w:rsidP="00276DEB">
      <w:pPr>
        <w:pStyle w:val="Default"/>
        <w:spacing w:line="480" w:lineRule="auto"/>
        <w:jc w:val="both"/>
        <w:rPr>
          <w:del w:id="4908" w:author="Antoneth Macaisa" w:date="2025-05-07T19:09:00Z"/>
          <w:b/>
          <w:bCs/>
          <w:sz w:val="26"/>
          <w:szCs w:val="26"/>
          <w:lang w:val="en-US"/>
        </w:rPr>
      </w:pPr>
    </w:p>
    <w:p w14:paraId="0E85AB6B" w14:textId="4EB917A3" w:rsidR="00B31CB7" w:rsidRPr="00BE2C17" w:rsidRDefault="00BF617D" w:rsidP="00276DEB">
      <w:pPr>
        <w:pStyle w:val="Default"/>
        <w:spacing w:line="480" w:lineRule="auto"/>
        <w:jc w:val="both"/>
        <w:rPr>
          <w:b/>
          <w:bCs/>
          <w:sz w:val="26"/>
          <w:szCs w:val="26"/>
          <w:lang w:val="en-US"/>
        </w:rPr>
      </w:pPr>
      <w:del w:id="4909" w:author="Antoneth Macaisa" w:date="2025-05-07T19:09:00Z">
        <w:r w:rsidRPr="00BE2C17" w:rsidDel="00D8482B">
          <w:rPr>
            <w:b/>
            <w:bCs/>
            <w:sz w:val="26"/>
            <w:szCs w:val="26"/>
            <w:lang w:val="en-US"/>
          </w:rPr>
          <w:br/>
        </w:r>
      </w:del>
    </w:p>
    <w:p w14:paraId="417496FC" w14:textId="3491C3AB" w:rsidR="00673F0A" w:rsidRPr="00BE2C17" w:rsidRDefault="00673F0A" w:rsidP="00673F0A">
      <w:pPr>
        <w:pStyle w:val="Default"/>
        <w:spacing w:line="480" w:lineRule="auto"/>
        <w:jc w:val="center"/>
        <w:rPr>
          <w:ins w:id="4910" w:author="Antoneth Macaisa" w:date="2025-05-07T19:09:00Z"/>
          <w:b/>
          <w:bCs/>
          <w:sz w:val="26"/>
          <w:szCs w:val="26"/>
          <w:lang w:val="en-US"/>
        </w:rPr>
      </w:pPr>
      <w:r w:rsidRPr="00BE2C17">
        <w:rPr>
          <w:b/>
          <w:bCs/>
          <w:sz w:val="26"/>
          <w:szCs w:val="26"/>
          <w:lang w:val="en-US"/>
        </w:rPr>
        <w:t>Figure 11. Add Who Interface</w:t>
      </w:r>
    </w:p>
    <w:p w14:paraId="2467788D" w14:textId="5FDC9063" w:rsidR="00D8482B" w:rsidRPr="00BE2C17" w:rsidDel="004C05A9" w:rsidRDefault="00D8482B">
      <w:pPr>
        <w:pStyle w:val="NormalWeb"/>
        <w:numPr>
          <w:ilvl w:val="0"/>
          <w:numId w:val="20"/>
        </w:numPr>
        <w:spacing w:before="0" w:beforeAutospacing="0" w:after="0" w:afterAutospacing="0"/>
        <w:textAlignment w:val="baseline"/>
        <w:rPr>
          <w:ins w:id="4911" w:author="Antoneth Macaisa" w:date="2025-05-07T19:09:00Z"/>
          <w:del w:id="4912" w:author="admin" w:date="2025-05-20T23:13:00Z"/>
          <w:b/>
          <w:color w:val="000000"/>
          <w:sz w:val="26"/>
          <w:szCs w:val="26"/>
        </w:rPr>
        <w:pPrChange w:id="4913" w:author="Antoneth Macaisa" w:date="2025-05-07T19:10:00Z">
          <w:pPr>
            <w:pStyle w:val="NormalWeb"/>
            <w:numPr>
              <w:numId w:val="19"/>
            </w:numPr>
            <w:tabs>
              <w:tab w:val="num" w:pos="720"/>
            </w:tabs>
            <w:spacing w:before="0" w:beforeAutospacing="0" w:after="0" w:afterAutospacing="0" w:line="480" w:lineRule="auto"/>
            <w:ind w:left="720" w:hanging="360"/>
            <w:textAlignment w:val="baseline"/>
          </w:pPr>
        </w:pPrChange>
      </w:pPr>
      <w:ins w:id="4914" w:author="Antoneth Macaisa" w:date="2025-05-07T19:09:00Z">
        <w:r w:rsidRPr="00BE2C17">
          <w:rPr>
            <w:b/>
            <w:color w:val="000000"/>
            <w:sz w:val="26"/>
            <w:szCs w:val="26"/>
          </w:rPr>
          <w:t>Increase Button</w:t>
        </w:r>
      </w:ins>
      <w:ins w:id="4915" w:author="admin" w:date="2025-05-20T23:13:00Z">
        <w:r w:rsidR="004C05A9">
          <w:rPr>
            <w:b/>
            <w:color w:val="000000"/>
            <w:sz w:val="26"/>
            <w:szCs w:val="26"/>
          </w:rPr>
          <w:t xml:space="preserve">                                  2. </w:t>
        </w:r>
      </w:ins>
    </w:p>
    <w:p w14:paraId="30888354" w14:textId="77777777" w:rsidR="00D8482B" w:rsidRPr="004C05A9" w:rsidRDefault="00D8482B">
      <w:pPr>
        <w:pStyle w:val="NormalWeb"/>
        <w:numPr>
          <w:ilvl w:val="0"/>
          <w:numId w:val="20"/>
        </w:numPr>
        <w:spacing w:before="0" w:beforeAutospacing="0" w:after="0" w:afterAutospacing="0"/>
        <w:textAlignment w:val="baseline"/>
        <w:rPr>
          <w:ins w:id="4916" w:author="Antoneth Macaisa" w:date="2025-05-07T19:09:00Z"/>
          <w:b/>
          <w:color w:val="000000"/>
          <w:sz w:val="26"/>
          <w:szCs w:val="26"/>
        </w:rPr>
        <w:pPrChange w:id="4917" w:author="admin" w:date="2025-05-20T23:13:00Z">
          <w:pPr>
            <w:pStyle w:val="NormalWeb"/>
            <w:numPr>
              <w:numId w:val="19"/>
            </w:numPr>
            <w:tabs>
              <w:tab w:val="num" w:pos="720"/>
            </w:tabs>
            <w:spacing w:before="0" w:beforeAutospacing="0" w:after="0" w:afterAutospacing="0" w:line="480" w:lineRule="auto"/>
            <w:ind w:left="720" w:hanging="360"/>
            <w:textAlignment w:val="baseline"/>
          </w:pPr>
        </w:pPrChange>
      </w:pPr>
      <w:ins w:id="4918" w:author="Antoneth Macaisa" w:date="2025-05-07T19:09:00Z">
        <w:r w:rsidRPr="004C05A9">
          <w:rPr>
            <w:b/>
            <w:color w:val="000000"/>
            <w:sz w:val="26"/>
            <w:szCs w:val="26"/>
          </w:rPr>
          <w:t>Number of Guests Display</w:t>
        </w:r>
      </w:ins>
    </w:p>
    <w:p w14:paraId="4E42CE5C" w14:textId="0022F9A6" w:rsidR="00D8482B" w:rsidRPr="00BE2C17" w:rsidRDefault="00D8482B">
      <w:pPr>
        <w:pStyle w:val="Default"/>
        <w:numPr>
          <w:ilvl w:val="0"/>
          <w:numId w:val="20"/>
        </w:numPr>
        <w:spacing w:line="480" w:lineRule="auto"/>
        <w:rPr>
          <w:b/>
          <w:bCs/>
          <w:sz w:val="26"/>
          <w:szCs w:val="26"/>
          <w:lang w:val="en-US"/>
        </w:rPr>
        <w:pPrChange w:id="4919" w:author="Antoneth Macaisa" w:date="2025-05-07T19:29:00Z">
          <w:pPr>
            <w:pStyle w:val="Default"/>
            <w:spacing w:line="480" w:lineRule="auto"/>
            <w:jc w:val="center"/>
          </w:pPr>
        </w:pPrChange>
      </w:pPr>
      <w:ins w:id="4920" w:author="Antoneth Macaisa" w:date="2025-05-07T19:09:00Z">
        <w:r w:rsidRPr="00BE2C17">
          <w:rPr>
            <w:b/>
            <w:sz w:val="26"/>
            <w:szCs w:val="26"/>
            <w:lang w:val="en-US" w:eastAsia="en-US"/>
          </w:rPr>
          <w:t>Decrease Button</w:t>
        </w:r>
      </w:ins>
    </w:p>
    <w:p w14:paraId="3EF89983" w14:textId="0E4C5F7F" w:rsidR="00673F0A" w:rsidRPr="00BE2C17" w:rsidDel="009B04F3" w:rsidRDefault="00BF4961" w:rsidP="00276DEB">
      <w:pPr>
        <w:pStyle w:val="Default"/>
        <w:spacing w:line="480" w:lineRule="auto"/>
        <w:jc w:val="both"/>
        <w:rPr>
          <w:del w:id="4921" w:author="admin" w:date="2025-05-21T01:14:00Z"/>
          <w:sz w:val="26"/>
          <w:szCs w:val="26"/>
          <w:lang w:val="en-US"/>
        </w:rPr>
      </w:pPr>
      <w:r w:rsidRPr="00BE2C17">
        <w:rPr>
          <w:noProof/>
          <w:sz w:val="26"/>
          <w:szCs w:val="26"/>
          <w:lang w:val="en-US" w:eastAsia="en-US"/>
        </w:rPr>
        <w:drawing>
          <wp:anchor distT="0" distB="0" distL="114300" distR="114300" simplePos="0" relativeHeight="251678720" behindDoc="1" locked="0" layoutInCell="1" allowOverlap="1" wp14:anchorId="6A074DBB" wp14:editId="1C3E9417">
            <wp:simplePos x="0" y="0"/>
            <wp:positionH relativeFrom="column">
              <wp:posOffset>1049453</wp:posOffset>
            </wp:positionH>
            <wp:positionV relativeFrom="paragraph">
              <wp:posOffset>1345415</wp:posOffset>
            </wp:positionV>
            <wp:extent cx="3384706" cy="1505847"/>
            <wp:effectExtent l="19050" t="19050" r="25400" b="18415"/>
            <wp:wrapNone/>
            <wp:docPr id="2021120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55" b="16945"/>
                    <a:stretch/>
                  </pic:blipFill>
                  <pic:spPr bwMode="auto">
                    <a:xfrm>
                      <a:off x="0" y="0"/>
                      <a:ext cx="3384706" cy="15058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B7" w:rsidRPr="00BE2C17">
        <w:rPr>
          <w:b/>
          <w:bCs/>
          <w:sz w:val="26"/>
          <w:szCs w:val="26"/>
          <w:lang w:val="en-US"/>
        </w:rPr>
        <w:tab/>
      </w:r>
      <w:r w:rsidR="005413DB" w:rsidRPr="00BE2C17">
        <w:rPr>
          <w:sz w:val="26"/>
          <w:szCs w:val="26"/>
          <w:lang w:val="en-US"/>
        </w:rPr>
        <w:t>Figure 12 below</w:t>
      </w:r>
      <w:r w:rsidR="005413DB" w:rsidRPr="00BE2C17">
        <w:rPr>
          <w:sz w:val="26"/>
          <w:szCs w:val="26"/>
        </w:rPr>
        <w:t xml:space="preserve"> </w:t>
      </w:r>
      <w:r w:rsidR="00276DEB" w:rsidRPr="00BE2C17">
        <w:rPr>
          <w:sz w:val="26"/>
          <w:szCs w:val="26"/>
        </w:rPr>
        <w:t>shows a split-screen view of workspace search results. On the left (arrow 1), a list of results is displayed, while on the right (arrow 2), a map shows the geographical locations of these workspaces. This layout allows users to see both the details of the listings and their spatial relationships.</w:t>
      </w:r>
    </w:p>
    <w:p w14:paraId="676E335C" w14:textId="1E97EB6D" w:rsidR="00673F0A" w:rsidRPr="00BE2C17" w:rsidDel="009B04F3" w:rsidRDefault="00673F0A" w:rsidP="00276DEB">
      <w:pPr>
        <w:pStyle w:val="Default"/>
        <w:spacing w:line="480" w:lineRule="auto"/>
        <w:jc w:val="both"/>
        <w:rPr>
          <w:del w:id="4922" w:author="admin" w:date="2025-05-21T01:14:00Z"/>
          <w:sz w:val="26"/>
          <w:szCs w:val="26"/>
          <w:lang w:val="en-US"/>
        </w:rPr>
      </w:pPr>
    </w:p>
    <w:p w14:paraId="0656DBB0" w14:textId="77777777" w:rsidR="00673F0A" w:rsidRPr="00BE2C17" w:rsidRDefault="00673F0A" w:rsidP="00276DEB">
      <w:pPr>
        <w:pStyle w:val="Default"/>
        <w:spacing w:line="480" w:lineRule="auto"/>
        <w:jc w:val="both"/>
        <w:rPr>
          <w:sz w:val="26"/>
          <w:szCs w:val="26"/>
          <w:lang w:val="en-US"/>
        </w:rPr>
      </w:pPr>
    </w:p>
    <w:p w14:paraId="44520A8F" w14:textId="77777777" w:rsidR="00673F0A" w:rsidRPr="00BE2C17" w:rsidRDefault="00673F0A" w:rsidP="00276DEB">
      <w:pPr>
        <w:pStyle w:val="Default"/>
        <w:spacing w:line="480" w:lineRule="auto"/>
        <w:jc w:val="both"/>
        <w:rPr>
          <w:sz w:val="26"/>
          <w:szCs w:val="26"/>
          <w:lang w:val="en-US"/>
        </w:rPr>
      </w:pPr>
    </w:p>
    <w:p w14:paraId="38D7FD59" w14:textId="77777777" w:rsidR="00673F0A" w:rsidRPr="00BE2C17" w:rsidRDefault="00673F0A" w:rsidP="00276DEB">
      <w:pPr>
        <w:pStyle w:val="Default"/>
        <w:spacing w:line="480" w:lineRule="auto"/>
        <w:jc w:val="both"/>
        <w:rPr>
          <w:sz w:val="26"/>
          <w:szCs w:val="26"/>
          <w:lang w:val="en-US"/>
        </w:rPr>
      </w:pPr>
    </w:p>
    <w:p w14:paraId="31717A85" w14:textId="4B0BFDD6" w:rsidR="00673F0A" w:rsidDel="009B04F3" w:rsidRDefault="00673F0A" w:rsidP="00276DEB">
      <w:pPr>
        <w:pStyle w:val="Default"/>
        <w:spacing w:line="480" w:lineRule="auto"/>
        <w:jc w:val="both"/>
        <w:rPr>
          <w:del w:id="4923" w:author="Antoneth Macaisa" w:date="2025-05-07T19:10:00Z"/>
          <w:sz w:val="26"/>
          <w:szCs w:val="26"/>
          <w:lang w:val="en-US"/>
        </w:rPr>
      </w:pPr>
    </w:p>
    <w:p w14:paraId="2615E870" w14:textId="77777777" w:rsidR="009B04F3" w:rsidRPr="00BE2C17" w:rsidRDefault="009B04F3" w:rsidP="00276DEB">
      <w:pPr>
        <w:pStyle w:val="Default"/>
        <w:spacing w:line="480" w:lineRule="auto"/>
        <w:jc w:val="both"/>
        <w:rPr>
          <w:ins w:id="4924" w:author="admin" w:date="2025-05-21T01:14:00Z"/>
          <w:sz w:val="26"/>
          <w:szCs w:val="26"/>
          <w:lang w:val="en-US"/>
        </w:rPr>
      </w:pPr>
    </w:p>
    <w:p w14:paraId="4D33E696" w14:textId="593893E0" w:rsidR="00B31CB7" w:rsidRPr="00BE2C17" w:rsidRDefault="00B31CB7" w:rsidP="00276DEB">
      <w:pPr>
        <w:pStyle w:val="Default"/>
        <w:spacing w:line="480" w:lineRule="auto"/>
        <w:jc w:val="both"/>
        <w:rPr>
          <w:sz w:val="26"/>
          <w:szCs w:val="26"/>
          <w:lang w:val="en-US"/>
        </w:rPr>
      </w:pPr>
    </w:p>
    <w:p w14:paraId="5ACE3DF3" w14:textId="78589536" w:rsidR="00B31CB7" w:rsidRPr="00BE2C17" w:rsidRDefault="00673F0A" w:rsidP="00673F0A">
      <w:pPr>
        <w:pStyle w:val="Default"/>
        <w:spacing w:line="480" w:lineRule="auto"/>
        <w:jc w:val="center"/>
        <w:rPr>
          <w:ins w:id="4925" w:author="Antoneth Macaisa" w:date="2025-05-07T19:10:00Z"/>
          <w:b/>
          <w:bCs/>
          <w:sz w:val="26"/>
          <w:szCs w:val="26"/>
          <w:lang w:val="en-US"/>
        </w:rPr>
      </w:pPr>
      <w:r w:rsidRPr="00BE2C17">
        <w:rPr>
          <w:b/>
          <w:bCs/>
          <w:sz w:val="26"/>
          <w:szCs w:val="26"/>
          <w:lang w:val="en-US"/>
        </w:rPr>
        <w:t>Figure 12. Map Area</w:t>
      </w:r>
    </w:p>
    <w:p w14:paraId="1A16560B" w14:textId="77777777" w:rsidR="00D8482B" w:rsidRPr="00BE2C17" w:rsidRDefault="00D8482B">
      <w:pPr>
        <w:pStyle w:val="NormalWeb"/>
        <w:numPr>
          <w:ilvl w:val="0"/>
          <w:numId w:val="21"/>
        </w:numPr>
        <w:spacing w:before="0" w:beforeAutospacing="0" w:after="0" w:afterAutospacing="0" w:line="360" w:lineRule="auto"/>
        <w:textAlignment w:val="baseline"/>
        <w:rPr>
          <w:ins w:id="4926" w:author="Antoneth Macaisa" w:date="2025-05-07T19:10:00Z"/>
          <w:b/>
          <w:color w:val="000000"/>
          <w:sz w:val="26"/>
          <w:szCs w:val="26"/>
        </w:rPr>
        <w:pPrChange w:id="4927" w:author="admin" w:date="2025-05-21T00:25:00Z">
          <w:pPr>
            <w:pStyle w:val="NormalWeb"/>
            <w:numPr>
              <w:numId w:val="21"/>
            </w:numPr>
            <w:tabs>
              <w:tab w:val="num" w:pos="720"/>
            </w:tabs>
            <w:spacing w:before="0" w:beforeAutospacing="0" w:after="0" w:afterAutospacing="0" w:line="480" w:lineRule="auto"/>
            <w:ind w:left="720" w:hanging="360"/>
            <w:textAlignment w:val="baseline"/>
          </w:pPr>
        </w:pPrChange>
      </w:pPr>
      <w:ins w:id="4928" w:author="Antoneth Macaisa" w:date="2025-05-07T19:10:00Z">
        <w:r w:rsidRPr="00BE2C17">
          <w:rPr>
            <w:b/>
            <w:color w:val="000000"/>
            <w:sz w:val="26"/>
            <w:szCs w:val="26"/>
          </w:rPr>
          <w:t xml:space="preserve">Search bar with map area, </w:t>
        </w:r>
        <w:proofErr w:type="spellStart"/>
        <w:r w:rsidRPr="00BE2C17">
          <w:rPr>
            <w:b/>
            <w:color w:val="000000"/>
            <w:sz w:val="26"/>
            <w:szCs w:val="26"/>
          </w:rPr>
          <w:t>anydate</w:t>
        </w:r>
        <w:proofErr w:type="spellEnd"/>
        <w:r w:rsidRPr="00BE2C17">
          <w:rPr>
            <w:b/>
            <w:color w:val="000000"/>
            <w:sz w:val="26"/>
            <w:szCs w:val="26"/>
          </w:rPr>
          <w:t>, add guests</w:t>
        </w:r>
      </w:ins>
    </w:p>
    <w:p w14:paraId="65EFA961" w14:textId="1EE3F5C4" w:rsidR="00D8482B" w:rsidRDefault="00D8482B">
      <w:pPr>
        <w:pStyle w:val="NormalWeb"/>
        <w:numPr>
          <w:ilvl w:val="0"/>
          <w:numId w:val="21"/>
        </w:numPr>
        <w:spacing w:before="0" w:beforeAutospacing="0" w:after="0" w:afterAutospacing="0" w:line="360" w:lineRule="auto"/>
        <w:textAlignment w:val="baseline"/>
        <w:rPr>
          <w:ins w:id="4929" w:author="admin" w:date="2025-05-21T00:26:00Z"/>
          <w:b/>
          <w:color w:val="000000"/>
          <w:sz w:val="26"/>
          <w:szCs w:val="26"/>
        </w:rPr>
        <w:pPrChange w:id="4930" w:author="admin" w:date="2025-05-21T00:25:00Z">
          <w:pPr>
            <w:pStyle w:val="NormalWeb"/>
            <w:numPr>
              <w:numId w:val="21"/>
            </w:numPr>
            <w:tabs>
              <w:tab w:val="num" w:pos="720"/>
            </w:tabs>
            <w:spacing w:before="0" w:beforeAutospacing="0" w:after="0" w:afterAutospacing="0" w:line="480" w:lineRule="auto"/>
            <w:ind w:left="720" w:hanging="360"/>
            <w:textAlignment w:val="baseline"/>
          </w:pPr>
        </w:pPrChange>
      </w:pPr>
      <w:ins w:id="4931" w:author="Antoneth Macaisa" w:date="2025-05-07T19:10:00Z">
        <w:r w:rsidRPr="00BE2C17">
          <w:rPr>
            <w:b/>
            <w:color w:val="000000"/>
            <w:sz w:val="26"/>
            <w:szCs w:val="26"/>
          </w:rPr>
          <w:t>Location Symbol</w:t>
        </w:r>
      </w:ins>
    </w:p>
    <w:p w14:paraId="2A582B48" w14:textId="77777777" w:rsidR="00172EEA" w:rsidRPr="00BE2C17" w:rsidRDefault="00172EEA">
      <w:pPr>
        <w:pStyle w:val="NormalWeb"/>
        <w:spacing w:before="0" w:beforeAutospacing="0" w:after="0" w:afterAutospacing="0" w:line="360" w:lineRule="auto"/>
        <w:ind w:left="720"/>
        <w:textAlignment w:val="baseline"/>
        <w:rPr>
          <w:ins w:id="4932" w:author="Antoneth Macaisa" w:date="2025-05-07T19:10:00Z"/>
          <w:b/>
          <w:color w:val="000000"/>
          <w:sz w:val="26"/>
          <w:szCs w:val="26"/>
        </w:rPr>
        <w:pPrChange w:id="4933" w:author="admin" w:date="2025-05-21T00:26:00Z">
          <w:pPr>
            <w:pStyle w:val="NormalWeb"/>
            <w:numPr>
              <w:numId w:val="21"/>
            </w:numPr>
            <w:tabs>
              <w:tab w:val="num" w:pos="720"/>
            </w:tabs>
            <w:spacing w:before="0" w:beforeAutospacing="0" w:after="0" w:afterAutospacing="0" w:line="480" w:lineRule="auto"/>
            <w:ind w:left="720" w:hanging="360"/>
            <w:textAlignment w:val="baseline"/>
          </w:pPr>
        </w:pPrChange>
      </w:pPr>
    </w:p>
    <w:p w14:paraId="02D5FDAE" w14:textId="0508399B" w:rsidR="00D8482B" w:rsidRPr="00BE2C17" w:rsidDel="00D8482B" w:rsidRDefault="008C2B20">
      <w:pPr>
        <w:pStyle w:val="Default"/>
        <w:spacing w:line="480" w:lineRule="auto"/>
        <w:rPr>
          <w:del w:id="4934" w:author="Antoneth Macaisa" w:date="2025-05-07T19:10:00Z"/>
          <w:b/>
          <w:bCs/>
          <w:sz w:val="26"/>
          <w:szCs w:val="26"/>
          <w:lang w:val="en-US"/>
        </w:rPr>
        <w:pPrChange w:id="4935" w:author="Antoneth Macaisa" w:date="2025-05-07T19:10:00Z">
          <w:pPr>
            <w:pStyle w:val="Default"/>
            <w:spacing w:line="480" w:lineRule="auto"/>
            <w:jc w:val="center"/>
          </w:pPr>
        </w:pPrChange>
      </w:pPr>
      <w:ins w:id="4936" w:author="Antoneth Macaisa" w:date="2025-05-07T19:17:00Z">
        <w:r w:rsidRPr="00BE2C17">
          <w:rPr>
            <w:noProof/>
            <w:sz w:val="26"/>
            <w:szCs w:val="26"/>
            <w:lang w:val="en-US" w:eastAsia="en-US"/>
          </w:rPr>
          <w:drawing>
            <wp:anchor distT="0" distB="0" distL="114300" distR="114300" simplePos="0" relativeHeight="251808768" behindDoc="1" locked="0" layoutInCell="1" allowOverlap="1" wp14:anchorId="0242CA61" wp14:editId="16D6E006">
              <wp:simplePos x="0" y="0"/>
              <wp:positionH relativeFrom="column">
                <wp:posOffset>1088572</wp:posOffset>
              </wp:positionH>
              <wp:positionV relativeFrom="paragraph">
                <wp:posOffset>1487986</wp:posOffset>
              </wp:positionV>
              <wp:extent cx="3270496" cy="1839654"/>
              <wp:effectExtent l="19050" t="19050" r="25400" b="27305"/>
              <wp:wrapNone/>
              <wp:docPr id="742331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70496" cy="183965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del w:id="4937" w:author="Antoneth Macaisa" w:date="2025-05-07T19:17:00Z">
        <w:r w:rsidR="00D8482B" w:rsidRPr="00BE2C17" w:rsidDel="008C2B20">
          <w:rPr>
            <w:noProof/>
            <w:sz w:val="26"/>
            <w:szCs w:val="26"/>
            <w:lang w:val="en-US" w:eastAsia="en-US"/>
          </w:rPr>
          <w:drawing>
            <wp:anchor distT="0" distB="0" distL="114300" distR="114300" simplePos="0" relativeHeight="251680768" behindDoc="1" locked="0" layoutInCell="1" allowOverlap="1" wp14:anchorId="141A9B07" wp14:editId="76762C8D">
              <wp:simplePos x="0" y="0"/>
              <wp:positionH relativeFrom="column">
                <wp:posOffset>990600</wp:posOffset>
              </wp:positionH>
              <wp:positionV relativeFrom="paragraph">
                <wp:posOffset>1395820</wp:posOffset>
              </wp:positionV>
              <wp:extent cx="3386455" cy="1904723"/>
              <wp:effectExtent l="19050" t="19050" r="23495" b="19685"/>
              <wp:wrapNone/>
              <wp:docPr id="8828316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6455" cy="19047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ins w:id="4938" w:author="Antoneth Macaisa" w:date="2025-05-07T19:10:00Z">
        <w:r w:rsidR="00D8482B" w:rsidRPr="00BE2C17">
          <w:rPr>
            <w:sz w:val="26"/>
            <w:szCs w:val="26"/>
            <w:lang w:val="en-US"/>
          </w:rPr>
          <w:tab/>
        </w:r>
      </w:ins>
    </w:p>
    <w:p w14:paraId="24631EF6" w14:textId="352B8851" w:rsidR="00276DEB" w:rsidRPr="00BE2C17" w:rsidRDefault="00B31CB7" w:rsidP="00276DEB">
      <w:pPr>
        <w:pStyle w:val="Default"/>
        <w:spacing w:line="480" w:lineRule="auto"/>
        <w:jc w:val="both"/>
        <w:rPr>
          <w:sz w:val="26"/>
          <w:szCs w:val="26"/>
          <w:lang w:val="en-US"/>
        </w:rPr>
      </w:pPr>
      <w:del w:id="4939" w:author="Antoneth Macaisa" w:date="2025-05-07T19:10:00Z">
        <w:r w:rsidRPr="00BE2C17" w:rsidDel="00D8482B">
          <w:rPr>
            <w:sz w:val="26"/>
            <w:szCs w:val="26"/>
            <w:lang w:val="en-US"/>
          </w:rPr>
          <w:tab/>
        </w:r>
      </w:del>
      <w:r w:rsidR="005413DB" w:rsidRPr="00BE2C17">
        <w:rPr>
          <w:sz w:val="26"/>
          <w:szCs w:val="26"/>
          <w:lang w:val="en-US"/>
        </w:rPr>
        <w:t>Figure 13 below</w:t>
      </w:r>
      <w:r w:rsidR="005413DB" w:rsidRPr="00BE2C17">
        <w:rPr>
          <w:sz w:val="26"/>
          <w:szCs w:val="26"/>
        </w:rPr>
        <w:t xml:space="preserve"> </w:t>
      </w:r>
      <w:r w:rsidR="00276DEB" w:rsidRPr="00BE2C17">
        <w:rPr>
          <w:sz w:val="26"/>
          <w:szCs w:val="26"/>
        </w:rPr>
        <w:t xml:space="preserve">displays a preview of the photo gallery for a specific workspace labeled "Co-Working Space" (arrow 1). A main image </w:t>
      </w:r>
      <w:proofErr w:type="gramStart"/>
      <w:r w:rsidR="00276DEB" w:rsidRPr="00BE2C17">
        <w:rPr>
          <w:sz w:val="26"/>
          <w:szCs w:val="26"/>
        </w:rPr>
        <w:t>is shown</w:t>
      </w:r>
      <w:proofErr w:type="gramEnd"/>
      <w:r w:rsidR="00276DEB" w:rsidRPr="00BE2C17">
        <w:rPr>
          <w:sz w:val="26"/>
          <w:szCs w:val="26"/>
        </w:rPr>
        <w:t xml:space="preserve"> on the left, with thumbnails of other photos displayed to the right. An "All Photos" button (arrow 2) suggests that users can view the complete set of images for this workspace.</w:t>
      </w:r>
    </w:p>
    <w:p w14:paraId="01B685BE" w14:textId="46FD4972" w:rsidR="00B31CB7" w:rsidRPr="00BE2C17" w:rsidRDefault="00B31CB7" w:rsidP="00276DEB">
      <w:pPr>
        <w:pStyle w:val="Default"/>
        <w:spacing w:line="480" w:lineRule="auto"/>
        <w:jc w:val="both"/>
        <w:rPr>
          <w:sz w:val="26"/>
          <w:szCs w:val="26"/>
          <w:lang w:val="en-US"/>
        </w:rPr>
      </w:pPr>
    </w:p>
    <w:p w14:paraId="172E05F5" w14:textId="40601C79" w:rsidR="00B31CB7" w:rsidRPr="00BE2C17" w:rsidRDefault="00276DEB" w:rsidP="00276DEB">
      <w:pPr>
        <w:pStyle w:val="Default"/>
        <w:spacing w:line="480" w:lineRule="auto"/>
        <w:jc w:val="both"/>
        <w:rPr>
          <w:b/>
          <w:bCs/>
          <w:sz w:val="26"/>
          <w:szCs w:val="26"/>
          <w:lang w:val="en-US"/>
        </w:rPr>
      </w:pPr>
      <w:r w:rsidRPr="00BE2C17">
        <w:rPr>
          <w:b/>
          <w:bCs/>
          <w:sz w:val="26"/>
          <w:szCs w:val="26"/>
          <w:lang w:val="en-US"/>
        </w:rPr>
        <w:tab/>
      </w:r>
    </w:p>
    <w:p w14:paraId="3A3728A2" w14:textId="77777777" w:rsidR="00B31CB7" w:rsidRPr="00BE2C17" w:rsidRDefault="00B31CB7" w:rsidP="00276DEB">
      <w:pPr>
        <w:pStyle w:val="Default"/>
        <w:spacing w:line="480" w:lineRule="auto"/>
        <w:jc w:val="both"/>
        <w:rPr>
          <w:b/>
          <w:bCs/>
          <w:sz w:val="26"/>
          <w:szCs w:val="26"/>
          <w:lang w:val="en-US"/>
        </w:rPr>
      </w:pPr>
    </w:p>
    <w:p w14:paraId="3CCAC78C" w14:textId="77777777" w:rsidR="00B31CB7" w:rsidRPr="00BE2C17" w:rsidRDefault="00B31CB7" w:rsidP="00276DEB">
      <w:pPr>
        <w:pStyle w:val="Default"/>
        <w:spacing w:line="480" w:lineRule="auto"/>
        <w:jc w:val="both"/>
        <w:rPr>
          <w:b/>
          <w:bCs/>
          <w:sz w:val="26"/>
          <w:szCs w:val="26"/>
          <w:lang w:val="en-US"/>
        </w:rPr>
      </w:pPr>
    </w:p>
    <w:p w14:paraId="643BF102" w14:textId="77777777" w:rsidR="00B31CB7" w:rsidRPr="00BE2C17" w:rsidDel="00D8482B" w:rsidRDefault="00B31CB7" w:rsidP="00276DEB">
      <w:pPr>
        <w:pStyle w:val="Default"/>
        <w:spacing w:line="480" w:lineRule="auto"/>
        <w:jc w:val="both"/>
        <w:rPr>
          <w:del w:id="4940" w:author="Antoneth Macaisa" w:date="2025-05-07T19:10:00Z"/>
          <w:b/>
          <w:bCs/>
          <w:sz w:val="26"/>
          <w:szCs w:val="26"/>
          <w:lang w:val="en-US"/>
        </w:rPr>
      </w:pPr>
    </w:p>
    <w:p w14:paraId="29B22380" w14:textId="77777777" w:rsidR="00B31CB7" w:rsidRPr="00BE2C17" w:rsidRDefault="00B31CB7" w:rsidP="00276DEB">
      <w:pPr>
        <w:pStyle w:val="Default"/>
        <w:spacing w:line="480" w:lineRule="auto"/>
        <w:jc w:val="both"/>
        <w:rPr>
          <w:b/>
          <w:bCs/>
          <w:sz w:val="26"/>
          <w:szCs w:val="26"/>
          <w:lang w:val="en-US"/>
        </w:rPr>
      </w:pPr>
    </w:p>
    <w:p w14:paraId="1F9A3B63" w14:textId="358FAFAC" w:rsidR="00673F0A" w:rsidRPr="00BE2C17" w:rsidRDefault="00673F0A" w:rsidP="00673F0A">
      <w:pPr>
        <w:pStyle w:val="Default"/>
        <w:spacing w:line="480" w:lineRule="auto"/>
        <w:jc w:val="center"/>
        <w:rPr>
          <w:ins w:id="4941" w:author="Antoneth Macaisa" w:date="2025-05-07T19:10:00Z"/>
          <w:b/>
          <w:bCs/>
          <w:sz w:val="26"/>
          <w:szCs w:val="26"/>
          <w:lang w:val="en-US"/>
        </w:rPr>
      </w:pPr>
      <w:r w:rsidRPr="00BE2C17">
        <w:rPr>
          <w:b/>
          <w:bCs/>
          <w:sz w:val="26"/>
          <w:szCs w:val="26"/>
          <w:lang w:val="en-US"/>
        </w:rPr>
        <w:lastRenderedPageBreak/>
        <w:t>Figure 13. Co-Working Space Details Interface</w:t>
      </w:r>
    </w:p>
    <w:p w14:paraId="00F61000" w14:textId="77777777" w:rsidR="008C2B20" w:rsidRPr="00BE2C17" w:rsidRDefault="008C2B20">
      <w:pPr>
        <w:pStyle w:val="NormalWeb"/>
        <w:numPr>
          <w:ilvl w:val="0"/>
          <w:numId w:val="23"/>
        </w:numPr>
        <w:spacing w:before="0" w:beforeAutospacing="0" w:after="0" w:afterAutospacing="0" w:line="360" w:lineRule="auto"/>
        <w:textAlignment w:val="baseline"/>
        <w:rPr>
          <w:ins w:id="4942" w:author="Antoneth Macaisa" w:date="2025-05-07T19:16:00Z"/>
          <w:b/>
          <w:color w:val="000000"/>
          <w:sz w:val="26"/>
          <w:szCs w:val="26"/>
        </w:rPr>
        <w:pPrChange w:id="4943" w:author="admin" w:date="2025-05-21T00:25:00Z">
          <w:pPr>
            <w:pStyle w:val="NormalWeb"/>
            <w:numPr>
              <w:numId w:val="23"/>
            </w:numPr>
            <w:tabs>
              <w:tab w:val="num" w:pos="720"/>
            </w:tabs>
            <w:spacing w:before="0" w:beforeAutospacing="0" w:after="0" w:afterAutospacing="0" w:line="480" w:lineRule="auto"/>
            <w:ind w:left="720" w:hanging="360"/>
            <w:textAlignment w:val="baseline"/>
          </w:pPr>
        </w:pPrChange>
      </w:pPr>
      <w:ins w:id="4944" w:author="Antoneth Macaisa" w:date="2025-05-07T19:16:00Z">
        <w:r w:rsidRPr="00BE2C17">
          <w:rPr>
            <w:b/>
            <w:color w:val="000000"/>
            <w:sz w:val="26"/>
            <w:szCs w:val="26"/>
          </w:rPr>
          <w:t>Co-Working Space Label</w:t>
        </w:r>
      </w:ins>
    </w:p>
    <w:p w14:paraId="3DC05A92" w14:textId="77777777" w:rsidR="008C2B20" w:rsidRPr="00BE2C17" w:rsidRDefault="008C2B20">
      <w:pPr>
        <w:pStyle w:val="NormalWeb"/>
        <w:numPr>
          <w:ilvl w:val="0"/>
          <w:numId w:val="23"/>
        </w:numPr>
        <w:spacing w:before="0" w:beforeAutospacing="0" w:after="0" w:afterAutospacing="0" w:line="360" w:lineRule="auto"/>
        <w:textAlignment w:val="baseline"/>
        <w:rPr>
          <w:ins w:id="4945" w:author="Antoneth Macaisa" w:date="2025-05-07T19:16:00Z"/>
          <w:b/>
          <w:color w:val="000000"/>
          <w:sz w:val="26"/>
          <w:szCs w:val="26"/>
        </w:rPr>
        <w:pPrChange w:id="4946" w:author="admin" w:date="2025-05-21T00:25:00Z">
          <w:pPr>
            <w:pStyle w:val="NormalWeb"/>
            <w:numPr>
              <w:numId w:val="23"/>
            </w:numPr>
            <w:tabs>
              <w:tab w:val="num" w:pos="720"/>
            </w:tabs>
            <w:spacing w:before="0" w:beforeAutospacing="0" w:after="0" w:afterAutospacing="0" w:line="480" w:lineRule="auto"/>
            <w:ind w:left="720" w:hanging="360"/>
            <w:textAlignment w:val="baseline"/>
          </w:pPr>
        </w:pPrChange>
      </w:pPr>
      <w:ins w:id="4947" w:author="Antoneth Macaisa" w:date="2025-05-07T19:16:00Z">
        <w:r w:rsidRPr="00BE2C17">
          <w:rPr>
            <w:b/>
            <w:color w:val="000000"/>
            <w:sz w:val="26"/>
            <w:szCs w:val="26"/>
          </w:rPr>
          <w:t>All photos button</w:t>
        </w:r>
      </w:ins>
    </w:p>
    <w:p w14:paraId="39446202" w14:textId="321EA75C" w:rsidR="00172EEA" w:rsidRPr="00172EEA" w:rsidRDefault="008C2B20">
      <w:pPr>
        <w:pStyle w:val="NormalWeb"/>
        <w:numPr>
          <w:ilvl w:val="0"/>
          <w:numId w:val="23"/>
        </w:numPr>
        <w:spacing w:before="0" w:beforeAutospacing="0" w:after="0" w:afterAutospacing="0" w:line="360" w:lineRule="auto"/>
        <w:textAlignment w:val="baseline"/>
        <w:rPr>
          <w:b/>
          <w:sz w:val="26"/>
          <w:szCs w:val="26"/>
          <w:rPrChange w:id="4948" w:author="admin" w:date="2025-05-21T00:26:00Z">
            <w:rPr/>
          </w:rPrChange>
        </w:rPr>
        <w:pPrChange w:id="4949" w:author="admin" w:date="2025-05-21T00:26:00Z">
          <w:pPr>
            <w:pStyle w:val="Default"/>
            <w:spacing w:line="480" w:lineRule="auto"/>
            <w:jc w:val="center"/>
          </w:pPr>
        </w:pPrChange>
      </w:pPr>
      <w:ins w:id="4950" w:author="Antoneth Macaisa" w:date="2025-05-07T19:16:00Z">
        <w:r w:rsidRPr="00BE2C17">
          <w:rPr>
            <w:b/>
            <w:bCs/>
            <w:sz w:val="26"/>
            <w:szCs w:val="26"/>
            <w:rPrChange w:id="4951" w:author="Antoneth Macaisa" w:date="2025-05-07T21:00:00Z">
              <w:rPr/>
            </w:rPrChange>
          </w:rPr>
          <w:t>Details</w:t>
        </w:r>
      </w:ins>
    </w:p>
    <w:p w14:paraId="7C444312" w14:textId="72C69D34" w:rsidR="00276DEB" w:rsidRPr="00BE2C17" w:rsidDel="00BF4961" w:rsidRDefault="00B31CB7" w:rsidP="00276DEB">
      <w:pPr>
        <w:pStyle w:val="Default"/>
        <w:spacing w:line="480" w:lineRule="auto"/>
        <w:jc w:val="both"/>
        <w:rPr>
          <w:del w:id="4952" w:author="Antoneth Macaisa" w:date="2025-05-07T19:29:00Z"/>
          <w:sz w:val="26"/>
          <w:szCs w:val="26"/>
          <w:lang w:val="en-US"/>
        </w:rPr>
      </w:pPr>
      <w:r w:rsidRPr="00BE2C17">
        <w:rPr>
          <w:b/>
          <w:bCs/>
          <w:sz w:val="26"/>
          <w:szCs w:val="26"/>
          <w:lang w:val="en-US"/>
        </w:rPr>
        <w:tab/>
      </w:r>
      <w:r w:rsidR="005413DB" w:rsidRPr="00BE2C17">
        <w:rPr>
          <w:sz w:val="26"/>
          <w:szCs w:val="26"/>
          <w:lang w:val="en-US"/>
        </w:rPr>
        <w:t>Figure 14 below</w:t>
      </w:r>
      <w:r w:rsidR="005413DB" w:rsidRPr="00BE2C17">
        <w:rPr>
          <w:sz w:val="26"/>
          <w:szCs w:val="26"/>
        </w:rPr>
        <w:t xml:space="preserve"> </w:t>
      </w:r>
      <w:r w:rsidR="00276DEB" w:rsidRPr="00BE2C17">
        <w:rPr>
          <w:sz w:val="26"/>
          <w:szCs w:val="26"/>
        </w:rPr>
        <w:t xml:space="preserve">outlines the layout of a detailed workspace information page. It indicates sections for the "Description" (arrow 4) of the workspace, the "Amenities" offered (arrow 5), and "Review" information (arrow 6), including an overall rating and ratings for specific aspects like cleanliness, accuracy, and </w:t>
      </w:r>
      <w:proofErr w:type="gramStart"/>
      <w:r w:rsidR="00276DEB" w:rsidRPr="00BE2C17">
        <w:rPr>
          <w:sz w:val="26"/>
          <w:szCs w:val="26"/>
        </w:rPr>
        <w:t>location</w:t>
      </w:r>
      <w:proofErr w:type="gramEnd"/>
      <w:r w:rsidR="00276DEB" w:rsidRPr="00BE2C17">
        <w:rPr>
          <w:sz w:val="26"/>
          <w:szCs w:val="26"/>
        </w:rPr>
        <w:t>.</w:t>
      </w:r>
    </w:p>
    <w:p w14:paraId="15FBAFB8" w14:textId="20563562" w:rsidR="00B31CB7" w:rsidRPr="00BE2C17" w:rsidDel="00BF4961" w:rsidRDefault="00B31CB7" w:rsidP="00B31CB7">
      <w:pPr>
        <w:pStyle w:val="Default"/>
        <w:tabs>
          <w:tab w:val="left" w:pos="1820"/>
        </w:tabs>
        <w:spacing w:line="480" w:lineRule="auto"/>
        <w:jc w:val="both"/>
        <w:rPr>
          <w:del w:id="4953" w:author="Antoneth Macaisa" w:date="2025-05-07T19:29:00Z"/>
          <w:sz w:val="26"/>
          <w:szCs w:val="26"/>
          <w:lang w:val="en-US"/>
        </w:rPr>
      </w:pPr>
      <w:del w:id="4954" w:author="Antoneth Macaisa" w:date="2025-05-07T19:29:00Z">
        <w:r w:rsidRPr="00BE2C17" w:rsidDel="00BF4961">
          <w:rPr>
            <w:sz w:val="26"/>
            <w:szCs w:val="26"/>
            <w:lang w:val="en-US"/>
          </w:rPr>
          <w:tab/>
        </w:r>
      </w:del>
    </w:p>
    <w:p w14:paraId="47CC3D30" w14:textId="6CCC56F5" w:rsidR="008C2B20" w:rsidRPr="00BE2C17" w:rsidRDefault="008C2B20" w:rsidP="00BF4961">
      <w:pPr>
        <w:pStyle w:val="Default"/>
        <w:spacing w:line="480" w:lineRule="auto"/>
        <w:jc w:val="both"/>
        <w:rPr>
          <w:ins w:id="4955" w:author="Antoneth Macaisa" w:date="2025-05-07T19:17:00Z"/>
          <w:noProof/>
          <w:sz w:val="26"/>
          <w:szCs w:val="26"/>
        </w:rPr>
      </w:pPr>
    </w:p>
    <w:p w14:paraId="16587730" w14:textId="4889D657" w:rsidR="00B31CB7" w:rsidRPr="00BE2C17" w:rsidRDefault="00172EEA" w:rsidP="00276DEB">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682816" behindDoc="1" locked="0" layoutInCell="1" allowOverlap="1" wp14:anchorId="7EDDCE86" wp14:editId="4DFEE26F">
            <wp:simplePos x="0" y="0"/>
            <wp:positionH relativeFrom="column">
              <wp:posOffset>1133475</wp:posOffset>
            </wp:positionH>
            <wp:positionV relativeFrom="paragraph">
              <wp:posOffset>84455</wp:posOffset>
            </wp:positionV>
            <wp:extent cx="3105150" cy="1746501"/>
            <wp:effectExtent l="19050" t="19050" r="19050" b="25400"/>
            <wp:wrapNone/>
            <wp:docPr id="372508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5150" cy="174650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570EC7" w14:textId="5CEDC3A0" w:rsidR="00B31CB7" w:rsidRPr="00BE2C17" w:rsidRDefault="00B31CB7" w:rsidP="00276DEB">
      <w:pPr>
        <w:pStyle w:val="Default"/>
        <w:spacing w:line="480" w:lineRule="auto"/>
        <w:jc w:val="both"/>
        <w:rPr>
          <w:b/>
          <w:bCs/>
          <w:sz w:val="26"/>
          <w:szCs w:val="26"/>
          <w:lang w:val="en-US"/>
        </w:rPr>
      </w:pPr>
    </w:p>
    <w:p w14:paraId="76417491" w14:textId="3B0CE3E0" w:rsidR="00673F0A" w:rsidRPr="00BE2C17" w:rsidRDefault="00673F0A" w:rsidP="00276DEB">
      <w:pPr>
        <w:pStyle w:val="Default"/>
        <w:spacing w:line="480" w:lineRule="auto"/>
        <w:jc w:val="both"/>
        <w:rPr>
          <w:b/>
          <w:bCs/>
          <w:sz w:val="26"/>
          <w:szCs w:val="26"/>
          <w:lang w:val="en-US"/>
        </w:rPr>
      </w:pPr>
    </w:p>
    <w:p w14:paraId="34C7BBA5" w14:textId="77777777" w:rsidR="008C2B20" w:rsidRPr="00BE2C17" w:rsidRDefault="008C2B20" w:rsidP="00673F0A">
      <w:pPr>
        <w:pStyle w:val="Default"/>
        <w:spacing w:line="480" w:lineRule="auto"/>
        <w:jc w:val="center"/>
        <w:rPr>
          <w:ins w:id="4956" w:author="Antoneth Macaisa" w:date="2025-05-07T19:16:00Z"/>
          <w:b/>
          <w:bCs/>
          <w:sz w:val="26"/>
          <w:szCs w:val="26"/>
          <w:lang w:val="en-US"/>
        </w:rPr>
      </w:pPr>
    </w:p>
    <w:p w14:paraId="1D725FCE" w14:textId="77777777" w:rsidR="008C2B20" w:rsidRPr="00BE2C17" w:rsidRDefault="008C2B20" w:rsidP="00673F0A">
      <w:pPr>
        <w:pStyle w:val="Default"/>
        <w:spacing w:line="480" w:lineRule="auto"/>
        <w:jc w:val="center"/>
        <w:rPr>
          <w:ins w:id="4957" w:author="Antoneth Macaisa" w:date="2025-05-07T19:16:00Z"/>
          <w:b/>
          <w:bCs/>
          <w:sz w:val="26"/>
          <w:szCs w:val="26"/>
          <w:lang w:val="en-US"/>
        </w:rPr>
      </w:pPr>
    </w:p>
    <w:p w14:paraId="38AC7B16" w14:textId="1076178E" w:rsidR="00B31CB7" w:rsidRPr="00BE2C17" w:rsidRDefault="00673F0A" w:rsidP="00673F0A">
      <w:pPr>
        <w:pStyle w:val="Default"/>
        <w:spacing w:line="480" w:lineRule="auto"/>
        <w:jc w:val="center"/>
        <w:rPr>
          <w:ins w:id="4958" w:author="Antoneth Macaisa" w:date="2025-05-07T19:16:00Z"/>
          <w:b/>
          <w:bCs/>
          <w:sz w:val="26"/>
          <w:szCs w:val="26"/>
          <w:lang w:val="en-US"/>
        </w:rPr>
      </w:pPr>
      <w:r w:rsidRPr="00BE2C17">
        <w:rPr>
          <w:b/>
          <w:bCs/>
          <w:sz w:val="26"/>
          <w:szCs w:val="26"/>
          <w:lang w:val="en-US"/>
        </w:rPr>
        <w:t>Figure 14. Co-Working Space Details Interface</w:t>
      </w:r>
    </w:p>
    <w:p w14:paraId="45204DDC" w14:textId="322416C0" w:rsidR="008C2B20" w:rsidRPr="00BE2C17" w:rsidRDefault="008C2B20">
      <w:pPr>
        <w:pStyle w:val="ListParagraph"/>
        <w:numPr>
          <w:ilvl w:val="0"/>
          <w:numId w:val="23"/>
        </w:numPr>
        <w:spacing w:after="0" w:line="360" w:lineRule="auto"/>
        <w:textAlignment w:val="baseline"/>
        <w:rPr>
          <w:ins w:id="4959" w:author="Antoneth Macaisa" w:date="2025-05-07T19:17:00Z"/>
          <w:rFonts w:ascii="Times New Roman" w:eastAsia="Times New Roman" w:hAnsi="Times New Roman"/>
          <w:b/>
          <w:color w:val="000000"/>
          <w:sz w:val="26"/>
          <w:szCs w:val="26"/>
          <w:rPrChange w:id="4960" w:author="Antoneth Macaisa" w:date="2025-05-07T21:00:00Z">
            <w:rPr>
              <w:ins w:id="4961" w:author="Antoneth Macaisa" w:date="2025-05-07T19:17:00Z"/>
            </w:rPr>
          </w:rPrChange>
        </w:rPr>
        <w:pPrChange w:id="4962" w:author="admin" w:date="2025-05-21T00:27:00Z">
          <w:pPr>
            <w:numPr>
              <w:numId w:val="24"/>
            </w:numPr>
            <w:tabs>
              <w:tab w:val="num" w:pos="720"/>
            </w:tabs>
            <w:spacing w:after="0" w:line="480" w:lineRule="auto"/>
            <w:ind w:left="720" w:hanging="360"/>
            <w:textAlignment w:val="baseline"/>
          </w:pPr>
        </w:pPrChange>
      </w:pPr>
      <w:ins w:id="4963" w:author="Antoneth Macaisa" w:date="2025-05-07T19:17:00Z">
        <w:r w:rsidRPr="00BE2C17">
          <w:rPr>
            <w:rFonts w:ascii="Times New Roman" w:eastAsia="Times New Roman" w:hAnsi="Times New Roman"/>
            <w:b/>
            <w:color w:val="000000"/>
            <w:sz w:val="26"/>
            <w:szCs w:val="26"/>
            <w:rPrChange w:id="4964" w:author="Antoneth Macaisa" w:date="2025-05-07T21:00:00Z">
              <w:rPr/>
            </w:rPrChange>
          </w:rPr>
          <w:t>Description</w:t>
        </w:r>
      </w:ins>
    </w:p>
    <w:p w14:paraId="0357DCD3" w14:textId="77777777" w:rsidR="008C2B20" w:rsidRPr="00BE2C17" w:rsidRDefault="008C2B20">
      <w:pPr>
        <w:numPr>
          <w:ilvl w:val="0"/>
          <w:numId w:val="23"/>
        </w:numPr>
        <w:spacing w:after="0" w:line="360" w:lineRule="auto"/>
        <w:textAlignment w:val="baseline"/>
        <w:rPr>
          <w:ins w:id="4965" w:author="Antoneth Macaisa" w:date="2025-05-07T19:17:00Z"/>
          <w:rFonts w:ascii="Times New Roman" w:eastAsia="Times New Roman" w:hAnsi="Times New Roman"/>
          <w:b/>
          <w:color w:val="000000"/>
          <w:sz w:val="26"/>
          <w:szCs w:val="26"/>
          <w:lang w:val="en-US" w:eastAsia="en-US"/>
        </w:rPr>
        <w:pPrChange w:id="4966" w:author="admin" w:date="2025-05-21T00:27:00Z">
          <w:pPr>
            <w:numPr>
              <w:numId w:val="24"/>
            </w:numPr>
            <w:tabs>
              <w:tab w:val="num" w:pos="720"/>
            </w:tabs>
            <w:spacing w:after="0" w:line="480" w:lineRule="auto"/>
            <w:ind w:left="720" w:hanging="360"/>
            <w:textAlignment w:val="baseline"/>
          </w:pPr>
        </w:pPrChange>
      </w:pPr>
      <w:ins w:id="4967" w:author="Antoneth Macaisa" w:date="2025-05-07T19:17:00Z">
        <w:r w:rsidRPr="00BE2C17">
          <w:rPr>
            <w:rFonts w:ascii="Times New Roman" w:eastAsia="Times New Roman" w:hAnsi="Times New Roman"/>
            <w:b/>
            <w:color w:val="000000"/>
            <w:sz w:val="26"/>
            <w:szCs w:val="26"/>
            <w:lang w:val="en-US" w:eastAsia="en-US"/>
          </w:rPr>
          <w:t>Amenities</w:t>
        </w:r>
      </w:ins>
    </w:p>
    <w:p w14:paraId="2E6C8D62" w14:textId="23F20565" w:rsidR="008C2B20" w:rsidRPr="00BE2C17" w:rsidRDefault="008C2B20">
      <w:pPr>
        <w:numPr>
          <w:ilvl w:val="0"/>
          <w:numId w:val="23"/>
        </w:numPr>
        <w:spacing w:after="0" w:line="360" w:lineRule="auto"/>
        <w:textAlignment w:val="baseline"/>
        <w:rPr>
          <w:b/>
          <w:sz w:val="26"/>
          <w:szCs w:val="26"/>
          <w:lang w:val="en-US" w:eastAsia="en-US"/>
          <w:rPrChange w:id="4968" w:author="Antoneth Macaisa" w:date="2025-05-07T21:00:00Z">
            <w:rPr>
              <w:lang w:val="en-US"/>
            </w:rPr>
          </w:rPrChange>
        </w:rPr>
        <w:pPrChange w:id="4969" w:author="admin" w:date="2025-05-21T00:27:00Z">
          <w:pPr>
            <w:pStyle w:val="Default"/>
            <w:spacing w:line="480" w:lineRule="auto"/>
            <w:jc w:val="center"/>
          </w:pPr>
        </w:pPrChange>
      </w:pPr>
      <w:ins w:id="4970" w:author="Antoneth Macaisa" w:date="2025-05-07T19:17:00Z">
        <w:r w:rsidRPr="00BE2C17">
          <w:rPr>
            <w:rFonts w:ascii="Times New Roman" w:eastAsia="Times New Roman" w:hAnsi="Times New Roman"/>
            <w:b/>
            <w:color w:val="000000"/>
            <w:sz w:val="26"/>
            <w:szCs w:val="26"/>
            <w:lang w:val="en-US" w:eastAsia="en-US"/>
          </w:rPr>
          <w:t>Review</w:t>
        </w:r>
      </w:ins>
    </w:p>
    <w:p w14:paraId="3997A17E" w14:textId="58DDB630" w:rsidR="00276DEB" w:rsidRPr="00BE2C17" w:rsidRDefault="008C2B20" w:rsidP="00276DEB">
      <w:pPr>
        <w:pStyle w:val="Default"/>
        <w:spacing w:line="480" w:lineRule="auto"/>
        <w:jc w:val="both"/>
        <w:rPr>
          <w:sz w:val="26"/>
          <w:szCs w:val="26"/>
          <w:lang w:val="en-US"/>
        </w:rPr>
      </w:pPr>
      <w:r w:rsidRPr="00BE2C17">
        <w:rPr>
          <w:noProof/>
          <w:sz w:val="26"/>
          <w:szCs w:val="26"/>
          <w:lang w:val="en-US" w:eastAsia="en-US"/>
        </w:rPr>
        <w:lastRenderedPageBreak/>
        <w:drawing>
          <wp:anchor distT="0" distB="0" distL="114300" distR="114300" simplePos="0" relativeHeight="251684864" behindDoc="1" locked="0" layoutInCell="1" allowOverlap="1" wp14:anchorId="787EEF49" wp14:editId="077D3776">
            <wp:simplePos x="0" y="0"/>
            <wp:positionH relativeFrom="column">
              <wp:posOffset>1130300</wp:posOffset>
            </wp:positionH>
            <wp:positionV relativeFrom="paragraph">
              <wp:posOffset>1406071</wp:posOffset>
            </wp:positionV>
            <wp:extent cx="3385819" cy="1904365"/>
            <wp:effectExtent l="19050" t="19050" r="24765" b="19685"/>
            <wp:wrapNone/>
            <wp:docPr id="184408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5819" cy="1904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31CB7" w:rsidRPr="00BE2C17">
        <w:rPr>
          <w:b/>
          <w:bCs/>
          <w:sz w:val="26"/>
          <w:szCs w:val="26"/>
          <w:lang w:val="en-US"/>
        </w:rPr>
        <w:tab/>
      </w:r>
      <w:r w:rsidR="005413DB" w:rsidRPr="00BE2C17">
        <w:rPr>
          <w:sz w:val="26"/>
          <w:szCs w:val="26"/>
          <w:lang w:val="en-US"/>
        </w:rPr>
        <w:t>Figure 15 below</w:t>
      </w:r>
      <w:r w:rsidR="005413DB" w:rsidRPr="00BE2C17">
        <w:rPr>
          <w:sz w:val="26"/>
          <w:szCs w:val="26"/>
        </w:rPr>
        <w:t xml:space="preserve"> </w:t>
      </w:r>
      <w:r w:rsidR="00276DEB" w:rsidRPr="00BE2C17">
        <w:rPr>
          <w:sz w:val="26"/>
          <w:szCs w:val="26"/>
        </w:rPr>
        <w:t xml:space="preserve">shows the "Comments" section (arrow 7) on a workspace details page. It displays previews of comments left by previous users, including their names. A "Show all Comments" button (arrow 8) indicates that </w:t>
      </w:r>
      <w:proofErr w:type="gramStart"/>
      <w:r w:rsidR="00276DEB" w:rsidRPr="00BE2C17">
        <w:rPr>
          <w:sz w:val="26"/>
          <w:szCs w:val="26"/>
        </w:rPr>
        <w:t>more detailed reviews</w:t>
      </w:r>
      <w:proofErr w:type="gramEnd"/>
      <w:r w:rsidR="00276DEB" w:rsidRPr="00BE2C17">
        <w:rPr>
          <w:sz w:val="26"/>
          <w:szCs w:val="26"/>
        </w:rPr>
        <w:t xml:space="preserve"> are available to read.</w:t>
      </w:r>
    </w:p>
    <w:p w14:paraId="23C29DD6" w14:textId="01C0B49E" w:rsidR="001A3C21" w:rsidRPr="00BE2C17" w:rsidRDefault="001A3C21" w:rsidP="00276DEB">
      <w:pPr>
        <w:pStyle w:val="Default"/>
        <w:spacing w:line="480" w:lineRule="auto"/>
        <w:jc w:val="both"/>
        <w:rPr>
          <w:sz w:val="26"/>
          <w:szCs w:val="26"/>
          <w:lang w:val="en-US"/>
        </w:rPr>
      </w:pPr>
    </w:p>
    <w:p w14:paraId="7E9D2674" w14:textId="77777777" w:rsidR="001A3C21" w:rsidRPr="00BE2C17" w:rsidRDefault="00276DEB" w:rsidP="00D43F3A">
      <w:pPr>
        <w:pStyle w:val="Default"/>
        <w:spacing w:line="480" w:lineRule="auto"/>
        <w:jc w:val="both"/>
        <w:rPr>
          <w:b/>
          <w:bCs/>
          <w:sz w:val="26"/>
          <w:szCs w:val="26"/>
          <w:lang w:val="en-US"/>
        </w:rPr>
      </w:pPr>
      <w:r w:rsidRPr="00BE2C17">
        <w:rPr>
          <w:b/>
          <w:bCs/>
          <w:sz w:val="26"/>
          <w:szCs w:val="26"/>
          <w:lang w:val="en-US"/>
        </w:rPr>
        <w:tab/>
      </w:r>
    </w:p>
    <w:p w14:paraId="3E62E5B0" w14:textId="77777777" w:rsidR="001A3C21" w:rsidRPr="00BE2C17" w:rsidRDefault="001A3C21" w:rsidP="00D43F3A">
      <w:pPr>
        <w:pStyle w:val="Default"/>
        <w:spacing w:line="480" w:lineRule="auto"/>
        <w:jc w:val="both"/>
        <w:rPr>
          <w:b/>
          <w:bCs/>
          <w:sz w:val="26"/>
          <w:szCs w:val="26"/>
          <w:lang w:val="en-US"/>
        </w:rPr>
      </w:pPr>
    </w:p>
    <w:p w14:paraId="22863DC3" w14:textId="77777777" w:rsidR="001A3C21" w:rsidRPr="00BE2C17" w:rsidRDefault="001A3C21" w:rsidP="00D43F3A">
      <w:pPr>
        <w:pStyle w:val="Default"/>
        <w:spacing w:line="480" w:lineRule="auto"/>
        <w:jc w:val="both"/>
        <w:rPr>
          <w:b/>
          <w:bCs/>
          <w:sz w:val="26"/>
          <w:szCs w:val="26"/>
          <w:lang w:val="en-US"/>
        </w:rPr>
      </w:pPr>
    </w:p>
    <w:p w14:paraId="7025E3EB" w14:textId="77777777" w:rsidR="001A3C21" w:rsidRPr="00BE2C17" w:rsidDel="008C2B20" w:rsidRDefault="001A3C21" w:rsidP="00D43F3A">
      <w:pPr>
        <w:pStyle w:val="Default"/>
        <w:spacing w:line="480" w:lineRule="auto"/>
        <w:jc w:val="both"/>
        <w:rPr>
          <w:del w:id="4971" w:author="Antoneth Macaisa" w:date="2025-05-07T19:17:00Z"/>
          <w:b/>
          <w:bCs/>
          <w:sz w:val="26"/>
          <w:szCs w:val="26"/>
          <w:lang w:val="en-US"/>
        </w:rPr>
      </w:pPr>
    </w:p>
    <w:p w14:paraId="032D7CEF" w14:textId="75F4E8F9" w:rsidR="001A3C21" w:rsidRPr="00BE2C17" w:rsidRDefault="001A3C21" w:rsidP="00D43F3A">
      <w:pPr>
        <w:pStyle w:val="Default"/>
        <w:spacing w:line="480" w:lineRule="auto"/>
        <w:jc w:val="both"/>
        <w:rPr>
          <w:b/>
          <w:bCs/>
          <w:sz w:val="26"/>
          <w:szCs w:val="26"/>
          <w:lang w:val="en-US"/>
        </w:rPr>
      </w:pPr>
    </w:p>
    <w:p w14:paraId="6AD1E5A1" w14:textId="50B43C50" w:rsidR="00673F0A" w:rsidRPr="00BE2C17" w:rsidRDefault="00673F0A" w:rsidP="00673F0A">
      <w:pPr>
        <w:pStyle w:val="Default"/>
        <w:spacing w:line="480" w:lineRule="auto"/>
        <w:jc w:val="center"/>
        <w:rPr>
          <w:ins w:id="4972" w:author="Antoneth Macaisa" w:date="2025-05-07T19:17:00Z"/>
          <w:b/>
          <w:bCs/>
          <w:sz w:val="26"/>
          <w:szCs w:val="26"/>
          <w:lang w:val="en-US"/>
        </w:rPr>
      </w:pPr>
      <w:r w:rsidRPr="00BE2C17">
        <w:rPr>
          <w:b/>
          <w:bCs/>
          <w:sz w:val="26"/>
          <w:szCs w:val="26"/>
          <w:lang w:val="en-US"/>
        </w:rPr>
        <w:t>Figure 15. Co-Working Space Details Interface</w:t>
      </w:r>
    </w:p>
    <w:p w14:paraId="259C9137" w14:textId="63B68395" w:rsidR="008C2B20" w:rsidRPr="00BE2C17" w:rsidRDefault="008C2B20">
      <w:pPr>
        <w:pStyle w:val="ListParagraph"/>
        <w:numPr>
          <w:ilvl w:val="0"/>
          <w:numId w:val="23"/>
        </w:numPr>
        <w:spacing w:after="0" w:line="360" w:lineRule="auto"/>
        <w:textAlignment w:val="baseline"/>
        <w:rPr>
          <w:ins w:id="4973" w:author="Antoneth Macaisa" w:date="2025-05-07T19:17:00Z"/>
          <w:rFonts w:ascii="Times New Roman" w:eastAsia="Times New Roman" w:hAnsi="Times New Roman"/>
          <w:b/>
          <w:color w:val="000000"/>
          <w:sz w:val="26"/>
          <w:szCs w:val="26"/>
        </w:rPr>
        <w:pPrChange w:id="4974" w:author="admin" w:date="2025-05-21T00:26:00Z">
          <w:pPr>
            <w:pStyle w:val="ListParagraph"/>
            <w:numPr>
              <w:numId w:val="25"/>
            </w:numPr>
            <w:tabs>
              <w:tab w:val="num" w:pos="720"/>
            </w:tabs>
            <w:spacing w:after="0" w:line="480" w:lineRule="auto"/>
            <w:ind w:hanging="360"/>
            <w:textAlignment w:val="baseline"/>
          </w:pPr>
        </w:pPrChange>
      </w:pPr>
      <w:ins w:id="4975" w:author="Antoneth Macaisa" w:date="2025-05-07T19:17:00Z">
        <w:r w:rsidRPr="00BE2C17">
          <w:rPr>
            <w:rFonts w:ascii="Times New Roman" w:eastAsia="Times New Roman" w:hAnsi="Times New Roman"/>
            <w:b/>
            <w:color w:val="000000"/>
            <w:sz w:val="26"/>
            <w:szCs w:val="26"/>
          </w:rPr>
          <w:t>Comments Section</w:t>
        </w:r>
      </w:ins>
    </w:p>
    <w:p w14:paraId="027BB6D0" w14:textId="77777777" w:rsidR="008C2B20" w:rsidRPr="00BE2C17" w:rsidRDefault="008C2B20">
      <w:pPr>
        <w:numPr>
          <w:ilvl w:val="0"/>
          <w:numId w:val="23"/>
        </w:numPr>
        <w:spacing w:after="0" w:line="360" w:lineRule="auto"/>
        <w:textAlignment w:val="baseline"/>
        <w:rPr>
          <w:ins w:id="4976" w:author="Antoneth Macaisa" w:date="2025-05-07T19:17:00Z"/>
          <w:rFonts w:ascii="Times New Roman" w:eastAsia="Times New Roman" w:hAnsi="Times New Roman"/>
          <w:b/>
          <w:color w:val="000000"/>
          <w:sz w:val="26"/>
          <w:szCs w:val="26"/>
          <w:lang w:val="en-US" w:eastAsia="en-US"/>
        </w:rPr>
        <w:pPrChange w:id="4977" w:author="admin" w:date="2025-05-21T00:26:00Z">
          <w:pPr>
            <w:numPr>
              <w:numId w:val="25"/>
            </w:numPr>
            <w:tabs>
              <w:tab w:val="num" w:pos="720"/>
            </w:tabs>
            <w:spacing w:after="0" w:line="480" w:lineRule="auto"/>
            <w:ind w:left="720" w:hanging="360"/>
            <w:textAlignment w:val="baseline"/>
          </w:pPr>
        </w:pPrChange>
      </w:pPr>
      <w:ins w:id="4978" w:author="Antoneth Macaisa" w:date="2025-05-07T19:17:00Z">
        <w:r w:rsidRPr="00BE2C17">
          <w:rPr>
            <w:rFonts w:ascii="Times New Roman" w:eastAsia="Times New Roman" w:hAnsi="Times New Roman"/>
            <w:b/>
            <w:color w:val="000000"/>
            <w:sz w:val="26"/>
            <w:szCs w:val="26"/>
            <w:lang w:val="en-US" w:eastAsia="en-US"/>
          </w:rPr>
          <w:t>Show Comment Button</w:t>
        </w:r>
      </w:ins>
    </w:p>
    <w:p w14:paraId="49497D84" w14:textId="32B0223C" w:rsidR="008C2B20" w:rsidRPr="00BE2C17" w:rsidDel="008C2B20" w:rsidRDefault="008C2B20">
      <w:pPr>
        <w:pStyle w:val="Default"/>
        <w:spacing w:line="480" w:lineRule="auto"/>
        <w:rPr>
          <w:del w:id="4979" w:author="Antoneth Macaisa" w:date="2025-05-07T19:18:00Z"/>
          <w:b/>
          <w:bCs/>
          <w:sz w:val="26"/>
          <w:szCs w:val="26"/>
          <w:lang w:val="en-US"/>
        </w:rPr>
        <w:pPrChange w:id="4980" w:author="Antoneth Macaisa" w:date="2025-05-07T19:17:00Z">
          <w:pPr>
            <w:pStyle w:val="Default"/>
            <w:spacing w:line="480" w:lineRule="auto"/>
            <w:jc w:val="center"/>
          </w:pPr>
        </w:pPrChange>
      </w:pPr>
      <w:ins w:id="4981" w:author="Antoneth Macaisa" w:date="2025-05-07T19:18:00Z">
        <w:r w:rsidRPr="00BE2C17">
          <w:rPr>
            <w:b/>
            <w:bCs/>
            <w:sz w:val="26"/>
            <w:szCs w:val="26"/>
            <w:lang w:val="en-US"/>
          </w:rPr>
          <w:tab/>
        </w:r>
      </w:ins>
    </w:p>
    <w:p w14:paraId="0965F9F9" w14:textId="7768EFAF" w:rsidR="005413DB" w:rsidRPr="00BE2C17" w:rsidRDefault="001A3C21" w:rsidP="00D43F3A">
      <w:pPr>
        <w:pStyle w:val="Default"/>
        <w:spacing w:line="480" w:lineRule="auto"/>
        <w:jc w:val="both"/>
        <w:rPr>
          <w:sz w:val="26"/>
          <w:szCs w:val="26"/>
          <w:lang w:val="en-US"/>
        </w:rPr>
      </w:pPr>
      <w:del w:id="4982" w:author="Antoneth Macaisa" w:date="2025-05-07T19:17:00Z">
        <w:r w:rsidRPr="00BE2C17" w:rsidDel="008C2B20">
          <w:rPr>
            <w:b/>
            <w:bCs/>
            <w:sz w:val="26"/>
            <w:szCs w:val="26"/>
            <w:lang w:val="en-US"/>
          </w:rPr>
          <w:tab/>
        </w:r>
      </w:del>
      <w:r w:rsidR="005413DB" w:rsidRPr="00BE2C17">
        <w:rPr>
          <w:sz w:val="26"/>
          <w:szCs w:val="26"/>
          <w:lang w:val="en-US"/>
        </w:rPr>
        <w:t>Figure 16 below</w:t>
      </w:r>
      <w:r w:rsidR="005413DB" w:rsidRPr="00BE2C17">
        <w:rPr>
          <w:sz w:val="26"/>
          <w:szCs w:val="26"/>
        </w:rPr>
        <w:t xml:space="preserve"> </w:t>
      </w:r>
      <w:r w:rsidR="00276DEB" w:rsidRPr="00BE2C17">
        <w:rPr>
          <w:sz w:val="26"/>
          <w:szCs w:val="26"/>
        </w:rPr>
        <w:t xml:space="preserve">presents a booking summary for a 5-night stay. It shows the check-in and </w:t>
      </w:r>
      <w:proofErr w:type="gramStart"/>
      <w:r w:rsidR="00276DEB" w:rsidRPr="00BE2C17">
        <w:rPr>
          <w:sz w:val="26"/>
          <w:szCs w:val="26"/>
        </w:rPr>
        <w:t>check-out</w:t>
      </w:r>
      <w:proofErr w:type="gramEnd"/>
      <w:r w:rsidR="00276DEB" w:rsidRPr="00BE2C17">
        <w:rPr>
          <w:sz w:val="26"/>
          <w:szCs w:val="26"/>
        </w:rPr>
        <w:t xml:space="preserve"> dates, the number of guests, and different rate options (non-refundable and refundable) with their respective prices and cancellation policies (arrow 14). A "Reserve" button (arrow 13) allows the user to proceed with the booking. The total price is displayed (arrow 16), and </w:t>
      </w:r>
      <w:proofErr w:type="gramStart"/>
      <w:r w:rsidR="00276DEB" w:rsidRPr="00BE2C17">
        <w:rPr>
          <w:sz w:val="26"/>
          <w:szCs w:val="26"/>
        </w:rPr>
        <w:t>it's</w:t>
      </w:r>
      <w:proofErr w:type="gramEnd"/>
      <w:r w:rsidR="00276DEB" w:rsidRPr="00BE2C17">
        <w:rPr>
          <w:sz w:val="26"/>
          <w:szCs w:val="26"/>
        </w:rPr>
        <w:t xml:space="preserve"> noted that the user won't be charged immediately (arrow 12). A calendar (arrow 9) with selected dates (arrow </w:t>
      </w:r>
      <w:r w:rsidR="00276DEB" w:rsidRPr="00BE2C17">
        <w:rPr>
          <w:sz w:val="26"/>
          <w:szCs w:val="26"/>
        </w:rPr>
        <w:lastRenderedPageBreak/>
        <w:t>10) is also visible, along with host information (arrow 11) and the number of guests (arrow 15).</w:t>
      </w:r>
    </w:p>
    <w:p w14:paraId="6D47CB35" w14:textId="2A1E38D5" w:rsidR="001A3C21" w:rsidRPr="00BE2C17" w:rsidRDefault="00172EEA" w:rsidP="00D43F3A">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686912" behindDoc="1" locked="0" layoutInCell="1" allowOverlap="1" wp14:anchorId="37FEC4BB" wp14:editId="2003881D">
            <wp:simplePos x="0" y="0"/>
            <wp:positionH relativeFrom="column">
              <wp:posOffset>1003300</wp:posOffset>
            </wp:positionH>
            <wp:positionV relativeFrom="paragraph">
              <wp:posOffset>635</wp:posOffset>
            </wp:positionV>
            <wp:extent cx="3385185" cy="1903730"/>
            <wp:effectExtent l="19050" t="19050" r="24765" b="20320"/>
            <wp:wrapNone/>
            <wp:docPr id="1814340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85185" cy="1903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BCC8327" w14:textId="413124BC" w:rsidR="001A3C21" w:rsidRPr="00BE2C17" w:rsidRDefault="001A3C21" w:rsidP="00D43F3A">
      <w:pPr>
        <w:pStyle w:val="Default"/>
        <w:spacing w:line="480" w:lineRule="auto"/>
        <w:jc w:val="both"/>
        <w:rPr>
          <w:sz w:val="26"/>
          <w:szCs w:val="26"/>
          <w:lang w:val="en-US"/>
        </w:rPr>
      </w:pPr>
    </w:p>
    <w:p w14:paraId="7711866D" w14:textId="18BE006C" w:rsidR="001A3C21" w:rsidRPr="00BE2C17" w:rsidRDefault="001A3C21" w:rsidP="00D43F3A">
      <w:pPr>
        <w:pStyle w:val="Default"/>
        <w:spacing w:line="480" w:lineRule="auto"/>
        <w:jc w:val="both"/>
        <w:rPr>
          <w:sz w:val="26"/>
          <w:szCs w:val="26"/>
          <w:lang w:val="en-US"/>
        </w:rPr>
      </w:pPr>
    </w:p>
    <w:p w14:paraId="79704FB0" w14:textId="330A04DF" w:rsidR="00673F0A" w:rsidDel="00172EEA" w:rsidRDefault="005413DB" w:rsidP="008C2B20">
      <w:pPr>
        <w:pStyle w:val="Default"/>
        <w:spacing w:line="480" w:lineRule="auto"/>
        <w:jc w:val="center"/>
        <w:rPr>
          <w:del w:id="4983" w:author="Antoneth Macaisa" w:date="2025-05-07T19:18:00Z"/>
          <w:sz w:val="26"/>
          <w:szCs w:val="26"/>
          <w:lang w:val="en-US"/>
        </w:rPr>
      </w:pPr>
      <w:r w:rsidRPr="00BE2C17">
        <w:rPr>
          <w:sz w:val="26"/>
          <w:szCs w:val="26"/>
          <w:lang w:val="en-US"/>
        </w:rPr>
        <w:tab/>
      </w:r>
    </w:p>
    <w:p w14:paraId="2269C0DF" w14:textId="77777777" w:rsidR="00172EEA" w:rsidRPr="00BE2C17" w:rsidRDefault="00172EEA" w:rsidP="00D43F3A">
      <w:pPr>
        <w:pStyle w:val="Default"/>
        <w:spacing w:line="480" w:lineRule="auto"/>
        <w:jc w:val="both"/>
        <w:rPr>
          <w:ins w:id="4984" w:author="admin" w:date="2025-05-21T00:26:00Z"/>
          <w:sz w:val="26"/>
          <w:szCs w:val="26"/>
          <w:lang w:val="en-US"/>
        </w:rPr>
      </w:pPr>
    </w:p>
    <w:p w14:paraId="03CDED17" w14:textId="44B8DCB8" w:rsidR="00673F0A" w:rsidRPr="00BE2C17" w:rsidDel="008C2B20" w:rsidRDefault="00673F0A" w:rsidP="00D43F3A">
      <w:pPr>
        <w:pStyle w:val="Default"/>
        <w:spacing w:line="480" w:lineRule="auto"/>
        <w:jc w:val="both"/>
        <w:rPr>
          <w:del w:id="4985" w:author="Antoneth Macaisa" w:date="2025-05-07T19:18:00Z"/>
          <w:sz w:val="26"/>
          <w:szCs w:val="26"/>
          <w:lang w:val="en-US"/>
        </w:rPr>
      </w:pPr>
    </w:p>
    <w:p w14:paraId="3488A1B7" w14:textId="03C7A131" w:rsidR="00673F0A" w:rsidRPr="00BE2C17" w:rsidDel="008C2B20" w:rsidRDefault="00673F0A" w:rsidP="00673F0A">
      <w:pPr>
        <w:pStyle w:val="Default"/>
        <w:spacing w:line="480" w:lineRule="auto"/>
        <w:jc w:val="center"/>
        <w:rPr>
          <w:del w:id="4986" w:author="Antoneth Macaisa" w:date="2025-05-07T19:18:00Z"/>
          <w:b/>
          <w:bCs/>
          <w:sz w:val="26"/>
          <w:szCs w:val="26"/>
          <w:lang w:val="en-US"/>
        </w:rPr>
      </w:pPr>
    </w:p>
    <w:p w14:paraId="36881DBE" w14:textId="426D4FA1" w:rsidR="00673F0A" w:rsidRPr="00BE2C17" w:rsidRDefault="00BF617D" w:rsidP="008C2B20">
      <w:pPr>
        <w:pStyle w:val="Default"/>
        <w:spacing w:line="480" w:lineRule="auto"/>
        <w:jc w:val="center"/>
        <w:rPr>
          <w:ins w:id="4987" w:author="Antoneth Macaisa" w:date="2025-05-07T19:18:00Z"/>
          <w:b/>
          <w:bCs/>
          <w:sz w:val="26"/>
          <w:szCs w:val="26"/>
          <w:lang w:val="en-US"/>
        </w:rPr>
      </w:pPr>
      <w:r w:rsidRPr="00BE2C17">
        <w:rPr>
          <w:b/>
          <w:bCs/>
          <w:sz w:val="26"/>
          <w:szCs w:val="26"/>
          <w:lang w:val="en-US"/>
        </w:rPr>
        <w:br/>
      </w:r>
      <w:r w:rsidR="00673F0A" w:rsidRPr="00BE2C17">
        <w:rPr>
          <w:b/>
          <w:bCs/>
          <w:sz w:val="26"/>
          <w:szCs w:val="26"/>
          <w:lang w:val="en-US"/>
        </w:rPr>
        <w:t>Figure 16. Co-Working Space Details Interface</w:t>
      </w:r>
    </w:p>
    <w:p w14:paraId="2D26268A" w14:textId="4101D979" w:rsidR="00BF4961" w:rsidRPr="00BE2C17" w:rsidRDefault="00BF4961">
      <w:pPr>
        <w:pStyle w:val="ListParagraph"/>
        <w:numPr>
          <w:ilvl w:val="0"/>
          <w:numId w:val="23"/>
        </w:numPr>
        <w:spacing w:after="0"/>
        <w:textAlignment w:val="baseline"/>
        <w:rPr>
          <w:ins w:id="4988" w:author="Antoneth Macaisa" w:date="2025-05-07T19:26:00Z"/>
          <w:rFonts w:ascii="Times New Roman" w:eastAsia="Times New Roman" w:hAnsi="Times New Roman"/>
          <w:b/>
          <w:color w:val="000000"/>
          <w:sz w:val="26"/>
          <w:szCs w:val="26"/>
        </w:rPr>
        <w:pPrChange w:id="4989" w:author="admin" w:date="2025-05-21T00:27:00Z">
          <w:pPr>
            <w:pStyle w:val="ListParagraph"/>
            <w:numPr>
              <w:numId w:val="26"/>
            </w:numPr>
            <w:tabs>
              <w:tab w:val="num" w:pos="720"/>
            </w:tabs>
            <w:spacing w:after="0" w:line="480" w:lineRule="auto"/>
            <w:ind w:hanging="360"/>
            <w:textAlignment w:val="baseline"/>
          </w:pPr>
        </w:pPrChange>
      </w:pPr>
      <w:ins w:id="4990" w:author="Antoneth Macaisa" w:date="2025-05-07T19:26:00Z">
        <w:r w:rsidRPr="00BE2C17">
          <w:rPr>
            <w:rFonts w:ascii="Times New Roman" w:eastAsia="Times New Roman" w:hAnsi="Times New Roman"/>
            <w:b/>
            <w:color w:val="000000"/>
            <w:sz w:val="26"/>
            <w:szCs w:val="26"/>
          </w:rPr>
          <w:t>Duration</w:t>
        </w:r>
      </w:ins>
    </w:p>
    <w:p w14:paraId="2BA13801" w14:textId="77777777" w:rsidR="00BF4961" w:rsidRPr="00BE2C17" w:rsidRDefault="00BF4961">
      <w:pPr>
        <w:numPr>
          <w:ilvl w:val="0"/>
          <w:numId w:val="23"/>
        </w:numPr>
        <w:spacing w:after="0"/>
        <w:textAlignment w:val="baseline"/>
        <w:rPr>
          <w:ins w:id="4991" w:author="Antoneth Macaisa" w:date="2025-05-07T19:26:00Z"/>
          <w:rFonts w:ascii="Times New Roman" w:eastAsia="Times New Roman" w:hAnsi="Times New Roman"/>
          <w:b/>
          <w:color w:val="000000"/>
          <w:sz w:val="26"/>
          <w:szCs w:val="26"/>
          <w:lang w:val="en-US" w:eastAsia="en-US"/>
        </w:rPr>
        <w:pPrChange w:id="4992" w:author="admin" w:date="2025-05-21T00:27:00Z">
          <w:pPr>
            <w:numPr>
              <w:numId w:val="26"/>
            </w:numPr>
            <w:tabs>
              <w:tab w:val="num" w:pos="720"/>
            </w:tabs>
            <w:spacing w:after="0" w:line="480" w:lineRule="auto"/>
            <w:ind w:left="720" w:hanging="360"/>
            <w:textAlignment w:val="baseline"/>
          </w:pPr>
        </w:pPrChange>
      </w:pPr>
      <w:ins w:id="4993" w:author="Antoneth Macaisa" w:date="2025-05-07T19:26:00Z">
        <w:r w:rsidRPr="00BE2C17">
          <w:rPr>
            <w:rFonts w:ascii="Times New Roman" w:eastAsia="Times New Roman" w:hAnsi="Times New Roman"/>
            <w:b/>
            <w:color w:val="000000"/>
            <w:sz w:val="26"/>
            <w:szCs w:val="26"/>
            <w:lang w:val="en-US" w:eastAsia="en-US"/>
          </w:rPr>
          <w:t>Keyboard Symbol</w:t>
        </w:r>
      </w:ins>
    </w:p>
    <w:p w14:paraId="62EE36DB" w14:textId="77777777" w:rsidR="00BF4961" w:rsidRPr="00BE2C17" w:rsidRDefault="00BF4961">
      <w:pPr>
        <w:numPr>
          <w:ilvl w:val="0"/>
          <w:numId w:val="23"/>
        </w:numPr>
        <w:spacing w:after="0"/>
        <w:textAlignment w:val="baseline"/>
        <w:rPr>
          <w:ins w:id="4994" w:author="Antoneth Macaisa" w:date="2025-05-07T19:26:00Z"/>
          <w:rFonts w:ascii="Times New Roman" w:eastAsia="Times New Roman" w:hAnsi="Times New Roman"/>
          <w:b/>
          <w:color w:val="000000"/>
          <w:sz w:val="26"/>
          <w:szCs w:val="26"/>
          <w:lang w:val="en-US" w:eastAsia="en-US"/>
        </w:rPr>
        <w:pPrChange w:id="4995" w:author="admin" w:date="2025-05-21T00:27:00Z">
          <w:pPr>
            <w:numPr>
              <w:numId w:val="26"/>
            </w:numPr>
            <w:tabs>
              <w:tab w:val="num" w:pos="720"/>
            </w:tabs>
            <w:spacing w:after="0" w:line="480" w:lineRule="auto"/>
            <w:ind w:left="720" w:hanging="360"/>
            <w:textAlignment w:val="baseline"/>
          </w:pPr>
        </w:pPrChange>
      </w:pPr>
      <w:ins w:id="4996" w:author="Antoneth Macaisa" w:date="2025-05-07T19:26:00Z">
        <w:r w:rsidRPr="00BE2C17">
          <w:rPr>
            <w:rFonts w:ascii="Times New Roman" w:eastAsia="Times New Roman" w:hAnsi="Times New Roman"/>
            <w:b/>
            <w:color w:val="000000"/>
            <w:sz w:val="26"/>
            <w:szCs w:val="26"/>
            <w:lang w:val="en-US" w:eastAsia="en-US"/>
          </w:rPr>
          <w:t>Duration Dropdown</w:t>
        </w:r>
      </w:ins>
    </w:p>
    <w:p w14:paraId="67BB6E1C" w14:textId="77777777" w:rsidR="00BF4961" w:rsidRPr="00BE2C17" w:rsidRDefault="00BF4961">
      <w:pPr>
        <w:numPr>
          <w:ilvl w:val="0"/>
          <w:numId w:val="23"/>
        </w:numPr>
        <w:spacing w:after="0"/>
        <w:textAlignment w:val="baseline"/>
        <w:rPr>
          <w:ins w:id="4997" w:author="Antoneth Macaisa" w:date="2025-05-07T19:26:00Z"/>
          <w:rFonts w:ascii="Times New Roman" w:eastAsia="Times New Roman" w:hAnsi="Times New Roman"/>
          <w:b/>
          <w:color w:val="000000"/>
          <w:sz w:val="26"/>
          <w:szCs w:val="26"/>
          <w:lang w:val="en-US" w:eastAsia="en-US"/>
        </w:rPr>
        <w:pPrChange w:id="4998" w:author="admin" w:date="2025-05-21T00:27:00Z">
          <w:pPr>
            <w:numPr>
              <w:numId w:val="26"/>
            </w:numPr>
            <w:tabs>
              <w:tab w:val="num" w:pos="720"/>
            </w:tabs>
            <w:spacing w:after="0" w:line="480" w:lineRule="auto"/>
            <w:ind w:left="720" w:hanging="360"/>
            <w:textAlignment w:val="baseline"/>
          </w:pPr>
        </w:pPrChange>
      </w:pPr>
      <w:ins w:id="4999" w:author="Antoneth Macaisa" w:date="2025-05-07T19:26:00Z">
        <w:r w:rsidRPr="00BE2C17">
          <w:rPr>
            <w:rFonts w:ascii="Times New Roman" w:eastAsia="Times New Roman" w:hAnsi="Times New Roman"/>
            <w:b/>
            <w:color w:val="000000"/>
            <w:sz w:val="26"/>
            <w:szCs w:val="26"/>
            <w:lang w:val="en-US" w:eastAsia="en-US"/>
          </w:rPr>
          <w:t>Add guest’s dropdown</w:t>
        </w:r>
      </w:ins>
    </w:p>
    <w:p w14:paraId="1C7C205C" w14:textId="77777777" w:rsidR="00BF4961" w:rsidRPr="00BE2C17" w:rsidRDefault="00BF4961">
      <w:pPr>
        <w:pStyle w:val="ListParagraph"/>
        <w:numPr>
          <w:ilvl w:val="0"/>
          <w:numId w:val="23"/>
        </w:numPr>
        <w:spacing w:after="0"/>
        <w:textAlignment w:val="baseline"/>
        <w:rPr>
          <w:ins w:id="5000" w:author="Antoneth Macaisa" w:date="2025-05-07T19:26:00Z"/>
          <w:rFonts w:ascii="Times New Roman" w:eastAsia="Times New Roman" w:hAnsi="Times New Roman"/>
          <w:b/>
          <w:color w:val="000000"/>
          <w:sz w:val="26"/>
          <w:szCs w:val="26"/>
        </w:rPr>
        <w:pPrChange w:id="5001" w:author="admin" w:date="2025-05-21T00:27:00Z">
          <w:pPr>
            <w:pStyle w:val="ListParagraph"/>
            <w:numPr>
              <w:numId w:val="26"/>
            </w:numPr>
            <w:tabs>
              <w:tab w:val="num" w:pos="720"/>
            </w:tabs>
            <w:spacing w:after="0" w:line="480" w:lineRule="auto"/>
            <w:ind w:hanging="360"/>
            <w:textAlignment w:val="baseline"/>
          </w:pPr>
        </w:pPrChange>
      </w:pPr>
      <w:ins w:id="5002" w:author="Antoneth Macaisa" w:date="2025-05-07T19:26:00Z">
        <w:r w:rsidRPr="00BE2C17">
          <w:rPr>
            <w:rFonts w:ascii="Times New Roman" w:eastAsia="Times New Roman" w:hAnsi="Times New Roman"/>
            <w:b/>
            <w:color w:val="000000"/>
            <w:sz w:val="26"/>
            <w:szCs w:val="26"/>
          </w:rPr>
          <w:t>Refundable Radio Button</w:t>
        </w:r>
      </w:ins>
    </w:p>
    <w:p w14:paraId="60F22A62" w14:textId="77777777" w:rsidR="00BF4961" w:rsidRPr="00BE2C17" w:rsidRDefault="00BF4961">
      <w:pPr>
        <w:numPr>
          <w:ilvl w:val="0"/>
          <w:numId w:val="23"/>
        </w:numPr>
        <w:spacing w:after="0"/>
        <w:textAlignment w:val="baseline"/>
        <w:rPr>
          <w:ins w:id="5003" w:author="Antoneth Macaisa" w:date="2025-05-07T19:26:00Z"/>
          <w:rFonts w:ascii="Times New Roman" w:eastAsia="Times New Roman" w:hAnsi="Times New Roman"/>
          <w:b/>
          <w:color w:val="000000"/>
          <w:sz w:val="26"/>
          <w:szCs w:val="26"/>
          <w:lang w:val="en-US" w:eastAsia="en-US"/>
        </w:rPr>
        <w:pPrChange w:id="5004" w:author="admin" w:date="2025-05-21T00:27:00Z">
          <w:pPr>
            <w:numPr>
              <w:numId w:val="26"/>
            </w:numPr>
            <w:tabs>
              <w:tab w:val="num" w:pos="720"/>
            </w:tabs>
            <w:spacing w:after="0" w:line="480" w:lineRule="auto"/>
            <w:ind w:left="720" w:hanging="360"/>
            <w:textAlignment w:val="baseline"/>
          </w:pPr>
        </w:pPrChange>
      </w:pPr>
      <w:ins w:id="5005" w:author="Antoneth Macaisa" w:date="2025-05-07T19:26:00Z">
        <w:r w:rsidRPr="00BE2C17">
          <w:rPr>
            <w:rFonts w:ascii="Times New Roman" w:eastAsia="Times New Roman" w:hAnsi="Times New Roman"/>
            <w:b/>
            <w:color w:val="000000"/>
            <w:sz w:val="26"/>
            <w:szCs w:val="26"/>
            <w:lang w:val="en-US" w:eastAsia="en-US"/>
          </w:rPr>
          <w:t xml:space="preserve">Reserve </w:t>
        </w:r>
      </w:ins>
    </w:p>
    <w:p w14:paraId="4550DDF3" w14:textId="77777777" w:rsidR="00BF4961" w:rsidRPr="00BE2C17" w:rsidRDefault="00BF4961">
      <w:pPr>
        <w:numPr>
          <w:ilvl w:val="0"/>
          <w:numId w:val="23"/>
        </w:numPr>
        <w:spacing w:after="0"/>
        <w:textAlignment w:val="baseline"/>
        <w:rPr>
          <w:ins w:id="5006" w:author="Antoneth Macaisa" w:date="2025-05-07T19:26:00Z"/>
          <w:rFonts w:ascii="Times New Roman" w:eastAsia="Times New Roman" w:hAnsi="Times New Roman"/>
          <w:b/>
          <w:color w:val="000000"/>
          <w:sz w:val="26"/>
          <w:szCs w:val="26"/>
          <w:lang w:val="en-US" w:eastAsia="en-US"/>
        </w:rPr>
        <w:pPrChange w:id="5007" w:author="admin" w:date="2025-05-21T00:27:00Z">
          <w:pPr>
            <w:numPr>
              <w:numId w:val="26"/>
            </w:numPr>
            <w:tabs>
              <w:tab w:val="num" w:pos="720"/>
            </w:tabs>
            <w:spacing w:after="0" w:line="480" w:lineRule="auto"/>
            <w:ind w:left="720" w:hanging="360"/>
            <w:textAlignment w:val="baseline"/>
          </w:pPr>
        </w:pPrChange>
      </w:pPr>
      <w:ins w:id="5008" w:author="Antoneth Macaisa" w:date="2025-05-07T19:26:00Z">
        <w:r w:rsidRPr="00BE2C17">
          <w:rPr>
            <w:rFonts w:ascii="Times New Roman" w:eastAsia="Times New Roman" w:hAnsi="Times New Roman"/>
            <w:b/>
            <w:color w:val="000000"/>
            <w:sz w:val="26"/>
            <w:szCs w:val="26"/>
            <w:lang w:val="en-US" w:eastAsia="en-US"/>
          </w:rPr>
          <w:t>Number of Guest</w:t>
        </w:r>
      </w:ins>
    </w:p>
    <w:p w14:paraId="441BA0CE" w14:textId="4A5F7FC7" w:rsidR="008C2B20" w:rsidRPr="00BE2C17" w:rsidRDefault="00BF4961">
      <w:pPr>
        <w:pStyle w:val="Default"/>
        <w:numPr>
          <w:ilvl w:val="0"/>
          <w:numId w:val="23"/>
        </w:numPr>
        <w:spacing w:line="276" w:lineRule="auto"/>
        <w:rPr>
          <w:b/>
          <w:bCs/>
          <w:sz w:val="26"/>
          <w:szCs w:val="26"/>
          <w:lang w:val="en-US"/>
        </w:rPr>
        <w:pPrChange w:id="5009" w:author="admin" w:date="2025-05-21T00:27:00Z">
          <w:pPr>
            <w:pStyle w:val="Default"/>
            <w:spacing w:line="480" w:lineRule="auto"/>
            <w:jc w:val="center"/>
          </w:pPr>
        </w:pPrChange>
      </w:pPr>
      <w:ins w:id="5010" w:author="Antoneth Macaisa" w:date="2025-05-07T19:26:00Z">
        <w:r w:rsidRPr="00BE2C17">
          <w:rPr>
            <w:b/>
            <w:sz w:val="26"/>
            <w:szCs w:val="26"/>
            <w:lang w:val="en-US" w:eastAsia="en-US"/>
          </w:rPr>
          <w:t>Calendar</w:t>
        </w:r>
      </w:ins>
    </w:p>
    <w:p w14:paraId="6BAA2EF8" w14:textId="104F38A0" w:rsidR="00D43F3A" w:rsidRPr="00BE2C17" w:rsidDel="00BF4961" w:rsidRDefault="00172EEA" w:rsidP="00D43F3A">
      <w:pPr>
        <w:pStyle w:val="Default"/>
        <w:spacing w:line="480" w:lineRule="auto"/>
        <w:jc w:val="both"/>
        <w:rPr>
          <w:del w:id="5011" w:author="Antoneth Macaisa" w:date="2025-05-07T19:29:00Z"/>
          <w:rFonts w:eastAsia="DengXian"/>
          <w:sz w:val="26"/>
          <w:szCs w:val="26"/>
          <w:lang w:val="en-US"/>
        </w:rPr>
      </w:pPr>
      <w:r w:rsidRPr="00BE2C17">
        <w:rPr>
          <w:noProof/>
          <w:sz w:val="26"/>
          <w:szCs w:val="26"/>
          <w:lang w:val="en-US" w:eastAsia="en-US"/>
        </w:rPr>
        <w:drawing>
          <wp:anchor distT="0" distB="0" distL="114300" distR="114300" simplePos="0" relativeHeight="251688960" behindDoc="1" locked="0" layoutInCell="1" allowOverlap="1" wp14:anchorId="67729318" wp14:editId="53C1B290">
            <wp:simplePos x="0" y="0"/>
            <wp:positionH relativeFrom="column">
              <wp:posOffset>993775</wp:posOffset>
            </wp:positionH>
            <wp:positionV relativeFrom="paragraph">
              <wp:posOffset>2606040</wp:posOffset>
            </wp:positionV>
            <wp:extent cx="3402754" cy="1913890"/>
            <wp:effectExtent l="19050" t="19050" r="26670" b="10160"/>
            <wp:wrapNone/>
            <wp:docPr id="18368308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2754" cy="1913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73F0A" w:rsidRPr="00BE2C17">
        <w:rPr>
          <w:sz w:val="26"/>
          <w:szCs w:val="26"/>
          <w:lang w:val="en-US"/>
        </w:rPr>
        <w:tab/>
      </w:r>
      <w:r w:rsidR="005413DB" w:rsidRPr="00BE2C17">
        <w:rPr>
          <w:sz w:val="26"/>
          <w:szCs w:val="26"/>
          <w:lang w:val="en-US"/>
        </w:rPr>
        <w:t>Figure 17 below</w:t>
      </w:r>
      <w:r w:rsidR="005413DB" w:rsidRPr="00BE2C17">
        <w:rPr>
          <w:rFonts w:eastAsia="DengXian"/>
          <w:sz w:val="26"/>
          <w:szCs w:val="26"/>
        </w:rPr>
        <w:t xml:space="preserve"> </w:t>
      </w:r>
      <w:r w:rsidR="00D43F3A" w:rsidRPr="00BE2C17">
        <w:rPr>
          <w:rFonts w:eastAsia="DengXian"/>
          <w:sz w:val="26"/>
          <w:szCs w:val="26"/>
        </w:rPr>
        <w:t xml:space="preserve">shows a section of a user interface, likely for a booking platform. It provides information about the "Owner," identified as "Jade </w:t>
      </w:r>
      <w:proofErr w:type="spellStart"/>
      <w:r w:rsidR="00D43F3A" w:rsidRPr="00BE2C17">
        <w:rPr>
          <w:rFonts w:eastAsia="DengXian"/>
          <w:sz w:val="26"/>
          <w:szCs w:val="26"/>
        </w:rPr>
        <w:t>Cribe</w:t>
      </w:r>
      <w:proofErr w:type="spellEnd"/>
      <w:r w:rsidR="00D43F3A" w:rsidRPr="00BE2C17">
        <w:rPr>
          <w:rFonts w:eastAsia="DengXian"/>
          <w:sz w:val="26"/>
          <w:szCs w:val="26"/>
        </w:rPr>
        <w:t xml:space="preserve">." A brief description notes that this owner consists of "highly rated hosts who are committed to providing great stays for guests." Below this, "Host details" are </w:t>
      </w:r>
      <w:r w:rsidR="00D43F3A" w:rsidRPr="00BE2C17">
        <w:rPr>
          <w:rFonts w:eastAsia="DengXian"/>
          <w:sz w:val="26"/>
          <w:szCs w:val="26"/>
        </w:rPr>
        <w:lastRenderedPageBreak/>
        <w:t xml:space="preserve">displayed, indicating a "Response rate" of 100% and that the host "Responds within an hour." To the left, </w:t>
      </w:r>
      <w:proofErr w:type="gramStart"/>
      <w:r w:rsidR="00D43F3A" w:rsidRPr="00BE2C17">
        <w:rPr>
          <w:rFonts w:eastAsia="DengXian"/>
          <w:sz w:val="26"/>
          <w:szCs w:val="26"/>
        </w:rPr>
        <w:t>a circled number "17" points</w:t>
      </w:r>
      <w:proofErr w:type="gramEnd"/>
      <w:r w:rsidR="00D43F3A" w:rsidRPr="00BE2C17">
        <w:rPr>
          <w:rFonts w:eastAsia="DengXian"/>
          <w:sz w:val="26"/>
          <w:szCs w:val="26"/>
        </w:rPr>
        <w:t xml:space="preserve"> to a "Message" button, suggesting this is the way a user can contact the host.</w:t>
      </w:r>
    </w:p>
    <w:p w14:paraId="3E1E1FF8" w14:textId="720F1E4D" w:rsidR="00BF617D" w:rsidRPr="00BE2C17" w:rsidDel="00BF4961" w:rsidRDefault="00BF617D" w:rsidP="00D43F3A">
      <w:pPr>
        <w:pStyle w:val="Default"/>
        <w:spacing w:line="480" w:lineRule="auto"/>
        <w:jc w:val="both"/>
        <w:rPr>
          <w:del w:id="5012" w:author="Antoneth Macaisa" w:date="2025-05-07T19:29:00Z"/>
          <w:rFonts w:eastAsia="DengXian"/>
          <w:sz w:val="26"/>
          <w:szCs w:val="26"/>
          <w:lang w:val="en-US"/>
        </w:rPr>
      </w:pPr>
    </w:p>
    <w:p w14:paraId="09C7ADFC" w14:textId="46DB7975" w:rsidR="00BF617D" w:rsidRPr="00BE2C17" w:rsidDel="00BF4961" w:rsidRDefault="00BF617D" w:rsidP="00D43F3A">
      <w:pPr>
        <w:pStyle w:val="Default"/>
        <w:spacing w:line="480" w:lineRule="auto"/>
        <w:jc w:val="both"/>
        <w:rPr>
          <w:del w:id="5013" w:author="Antoneth Macaisa" w:date="2025-05-07T19:29:00Z"/>
          <w:rFonts w:eastAsia="DengXian"/>
          <w:sz w:val="26"/>
          <w:szCs w:val="26"/>
          <w:lang w:val="en-US"/>
        </w:rPr>
      </w:pPr>
    </w:p>
    <w:p w14:paraId="284FE80A" w14:textId="4511FA1A" w:rsidR="00BF617D" w:rsidRPr="00BE2C17" w:rsidDel="00BF4961" w:rsidRDefault="00BF617D" w:rsidP="00D43F3A">
      <w:pPr>
        <w:pStyle w:val="Default"/>
        <w:spacing w:line="480" w:lineRule="auto"/>
        <w:jc w:val="both"/>
        <w:rPr>
          <w:del w:id="5014" w:author="Antoneth Macaisa" w:date="2025-05-07T19:29:00Z"/>
          <w:rFonts w:eastAsia="DengXian"/>
          <w:sz w:val="26"/>
          <w:szCs w:val="26"/>
          <w:lang w:val="en-US"/>
        </w:rPr>
      </w:pPr>
    </w:p>
    <w:p w14:paraId="4B0C8D99" w14:textId="77777777" w:rsidR="00BF617D" w:rsidRPr="00BE2C17" w:rsidDel="00BF4961" w:rsidRDefault="00BF617D" w:rsidP="00D43F3A">
      <w:pPr>
        <w:pStyle w:val="Default"/>
        <w:spacing w:line="480" w:lineRule="auto"/>
        <w:jc w:val="both"/>
        <w:rPr>
          <w:del w:id="5015" w:author="Antoneth Macaisa" w:date="2025-05-07T19:29:00Z"/>
          <w:rFonts w:eastAsia="DengXian"/>
          <w:sz w:val="26"/>
          <w:szCs w:val="26"/>
          <w:lang w:val="en-US"/>
        </w:rPr>
      </w:pPr>
    </w:p>
    <w:p w14:paraId="2AE4BD8C" w14:textId="77777777" w:rsidR="00BF617D" w:rsidRPr="00BE2C17" w:rsidDel="00BF4961" w:rsidRDefault="00BF617D" w:rsidP="00D43F3A">
      <w:pPr>
        <w:pStyle w:val="Default"/>
        <w:spacing w:line="480" w:lineRule="auto"/>
        <w:jc w:val="both"/>
        <w:rPr>
          <w:del w:id="5016" w:author="Antoneth Macaisa" w:date="2025-05-07T19:29:00Z"/>
          <w:rFonts w:eastAsia="DengXian"/>
          <w:sz w:val="26"/>
          <w:szCs w:val="26"/>
          <w:lang w:val="en-US"/>
        </w:rPr>
      </w:pPr>
    </w:p>
    <w:p w14:paraId="5D83748E" w14:textId="1EC5A435" w:rsidR="00BF617D" w:rsidRPr="00BE2C17" w:rsidRDefault="00BF617D" w:rsidP="00D43F3A">
      <w:pPr>
        <w:pStyle w:val="Default"/>
        <w:spacing w:line="480" w:lineRule="auto"/>
        <w:jc w:val="both"/>
        <w:rPr>
          <w:rFonts w:eastAsia="DengXian"/>
          <w:sz w:val="26"/>
          <w:szCs w:val="26"/>
          <w:lang w:val="en-US"/>
        </w:rPr>
      </w:pPr>
    </w:p>
    <w:p w14:paraId="272B858B" w14:textId="5FF9F9B9" w:rsidR="001A3C21" w:rsidRPr="00BE2C17" w:rsidRDefault="001A3C21" w:rsidP="00D43F3A">
      <w:pPr>
        <w:pStyle w:val="Default"/>
        <w:spacing w:line="480" w:lineRule="auto"/>
        <w:jc w:val="both"/>
        <w:rPr>
          <w:sz w:val="26"/>
          <w:szCs w:val="26"/>
          <w:lang w:val="en-US"/>
        </w:rPr>
      </w:pPr>
    </w:p>
    <w:p w14:paraId="40433B61" w14:textId="77777777" w:rsidR="001A3C21" w:rsidRPr="00BE2C17" w:rsidRDefault="005413DB" w:rsidP="00D43F3A">
      <w:pPr>
        <w:pStyle w:val="Default"/>
        <w:spacing w:line="480" w:lineRule="auto"/>
        <w:jc w:val="both"/>
        <w:rPr>
          <w:sz w:val="26"/>
          <w:szCs w:val="26"/>
          <w:lang w:val="en-US"/>
        </w:rPr>
      </w:pPr>
      <w:r w:rsidRPr="00BE2C17">
        <w:rPr>
          <w:sz w:val="26"/>
          <w:szCs w:val="26"/>
          <w:lang w:val="en-US"/>
        </w:rPr>
        <w:tab/>
      </w:r>
    </w:p>
    <w:p w14:paraId="1F39FFFE" w14:textId="77777777" w:rsidR="001A3C21" w:rsidRPr="00BE2C17" w:rsidRDefault="001A3C21" w:rsidP="00D43F3A">
      <w:pPr>
        <w:pStyle w:val="Default"/>
        <w:spacing w:line="480" w:lineRule="auto"/>
        <w:jc w:val="both"/>
        <w:rPr>
          <w:sz w:val="26"/>
          <w:szCs w:val="26"/>
          <w:lang w:val="en-US"/>
        </w:rPr>
      </w:pPr>
    </w:p>
    <w:p w14:paraId="1F7201BB" w14:textId="77777777" w:rsidR="001A3C21" w:rsidRPr="00BE2C17" w:rsidRDefault="001A3C21" w:rsidP="00D43F3A">
      <w:pPr>
        <w:pStyle w:val="Default"/>
        <w:spacing w:line="480" w:lineRule="auto"/>
        <w:jc w:val="both"/>
        <w:rPr>
          <w:sz w:val="26"/>
          <w:szCs w:val="26"/>
          <w:lang w:val="en-US"/>
        </w:rPr>
      </w:pPr>
    </w:p>
    <w:p w14:paraId="74F803F2" w14:textId="77777777" w:rsidR="00673F0A" w:rsidRPr="00BE2C17" w:rsidDel="00E02636" w:rsidRDefault="00673F0A" w:rsidP="00D43F3A">
      <w:pPr>
        <w:pStyle w:val="Default"/>
        <w:spacing w:line="480" w:lineRule="auto"/>
        <w:jc w:val="both"/>
        <w:rPr>
          <w:del w:id="5017" w:author="Antoneth Macaisa" w:date="2025-05-19T14:42:00Z"/>
          <w:sz w:val="26"/>
          <w:szCs w:val="26"/>
          <w:lang w:val="en-US"/>
        </w:rPr>
      </w:pPr>
    </w:p>
    <w:p w14:paraId="0EDE1A45" w14:textId="77777777" w:rsidR="00BF617D" w:rsidRPr="00BE2C17" w:rsidRDefault="00BF617D" w:rsidP="00D43F3A">
      <w:pPr>
        <w:pStyle w:val="Default"/>
        <w:spacing w:line="480" w:lineRule="auto"/>
        <w:jc w:val="both"/>
        <w:rPr>
          <w:sz w:val="26"/>
          <w:szCs w:val="26"/>
          <w:lang w:val="en-US"/>
        </w:rPr>
      </w:pPr>
    </w:p>
    <w:p w14:paraId="54790536" w14:textId="77777777" w:rsidR="00E02636" w:rsidRDefault="00673F0A" w:rsidP="00E02636">
      <w:pPr>
        <w:pStyle w:val="Default"/>
        <w:spacing w:line="480" w:lineRule="auto"/>
        <w:jc w:val="center"/>
        <w:rPr>
          <w:ins w:id="5018" w:author="Antoneth Macaisa" w:date="2025-05-19T14:43:00Z"/>
          <w:b/>
          <w:bCs/>
          <w:sz w:val="26"/>
          <w:szCs w:val="26"/>
          <w:lang w:val="en-US"/>
        </w:rPr>
      </w:pPr>
      <w:r w:rsidRPr="00BE2C17">
        <w:rPr>
          <w:b/>
          <w:bCs/>
          <w:sz w:val="26"/>
          <w:szCs w:val="26"/>
          <w:lang w:val="en-US"/>
        </w:rPr>
        <w:t>Figure 17. Co-Working Space Details Interface</w:t>
      </w:r>
    </w:p>
    <w:p w14:paraId="6C0E9814" w14:textId="634E39A8" w:rsidR="00BF4961" w:rsidRPr="00BE2C17" w:rsidRDefault="00BF4961">
      <w:pPr>
        <w:pStyle w:val="Default"/>
        <w:numPr>
          <w:ilvl w:val="0"/>
          <w:numId w:val="23"/>
        </w:numPr>
        <w:spacing w:line="480" w:lineRule="auto"/>
        <w:rPr>
          <w:b/>
          <w:bCs/>
          <w:sz w:val="26"/>
          <w:szCs w:val="26"/>
          <w:lang w:val="en-US"/>
        </w:rPr>
        <w:pPrChange w:id="5019" w:author="Antoneth Macaisa" w:date="2025-05-19T14:45:00Z">
          <w:pPr>
            <w:pStyle w:val="Default"/>
            <w:spacing w:line="480" w:lineRule="auto"/>
            <w:jc w:val="center"/>
          </w:pPr>
        </w:pPrChange>
      </w:pPr>
      <w:ins w:id="5020" w:author="Antoneth Macaisa" w:date="2025-05-07T19:30:00Z">
        <w:r w:rsidRPr="00BE2C17">
          <w:rPr>
            <w:b/>
            <w:bCs/>
            <w:sz w:val="26"/>
            <w:szCs w:val="26"/>
            <w:lang w:val="en-US"/>
          </w:rPr>
          <w:t>Message Button</w:t>
        </w:r>
      </w:ins>
    </w:p>
    <w:p w14:paraId="7AD8E071" w14:textId="3565EF17" w:rsidR="00D43F3A" w:rsidRPr="00BE2C17" w:rsidDel="00BF4961" w:rsidRDefault="001A3C21" w:rsidP="00D43F3A">
      <w:pPr>
        <w:pStyle w:val="Default"/>
        <w:spacing w:line="480" w:lineRule="auto"/>
        <w:jc w:val="both"/>
        <w:rPr>
          <w:del w:id="5021" w:author="Antoneth Macaisa" w:date="2025-05-07T19:30:00Z"/>
          <w:rFonts w:eastAsia="DengXian"/>
          <w:sz w:val="26"/>
          <w:szCs w:val="26"/>
          <w:lang w:val="en-US"/>
        </w:rPr>
      </w:pPr>
      <w:r w:rsidRPr="00BE2C17">
        <w:rPr>
          <w:sz w:val="26"/>
          <w:szCs w:val="26"/>
          <w:lang w:val="en-US"/>
        </w:rPr>
        <w:tab/>
      </w:r>
      <w:ins w:id="5022" w:author="Antoneth Macaisa" w:date="2025-05-20T13:57:00Z">
        <w:r w:rsidR="00952716">
          <w:rPr>
            <w:sz w:val="26"/>
            <w:szCs w:val="26"/>
          </w:rPr>
          <w:t xml:space="preserve">Figure 18 </w:t>
        </w:r>
        <w:r w:rsidR="00952716" w:rsidRPr="00952716">
          <w:rPr>
            <w:sz w:val="26"/>
            <w:szCs w:val="26"/>
          </w:rPr>
          <w:t xml:space="preserve">displays a "Confirm and pay" screen from the FLEXIDESK platform, indicating the final stage of a booking process. Users can enter credit/debit card details, with options for Google Pay and </w:t>
        </w:r>
        <w:proofErr w:type="spellStart"/>
        <w:r w:rsidR="00952716" w:rsidRPr="00952716">
          <w:rPr>
            <w:sz w:val="26"/>
            <w:szCs w:val="26"/>
          </w:rPr>
          <w:t>Paymongo</w:t>
        </w:r>
        <w:proofErr w:type="spellEnd"/>
        <w:r w:rsidR="00952716" w:rsidRPr="00952716">
          <w:rPr>
            <w:sz w:val="26"/>
            <w:szCs w:val="26"/>
          </w:rPr>
          <w:t xml:space="preserve"> as alternative payment </w:t>
        </w:r>
        <w:r w:rsidR="00952716" w:rsidRPr="00952716">
          <w:rPr>
            <w:sz w:val="26"/>
            <w:szCs w:val="26"/>
          </w:rPr>
          <w:lastRenderedPageBreak/>
          <w:t>methods, and select their country (defaulting to Philippines). A "Next" button progresses the transaction, while a summary on the right details the booking, including location, dates (May 19-20, 2025), and an itemized price breakdown totaling P14.19, with a "Change" option to modify details.</w:t>
        </w:r>
      </w:ins>
      <w:del w:id="5023" w:author="Antoneth Macaisa" w:date="2025-05-20T13:57:00Z">
        <w:r w:rsidR="005413DB" w:rsidRPr="00BE2C17" w:rsidDel="00952716">
          <w:rPr>
            <w:sz w:val="26"/>
            <w:szCs w:val="26"/>
            <w:lang w:val="en-US"/>
          </w:rPr>
          <w:delText>Figure 18 below</w:delText>
        </w:r>
        <w:r w:rsidR="005413DB" w:rsidRPr="00BE2C17" w:rsidDel="00952716">
          <w:rPr>
            <w:rFonts w:eastAsia="DengXian"/>
            <w:sz w:val="26"/>
            <w:szCs w:val="26"/>
          </w:rPr>
          <w:delText xml:space="preserve"> </w:delText>
        </w:r>
        <w:r w:rsidR="00D43F3A" w:rsidRPr="00BE2C17" w:rsidDel="00952716">
          <w:rPr>
            <w:rFonts w:eastAsia="DengXian"/>
            <w:sz w:val="26"/>
            <w:szCs w:val="26"/>
          </w:rPr>
          <w:delText xml:space="preserve">displays a "Confirm and pay" screen, part of a checkout process. On the left, it prompts the user to "Add a payment method," with options for "Credit or debit card," "Google Pay," and "GCash" being visible. Fields for card details (number, expiry, CVV), postal code, and country (Philippines is pre-selected) are shown with corresponding numbered arrows (1-4). A "Next" button (6) is available. On the right (10), a summary of the booking includes a "Title" and "Location," indicating "Free cancellation" until a specific time and full refund eligibility. "Trip details" (9) show the dates "May 19 - 24, 2025" for "1 adult," with an option to "Change." "Price details" break down the cost per night (₱2,434 x 5 nights = ₱12,170.00), and the "Total (PHP)" is displayed as ₱12,170.00 (7). </w:delText>
        </w:r>
      </w:del>
      <w:del w:id="5024" w:author="Antoneth Macaisa" w:date="2025-05-20T14:00:00Z">
        <w:r w:rsidR="00D43F3A" w:rsidRPr="00BE2C17" w:rsidDel="00952716">
          <w:rPr>
            <w:rFonts w:eastAsia="DengXian"/>
            <w:sz w:val="26"/>
            <w:szCs w:val="26"/>
          </w:rPr>
          <w:delText xml:space="preserve">A </w:delText>
        </w:r>
      </w:del>
      <w:del w:id="5025" w:author="Antoneth Macaisa" w:date="2025-05-20T13:53:00Z">
        <w:r w:rsidR="00E02636" w:rsidRPr="00BE2C17" w:rsidDel="00952716">
          <w:rPr>
            <w:noProof/>
            <w:sz w:val="26"/>
            <w:szCs w:val="26"/>
            <w:lang w:val="en-US" w:eastAsia="en-US"/>
          </w:rPr>
          <w:drawing>
            <wp:anchor distT="0" distB="0" distL="114300" distR="114300" simplePos="0" relativeHeight="251691008" behindDoc="1" locked="0" layoutInCell="1" allowOverlap="1" wp14:anchorId="370D4D6C" wp14:editId="2BC2F9BD">
              <wp:simplePos x="0" y="0"/>
              <wp:positionH relativeFrom="column">
                <wp:posOffset>1028700</wp:posOffset>
              </wp:positionH>
              <wp:positionV relativeFrom="paragraph">
                <wp:posOffset>1044787</wp:posOffset>
              </wp:positionV>
              <wp:extent cx="3402754" cy="1913890"/>
              <wp:effectExtent l="19050" t="19050" r="26670" b="10160"/>
              <wp:wrapNone/>
              <wp:docPr id="13084580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02754" cy="1913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5026" w:author="Antoneth Macaisa" w:date="2025-05-20T14:00:00Z">
        <w:r w:rsidR="00D43F3A" w:rsidRPr="00BE2C17" w:rsidDel="00952716">
          <w:rPr>
            <w:rFonts w:eastAsia="DengXian"/>
            <w:sz w:val="26"/>
            <w:szCs w:val="26"/>
          </w:rPr>
          <w:delText>notification icon and a profile icon are visible at the top right (9).</w:delText>
        </w:r>
      </w:del>
    </w:p>
    <w:p w14:paraId="2F0DE2E4" w14:textId="79C1CDA4" w:rsidR="00673F0A" w:rsidRPr="00BE2C17" w:rsidDel="00BF4961" w:rsidRDefault="00673F0A" w:rsidP="00D43F3A">
      <w:pPr>
        <w:pStyle w:val="Default"/>
        <w:spacing w:line="480" w:lineRule="auto"/>
        <w:jc w:val="both"/>
        <w:rPr>
          <w:del w:id="5027" w:author="Antoneth Macaisa" w:date="2025-05-07T19:30:00Z"/>
          <w:rFonts w:eastAsia="DengXian"/>
          <w:sz w:val="26"/>
          <w:szCs w:val="26"/>
          <w:lang w:val="en-US"/>
        </w:rPr>
      </w:pPr>
    </w:p>
    <w:p w14:paraId="731B8128" w14:textId="63BC3288" w:rsidR="00673F0A" w:rsidRPr="00BE2C17" w:rsidRDefault="00673F0A" w:rsidP="00D43F3A">
      <w:pPr>
        <w:pStyle w:val="Default"/>
        <w:spacing w:line="480" w:lineRule="auto"/>
        <w:jc w:val="both"/>
        <w:rPr>
          <w:rFonts w:eastAsia="DengXian"/>
          <w:sz w:val="26"/>
          <w:szCs w:val="26"/>
          <w:lang w:val="en-US"/>
        </w:rPr>
      </w:pPr>
    </w:p>
    <w:p w14:paraId="52314EC1" w14:textId="02C4495D" w:rsidR="001A3C21" w:rsidRPr="00BE2C17" w:rsidRDefault="001A3C21" w:rsidP="001A3C21">
      <w:pPr>
        <w:pStyle w:val="Default"/>
        <w:tabs>
          <w:tab w:val="left" w:pos="5580"/>
        </w:tabs>
        <w:spacing w:line="480" w:lineRule="auto"/>
        <w:jc w:val="both"/>
        <w:rPr>
          <w:rFonts w:eastAsia="DengXian"/>
          <w:sz w:val="26"/>
          <w:szCs w:val="26"/>
          <w:lang w:val="en-US"/>
        </w:rPr>
      </w:pPr>
      <w:r w:rsidRPr="00BE2C17">
        <w:rPr>
          <w:rFonts w:eastAsia="DengXian"/>
          <w:sz w:val="26"/>
          <w:szCs w:val="26"/>
          <w:lang w:val="en-US"/>
        </w:rPr>
        <w:tab/>
      </w:r>
    </w:p>
    <w:p w14:paraId="734DE263" w14:textId="229222DE" w:rsidR="001A3C21" w:rsidRPr="00BE2C17" w:rsidRDefault="00952716" w:rsidP="00D43F3A">
      <w:pPr>
        <w:pStyle w:val="Default"/>
        <w:spacing w:line="480" w:lineRule="auto"/>
        <w:jc w:val="both"/>
        <w:rPr>
          <w:sz w:val="26"/>
          <w:szCs w:val="26"/>
          <w:lang w:val="en-US"/>
        </w:rPr>
      </w:pPr>
      <w:ins w:id="5028" w:author="Antoneth Macaisa" w:date="2025-05-20T13:56:00Z">
        <w:r>
          <w:rPr>
            <w:noProof/>
            <w:lang w:val="en-US" w:eastAsia="en-US"/>
          </w:rPr>
          <w:drawing>
            <wp:anchor distT="0" distB="0" distL="114300" distR="114300" simplePos="0" relativeHeight="251814912" behindDoc="1" locked="0" layoutInCell="1" allowOverlap="1" wp14:anchorId="53F654FF" wp14:editId="5A3BF582">
              <wp:simplePos x="0" y="0"/>
              <wp:positionH relativeFrom="column">
                <wp:posOffset>1053465</wp:posOffset>
              </wp:positionH>
              <wp:positionV relativeFrom="paragraph">
                <wp:posOffset>-22225</wp:posOffset>
              </wp:positionV>
              <wp:extent cx="3460115" cy="1946266"/>
              <wp:effectExtent l="19050" t="19050" r="26035" b="16510"/>
              <wp:wrapNone/>
              <wp:docPr id="13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0115" cy="194626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r w:rsidR="005413DB" w:rsidRPr="00BE2C17">
        <w:rPr>
          <w:sz w:val="26"/>
          <w:szCs w:val="26"/>
          <w:lang w:val="en-US"/>
        </w:rPr>
        <w:tab/>
      </w:r>
    </w:p>
    <w:p w14:paraId="38FD9583" w14:textId="78EA91B7" w:rsidR="001A3C21" w:rsidRPr="00BE2C17" w:rsidRDefault="001A3C21" w:rsidP="00D43F3A">
      <w:pPr>
        <w:pStyle w:val="Default"/>
        <w:spacing w:line="480" w:lineRule="auto"/>
        <w:jc w:val="both"/>
        <w:rPr>
          <w:sz w:val="26"/>
          <w:szCs w:val="26"/>
          <w:lang w:val="en-US"/>
        </w:rPr>
      </w:pPr>
    </w:p>
    <w:p w14:paraId="669238CC" w14:textId="08D718E4" w:rsidR="001A3C21" w:rsidDel="00952716" w:rsidRDefault="001A3C21" w:rsidP="00D43F3A">
      <w:pPr>
        <w:pStyle w:val="Default"/>
        <w:spacing w:line="480" w:lineRule="auto"/>
        <w:jc w:val="both"/>
        <w:rPr>
          <w:del w:id="5029" w:author="Antoneth Macaisa" w:date="2025-05-20T13:58:00Z"/>
          <w:sz w:val="26"/>
          <w:szCs w:val="26"/>
          <w:lang w:val="en-US"/>
        </w:rPr>
      </w:pPr>
    </w:p>
    <w:p w14:paraId="659D287E" w14:textId="77777777" w:rsidR="00952716" w:rsidRDefault="00952716" w:rsidP="00D43F3A">
      <w:pPr>
        <w:pStyle w:val="Default"/>
        <w:spacing w:line="480" w:lineRule="auto"/>
        <w:jc w:val="both"/>
        <w:rPr>
          <w:ins w:id="5030" w:author="Antoneth Macaisa" w:date="2025-05-20T14:00:00Z"/>
          <w:sz w:val="26"/>
          <w:szCs w:val="26"/>
          <w:lang w:val="en-US"/>
        </w:rPr>
      </w:pPr>
    </w:p>
    <w:p w14:paraId="114ED54D" w14:textId="0147259C" w:rsidR="00952716" w:rsidRPr="00BE2C17" w:rsidRDefault="00952716" w:rsidP="00D43F3A">
      <w:pPr>
        <w:pStyle w:val="Default"/>
        <w:spacing w:line="480" w:lineRule="auto"/>
        <w:jc w:val="both"/>
        <w:rPr>
          <w:ins w:id="5031" w:author="Antoneth Macaisa" w:date="2025-05-20T14:00:00Z"/>
          <w:sz w:val="26"/>
          <w:szCs w:val="26"/>
          <w:lang w:val="en-US"/>
        </w:rPr>
      </w:pPr>
    </w:p>
    <w:p w14:paraId="350C98C1" w14:textId="77777777" w:rsidR="001A3C21" w:rsidRPr="00BE2C17" w:rsidDel="00BF4961" w:rsidRDefault="001A3C21" w:rsidP="00D43F3A">
      <w:pPr>
        <w:pStyle w:val="Default"/>
        <w:spacing w:line="480" w:lineRule="auto"/>
        <w:jc w:val="both"/>
        <w:rPr>
          <w:del w:id="5032" w:author="Antoneth Macaisa" w:date="2025-05-07T19:30:00Z"/>
          <w:sz w:val="26"/>
          <w:szCs w:val="26"/>
          <w:lang w:val="en-US"/>
        </w:rPr>
      </w:pPr>
    </w:p>
    <w:p w14:paraId="05B1E298" w14:textId="77777777" w:rsidR="001A3C21" w:rsidRPr="00BE2C17" w:rsidRDefault="001A3C21" w:rsidP="00D43F3A">
      <w:pPr>
        <w:pStyle w:val="Default"/>
        <w:spacing w:line="480" w:lineRule="auto"/>
        <w:jc w:val="both"/>
        <w:rPr>
          <w:sz w:val="26"/>
          <w:szCs w:val="26"/>
          <w:lang w:val="en-US"/>
        </w:rPr>
      </w:pPr>
    </w:p>
    <w:p w14:paraId="31CC1F48" w14:textId="598D3EAC" w:rsidR="00673F0A" w:rsidRPr="00BE2C17" w:rsidRDefault="00673F0A" w:rsidP="00673F0A">
      <w:pPr>
        <w:pStyle w:val="Default"/>
        <w:spacing w:line="480" w:lineRule="auto"/>
        <w:jc w:val="center"/>
        <w:rPr>
          <w:ins w:id="5033" w:author="Antoneth Macaisa" w:date="2025-05-07T19:30:00Z"/>
          <w:b/>
          <w:bCs/>
          <w:sz w:val="26"/>
          <w:szCs w:val="26"/>
          <w:lang w:val="en-US"/>
        </w:rPr>
      </w:pPr>
      <w:r w:rsidRPr="00BE2C17">
        <w:rPr>
          <w:b/>
          <w:bCs/>
          <w:sz w:val="26"/>
          <w:szCs w:val="26"/>
          <w:lang w:val="en-US"/>
        </w:rPr>
        <w:t xml:space="preserve"> Figure 18. Confirm and Pay Interface</w:t>
      </w:r>
    </w:p>
    <w:p w14:paraId="6DEE95DD" w14:textId="4EB73E5A" w:rsidR="00952716" w:rsidRPr="00952716" w:rsidRDefault="00952716">
      <w:pPr>
        <w:pStyle w:val="Default"/>
        <w:numPr>
          <w:ilvl w:val="0"/>
          <w:numId w:val="88"/>
        </w:numPr>
        <w:rPr>
          <w:ins w:id="5034" w:author="Antoneth Macaisa" w:date="2025-05-20T13:53:00Z"/>
          <w:b/>
          <w:sz w:val="26"/>
          <w:szCs w:val="26"/>
          <w:lang w:val="en-US" w:eastAsia="en-US"/>
        </w:rPr>
        <w:pPrChange w:id="5035" w:author="Antoneth Macaisa" w:date="2025-05-20T13:55:00Z">
          <w:pPr>
            <w:pStyle w:val="Default"/>
            <w:spacing w:line="480" w:lineRule="auto"/>
            <w:jc w:val="center"/>
          </w:pPr>
        </w:pPrChange>
      </w:pPr>
      <w:ins w:id="5036" w:author="Antoneth Macaisa" w:date="2025-05-20T13:55:00Z">
        <w:r>
          <w:rPr>
            <w:b/>
            <w:sz w:val="26"/>
            <w:szCs w:val="26"/>
            <w:lang w:val="en-US" w:eastAsia="en-US"/>
          </w:rPr>
          <w:t>B</w:t>
        </w:r>
      </w:ins>
      <w:ins w:id="5037" w:author="Antoneth Macaisa" w:date="2025-05-20T13:53:00Z">
        <w:r w:rsidRPr="00952716">
          <w:rPr>
            <w:b/>
            <w:sz w:val="26"/>
            <w:szCs w:val="26"/>
            <w:lang w:val="en-US" w:eastAsia="en-US"/>
          </w:rPr>
          <w:t xml:space="preserve">ack </w:t>
        </w:r>
      </w:ins>
      <w:ins w:id="5038" w:author="Antoneth Macaisa" w:date="2025-05-20T13:58:00Z">
        <w:r>
          <w:rPr>
            <w:b/>
            <w:sz w:val="26"/>
            <w:szCs w:val="26"/>
            <w:lang w:val="en-US" w:eastAsia="en-US"/>
          </w:rPr>
          <w:t>B</w:t>
        </w:r>
      </w:ins>
      <w:ins w:id="5039" w:author="Antoneth Macaisa" w:date="2025-05-20T13:53:00Z">
        <w:r w:rsidRPr="00952716">
          <w:rPr>
            <w:b/>
            <w:sz w:val="26"/>
            <w:szCs w:val="26"/>
            <w:lang w:val="en-US" w:eastAsia="en-US"/>
          </w:rPr>
          <w:t>utton</w:t>
        </w:r>
      </w:ins>
    </w:p>
    <w:p w14:paraId="74F83C6A" w14:textId="4BA9D266" w:rsidR="00952716" w:rsidRPr="00952716" w:rsidRDefault="00952716">
      <w:pPr>
        <w:pStyle w:val="Default"/>
        <w:numPr>
          <w:ilvl w:val="0"/>
          <w:numId w:val="88"/>
        </w:numPr>
        <w:rPr>
          <w:ins w:id="5040" w:author="Antoneth Macaisa" w:date="2025-05-20T13:53:00Z"/>
          <w:b/>
          <w:sz w:val="26"/>
          <w:szCs w:val="26"/>
          <w:lang w:val="en-US" w:eastAsia="en-US"/>
        </w:rPr>
        <w:pPrChange w:id="5041" w:author="Antoneth Macaisa" w:date="2025-05-20T13:55:00Z">
          <w:pPr>
            <w:pStyle w:val="Default"/>
            <w:spacing w:line="480" w:lineRule="auto"/>
            <w:jc w:val="center"/>
          </w:pPr>
        </w:pPrChange>
      </w:pPr>
      <w:ins w:id="5042" w:author="Antoneth Macaisa" w:date="2025-05-20T13:53:00Z">
        <w:r w:rsidRPr="00952716">
          <w:rPr>
            <w:b/>
            <w:sz w:val="26"/>
            <w:szCs w:val="26"/>
            <w:lang w:val="en-US" w:eastAsia="en-US"/>
          </w:rPr>
          <w:t xml:space="preserve">Credit/ Debit </w:t>
        </w:r>
      </w:ins>
      <w:ins w:id="5043" w:author="Antoneth Macaisa" w:date="2025-05-20T13:58:00Z">
        <w:r>
          <w:rPr>
            <w:b/>
            <w:sz w:val="26"/>
            <w:szCs w:val="26"/>
            <w:lang w:val="en-US" w:eastAsia="en-US"/>
          </w:rPr>
          <w:t>C</w:t>
        </w:r>
      </w:ins>
      <w:ins w:id="5044" w:author="Antoneth Macaisa" w:date="2025-05-20T13:53:00Z">
        <w:r w:rsidRPr="00952716">
          <w:rPr>
            <w:b/>
            <w:sz w:val="26"/>
            <w:szCs w:val="26"/>
            <w:lang w:val="en-US" w:eastAsia="en-US"/>
          </w:rPr>
          <w:t>ard details</w:t>
        </w:r>
      </w:ins>
    </w:p>
    <w:p w14:paraId="0D0FCE9D" w14:textId="5D5A2BBA" w:rsidR="00952716" w:rsidRDefault="00952716" w:rsidP="00952716">
      <w:pPr>
        <w:pStyle w:val="Default"/>
        <w:numPr>
          <w:ilvl w:val="0"/>
          <w:numId w:val="88"/>
        </w:numPr>
        <w:rPr>
          <w:ins w:id="5045" w:author="Antoneth Macaisa" w:date="2025-05-20T13:55:00Z"/>
          <w:b/>
          <w:sz w:val="26"/>
          <w:szCs w:val="26"/>
          <w:lang w:val="en-US" w:eastAsia="en-US"/>
        </w:rPr>
      </w:pPr>
      <w:ins w:id="5046" w:author="Antoneth Macaisa" w:date="2025-05-20T13:53:00Z">
        <w:r w:rsidRPr="00952716">
          <w:rPr>
            <w:b/>
            <w:sz w:val="26"/>
            <w:szCs w:val="26"/>
            <w:lang w:val="en-US" w:eastAsia="en-US"/>
          </w:rPr>
          <w:t xml:space="preserve">Radio </w:t>
        </w:r>
      </w:ins>
      <w:ins w:id="5047" w:author="Antoneth Macaisa" w:date="2025-05-20T13:58:00Z">
        <w:r>
          <w:rPr>
            <w:b/>
            <w:sz w:val="26"/>
            <w:szCs w:val="26"/>
            <w:lang w:val="en-US" w:eastAsia="en-US"/>
          </w:rPr>
          <w:t>B</w:t>
        </w:r>
      </w:ins>
      <w:ins w:id="5048" w:author="Antoneth Macaisa" w:date="2025-05-20T13:53:00Z">
        <w:r w:rsidRPr="00952716">
          <w:rPr>
            <w:b/>
            <w:sz w:val="26"/>
            <w:szCs w:val="26"/>
            <w:lang w:val="en-US" w:eastAsia="en-US"/>
          </w:rPr>
          <w:t>utton</w:t>
        </w:r>
      </w:ins>
    </w:p>
    <w:p w14:paraId="4E10B599" w14:textId="24CE9A29" w:rsidR="00952716" w:rsidRDefault="00952716" w:rsidP="00952716">
      <w:pPr>
        <w:pStyle w:val="Default"/>
        <w:numPr>
          <w:ilvl w:val="0"/>
          <w:numId w:val="88"/>
        </w:numPr>
        <w:rPr>
          <w:ins w:id="5049" w:author="Antoneth Macaisa" w:date="2025-05-20T13:56:00Z"/>
          <w:b/>
          <w:sz w:val="26"/>
          <w:szCs w:val="26"/>
          <w:lang w:val="en-US" w:eastAsia="en-US"/>
        </w:rPr>
      </w:pPr>
      <w:ins w:id="5050" w:author="Antoneth Macaisa" w:date="2025-05-20T13:53:00Z">
        <w:r w:rsidRPr="00952716">
          <w:rPr>
            <w:b/>
            <w:sz w:val="26"/>
            <w:szCs w:val="26"/>
            <w:lang w:val="en-US" w:eastAsia="en-US"/>
          </w:rPr>
          <w:t xml:space="preserve">Country Drill </w:t>
        </w:r>
      </w:ins>
      <w:ins w:id="5051" w:author="Antoneth Macaisa" w:date="2025-05-20T13:58:00Z">
        <w:r>
          <w:rPr>
            <w:b/>
            <w:sz w:val="26"/>
            <w:szCs w:val="26"/>
            <w:lang w:val="en-US" w:eastAsia="en-US"/>
          </w:rPr>
          <w:t>D</w:t>
        </w:r>
      </w:ins>
      <w:ins w:id="5052" w:author="Antoneth Macaisa" w:date="2025-05-20T13:53:00Z">
        <w:r w:rsidRPr="00952716">
          <w:rPr>
            <w:b/>
            <w:sz w:val="26"/>
            <w:szCs w:val="26"/>
            <w:lang w:val="en-US" w:eastAsia="en-US"/>
          </w:rPr>
          <w:t>ow</w:t>
        </w:r>
      </w:ins>
      <w:ins w:id="5053" w:author="Antoneth Macaisa" w:date="2025-05-20T13:56:00Z">
        <w:r>
          <w:rPr>
            <w:b/>
            <w:sz w:val="26"/>
            <w:szCs w:val="26"/>
            <w:lang w:val="en-US" w:eastAsia="en-US"/>
          </w:rPr>
          <w:t>n</w:t>
        </w:r>
      </w:ins>
    </w:p>
    <w:p w14:paraId="655A7DCB" w14:textId="4C61DA03" w:rsidR="00952716" w:rsidRPr="00952716" w:rsidRDefault="00952716">
      <w:pPr>
        <w:pStyle w:val="Default"/>
        <w:numPr>
          <w:ilvl w:val="0"/>
          <w:numId w:val="88"/>
        </w:numPr>
        <w:rPr>
          <w:ins w:id="5054" w:author="Antoneth Macaisa" w:date="2025-05-20T13:56:00Z"/>
          <w:b/>
          <w:sz w:val="26"/>
          <w:szCs w:val="26"/>
          <w:lang w:val="en-US" w:eastAsia="en-US"/>
        </w:rPr>
        <w:pPrChange w:id="5055" w:author="Antoneth Macaisa" w:date="2025-05-20T13:56:00Z">
          <w:pPr>
            <w:pStyle w:val="Default"/>
            <w:spacing w:line="480" w:lineRule="auto"/>
            <w:ind w:firstLine="720"/>
          </w:pPr>
        </w:pPrChange>
      </w:pPr>
      <w:ins w:id="5056" w:author="Antoneth Macaisa" w:date="2025-05-20T13:56:00Z">
        <w:r w:rsidRPr="00952716">
          <w:rPr>
            <w:b/>
            <w:sz w:val="26"/>
            <w:szCs w:val="26"/>
            <w:lang w:val="en-US" w:eastAsia="en-US"/>
          </w:rPr>
          <w:t>N</w:t>
        </w:r>
      </w:ins>
      <w:ins w:id="5057" w:author="Antoneth Macaisa" w:date="2025-05-20T13:53:00Z">
        <w:r w:rsidRPr="00952716">
          <w:rPr>
            <w:b/>
            <w:sz w:val="26"/>
            <w:szCs w:val="26"/>
            <w:lang w:val="en-US" w:eastAsia="en-US"/>
          </w:rPr>
          <w:t>ext Button</w:t>
        </w:r>
      </w:ins>
    </w:p>
    <w:p w14:paraId="098EFFB6" w14:textId="202D2AC6" w:rsidR="00BF4961" w:rsidRPr="00952716" w:rsidDel="00952716" w:rsidRDefault="00952716">
      <w:pPr>
        <w:numPr>
          <w:ilvl w:val="0"/>
          <w:numId w:val="88"/>
        </w:numPr>
        <w:spacing w:after="0" w:line="240" w:lineRule="auto"/>
        <w:textAlignment w:val="baseline"/>
        <w:rPr>
          <w:del w:id="5058" w:author="Antoneth Macaisa" w:date="2025-05-20T13:53:00Z"/>
          <w:b/>
          <w:sz w:val="26"/>
          <w:szCs w:val="26"/>
          <w:lang w:val="en-US" w:eastAsia="en-US"/>
          <w:rPrChange w:id="5059" w:author="Antoneth Macaisa" w:date="2025-05-20T13:56:00Z">
            <w:rPr>
              <w:del w:id="5060" w:author="Antoneth Macaisa" w:date="2025-05-20T13:53:00Z"/>
              <w:lang w:val="en-US"/>
            </w:rPr>
          </w:rPrChange>
        </w:rPr>
        <w:pPrChange w:id="5061" w:author="Antoneth Macaisa" w:date="2025-05-20T13:56:00Z">
          <w:pPr>
            <w:pStyle w:val="Default"/>
            <w:spacing w:line="480" w:lineRule="auto"/>
            <w:jc w:val="center"/>
          </w:pPr>
        </w:pPrChange>
      </w:pPr>
      <w:ins w:id="5062" w:author="Antoneth Macaisa" w:date="2025-05-20T13:53:00Z">
        <w:r w:rsidRPr="00952716">
          <w:rPr>
            <w:b/>
            <w:sz w:val="26"/>
            <w:szCs w:val="26"/>
            <w:lang w:val="en-US" w:eastAsia="en-US"/>
          </w:rPr>
          <w:t>Change button</w:t>
        </w:r>
      </w:ins>
    </w:p>
    <w:p w14:paraId="465921EF" w14:textId="48CCEB34" w:rsidR="00952716" w:rsidRDefault="00673F0A">
      <w:pPr>
        <w:pStyle w:val="Default"/>
        <w:numPr>
          <w:ilvl w:val="0"/>
          <w:numId w:val="88"/>
        </w:numPr>
        <w:spacing w:line="480" w:lineRule="auto"/>
        <w:rPr>
          <w:ins w:id="5063" w:author="Antoneth Macaisa" w:date="2025-05-20T13:54:00Z"/>
          <w:sz w:val="26"/>
          <w:szCs w:val="26"/>
          <w:lang w:val="en-US"/>
        </w:rPr>
        <w:pPrChange w:id="5064" w:author="Antoneth Macaisa" w:date="2025-05-20T13:56:00Z">
          <w:pPr>
            <w:pStyle w:val="Default"/>
            <w:spacing w:line="480" w:lineRule="auto"/>
            <w:jc w:val="both"/>
          </w:pPr>
        </w:pPrChange>
      </w:pPr>
      <w:del w:id="5065" w:author="Antoneth Macaisa" w:date="2025-05-20T13:55:00Z">
        <w:r w:rsidRPr="00BE2C17" w:rsidDel="00952716">
          <w:rPr>
            <w:sz w:val="26"/>
            <w:szCs w:val="26"/>
            <w:lang w:val="en-US"/>
          </w:rPr>
          <w:tab/>
        </w:r>
      </w:del>
    </w:p>
    <w:p w14:paraId="6D275518" w14:textId="6DDE26E5" w:rsidR="00D43F3A" w:rsidDel="00952716" w:rsidRDefault="00952716" w:rsidP="00D43F3A">
      <w:pPr>
        <w:pStyle w:val="Default"/>
        <w:spacing w:line="480" w:lineRule="auto"/>
        <w:jc w:val="both"/>
        <w:rPr>
          <w:del w:id="5066" w:author="Antoneth Macaisa" w:date="2025-05-20T13:58:00Z"/>
          <w:rFonts w:eastAsia="DengXian"/>
          <w:sz w:val="26"/>
          <w:szCs w:val="26"/>
        </w:rPr>
      </w:pPr>
      <w:ins w:id="5067" w:author="Antoneth Macaisa" w:date="2025-05-20T13:55:00Z">
        <w:r>
          <w:rPr>
            <w:sz w:val="26"/>
            <w:szCs w:val="26"/>
            <w:lang w:val="en-US"/>
          </w:rPr>
          <w:tab/>
        </w:r>
      </w:ins>
      <w:r w:rsidR="005413DB" w:rsidRPr="00BE2C17">
        <w:rPr>
          <w:sz w:val="26"/>
          <w:szCs w:val="26"/>
          <w:lang w:val="en-US"/>
        </w:rPr>
        <w:t xml:space="preserve">Figure </w:t>
      </w:r>
      <w:del w:id="5068" w:author="admin" w:date="2025-05-21T03:27:00Z">
        <w:r w:rsidR="005413DB" w:rsidRPr="00BE2C17" w:rsidDel="003A44E0">
          <w:rPr>
            <w:sz w:val="26"/>
            <w:szCs w:val="26"/>
            <w:lang w:val="en-US"/>
          </w:rPr>
          <w:delText>19 below</w:delText>
        </w:r>
        <w:r w:rsidR="00D43F3A" w:rsidRPr="00BE2C17" w:rsidDel="003A44E0">
          <w:rPr>
            <w:rFonts w:eastAsia="DengXian"/>
            <w:sz w:val="26"/>
            <w:szCs w:val="26"/>
          </w:rPr>
          <w:delText>shows</w:delText>
        </w:r>
      </w:del>
      <w:ins w:id="5069" w:author="admin" w:date="2025-05-21T03:27:00Z">
        <w:r w:rsidR="003A44E0">
          <w:rPr>
            <w:sz w:val="26"/>
            <w:szCs w:val="26"/>
            <w:lang w:val="en-US"/>
          </w:rPr>
          <w:t xml:space="preserve"> in the next page</w:t>
        </w:r>
      </w:ins>
      <w:r w:rsidR="00D43F3A" w:rsidRPr="00BE2C17">
        <w:rPr>
          <w:rFonts w:eastAsia="DengXian"/>
          <w:sz w:val="26"/>
          <w:szCs w:val="26"/>
        </w:rPr>
        <w:t xml:space="preserve"> a "Change reservation details" overlay. At the top (11), it indicates that this is part of the "Confirm and pay" process. Tabs for "Dates" and "Guests" </w:t>
      </w:r>
      <w:proofErr w:type="gramStart"/>
      <w:r w:rsidR="00D43F3A" w:rsidRPr="00BE2C17">
        <w:rPr>
          <w:rFonts w:eastAsia="DengXian"/>
          <w:sz w:val="26"/>
          <w:szCs w:val="26"/>
        </w:rPr>
        <w:t>are present (12), with the "Dates" tab currently selected</w:t>
      </w:r>
      <w:proofErr w:type="gramEnd"/>
      <w:r w:rsidR="00D43F3A" w:rsidRPr="00BE2C17">
        <w:rPr>
          <w:rFonts w:eastAsia="DengXian"/>
          <w:sz w:val="26"/>
          <w:szCs w:val="26"/>
        </w:rPr>
        <w:t xml:space="preserve">, displaying a calendar for May and June 2025. The 19th to the 24th of May </w:t>
      </w:r>
      <w:del w:id="5070" w:author="Antoneth Macaisa" w:date="2025-05-20T13:58:00Z">
        <w:r w:rsidR="00D43F3A" w:rsidRPr="00BE2C17" w:rsidDel="00952716">
          <w:rPr>
            <w:rFonts w:eastAsia="DengXian"/>
            <w:sz w:val="26"/>
            <w:szCs w:val="26"/>
          </w:rPr>
          <w:delText>are</w:delText>
        </w:r>
      </w:del>
      <w:ins w:id="5071" w:author="Antoneth Macaisa" w:date="2025-05-20T13:58:00Z">
        <w:r w:rsidRPr="00BE2C17">
          <w:rPr>
            <w:rFonts w:eastAsia="DengXian"/>
            <w:sz w:val="26"/>
            <w:szCs w:val="26"/>
          </w:rPr>
          <w:t>is</w:t>
        </w:r>
      </w:ins>
      <w:r w:rsidR="00D43F3A" w:rsidRPr="00BE2C17">
        <w:rPr>
          <w:rFonts w:eastAsia="DengXian"/>
          <w:sz w:val="26"/>
          <w:szCs w:val="26"/>
        </w:rPr>
        <w:t xml:space="preserve"> highlighted (13, 14), corresponding to the dates shown in the previous image. A "Clear dates" option (15) and a "Save" button (16) are available.</w:t>
      </w:r>
    </w:p>
    <w:p w14:paraId="20067CFE" w14:textId="77777777" w:rsidR="00952716" w:rsidRDefault="00952716" w:rsidP="00952716">
      <w:pPr>
        <w:pStyle w:val="Default"/>
        <w:spacing w:line="480" w:lineRule="auto"/>
        <w:jc w:val="both"/>
        <w:rPr>
          <w:ins w:id="5072" w:author="Antoneth Macaisa" w:date="2025-05-20T14:00:00Z"/>
          <w:rFonts w:eastAsia="DengXian"/>
          <w:sz w:val="26"/>
          <w:szCs w:val="26"/>
        </w:rPr>
      </w:pPr>
    </w:p>
    <w:p w14:paraId="283597DA" w14:textId="77777777" w:rsidR="00952716" w:rsidRDefault="00952716" w:rsidP="00952716">
      <w:pPr>
        <w:pStyle w:val="Default"/>
        <w:spacing w:line="480" w:lineRule="auto"/>
        <w:jc w:val="both"/>
        <w:rPr>
          <w:ins w:id="5073" w:author="Antoneth Macaisa" w:date="2025-05-20T14:00:00Z"/>
          <w:rFonts w:eastAsia="DengXian"/>
          <w:sz w:val="26"/>
          <w:szCs w:val="26"/>
        </w:rPr>
      </w:pPr>
    </w:p>
    <w:p w14:paraId="2E12DAD5" w14:textId="6B60AEC7" w:rsidR="00952716" w:rsidRDefault="00172EEA" w:rsidP="00952716">
      <w:pPr>
        <w:pStyle w:val="Default"/>
        <w:spacing w:line="480" w:lineRule="auto"/>
        <w:jc w:val="both"/>
        <w:rPr>
          <w:ins w:id="5074" w:author="Antoneth Macaisa" w:date="2025-05-20T14:00:00Z"/>
          <w:rFonts w:eastAsia="DengXian"/>
          <w:sz w:val="26"/>
          <w:szCs w:val="26"/>
        </w:rPr>
      </w:pPr>
      <w:r w:rsidRPr="00BE2C17">
        <w:rPr>
          <w:noProof/>
          <w:sz w:val="26"/>
          <w:szCs w:val="26"/>
          <w:lang w:val="en-US" w:eastAsia="en-US"/>
        </w:rPr>
        <w:drawing>
          <wp:anchor distT="0" distB="0" distL="114300" distR="114300" simplePos="0" relativeHeight="251693056" behindDoc="1" locked="0" layoutInCell="1" allowOverlap="1" wp14:anchorId="1CF734F8" wp14:editId="26C07F0D">
            <wp:simplePos x="0" y="0"/>
            <wp:positionH relativeFrom="column">
              <wp:posOffset>936625</wp:posOffset>
            </wp:positionH>
            <wp:positionV relativeFrom="paragraph">
              <wp:posOffset>252095</wp:posOffset>
            </wp:positionV>
            <wp:extent cx="3402754" cy="1913890"/>
            <wp:effectExtent l="19050" t="19050" r="26670" b="10160"/>
            <wp:wrapNone/>
            <wp:docPr id="1195281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2754" cy="1913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631C8FA" w14:textId="4F68505D" w:rsidR="00952716" w:rsidRPr="00BE2C17" w:rsidRDefault="00952716" w:rsidP="00952716">
      <w:pPr>
        <w:pStyle w:val="Default"/>
        <w:spacing w:line="480" w:lineRule="auto"/>
        <w:jc w:val="both"/>
        <w:rPr>
          <w:ins w:id="5075" w:author="Antoneth Macaisa" w:date="2025-05-20T14:00:00Z"/>
          <w:rFonts w:eastAsia="DengXian"/>
          <w:sz w:val="26"/>
          <w:szCs w:val="26"/>
          <w:lang w:val="en-US"/>
        </w:rPr>
      </w:pPr>
    </w:p>
    <w:p w14:paraId="58C47568" w14:textId="5D2D3A39" w:rsidR="001A3C21" w:rsidRPr="00BE2C17" w:rsidRDefault="001A3C21" w:rsidP="00D43F3A">
      <w:pPr>
        <w:pStyle w:val="Default"/>
        <w:spacing w:line="480" w:lineRule="auto"/>
        <w:jc w:val="both"/>
        <w:rPr>
          <w:rFonts w:eastAsia="DengXian"/>
          <w:sz w:val="26"/>
          <w:szCs w:val="26"/>
          <w:lang w:val="en-US"/>
        </w:rPr>
      </w:pPr>
    </w:p>
    <w:p w14:paraId="2FD1CAF8" w14:textId="02EA2381" w:rsidR="001A3C21" w:rsidRPr="00BE2C17" w:rsidRDefault="001A3C21" w:rsidP="00D43F3A">
      <w:pPr>
        <w:pStyle w:val="Default"/>
        <w:spacing w:line="480" w:lineRule="auto"/>
        <w:jc w:val="both"/>
        <w:rPr>
          <w:rFonts w:eastAsia="DengXian"/>
          <w:sz w:val="26"/>
          <w:szCs w:val="26"/>
          <w:lang w:val="en-US"/>
        </w:rPr>
      </w:pPr>
    </w:p>
    <w:p w14:paraId="0D67EAD6" w14:textId="17B8D620" w:rsidR="001A3C21" w:rsidRPr="00BE2C17" w:rsidDel="00172EEA" w:rsidRDefault="001A3C21" w:rsidP="00D43F3A">
      <w:pPr>
        <w:pStyle w:val="Default"/>
        <w:spacing w:line="480" w:lineRule="auto"/>
        <w:jc w:val="both"/>
        <w:rPr>
          <w:del w:id="5076" w:author="admin" w:date="2025-05-21T00:27:00Z"/>
          <w:rFonts w:eastAsia="DengXian"/>
          <w:sz w:val="26"/>
          <w:szCs w:val="26"/>
          <w:lang w:val="en-US"/>
        </w:rPr>
      </w:pPr>
    </w:p>
    <w:p w14:paraId="72BBEEDA" w14:textId="0C18B8E1" w:rsidR="001A3C21" w:rsidRPr="00BE2C17" w:rsidDel="00172EEA" w:rsidRDefault="001A3C21" w:rsidP="00D43F3A">
      <w:pPr>
        <w:pStyle w:val="Default"/>
        <w:spacing w:line="480" w:lineRule="auto"/>
        <w:jc w:val="both"/>
        <w:rPr>
          <w:del w:id="5077" w:author="admin" w:date="2025-05-21T00:27:00Z"/>
          <w:rFonts w:eastAsia="DengXian"/>
          <w:sz w:val="26"/>
          <w:szCs w:val="26"/>
          <w:lang w:val="en-US"/>
        </w:rPr>
      </w:pPr>
    </w:p>
    <w:p w14:paraId="10456E6F" w14:textId="77777777" w:rsidR="00673F0A" w:rsidRPr="00BE2C17" w:rsidDel="00172EEA" w:rsidRDefault="005413DB" w:rsidP="00D43F3A">
      <w:pPr>
        <w:pStyle w:val="Default"/>
        <w:spacing w:line="480" w:lineRule="auto"/>
        <w:jc w:val="both"/>
        <w:rPr>
          <w:del w:id="5078" w:author="admin" w:date="2025-05-21T00:27:00Z"/>
          <w:sz w:val="26"/>
          <w:szCs w:val="26"/>
          <w:lang w:val="en-US"/>
        </w:rPr>
      </w:pPr>
      <w:del w:id="5079" w:author="admin" w:date="2025-05-21T00:27:00Z">
        <w:r w:rsidRPr="00BE2C17" w:rsidDel="00172EEA">
          <w:rPr>
            <w:sz w:val="26"/>
            <w:szCs w:val="26"/>
            <w:lang w:val="en-US"/>
          </w:rPr>
          <w:tab/>
        </w:r>
      </w:del>
    </w:p>
    <w:p w14:paraId="123DBC36" w14:textId="77777777" w:rsidR="00952716" w:rsidRDefault="00952716">
      <w:pPr>
        <w:pStyle w:val="Default"/>
        <w:spacing w:line="480" w:lineRule="auto"/>
        <w:jc w:val="both"/>
        <w:rPr>
          <w:ins w:id="5080" w:author="Antoneth Macaisa" w:date="2025-05-20T13:55:00Z"/>
          <w:b/>
          <w:bCs/>
          <w:sz w:val="26"/>
          <w:szCs w:val="26"/>
          <w:lang w:val="en-US"/>
        </w:rPr>
        <w:pPrChange w:id="5081" w:author="admin" w:date="2025-05-21T00:27:00Z">
          <w:pPr>
            <w:pStyle w:val="Default"/>
            <w:spacing w:line="480" w:lineRule="auto"/>
            <w:jc w:val="center"/>
          </w:pPr>
        </w:pPrChange>
      </w:pPr>
    </w:p>
    <w:p w14:paraId="062CE8DF" w14:textId="77777777" w:rsidR="00172EEA" w:rsidRDefault="00172EEA">
      <w:pPr>
        <w:pStyle w:val="Default"/>
        <w:spacing w:line="360" w:lineRule="auto"/>
        <w:jc w:val="center"/>
        <w:rPr>
          <w:ins w:id="5082" w:author="admin" w:date="2025-05-21T00:27:00Z"/>
          <w:b/>
          <w:bCs/>
          <w:sz w:val="26"/>
          <w:szCs w:val="26"/>
          <w:lang w:val="en-US"/>
        </w:rPr>
        <w:pPrChange w:id="5083" w:author="admin" w:date="2025-05-21T00:27:00Z">
          <w:pPr>
            <w:pStyle w:val="Default"/>
            <w:spacing w:line="480" w:lineRule="auto"/>
            <w:jc w:val="center"/>
          </w:pPr>
        </w:pPrChange>
      </w:pPr>
    </w:p>
    <w:p w14:paraId="38D79614" w14:textId="4465885B" w:rsidR="00673F0A" w:rsidRPr="00BE2C17" w:rsidRDefault="00673F0A">
      <w:pPr>
        <w:pStyle w:val="Default"/>
        <w:spacing w:line="360" w:lineRule="auto"/>
        <w:jc w:val="center"/>
        <w:rPr>
          <w:b/>
          <w:bCs/>
          <w:sz w:val="26"/>
          <w:szCs w:val="26"/>
          <w:lang w:val="en-US"/>
        </w:rPr>
        <w:pPrChange w:id="5084" w:author="admin" w:date="2025-05-21T00:27:00Z">
          <w:pPr>
            <w:pStyle w:val="Default"/>
            <w:spacing w:line="480" w:lineRule="auto"/>
            <w:jc w:val="center"/>
          </w:pPr>
        </w:pPrChange>
      </w:pPr>
      <w:r w:rsidRPr="00BE2C17">
        <w:rPr>
          <w:b/>
          <w:bCs/>
          <w:sz w:val="26"/>
          <w:szCs w:val="26"/>
          <w:lang w:val="en-US"/>
        </w:rPr>
        <w:t>Figure 19. Change Reservation Interface</w:t>
      </w:r>
    </w:p>
    <w:p w14:paraId="5687A722" w14:textId="4E04169D" w:rsidR="00BF4961" w:rsidRPr="00BE2C17" w:rsidRDefault="00BF4961">
      <w:pPr>
        <w:pStyle w:val="ListParagraph"/>
        <w:numPr>
          <w:ilvl w:val="0"/>
          <w:numId w:val="29"/>
        </w:numPr>
        <w:spacing w:after="0" w:line="360" w:lineRule="auto"/>
        <w:jc w:val="both"/>
        <w:textAlignment w:val="baseline"/>
        <w:rPr>
          <w:ins w:id="5085" w:author="Antoneth Macaisa" w:date="2025-05-07T19:30:00Z"/>
          <w:rFonts w:ascii="Times New Roman" w:eastAsia="Times New Roman" w:hAnsi="Times New Roman"/>
          <w:b/>
          <w:color w:val="000000"/>
          <w:sz w:val="26"/>
          <w:szCs w:val="26"/>
          <w:rPrChange w:id="5086" w:author="Antoneth Macaisa" w:date="2025-05-07T21:00:00Z">
            <w:rPr>
              <w:ins w:id="5087" w:author="Antoneth Macaisa" w:date="2025-05-07T19:30:00Z"/>
            </w:rPr>
          </w:rPrChange>
        </w:rPr>
        <w:pPrChange w:id="5088" w:author="admin" w:date="2025-05-21T00:27:00Z">
          <w:pPr>
            <w:numPr>
              <w:numId w:val="30"/>
            </w:numPr>
            <w:tabs>
              <w:tab w:val="num" w:pos="720"/>
            </w:tabs>
            <w:spacing w:after="0" w:line="480" w:lineRule="auto"/>
            <w:ind w:left="720" w:hanging="360"/>
            <w:jc w:val="both"/>
            <w:textAlignment w:val="baseline"/>
          </w:pPr>
        </w:pPrChange>
      </w:pPr>
      <w:bookmarkStart w:id="5089" w:name="_Hlk197538262"/>
      <w:ins w:id="5090" w:author="Antoneth Macaisa" w:date="2025-05-07T19:30:00Z">
        <w:r w:rsidRPr="00BE2C17">
          <w:rPr>
            <w:rFonts w:ascii="Times New Roman" w:eastAsia="Times New Roman" w:hAnsi="Times New Roman"/>
            <w:b/>
            <w:color w:val="000000"/>
            <w:sz w:val="26"/>
            <w:szCs w:val="26"/>
            <w:rPrChange w:id="5091" w:author="Antoneth Macaisa" w:date="2025-05-07T21:00:00Z">
              <w:rPr/>
            </w:rPrChange>
          </w:rPr>
          <w:t>Close Button</w:t>
        </w:r>
      </w:ins>
    </w:p>
    <w:p w14:paraId="2D23A4AF" w14:textId="77777777" w:rsidR="00BF4961" w:rsidRPr="00BE2C17" w:rsidRDefault="00BF4961">
      <w:pPr>
        <w:numPr>
          <w:ilvl w:val="0"/>
          <w:numId w:val="29"/>
        </w:numPr>
        <w:spacing w:after="0" w:line="360" w:lineRule="auto"/>
        <w:jc w:val="both"/>
        <w:textAlignment w:val="baseline"/>
        <w:rPr>
          <w:ins w:id="5092" w:author="Antoneth Macaisa" w:date="2025-05-07T19:30:00Z"/>
          <w:rFonts w:ascii="Times New Roman" w:eastAsia="Times New Roman" w:hAnsi="Times New Roman"/>
          <w:b/>
          <w:color w:val="000000"/>
          <w:sz w:val="26"/>
          <w:szCs w:val="26"/>
          <w:lang w:val="en-US" w:eastAsia="en-US"/>
        </w:rPr>
        <w:pPrChange w:id="5093" w:author="admin" w:date="2025-05-21T00:27:00Z">
          <w:pPr>
            <w:numPr>
              <w:numId w:val="30"/>
            </w:numPr>
            <w:tabs>
              <w:tab w:val="num" w:pos="720"/>
            </w:tabs>
            <w:spacing w:after="0" w:line="480" w:lineRule="auto"/>
            <w:ind w:left="720" w:hanging="360"/>
            <w:jc w:val="both"/>
            <w:textAlignment w:val="baseline"/>
          </w:pPr>
        </w:pPrChange>
      </w:pPr>
      <w:ins w:id="5094" w:author="Antoneth Macaisa" w:date="2025-05-07T19:30:00Z">
        <w:r w:rsidRPr="00BE2C17">
          <w:rPr>
            <w:rFonts w:ascii="Times New Roman" w:eastAsia="Times New Roman" w:hAnsi="Times New Roman"/>
            <w:b/>
            <w:color w:val="000000"/>
            <w:sz w:val="26"/>
            <w:szCs w:val="26"/>
            <w:lang w:val="en-US" w:eastAsia="en-US"/>
          </w:rPr>
          <w:t> Dates Toggle</w:t>
        </w:r>
      </w:ins>
    </w:p>
    <w:p w14:paraId="4B71A58A" w14:textId="77777777" w:rsidR="00BF4961" w:rsidRPr="00BE2C17" w:rsidRDefault="00BF4961">
      <w:pPr>
        <w:numPr>
          <w:ilvl w:val="0"/>
          <w:numId w:val="29"/>
        </w:numPr>
        <w:spacing w:after="0" w:line="360" w:lineRule="auto"/>
        <w:jc w:val="both"/>
        <w:textAlignment w:val="baseline"/>
        <w:rPr>
          <w:ins w:id="5095" w:author="Antoneth Macaisa" w:date="2025-05-07T19:30:00Z"/>
          <w:rFonts w:ascii="Times New Roman" w:eastAsia="Times New Roman" w:hAnsi="Times New Roman"/>
          <w:b/>
          <w:color w:val="000000"/>
          <w:sz w:val="26"/>
          <w:szCs w:val="26"/>
          <w:lang w:val="en-US" w:eastAsia="en-US"/>
        </w:rPr>
        <w:pPrChange w:id="5096" w:author="admin" w:date="2025-05-21T00:27:00Z">
          <w:pPr>
            <w:numPr>
              <w:numId w:val="30"/>
            </w:numPr>
            <w:tabs>
              <w:tab w:val="num" w:pos="720"/>
            </w:tabs>
            <w:spacing w:after="0" w:line="480" w:lineRule="auto"/>
            <w:ind w:left="720" w:hanging="360"/>
            <w:jc w:val="both"/>
            <w:textAlignment w:val="baseline"/>
          </w:pPr>
        </w:pPrChange>
      </w:pPr>
      <w:ins w:id="5097" w:author="Antoneth Macaisa" w:date="2025-05-07T19:30:00Z">
        <w:r w:rsidRPr="00BE2C17">
          <w:rPr>
            <w:rFonts w:ascii="Times New Roman" w:eastAsia="Times New Roman" w:hAnsi="Times New Roman"/>
            <w:b/>
            <w:color w:val="000000"/>
            <w:sz w:val="26"/>
            <w:szCs w:val="26"/>
            <w:lang w:val="en-US" w:eastAsia="en-US"/>
          </w:rPr>
          <w:t>Start Toggle</w:t>
        </w:r>
      </w:ins>
    </w:p>
    <w:p w14:paraId="61E88269" w14:textId="77777777" w:rsidR="00BF4961" w:rsidRPr="00BE2C17" w:rsidRDefault="00BF4961">
      <w:pPr>
        <w:numPr>
          <w:ilvl w:val="0"/>
          <w:numId w:val="29"/>
        </w:numPr>
        <w:spacing w:after="0" w:line="360" w:lineRule="auto"/>
        <w:jc w:val="both"/>
        <w:textAlignment w:val="baseline"/>
        <w:rPr>
          <w:ins w:id="5098" w:author="Antoneth Macaisa" w:date="2025-05-07T19:30:00Z"/>
          <w:rFonts w:ascii="Times New Roman" w:eastAsia="Times New Roman" w:hAnsi="Times New Roman"/>
          <w:b/>
          <w:color w:val="000000"/>
          <w:sz w:val="26"/>
          <w:szCs w:val="26"/>
          <w:lang w:val="en-US" w:eastAsia="en-US"/>
        </w:rPr>
        <w:pPrChange w:id="5099" w:author="admin" w:date="2025-05-21T00:27:00Z">
          <w:pPr>
            <w:numPr>
              <w:numId w:val="30"/>
            </w:numPr>
            <w:tabs>
              <w:tab w:val="num" w:pos="720"/>
            </w:tabs>
            <w:spacing w:after="0" w:line="480" w:lineRule="auto"/>
            <w:ind w:left="720" w:hanging="360"/>
            <w:jc w:val="both"/>
            <w:textAlignment w:val="baseline"/>
          </w:pPr>
        </w:pPrChange>
      </w:pPr>
      <w:ins w:id="5100" w:author="Antoneth Macaisa" w:date="2025-05-07T19:30:00Z">
        <w:r w:rsidRPr="00BE2C17">
          <w:rPr>
            <w:rFonts w:ascii="Times New Roman" w:eastAsia="Times New Roman" w:hAnsi="Times New Roman"/>
            <w:b/>
            <w:color w:val="000000"/>
            <w:sz w:val="26"/>
            <w:szCs w:val="26"/>
            <w:lang w:val="en-US" w:eastAsia="en-US"/>
          </w:rPr>
          <w:t>End toggle</w:t>
        </w:r>
      </w:ins>
    </w:p>
    <w:p w14:paraId="2FDFE9D6" w14:textId="77777777" w:rsidR="00BF4961" w:rsidRPr="00BE2C17" w:rsidRDefault="00BF4961">
      <w:pPr>
        <w:numPr>
          <w:ilvl w:val="0"/>
          <w:numId w:val="29"/>
        </w:numPr>
        <w:spacing w:after="0" w:line="360" w:lineRule="auto"/>
        <w:jc w:val="both"/>
        <w:textAlignment w:val="baseline"/>
        <w:rPr>
          <w:ins w:id="5101" w:author="Antoneth Macaisa" w:date="2025-05-07T19:30:00Z"/>
          <w:rFonts w:ascii="Times New Roman" w:eastAsia="Times New Roman" w:hAnsi="Times New Roman"/>
          <w:b/>
          <w:color w:val="000000"/>
          <w:sz w:val="26"/>
          <w:szCs w:val="26"/>
          <w:lang w:val="en-US" w:eastAsia="en-US"/>
        </w:rPr>
        <w:pPrChange w:id="5102" w:author="admin" w:date="2025-05-21T00:27:00Z">
          <w:pPr>
            <w:numPr>
              <w:numId w:val="30"/>
            </w:numPr>
            <w:tabs>
              <w:tab w:val="num" w:pos="720"/>
            </w:tabs>
            <w:spacing w:after="0" w:line="480" w:lineRule="auto"/>
            <w:ind w:left="720" w:hanging="360"/>
            <w:jc w:val="both"/>
            <w:textAlignment w:val="baseline"/>
          </w:pPr>
        </w:pPrChange>
      </w:pPr>
      <w:ins w:id="5103" w:author="Antoneth Macaisa" w:date="2025-05-07T19:30:00Z">
        <w:r w:rsidRPr="00BE2C17">
          <w:rPr>
            <w:rFonts w:ascii="Times New Roman" w:eastAsia="Times New Roman" w:hAnsi="Times New Roman"/>
            <w:b/>
            <w:color w:val="000000"/>
            <w:sz w:val="26"/>
            <w:szCs w:val="26"/>
            <w:lang w:val="en-US" w:eastAsia="en-US"/>
          </w:rPr>
          <w:t>Clear dates</w:t>
        </w:r>
      </w:ins>
    </w:p>
    <w:p w14:paraId="68C9390D" w14:textId="18A660B6" w:rsidR="00673F0A" w:rsidRPr="006D50F4" w:rsidRDefault="00BF4961">
      <w:pPr>
        <w:numPr>
          <w:ilvl w:val="0"/>
          <w:numId w:val="29"/>
        </w:numPr>
        <w:spacing w:after="0" w:line="360" w:lineRule="auto"/>
        <w:jc w:val="both"/>
        <w:textAlignment w:val="baseline"/>
        <w:rPr>
          <w:ins w:id="5104" w:author="admin" w:date="2025-05-21T01:15:00Z"/>
          <w:b/>
          <w:sz w:val="26"/>
          <w:szCs w:val="26"/>
          <w:lang w:val="en-US" w:eastAsia="en-US"/>
        </w:rPr>
        <w:pPrChange w:id="5105" w:author="admin" w:date="2025-05-21T00:27:00Z">
          <w:pPr>
            <w:pStyle w:val="Default"/>
            <w:spacing w:line="480" w:lineRule="auto"/>
            <w:jc w:val="center"/>
          </w:pPr>
        </w:pPrChange>
      </w:pPr>
      <w:ins w:id="5106" w:author="Antoneth Macaisa" w:date="2025-05-07T19:30:00Z">
        <w:r w:rsidRPr="00BE2C17">
          <w:rPr>
            <w:rFonts w:ascii="Times New Roman" w:eastAsia="Times New Roman" w:hAnsi="Times New Roman"/>
            <w:b/>
            <w:color w:val="000000"/>
            <w:sz w:val="26"/>
            <w:szCs w:val="26"/>
            <w:lang w:val="en-US" w:eastAsia="en-US"/>
          </w:rPr>
          <w:t>Save button</w:t>
        </w:r>
      </w:ins>
      <w:bookmarkEnd w:id="5089"/>
    </w:p>
    <w:p w14:paraId="41D8EF2C" w14:textId="77777777" w:rsidR="009B04F3" w:rsidRPr="00BE2C17" w:rsidRDefault="009B04F3">
      <w:pPr>
        <w:spacing w:after="0" w:line="360" w:lineRule="auto"/>
        <w:ind w:left="720"/>
        <w:jc w:val="both"/>
        <w:textAlignment w:val="baseline"/>
        <w:rPr>
          <w:b/>
          <w:sz w:val="26"/>
          <w:szCs w:val="26"/>
          <w:lang w:val="en-US" w:eastAsia="en-US"/>
          <w:rPrChange w:id="5107" w:author="Antoneth Macaisa" w:date="2025-05-07T21:00:00Z">
            <w:rPr>
              <w:lang w:val="en-US"/>
            </w:rPr>
          </w:rPrChange>
        </w:rPr>
        <w:pPrChange w:id="5108" w:author="admin" w:date="2025-05-21T01:15:00Z">
          <w:pPr>
            <w:pStyle w:val="Default"/>
            <w:spacing w:line="480" w:lineRule="auto"/>
            <w:jc w:val="center"/>
          </w:pPr>
        </w:pPrChange>
      </w:pPr>
    </w:p>
    <w:p w14:paraId="18F87846" w14:textId="6A85E990" w:rsidR="00D43F3A" w:rsidRPr="00BE2C17" w:rsidRDefault="00673F0A" w:rsidP="00D43F3A">
      <w:pPr>
        <w:pStyle w:val="Default"/>
        <w:spacing w:line="480" w:lineRule="auto"/>
        <w:jc w:val="both"/>
        <w:rPr>
          <w:rFonts w:eastAsia="DengXian"/>
          <w:sz w:val="26"/>
          <w:szCs w:val="26"/>
          <w:lang w:val="en-US"/>
        </w:rPr>
      </w:pPr>
      <w:r w:rsidRPr="00BE2C17">
        <w:rPr>
          <w:sz w:val="26"/>
          <w:szCs w:val="26"/>
          <w:lang w:val="en-US"/>
        </w:rPr>
        <w:tab/>
      </w:r>
      <w:r w:rsidR="005413DB" w:rsidRPr="00BE2C17">
        <w:rPr>
          <w:sz w:val="26"/>
          <w:szCs w:val="26"/>
          <w:lang w:val="en-US"/>
        </w:rPr>
        <w:t>Figure 20 below</w:t>
      </w:r>
      <w:r w:rsidR="005413DB" w:rsidRPr="00BE2C17">
        <w:rPr>
          <w:rFonts w:eastAsia="DengXian"/>
          <w:sz w:val="26"/>
          <w:szCs w:val="26"/>
        </w:rPr>
        <w:t xml:space="preserve"> </w:t>
      </w:r>
      <w:r w:rsidR="00D43F3A" w:rsidRPr="00BE2C17">
        <w:rPr>
          <w:rFonts w:eastAsia="DengXian"/>
          <w:sz w:val="26"/>
          <w:szCs w:val="26"/>
        </w:rPr>
        <w:t xml:space="preserve">appears to be the homepage of the "FLEXIDESK" platform. A search bar with placeholders for "Where," "Check in," "Check out," and "Who" </w:t>
      </w:r>
      <w:proofErr w:type="gramStart"/>
      <w:r w:rsidR="00D43F3A" w:rsidRPr="00BE2C17">
        <w:rPr>
          <w:rFonts w:eastAsia="DengXian"/>
          <w:sz w:val="26"/>
          <w:szCs w:val="26"/>
        </w:rPr>
        <w:t>is prominently displayed</w:t>
      </w:r>
      <w:proofErr w:type="gramEnd"/>
      <w:r w:rsidR="00D43F3A" w:rsidRPr="00BE2C17">
        <w:rPr>
          <w:rFonts w:eastAsia="DengXian"/>
          <w:sz w:val="26"/>
          <w:szCs w:val="26"/>
        </w:rPr>
        <w:t xml:space="preserve">. Below this, a category section shows various "Space" options. Listings of available spaces are shown as cards with placeholder images, titles, </w:t>
      </w:r>
      <w:proofErr w:type="gramStart"/>
      <w:r w:rsidR="00D43F3A" w:rsidRPr="00BE2C17">
        <w:rPr>
          <w:rFonts w:eastAsia="DengXian"/>
          <w:sz w:val="26"/>
          <w:szCs w:val="26"/>
        </w:rPr>
        <w:t>brief descriptions including location and distance, and a price per night (e.g., "$123</w:t>
      </w:r>
      <w:proofErr w:type="gramEnd"/>
      <w:r w:rsidR="00D43F3A" w:rsidRPr="00BE2C17">
        <w:rPr>
          <w:rFonts w:eastAsia="DengXian"/>
          <w:sz w:val="26"/>
          <w:szCs w:val="26"/>
        </w:rPr>
        <w:t xml:space="preserve"> / night"). A heart icon for saving is on each card. At the top right, a profile </w:t>
      </w:r>
      <w:r w:rsidR="00D43F3A" w:rsidRPr="00BE2C17">
        <w:rPr>
          <w:rFonts w:eastAsia="DengXian"/>
          <w:sz w:val="26"/>
          <w:szCs w:val="26"/>
        </w:rPr>
        <w:lastRenderedPageBreak/>
        <w:t>icon with a dropdown menu (1) shows options to "Sign in" (2) and "Log in" (3). A map view button is also visible at the bottom.</w:t>
      </w:r>
    </w:p>
    <w:p w14:paraId="1E5DC7B2" w14:textId="7082CD47" w:rsidR="001A3C21" w:rsidRPr="00BE2C17" w:rsidRDefault="001A3C21" w:rsidP="00D43F3A">
      <w:pPr>
        <w:pStyle w:val="Default"/>
        <w:spacing w:line="480" w:lineRule="auto"/>
        <w:jc w:val="both"/>
        <w:rPr>
          <w:rFonts w:eastAsia="DengXian"/>
          <w:sz w:val="26"/>
          <w:szCs w:val="26"/>
          <w:lang w:val="en-US"/>
        </w:rPr>
      </w:pPr>
    </w:p>
    <w:p w14:paraId="26657978" w14:textId="1429D484" w:rsidR="001A3C21" w:rsidRPr="00BE2C17" w:rsidRDefault="00172EEA" w:rsidP="00D43F3A">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695104" behindDoc="1" locked="0" layoutInCell="1" allowOverlap="1" wp14:anchorId="4CECA9CA" wp14:editId="48E35C14">
            <wp:simplePos x="0" y="0"/>
            <wp:positionH relativeFrom="column">
              <wp:posOffset>852805</wp:posOffset>
            </wp:positionH>
            <wp:positionV relativeFrom="paragraph">
              <wp:posOffset>4445</wp:posOffset>
            </wp:positionV>
            <wp:extent cx="3402754" cy="1913890"/>
            <wp:effectExtent l="19050" t="19050" r="26670" b="10160"/>
            <wp:wrapNone/>
            <wp:docPr id="18452778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2754" cy="1913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413DB" w:rsidRPr="00BE2C17">
        <w:rPr>
          <w:sz w:val="26"/>
          <w:szCs w:val="26"/>
          <w:lang w:val="en-US"/>
        </w:rPr>
        <w:tab/>
      </w:r>
    </w:p>
    <w:p w14:paraId="5C7A7DD4" w14:textId="61DA70E4" w:rsidR="001A3C21" w:rsidRPr="00BE2C17" w:rsidRDefault="001A3C21" w:rsidP="00D43F3A">
      <w:pPr>
        <w:pStyle w:val="Default"/>
        <w:spacing w:line="480" w:lineRule="auto"/>
        <w:jc w:val="both"/>
        <w:rPr>
          <w:sz w:val="26"/>
          <w:szCs w:val="26"/>
          <w:lang w:val="en-US"/>
        </w:rPr>
      </w:pPr>
    </w:p>
    <w:p w14:paraId="67B96950" w14:textId="02D9DFF9" w:rsidR="001A3C21" w:rsidRPr="00BE2C17" w:rsidRDefault="001A3C21" w:rsidP="00D43F3A">
      <w:pPr>
        <w:pStyle w:val="Default"/>
        <w:spacing w:line="480" w:lineRule="auto"/>
        <w:jc w:val="both"/>
        <w:rPr>
          <w:sz w:val="26"/>
          <w:szCs w:val="26"/>
          <w:lang w:val="en-US"/>
        </w:rPr>
      </w:pPr>
    </w:p>
    <w:p w14:paraId="52476295" w14:textId="77777777" w:rsidR="001A3C21" w:rsidRPr="00BE2C17" w:rsidDel="00BF4961" w:rsidRDefault="001A3C21" w:rsidP="00D43F3A">
      <w:pPr>
        <w:pStyle w:val="Default"/>
        <w:spacing w:line="480" w:lineRule="auto"/>
        <w:jc w:val="both"/>
        <w:rPr>
          <w:del w:id="5109" w:author="Antoneth Macaisa" w:date="2025-05-07T19:31:00Z"/>
          <w:sz w:val="26"/>
          <w:szCs w:val="26"/>
          <w:lang w:val="en-US"/>
        </w:rPr>
      </w:pPr>
    </w:p>
    <w:p w14:paraId="571D98BF" w14:textId="3651F157" w:rsidR="00673F0A" w:rsidDel="00172EEA" w:rsidRDefault="00673F0A" w:rsidP="00673F0A">
      <w:pPr>
        <w:pStyle w:val="Default"/>
        <w:spacing w:line="480" w:lineRule="auto"/>
        <w:jc w:val="center"/>
        <w:rPr>
          <w:del w:id="5110" w:author="admin" w:date="2025-05-21T00:28:00Z"/>
          <w:b/>
          <w:bCs/>
          <w:sz w:val="26"/>
          <w:szCs w:val="26"/>
          <w:lang w:val="en-US"/>
        </w:rPr>
      </w:pPr>
    </w:p>
    <w:p w14:paraId="00A47611" w14:textId="77777777" w:rsidR="00172EEA" w:rsidRPr="00BE2C17" w:rsidRDefault="00172EEA" w:rsidP="00D43F3A">
      <w:pPr>
        <w:pStyle w:val="Default"/>
        <w:spacing w:line="480" w:lineRule="auto"/>
        <w:jc w:val="both"/>
        <w:rPr>
          <w:ins w:id="5111" w:author="admin" w:date="2025-05-21T00:28:00Z"/>
          <w:sz w:val="26"/>
          <w:szCs w:val="26"/>
          <w:lang w:val="en-US"/>
        </w:rPr>
      </w:pPr>
    </w:p>
    <w:p w14:paraId="16715BE2" w14:textId="77777777" w:rsidR="00E02636" w:rsidDel="00172EEA" w:rsidRDefault="00E02636" w:rsidP="00673F0A">
      <w:pPr>
        <w:pStyle w:val="Default"/>
        <w:spacing w:line="480" w:lineRule="auto"/>
        <w:jc w:val="center"/>
        <w:rPr>
          <w:ins w:id="5112" w:author="Antoneth Macaisa" w:date="2025-05-19T14:43:00Z"/>
          <w:del w:id="5113" w:author="admin" w:date="2025-05-21T00:28:00Z"/>
          <w:b/>
          <w:bCs/>
          <w:sz w:val="26"/>
          <w:szCs w:val="26"/>
          <w:lang w:val="en-US"/>
        </w:rPr>
      </w:pPr>
    </w:p>
    <w:p w14:paraId="469E8277" w14:textId="77777777" w:rsidR="00E02636" w:rsidRDefault="00E02636" w:rsidP="00673F0A">
      <w:pPr>
        <w:pStyle w:val="Default"/>
        <w:spacing w:line="480" w:lineRule="auto"/>
        <w:jc w:val="center"/>
        <w:rPr>
          <w:ins w:id="5114" w:author="Antoneth Macaisa" w:date="2025-05-19T14:43:00Z"/>
          <w:b/>
          <w:bCs/>
          <w:sz w:val="26"/>
          <w:szCs w:val="26"/>
          <w:lang w:val="en-US"/>
        </w:rPr>
      </w:pPr>
    </w:p>
    <w:p w14:paraId="1BE1FD33" w14:textId="4D5EBDA7" w:rsidR="001A3C21" w:rsidRPr="00BE2C17" w:rsidRDefault="00673F0A">
      <w:pPr>
        <w:pStyle w:val="Default"/>
        <w:spacing w:line="360" w:lineRule="auto"/>
        <w:jc w:val="center"/>
        <w:rPr>
          <w:ins w:id="5115" w:author="Antoneth Macaisa" w:date="2025-05-07T19:31:00Z"/>
          <w:b/>
          <w:bCs/>
          <w:sz w:val="26"/>
          <w:szCs w:val="26"/>
          <w:lang w:val="en-US"/>
        </w:rPr>
        <w:pPrChange w:id="5116" w:author="admin" w:date="2025-05-21T00:28:00Z">
          <w:pPr>
            <w:pStyle w:val="Default"/>
            <w:spacing w:line="480" w:lineRule="auto"/>
            <w:jc w:val="center"/>
          </w:pPr>
        </w:pPrChange>
      </w:pPr>
      <w:r w:rsidRPr="00BE2C17">
        <w:rPr>
          <w:b/>
          <w:bCs/>
          <w:sz w:val="26"/>
          <w:szCs w:val="26"/>
          <w:lang w:val="en-US"/>
        </w:rPr>
        <w:t>Figure 20. Account Log-In or Sign-Up</w:t>
      </w:r>
    </w:p>
    <w:p w14:paraId="19EE9A86" w14:textId="77777777" w:rsidR="00BF4961" w:rsidRPr="00BE2C17" w:rsidRDefault="00BF4961">
      <w:pPr>
        <w:numPr>
          <w:ilvl w:val="0"/>
          <w:numId w:val="31"/>
        </w:numPr>
        <w:spacing w:after="0" w:line="360" w:lineRule="auto"/>
        <w:textAlignment w:val="baseline"/>
        <w:rPr>
          <w:ins w:id="5117" w:author="Antoneth Macaisa" w:date="2025-05-07T19:31:00Z"/>
          <w:rFonts w:ascii="Times New Roman" w:eastAsia="Times New Roman" w:hAnsi="Times New Roman"/>
          <w:b/>
          <w:color w:val="000000"/>
          <w:sz w:val="26"/>
          <w:szCs w:val="26"/>
          <w:lang w:val="en-US" w:eastAsia="en-US"/>
        </w:rPr>
        <w:pPrChange w:id="5118" w:author="admin" w:date="2025-05-21T00:28:00Z">
          <w:pPr>
            <w:numPr>
              <w:numId w:val="31"/>
            </w:numPr>
            <w:tabs>
              <w:tab w:val="num" w:pos="720"/>
            </w:tabs>
            <w:spacing w:after="0" w:line="480" w:lineRule="auto"/>
            <w:ind w:left="720" w:hanging="360"/>
            <w:textAlignment w:val="baseline"/>
          </w:pPr>
        </w:pPrChange>
      </w:pPr>
      <w:ins w:id="5119" w:author="Antoneth Macaisa" w:date="2025-05-07T19:31:00Z">
        <w:r w:rsidRPr="00BE2C17">
          <w:rPr>
            <w:rFonts w:ascii="Times New Roman" w:eastAsia="Times New Roman" w:hAnsi="Times New Roman"/>
            <w:b/>
            <w:color w:val="000000"/>
            <w:sz w:val="26"/>
            <w:szCs w:val="26"/>
            <w:lang w:val="en-US" w:eastAsia="en-US"/>
          </w:rPr>
          <w:t>Log in</w:t>
        </w:r>
      </w:ins>
    </w:p>
    <w:p w14:paraId="2F5E8784" w14:textId="77777777" w:rsidR="00BF4961" w:rsidRPr="00BE2C17" w:rsidRDefault="00BF4961">
      <w:pPr>
        <w:numPr>
          <w:ilvl w:val="0"/>
          <w:numId w:val="31"/>
        </w:numPr>
        <w:spacing w:after="0" w:line="360" w:lineRule="auto"/>
        <w:textAlignment w:val="baseline"/>
        <w:rPr>
          <w:ins w:id="5120" w:author="Antoneth Macaisa" w:date="2025-05-07T19:31:00Z"/>
          <w:rFonts w:ascii="Times New Roman" w:eastAsia="Times New Roman" w:hAnsi="Times New Roman"/>
          <w:b/>
          <w:color w:val="000000"/>
          <w:sz w:val="26"/>
          <w:szCs w:val="26"/>
          <w:lang w:val="en-US" w:eastAsia="en-US"/>
        </w:rPr>
        <w:pPrChange w:id="5121" w:author="admin" w:date="2025-05-21T00:28:00Z">
          <w:pPr>
            <w:numPr>
              <w:numId w:val="31"/>
            </w:numPr>
            <w:tabs>
              <w:tab w:val="num" w:pos="720"/>
            </w:tabs>
            <w:spacing w:after="0" w:line="480" w:lineRule="auto"/>
            <w:ind w:left="720" w:hanging="360"/>
            <w:textAlignment w:val="baseline"/>
          </w:pPr>
        </w:pPrChange>
      </w:pPr>
      <w:ins w:id="5122" w:author="Antoneth Macaisa" w:date="2025-05-07T19:31:00Z">
        <w:r w:rsidRPr="00BE2C17">
          <w:rPr>
            <w:rFonts w:ascii="Times New Roman" w:eastAsia="Times New Roman" w:hAnsi="Times New Roman"/>
            <w:b/>
            <w:color w:val="000000"/>
            <w:sz w:val="26"/>
            <w:szCs w:val="26"/>
            <w:lang w:val="en-US" w:eastAsia="en-US"/>
          </w:rPr>
          <w:t>Sign up</w:t>
        </w:r>
      </w:ins>
    </w:p>
    <w:p w14:paraId="1F655CF3" w14:textId="51547021" w:rsidR="00BF4961" w:rsidRPr="00BE2C17" w:rsidRDefault="00BF4961">
      <w:pPr>
        <w:numPr>
          <w:ilvl w:val="0"/>
          <w:numId w:val="31"/>
        </w:numPr>
        <w:spacing w:after="0" w:line="360" w:lineRule="auto"/>
        <w:textAlignment w:val="baseline"/>
        <w:rPr>
          <w:b/>
          <w:sz w:val="26"/>
          <w:szCs w:val="26"/>
          <w:lang w:val="en-US" w:eastAsia="en-US"/>
          <w:rPrChange w:id="5123" w:author="Antoneth Macaisa" w:date="2025-05-07T21:00:00Z">
            <w:rPr>
              <w:bCs/>
              <w:lang w:val="en-US"/>
            </w:rPr>
          </w:rPrChange>
        </w:rPr>
        <w:pPrChange w:id="5124" w:author="admin" w:date="2025-05-21T00:28:00Z">
          <w:pPr>
            <w:pStyle w:val="Default"/>
            <w:spacing w:line="480" w:lineRule="auto"/>
            <w:jc w:val="center"/>
          </w:pPr>
        </w:pPrChange>
      </w:pPr>
      <w:proofErr w:type="spellStart"/>
      <w:ins w:id="5125" w:author="Antoneth Macaisa" w:date="2025-05-07T19:31:00Z">
        <w:r w:rsidRPr="00BE2C17">
          <w:rPr>
            <w:rFonts w:ascii="Times New Roman" w:hAnsi="Times New Roman"/>
            <w:b/>
            <w:sz w:val="26"/>
            <w:szCs w:val="26"/>
            <w:lang w:val="en-US" w:eastAsia="en-US"/>
            <w:rPrChange w:id="5126" w:author="Antoneth Macaisa" w:date="2025-05-07T21:00:00Z">
              <w:rPr>
                <w:lang w:val="en-US" w:eastAsia="en-US"/>
              </w:rPr>
            </w:rPrChange>
          </w:rPr>
          <w:t>FlexiDesk</w:t>
        </w:r>
        <w:proofErr w:type="spellEnd"/>
        <w:r w:rsidRPr="00BE2C17">
          <w:rPr>
            <w:rFonts w:ascii="Times New Roman" w:hAnsi="Times New Roman"/>
            <w:b/>
            <w:sz w:val="26"/>
            <w:szCs w:val="26"/>
            <w:lang w:val="en-US" w:eastAsia="en-US"/>
            <w:rPrChange w:id="5127" w:author="Antoneth Macaisa" w:date="2025-05-07T21:00:00Z">
              <w:rPr>
                <w:lang w:val="en-US" w:eastAsia="en-US"/>
              </w:rPr>
            </w:rPrChange>
          </w:rPr>
          <w:t xml:space="preserve"> S</w:t>
        </w:r>
        <w:r w:rsidRPr="00BE2C17">
          <w:rPr>
            <w:rFonts w:ascii="Times New Roman" w:hAnsi="Times New Roman"/>
            <w:b/>
            <w:bCs/>
            <w:sz w:val="26"/>
            <w:szCs w:val="26"/>
            <w:lang w:val="en-US"/>
            <w:rPrChange w:id="5128" w:author="Antoneth Macaisa" w:date="2025-05-07T21:00:00Z">
              <w:rPr>
                <w:bCs/>
                <w:lang w:val="en-US"/>
              </w:rPr>
            </w:rPrChange>
          </w:rPr>
          <w:t>pace</w:t>
        </w:r>
      </w:ins>
    </w:p>
    <w:p w14:paraId="0F2AE754" w14:textId="13267359" w:rsidR="00D43F3A" w:rsidRPr="00BE2C17" w:rsidRDefault="00BF4961" w:rsidP="00D43F3A">
      <w:pPr>
        <w:pStyle w:val="Default"/>
        <w:spacing w:line="480" w:lineRule="auto"/>
        <w:jc w:val="both"/>
        <w:rPr>
          <w:rFonts w:eastAsia="DengXian"/>
          <w:sz w:val="26"/>
          <w:szCs w:val="26"/>
        </w:rPr>
      </w:pPr>
      <w:r w:rsidRPr="00BE2C17">
        <w:rPr>
          <w:noProof/>
          <w:sz w:val="26"/>
          <w:szCs w:val="26"/>
          <w:lang w:val="en-US" w:eastAsia="en-US"/>
        </w:rPr>
        <w:drawing>
          <wp:anchor distT="0" distB="0" distL="114300" distR="114300" simplePos="0" relativeHeight="251697152" behindDoc="1" locked="0" layoutInCell="1" allowOverlap="1" wp14:anchorId="522B2C34" wp14:editId="2A7B4A79">
            <wp:simplePos x="0" y="0"/>
            <wp:positionH relativeFrom="column">
              <wp:posOffset>1035685</wp:posOffset>
            </wp:positionH>
            <wp:positionV relativeFrom="paragraph">
              <wp:posOffset>2164715</wp:posOffset>
            </wp:positionV>
            <wp:extent cx="3402754" cy="1913890"/>
            <wp:effectExtent l="19050" t="19050" r="26670" b="10160"/>
            <wp:wrapNone/>
            <wp:docPr id="13307657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2754" cy="1913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5413DB" w:rsidRPr="00BE2C17">
        <w:rPr>
          <w:sz w:val="26"/>
          <w:szCs w:val="26"/>
          <w:lang w:val="en-US"/>
        </w:rPr>
        <w:t>Figure 21 below</w:t>
      </w:r>
      <w:r w:rsidR="005413DB" w:rsidRPr="00BE2C17">
        <w:rPr>
          <w:rFonts w:eastAsia="DengXian"/>
          <w:sz w:val="26"/>
          <w:szCs w:val="26"/>
        </w:rPr>
        <w:t xml:space="preserve"> </w:t>
      </w:r>
      <w:r w:rsidR="00D43F3A" w:rsidRPr="00BE2C17">
        <w:rPr>
          <w:rFonts w:eastAsia="DengXian"/>
          <w:sz w:val="26"/>
          <w:szCs w:val="26"/>
        </w:rPr>
        <w:t xml:space="preserve">shows a "Welcome to </w:t>
      </w:r>
      <w:proofErr w:type="spellStart"/>
      <w:r w:rsidR="00D43F3A" w:rsidRPr="00BE2C17">
        <w:rPr>
          <w:rFonts w:eastAsia="DengXian"/>
          <w:sz w:val="26"/>
          <w:szCs w:val="26"/>
        </w:rPr>
        <w:t>FlexiDesk</w:t>
      </w:r>
      <w:proofErr w:type="spellEnd"/>
      <w:r w:rsidR="00D43F3A" w:rsidRPr="00BE2C17">
        <w:rPr>
          <w:rFonts w:eastAsia="DengXian"/>
          <w:sz w:val="26"/>
          <w:szCs w:val="26"/>
        </w:rPr>
        <w:t>" modal overlay on the homepage. It presents options to "Create an account" by entering an email and password (2) and clicking "Continue" (4). Alternatively, users can "Continue with Google" (5) or "Continue with Apple" (6). An "X" button to close the modal is at the top right (1), and the underlying homepage with category options (3) and space listings is partially visible.</w:t>
      </w:r>
    </w:p>
    <w:p w14:paraId="2132775D" w14:textId="1E5A8ED6" w:rsidR="001A3C21" w:rsidRPr="00BE2C17" w:rsidRDefault="005413DB" w:rsidP="00D43F3A">
      <w:pPr>
        <w:pStyle w:val="Default"/>
        <w:spacing w:line="480" w:lineRule="auto"/>
        <w:jc w:val="both"/>
        <w:rPr>
          <w:sz w:val="26"/>
          <w:szCs w:val="26"/>
          <w:lang w:val="en-US"/>
        </w:rPr>
      </w:pPr>
      <w:r w:rsidRPr="00BE2C17">
        <w:rPr>
          <w:sz w:val="26"/>
          <w:szCs w:val="26"/>
          <w:lang w:val="en-US"/>
        </w:rPr>
        <w:lastRenderedPageBreak/>
        <w:tab/>
      </w:r>
    </w:p>
    <w:p w14:paraId="06C91B7A" w14:textId="61F73CE8" w:rsidR="001A3C21" w:rsidRPr="00BE2C17" w:rsidRDefault="001A3C21" w:rsidP="00D43F3A">
      <w:pPr>
        <w:pStyle w:val="Default"/>
        <w:spacing w:line="480" w:lineRule="auto"/>
        <w:jc w:val="both"/>
        <w:rPr>
          <w:sz w:val="26"/>
          <w:szCs w:val="26"/>
          <w:lang w:val="en-US"/>
        </w:rPr>
      </w:pPr>
    </w:p>
    <w:p w14:paraId="00614756" w14:textId="312C7178" w:rsidR="001A3C21" w:rsidRPr="00BE2C17" w:rsidRDefault="001A3C21" w:rsidP="00D43F3A">
      <w:pPr>
        <w:pStyle w:val="Default"/>
        <w:spacing w:line="480" w:lineRule="auto"/>
        <w:jc w:val="both"/>
        <w:rPr>
          <w:sz w:val="26"/>
          <w:szCs w:val="26"/>
          <w:lang w:val="en-US"/>
        </w:rPr>
      </w:pPr>
    </w:p>
    <w:p w14:paraId="58218EE5" w14:textId="1A72ED55" w:rsidR="001A3C21" w:rsidRPr="00BE2C17" w:rsidDel="00BF4961" w:rsidRDefault="001A3C21" w:rsidP="00D43F3A">
      <w:pPr>
        <w:pStyle w:val="Default"/>
        <w:spacing w:line="480" w:lineRule="auto"/>
        <w:jc w:val="both"/>
        <w:rPr>
          <w:del w:id="5129" w:author="Antoneth Macaisa" w:date="2025-05-07T19:32:00Z"/>
          <w:sz w:val="26"/>
          <w:szCs w:val="26"/>
          <w:lang w:val="en-US"/>
        </w:rPr>
      </w:pPr>
    </w:p>
    <w:p w14:paraId="139D5B96" w14:textId="77777777" w:rsidR="00BF4961" w:rsidRPr="00BE2C17" w:rsidRDefault="00BF4961" w:rsidP="00D43F3A">
      <w:pPr>
        <w:pStyle w:val="Default"/>
        <w:spacing w:line="480" w:lineRule="auto"/>
        <w:jc w:val="both"/>
        <w:rPr>
          <w:ins w:id="5130" w:author="Antoneth Macaisa" w:date="2025-05-07T19:32:00Z"/>
          <w:sz w:val="26"/>
          <w:szCs w:val="26"/>
          <w:lang w:val="en-US"/>
        </w:rPr>
      </w:pPr>
    </w:p>
    <w:p w14:paraId="522DBD8B" w14:textId="77777777" w:rsidR="001A3C21" w:rsidRPr="00BE2C17" w:rsidDel="00BF4961" w:rsidRDefault="001A3C21" w:rsidP="00D43F3A">
      <w:pPr>
        <w:pStyle w:val="Default"/>
        <w:spacing w:line="480" w:lineRule="auto"/>
        <w:jc w:val="both"/>
        <w:rPr>
          <w:del w:id="5131" w:author="Antoneth Macaisa" w:date="2025-05-07T19:32:00Z"/>
          <w:sz w:val="26"/>
          <w:szCs w:val="26"/>
          <w:lang w:val="en-US"/>
        </w:rPr>
      </w:pPr>
    </w:p>
    <w:p w14:paraId="42771D1B" w14:textId="77777777" w:rsidR="001A3C21" w:rsidRPr="00BE2C17" w:rsidRDefault="001A3C21" w:rsidP="00D43F3A">
      <w:pPr>
        <w:pStyle w:val="Default"/>
        <w:spacing w:line="480" w:lineRule="auto"/>
        <w:jc w:val="both"/>
        <w:rPr>
          <w:sz w:val="26"/>
          <w:szCs w:val="26"/>
          <w:lang w:val="en-US"/>
        </w:rPr>
      </w:pPr>
    </w:p>
    <w:p w14:paraId="283A9D88" w14:textId="4AB0F633" w:rsidR="00673F0A" w:rsidRPr="00BE2C17" w:rsidRDefault="00673F0A" w:rsidP="00673F0A">
      <w:pPr>
        <w:pStyle w:val="Default"/>
        <w:spacing w:line="480" w:lineRule="auto"/>
        <w:jc w:val="center"/>
        <w:rPr>
          <w:ins w:id="5132" w:author="Antoneth Macaisa" w:date="2025-05-07T19:32:00Z"/>
          <w:b/>
          <w:bCs/>
          <w:sz w:val="26"/>
          <w:szCs w:val="26"/>
          <w:lang w:val="en-US"/>
        </w:rPr>
      </w:pPr>
      <w:r w:rsidRPr="00BE2C17">
        <w:rPr>
          <w:b/>
          <w:bCs/>
          <w:sz w:val="26"/>
          <w:szCs w:val="26"/>
          <w:lang w:val="en-US"/>
        </w:rPr>
        <w:t>Figure 21. Sign-Up</w:t>
      </w:r>
      <w:r w:rsidR="00D00924" w:rsidRPr="00BE2C17">
        <w:rPr>
          <w:b/>
          <w:bCs/>
          <w:sz w:val="26"/>
          <w:szCs w:val="26"/>
          <w:lang w:val="en-US"/>
        </w:rPr>
        <w:t xml:space="preserve"> Interface</w:t>
      </w:r>
    </w:p>
    <w:p w14:paraId="65972F9F" w14:textId="77777777" w:rsidR="00BF4961" w:rsidRPr="00BE2C17" w:rsidRDefault="00BF4961">
      <w:pPr>
        <w:numPr>
          <w:ilvl w:val="0"/>
          <w:numId w:val="32"/>
        </w:numPr>
        <w:spacing w:after="0" w:line="360" w:lineRule="auto"/>
        <w:textAlignment w:val="baseline"/>
        <w:rPr>
          <w:ins w:id="5133" w:author="Antoneth Macaisa" w:date="2025-05-07T19:32:00Z"/>
          <w:rFonts w:ascii="Times New Roman" w:eastAsia="Times New Roman" w:hAnsi="Times New Roman"/>
          <w:b/>
          <w:color w:val="000000"/>
          <w:sz w:val="26"/>
          <w:szCs w:val="26"/>
          <w:lang w:val="en-US" w:eastAsia="en-US"/>
        </w:rPr>
        <w:pPrChange w:id="5134" w:author="admin" w:date="2025-05-21T00:29:00Z">
          <w:pPr>
            <w:numPr>
              <w:numId w:val="32"/>
            </w:numPr>
            <w:tabs>
              <w:tab w:val="num" w:pos="720"/>
            </w:tabs>
            <w:spacing w:after="0" w:line="480" w:lineRule="auto"/>
            <w:ind w:left="720" w:hanging="360"/>
            <w:textAlignment w:val="baseline"/>
          </w:pPr>
        </w:pPrChange>
      </w:pPr>
      <w:ins w:id="5135" w:author="Antoneth Macaisa" w:date="2025-05-07T19:32:00Z">
        <w:r w:rsidRPr="00BE2C17">
          <w:rPr>
            <w:rFonts w:ascii="Times New Roman" w:eastAsia="Times New Roman" w:hAnsi="Times New Roman"/>
            <w:b/>
            <w:color w:val="000000"/>
            <w:sz w:val="26"/>
            <w:szCs w:val="26"/>
            <w:lang w:val="en-US" w:eastAsia="en-US"/>
          </w:rPr>
          <w:t>Close</w:t>
        </w:r>
      </w:ins>
    </w:p>
    <w:p w14:paraId="740AC159" w14:textId="77777777" w:rsidR="00BF4961" w:rsidRPr="00BE2C17" w:rsidRDefault="00BF4961">
      <w:pPr>
        <w:numPr>
          <w:ilvl w:val="0"/>
          <w:numId w:val="32"/>
        </w:numPr>
        <w:spacing w:after="0" w:line="360" w:lineRule="auto"/>
        <w:textAlignment w:val="baseline"/>
        <w:rPr>
          <w:ins w:id="5136" w:author="Antoneth Macaisa" w:date="2025-05-07T19:32:00Z"/>
          <w:rFonts w:ascii="Times New Roman" w:eastAsia="Times New Roman" w:hAnsi="Times New Roman"/>
          <w:b/>
          <w:color w:val="000000"/>
          <w:sz w:val="26"/>
          <w:szCs w:val="26"/>
          <w:lang w:val="en-US" w:eastAsia="en-US"/>
        </w:rPr>
        <w:pPrChange w:id="5137" w:author="admin" w:date="2025-05-21T00:29:00Z">
          <w:pPr>
            <w:numPr>
              <w:numId w:val="32"/>
            </w:numPr>
            <w:tabs>
              <w:tab w:val="num" w:pos="720"/>
            </w:tabs>
            <w:spacing w:after="0" w:line="480" w:lineRule="auto"/>
            <w:ind w:left="720" w:hanging="360"/>
            <w:textAlignment w:val="baseline"/>
          </w:pPr>
        </w:pPrChange>
      </w:pPr>
      <w:ins w:id="5138" w:author="Antoneth Macaisa" w:date="2025-05-07T19:32:00Z">
        <w:r w:rsidRPr="00BE2C17">
          <w:rPr>
            <w:rFonts w:ascii="Times New Roman" w:eastAsia="Times New Roman" w:hAnsi="Times New Roman"/>
            <w:b/>
            <w:color w:val="000000"/>
            <w:sz w:val="26"/>
            <w:szCs w:val="26"/>
            <w:lang w:val="en-US" w:eastAsia="en-US"/>
          </w:rPr>
          <w:t>Name</w:t>
        </w:r>
      </w:ins>
    </w:p>
    <w:p w14:paraId="5BA86453" w14:textId="77777777" w:rsidR="00BF4961" w:rsidRPr="00BE2C17" w:rsidRDefault="00BF4961">
      <w:pPr>
        <w:numPr>
          <w:ilvl w:val="0"/>
          <w:numId w:val="32"/>
        </w:numPr>
        <w:spacing w:after="0" w:line="360" w:lineRule="auto"/>
        <w:textAlignment w:val="baseline"/>
        <w:rPr>
          <w:ins w:id="5139" w:author="Antoneth Macaisa" w:date="2025-05-07T19:32:00Z"/>
          <w:rFonts w:ascii="Times New Roman" w:eastAsia="Times New Roman" w:hAnsi="Times New Roman"/>
          <w:b/>
          <w:color w:val="000000"/>
          <w:sz w:val="26"/>
          <w:szCs w:val="26"/>
          <w:lang w:val="en-US" w:eastAsia="en-US"/>
        </w:rPr>
        <w:pPrChange w:id="5140" w:author="admin" w:date="2025-05-21T00:29:00Z">
          <w:pPr>
            <w:numPr>
              <w:numId w:val="32"/>
            </w:numPr>
            <w:tabs>
              <w:tab w:val="num" w:pos="720"/>
            </w:tabs>
            <w:spacing w:after="0" w:line="480" w:lineRule="auto"/>
            <w:ind w:left="720" w:hanging="360"/>
            <w:textAlignment w:val="baseline"/>
          </w:pPr>
        </w:pPrChange>
      </w:pPr>
      <w:ins w:id="5141" w:author="Antoneth Macaisa" w:date="2025-05-07T19:32:00Z">
        <w:r w:rsidRPr="00BE2C17">
          <w:rPr>
            <w:rFonts w:ascii="Times New Roman" w:eastAsia="Times New Roman" w:hAnsi="Times New Roman"/>
            <w:b/>
            <w:color w:val="000000"/>
            <w:sz w:val="26"/>
            <w:szCs w:val="26"/>
            <w:lang w:val="en-US" w:eastAsia="en-US"/>
          </w:rPr>
          <w:t>Email</w:t>
        </w:r>
      </w:ins>
    </w:p>
    <w:p w14:paraId="661D9AB1" w14:textId="77777777" w:rsidR="00BF4961" w:rsidRPr="00BE2C17" w:rsidRDefault="00BF4961">
      <w:pPr>
        <w:numPr>
          <w:ilvl w:val="0"/>
          <w:numId w:val="32"/>
        </w:numPr>
        <w:spacing w:after="0" w:line="360" w:lineRule="auto"/>
        <w:textAlignment w:val="baseline"/>
        <w:rPr>
          <w:ins w:id="5142" w:author="Antoneth Macaisa" w:date="2025-05-07T19:32:00Z"/>
          <w:rFonts w:ascii="Times New Roman" w:eastAsia="Times New Roman" w:hAnsi="Times New Roman"/>
          <w:b/>
          <w:color w:val="000000"/>
          <w:sz w:val="26"/>
          <w:szCs w:val="26"/>
          <w:lang w:val="en-US" w:eastAsia="en-US"/>
        </w:rPr>
        <w:pPrChange w:id="5143" w:author="admin" w:date="2025-05-21T00:29:00Z">
          <w:pPr>
            <w:numPr>
              <w:numId w:val="32"/>
            </w:numPr>
            <w:tabs>
              <w:tab w:val="num" w:pos="720"/>
            </w:tabs>
            <w:spacing w:after="0" w:line="480" w:lineRule="auto"/>
            <w:ind w:left="720" w:hanging="360"/>
            <w:textAlignment w:val="baseline"/>
          </w:pPr>
        </w:pPrChange>
      </w:pPr>
      <w:ins w:id="5144" w:author="Antoneth Macaisa" w:date="2025-05-07T19:32:00Z">
        <w:r w:rsidRPr="00BE2C17">
          <w:rPr>
            <w:rFonts w:ascii="Times New Roman" w:eastAsia="Times New Roman" w:hAnsi="Times New Roman"/>
            <w:b/>
            <w:color w:val="000000"/>
            <w:sz w:val="26"/>
            <w:szCs w:val="26"/>
            <w:lang w:val="en-US" w:eastAsia="en-US"/>
          </w:rPr>
          <w:t>Yes Link</w:t>
        </w:r>
      </w:ins>
    </w:p>
    <w:p w14:paraId="18C470A3" w14:textId="77777777" w:rsidR="00BF4961" w:rsidRPr="00BE2C17" w:rsidRDefault="00BF4961">
      <w:pPr>
        <w:numPr>
          <w:ilvl w:val="0"/>
          <w:numId w:val="32"/>
        </w:numPr>
        <w:spacing w:after="0" w:line="360" w:lineRule="auto"/>
        <w:textAlignment w:val="baseline"/>
        <w:rPr>
          <w:ins w:id="5145" w:author="Antoneth Macaisa" w:date="2025-05-07T19:32:00Z"/>
          <w:rFonts w:ascii="Times New Roman" w:eastAsia="Times New Roman" w:hAnsi="Times New Roman"/>
          <w:b/>
          <w:color w:val="000000"/>
          <w:sz w:val="26"/>
          <w:szCs w:val="26"/>
          <w:lang w:val="en-US" w:eastAsia="en-US"/>
        </w:rPr>
        <w:pPrChange w:id="5146" w:author="admin" w:date="2025-05-21T00:29:00Z">
          <w:pPr>
            <w:numPr>
              <w:numId w:val="32"/>
            </w:numPr>
            <w:tabs>
              <w:tab w:val="num" w:pos="720"/>
            </w:tabs>
            <w:spacing w:after="0" w:line="480" w:lineRule="auto"/>
            <w:ind w:left="720" w:hanging="360"/>
            <w:textAlignment w:val="baseline"/>
          </w:pPr>
        </w:pPrChange>
      </w:pPr>
      <w:ins w:id="5147" w:author="Antoneth Macaisa" w:date="2025-05-07T19:32:00Z">
        <w:r w:rsidRPr="00BE2C17">
          <w:rPr>
            <w:rFonts w:ascii="Times New Roman" w:eastAsia="Times New Roman" w:hAnsi="Times New Roman"/>
            <w:b/>
            <w:color w:val="000000"/>
            <w:sz w:val="26"/>
            <w:szCs w:val="26"/>
            <w:lang w:val="en-US" w:eastAsia="en-US"/>
          </w:rPr>
          <w:t>Continue with Google</w:t>
        </w:r>
      </w:ins>
    </w:p>
    <w:p w14:paraId="10BAF17A" w14:textId="796D1401" w:rsidR="00BF4961" w:rsidRPr="00BE2C17" w:rsidRDefault="00BF4961">
      <w:pPr>
        <w:numPr>
          <w:ilvl w:val="0"/>
          <w:numId w:val="32"/>
        </w:numPr>
        <w:spacing w:after="0" w:line="360" w:lineRule="auto"/>
        <w:textAlignment w:val="baseline"/>
        <w:rPr>
          <w:b/>
          <w:sz w:val="26"/>
          <w:szCs w:val="26"/>
          <w:lang w:val="en-US" w:eastAsia="en-US"/>
          <w:rPrChange w:id="5148" w:author="Antoneth Macaisa" w:date="2025-05-07T21:00:00Z">
            <w:rPr>
              <w:lang w:val="en-US"/>
            </w:rPr>
          </w:rPrChange>
        </w:rPr>
        <w:pPrChange w:id="5149" w:author="admin" w:date="2025-05-21T00:29:00Z">
          <w:pPr>
            <w:pStyle w:val="Default"/>
            <w:spacing w:line="480" w:lineRule="auto"/>
            <w:jc w:val="center"/>
          </w:pPr>
        </w:pPrChange>
      </w:pPr>
      <w:ins w:id="5150" w:author="Antoneth Macaisa" w:date="2025-05-07T19:32:00Z">
        <w:r w:rsidRPr="00BE2C17">
          <w:rPr>
            <w:rFonts w:ascii="Times New Roman" w:eastAsia="Times New Roman" w:hAnsi="Times New Roman"/>
            <w:b/>
            <w:color w:val="000000"/>
            <w:sz w:val="26"/>
            <w:szCs w:val="26"/>
            <w:lang w:val="en-US" w:eastAsia="en-US"/>
          </w:rPr>
          <w:t>Continue with Apple</w:t>
        </w:r>
      </w:ins>
    </w:p>
    <w:p w14:paraId="7BF94972" w14:textId="760F13C6" w:rsidR="00D43F3A" w:rsidRPr="00BE2C17" w:rsidRDefault="00673F0A"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699200" behindDoc="1" locked="0" layoutInCell="1" allowOverlap="1" wp14:anchorId="482B3EFD" wp14:editId="334865B8">
            <wp:simplePos x="0" y="0"/>
            <wp:positionH relativeFrom="column">
              <wp:posOffset>1405890</wp:posOffset>
            </wp:positionH>
            <wp:positionV relativeFrom="paragraph">
              <wp:posOffset>1925320</wp:posOffset>
            </wp:positionV>
            <wp:extent cx="3082290" cy="1733644"/>
            <wp:effectExtent l="19050" t="19050" r="22860" b="19050"/>
            <wp:wrapNone/>
            <wp:docPr id="15768075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750" cy="173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5413DB" w:rsidRPr="00BE2C17">
        <w:rPr>
          <w:sz w:val="26"/>
          <w:szCs w:val="26"/>
          <w:lang w:val="en-US"/>
        </w:rPr>
        <w:t>Figure 2</w:t>
      </w:r>
      <w:r w:rsidR="00B31CB7" w:rsidRPr="00BE2C17">
        <w:rPr>
          <w:sz w:val="26"/>
          <w:szCs w:val="26"/>
          <w:lang w:val="en-US"/>
        </w:rPr>
        <w:t>2</w:t>
      </w:r>
      <w:r w:rsidR="005413DB" w:rsidRPr="00BE2C17">
        <w:rPr>
          <w:sz w:val="26"/>
          <w:szCs w:val="26"/>
          <w:lang w:val="en-US"/>
        </w:rPr>
        <w:t xml:space="preserve"> below</w:t>
      </w:r>
      <w:r w:rsidR="005413DB" w:rsidRPr="00BE2C17">
        <w:rPr>
          <w:rFonts w:eastAsia="DengXian"/>
          <w:sz w:val="26"/>
          <w:szCs w:val="26"/>
        </w:rPr>
        <w:t xml:space="preserve"> </w:t>
      </w:r>
      <w:r w:rsidR="00D43F3A" w:rsidRPr="00BE2C17">
        <w:rPr>
          <w:rFonts w:eastAsia="DengXian"/>
          <w:sz w:val="26"/>
          <w:szCs w:val="26"/>
        </w:rPr>
        <w:t xml:space="preserve">displays a "Verify Code" modal, indicating that a code </w:t>
      </w:r>
      <w:proofErr w:type="gramStart"/>
      <w:r w:rsidR="00D43F3A" w:rsidRPr="00BE2C17">
        <w:rPr>
          <w:rFonts w:eastAsia="DengXian"/>
          <w:sz w:val="26"/>
          <w:szCs w:val="26"/>
        </w:rPr>
        <w:t>has been sent</w:t>
      </w:r>
      <w:proofErr w:type="gramEnd"/>
      <w:r w:rsidR="00D43F3A" w:rsidRPr="00BE2C17">
        <w:rPr>
          <w:rFonts w:eastAsia="DengXian"/>
          <w:sz w:val="26"/>
          <w:szCs w:val="26"/>
        </w:rPr>
        <w:t xml:space="preserve"> to the provided email address (example@gmail.com). Four input fields </w:t>
      </w:r>
      <w:proofErr w:type="gramStart"/>
      <w:r w:rsidR="00D43F3A" w:rsidRPr="00BE2C17">
        <w:rPr>
          <w:rFonts w:eastAsia="DengXian"/>
          <w:sz w:val="26"/>
          <w:szCs w:val="26"/>
        </w:rPr>
        <w:t>are shown</w:t>
      </w:r>
      <w:proofErr w:type="gramEnd"/>
      <w:r w:rsidR="00D43F3A" w:rsidRPr="00BE2C17">
        <w:rPr>
          <w:rFonts w:eastAsia="DengXian"/>
          <w:sz w:val="26"/>
          <w:szCs w:val="26"/>
        </w:rPr>
        <w:t xml:space="preserve"> for entering the verification code (2). Options to "Didn't receive OTP?" and "Resend OTP" are available. A "Verify" button (6) is present to proceed. The modal appears on top of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homepage (5), with the close button visible at the top right (1).</w:t>
      </w:r>
    </w:p>
    <w:p w14:paraId="56C6666C" w14:textId="673BA3FD" w:rsidR="001A3C21" w:rsidRPr="00BE2C17" w:rsidRDefault="001A3C21" w:rsidP="00D43F3A">
      <w:pPr>
        <w:pStyle w:val="Default"/>
        <w:spacing w:line="480" w:lineRule="auto"/>
        <w:jc w:val="both"/>
        <w:rPr>
          <w:rFonts w:eastAsia="DengXian"/>
          <w:sz w:val="26"/>
          <w:szCs w:val="26"/>
          <w:lang w:val="en-US"/>
        </w:rPr>
      </w:pPr>
    </w:p>
    <w:p w14:paraId="3F26518A"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lastRenderedPageBreak/>
        <w:tab/>
      </w:r>
    </w:p>
    <w:p w14:paraId="3C38FE0E" w14:textId="77777777" w:rsidR="001A3C21" w:rsidRPr="00BE2C17" w:rsidRDefault="001A3C21" w:rsidP="00D43F3A">
      <w:pPr>
        <w:pStyle w:val="Default"/>
        <w:spacing w:line="480" w:lineRule="auto"/>
        <w:jc w:val="both"/>
        <w:rPr>
          <w:sz w:val="26"/>
          <w:szCs w:val="26"/>
          <w:lang w:val="en-US"/>
        </w:rPr>
      </w:pPr>
    </w:p>
    <w:p w14:paraId="4BD5551B" w14:textId="77777777" w:rsidR="00673F0A" w:rsidRPr="00BE2C17" w:rsidRDefault="00673F0A" w:rsidP="00D43F3A">
      <w:pPr>
        <w:pStyle w:val="Default"/>
        <w:spacing w:line="480" w:lineRule="auto"/>
        <w:jc w:val="both"/>
        <w:rPr>
          <w:sz w:val="26"/>
          <w:szCs w:val="26"/>
          <w:lang w:val="en-US"/>
        </w:rPr>
      </w:pPr>
    </w:p>
    <w:p w14:paraId="43953600" w14:textId="1555F728" w:rsidR="001A3C21" w:rsidRPr="00BE2C17" w:rsidRDefault="00D00924" w:rsidP="00D00924">
      <w:pPr>
        <w:pStyle w:val="Default"/>
        <w:spacing w:line="480" w:lineRule="auto"/>
        <w:jc w:val="center"/>
        <w:rPr>
          <w:ins w:id="5151" w:author="Antoneth Macaisa" w:date="2025-05-07T19:32:00Z"/>
          <w:b/>
          <w:bCs/>
          <w:sz w:val="26"/>
          <w:szCs w:val="26"/>
          <w:lang w:val="en-US"/>
        </w:rPr>
      </w:pPr>
      <w:r w:rsidRPr="00BE2C17">
        <w:rPr>
          <w:b/>
          <w:bCs/>
          <w:sz w:val="26"/>
          <w:szCs w:val="26"/>
          <w:lang w:val="en-US"/>
        </w:rPr>
        <w:t>Figure 22. Verify Code Interface</w:t>
      </w:r>
    </w:p>
    <w:p w14:paraId="02AB8630" w14:textId="77777777" w:rsidR="00BF4961" w:rsidRPr="00BE2C17" w:rsidRDefault="00BF4961">
      <w:pPr>
        <w:numPr>
          <w:ilvl w:val="0"/>
          <w:numId w:val="33"/>
        </w:numPr>
        <w:spacing w:after="0" w:line="360" w:lineRule="auto"/>
        <w:textAlignment w:val="baseline"/>
        <w:rPr>
          <w:ins w:id="5152" w:author="Antoneth Macaisa" w:date="2025-05-07T19:32:00Z"/>
          <w:rFonts w:ascii="Times New Roman" w:eastAsia="Times New Roman" w:hAnsi="Times New Roman"/>
          <w:b/>
          <w:color w:val="000000"/>
          <w:sz w:val="26"/>
          <w:szCs w:val="26"/>
          <w:lang w:val="en-US" w:eastAsia="en-US"/>
        </w:rPr>
        <w:pPrChange w:id="5153" w:author="admin" w:date="2025-05-21T00:29:00Z">
          <w:pPr>
            <w:numPr>
              <w:numId w:val="33"/>
            </w:numPr>
            <w:tabs>
              <w:tab w:val="num" w:pos="720"/>
            </w:tabs>
            <w:spacing w:after="0" w:line="480" w:lineRule="auto"/>
            <w:ind w:left="720" w:hanging="360"/>
            <w:textAlignment w:val="baseline"/>
          </w:pPr>
        </w:pPrChange>
      </w:pPr>
      <w:ins w:id="5154" w:author="Antoneth Macaisa" w:date="2025-05-07T19:32:00Z">
        <w:r w:rsidRPr="00BE2C17">
          <w:rPr>
            <w:rFonts w:ascii="Times New Roman" w:eastAsia="Times New Roman" w:hAnsi="Times New Roman"/>
            <w:b/>
            <w:color w:val="000000"/>
            <w:sz w:val="26"/>
            <w:szCs w:val="26"/>
            <w:lang w:val="en-US" w:eastAsia="en-US"/>
          </w:rPr>
          <w:t>Close</w:t>
        </w:r>
      </w:ins>
    </w:p>
    <w:p w14:paraId="09478D86" w14:textId="77777777" w:rsidR="00BF4961" w:rsidRPr="00BE2C17" w:rsidRDefault="00BF4961">
      <w:pPr>
        <w:numPr>
          <w:ilvl w:val="0"/>
          <w:numId w:val="33"/>
        </w:numPr>
        <w:spacing w:after="0" w:line="360" w:lineRule="auto"/>
        <w:textAlignment w:val="baseline"/>
        <w:rPr>
          <w:ins w:id="5155" w:author="Antoneth Macaisa" w:date="2025-05-07T19:32:00Z"/>
          <w:rFonts w:ascii="Times New Roman" w:eastAsia="Times New Roman" w:hAnsi="Times New Roman"/>
          <w:b/>
          <w:color w:val="000000"/>
          <w:sz w:val="26"/>
          <w:szCs w:val="26"/>
          <w:lang w:val="en-US" w:eastAsia="en-US"/>
        </w:rPr>
        <w:pPrChange w:id="5156" w:author="admin" w:date="2025-05-21T00:29:00Z">
          <w:pPr>
            <w:numPr>
              <w:numId w:val="33"/>
            </w:numPr>
            <w:tabs>
              <w:tab w:val="num" w:pos="720"/>
            </w:tabs>
            <w:spacing w:after="0" w:line="480" w:lineRule="auto"/>
            <w:ind w:left="720" w:hanging="360"/>
            <w:textAlignment w:val="baseline"/>
          </w:pPr>
        </w:pPrChange>
      </w:pPr>
      <w:ins w:id="5157" w:author="Antoneth Macaisa" w:date="2025-05-07T19:32:00Z">
        <w:r w:rsidRPr="00BE2C17">
          <w:rPr>
            <w:rFonts w:ascii="Times New Roman" w:eastAsia="Times New Roman" w:hAnsi="Times New Roman"/>
            <w:b/>
            <w:color w:val="000000"/>
            <w:sz w:val="26"/>
            <w:szCs w:val="26"/>
            <w:lang w:val="en-US" w:eastAsia="en-US"/>
          </w:rPr>
          <w:t>Input box</w:t>
        </w:r>
      </w:ins>
    </w:p>
    <w:p w14:paraId="190CF5FF" w14:textId="77777777" w:rsidR="00BF4961" w:rsidRPr="00BE2C17" w:rsidRDefault="00BF4961">
      <w:pPr>
        <w:numPr>
          <w:ilvl w:val="0"/>
          <w:numId w:val="33"/>
        </w:numPr>
        <w:spacing w:after="0" w:line="360" w:lineRule="auto"/>
        <w:textAlignment w:val="baseline"/>
        <w:rPr>
          <w:ins w:id="5158" w:author="Antoneth Macaisa" w:date="2025-05-07T19:32:00Z"/>
          <w:rFonts w:ascii="Times New Roman" w:eastAsia="Times New Roman" w:hAnsi="Times New Roman"/>
          <w:b/>
          <w:color w:val="000000"/>
          <w:sz w:val="26"/>
          <w:szCs w:val="26"/>
          <w:lang w:val="en-US" w:eastAsia="en-US"/>
        </w:rPr>
        <w:pPrChange w:id="5159" w:author="admin" w:date="2025-05-21T00:29:00Z">
          <w:pPr>
            <w:numPr>
              <w:numId w:val="33"/>
            </w:numPr>
            <w:tabs>
              <w:tab w:val="num" w:pos="720"/>
            </w:tabs>
            <w:spacing w:after="0" w:line="480" w:lineRule="auto"/>
            <w:ind w:left="720" w:hanging="360"/>
            <w:textAlignment w:val="baseline"/>
          </w:pPr>
        </w:pPrChange>
      </w:pPr>
      <w:ins w:id="5160" w:author="Antoneth Macaisa" w:date="2025-05-07T19:32:00Z">
        <w:r w:rsidRPr="00BE2C17">
          <w:rPr>
            <w:rFonts w:ascii="Times New Roman" w:eastAsia="Times New Roman" w:hAnsi="Times New Roman"/>
            <w:b/>
            <w:color w:val="000000"/>
            <w:sz w:val="26"/>
            <w:szCs w:val="26"/>
            <w:lang w:val="en-US" w:eastAsia="en-US"/>
          </w:rPr>
          <w:t>Resend </w:t>
        </w:r>
      </w:ins>
    </w:p>
    <w:p w14:paraId="0DF4ACE9" w14:textId="14FDD46C" w:rsidR="00BF4961" w:rsidRPr="00BE2C17" w:rsidRDefault="00BF4961">
      <w:pPr>
        <w:numPr>
          <w:ilvl w:val="0"/>
          <w:numId w:val="33"/>
        </w:numPr>
        <w:spacing w:after="0" w:line="360" w:lineRule="auto"/>
        <w:textAlignment w:val="baseline"/>
        <w:rPr>
          <w:b/>
          <w:sz w:val="26"/>
          <w:szCs w:val="26"/>
          <w:lang w:val="en-US" w:eastAsia="en-US"/>
          <w:rPrChange w:id="5161" w:author="Antoneth Macaisa" w:date="2025-05-07T21:00:00Z">
            <w:rPr>
              <w:lang w:val="en-US"/>
            </w:rPr>
          </w:rPrChange>
        </w:rPr>
        <w:pPrChange w:id="5162" w:author="admin" w:date="2025-05-21T00:29:00Z">
          <w:pPr>
            <w:pStyle w:val="Default"/>
            <w:spacing w:line="480" w:lineRule="auto"/>
            <w:jc w:val="center"/>
          </w:pPr>
        </w:pPrChange>
      </w:pPr>
      <w:ins w:id="5163" w:author="Antoneth Macaisa" w:date="2025-05-07T19:32:00Z">
        <w:r w:rsidRPr="00BE2C17">
          <w:rPr>
            <w:rFonts w:ascii="Times New Roman" w:eastAsia="Times New Roman" w:hAnsi="Times New Roman"/>
            <w:b/>
            <w:color w:val="000000"/>
            <w:sz w:val="26"/>
            <w:szCs w:val="26"/>
            <w:lang w:val="en-US" w:eastAsia="en-US"/>
          </w:rPr>
          <w:t>Verify</w:t>
        </w:r>
      </w:ins>
    </w:p>
    <w:p w14:paraId="258382A4" w14:textId="3295FAC9" w:rsidR="00D43F3A" w:rsidRPr="00BE2C17" w:rsidRDefault="00DF47FE"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01248" behindDoc="1" locked="0" layoutInCell="1" allowOverlap="1" wp14:anchorId="088A2DEB" wp14:editId="67BEA46A">
            <wp:simplePos x="0" y="0"/>
            <wp:positionH relativeFrom="column">
              <wp:posOffset>1080206</wp:posOffset>
            </wp:positionH>
            <wp:positionV relativeFrom="paragraph">
              <wp:posOffset>2578100</wp:posOffset>
            </wp:positionV>
            <wp:extent cx="3402330" cy="1913652"/>
            <wp:effectExtent l="19050" t="19050" r="26670" b="10795"/>
            <wp:wrapNone/>
            <wp:docPr id="861978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2330" cy="191365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5413DB" w:rsidRPr="00BE2C17">
        <w:rPr>
          <w:sz w:val="26"/>
          <w:szCs w:val="26"/>
          <w:lang w:val="en-US"/>
        </w:rPr>
        <w:t>Figure 2</w:t>
      </w:r>
      <w:r w:rsidR="00B31CB7" w:rsidRPr="00BE2C17">
        <w:rPr>
          <w:sz w:val="26"/>
          <w:szCs w:val="26"/>
          <w:lang w:val="en-US"/>
        </w:rPr>
        <w:t>3</w:t>
      </w:r>
      <w:r w:rsidR="005413DB" w:rsidRPr="00BE2C17">
        <w:rPr>
          <w:sz w:val="26"/>
          <w:szCs w:val="26"/>
          <w:lang w:val="en-US"/>
        </w:rPr>
        <w:t xml:space="preserve"> below</w:t>
      </w:r>
      <w:r w:rsidR="005413DB" w:rsidRPr="00BE2C17">
        <w:rPr>
          <w:rFonts w:eastAsia="DengXian"/>
          <w:sz w:val="26"/>
          <w:szCs w:val="26"/>
        </w:rPr>
        <w:t xml:space="preserve"> </w:t>
      </w:r>
      <w:r w:rsidR="00D43F3A" w:rsidRPr="00BE2C17">
        <w:rPr>
          <w:rFonts w:eastAsia="DengXian"/>
          <w:sz w:val="26"/>
          <w:szCs w:val="26"/>
        </w:rPr>
        <w:t xml:space="preserve">shows a "Log In" screen within the "Welcome to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modal. It prompts the user to "Enter your email to log in for this app" (2) with an input field provided. A "Continue" button (4) is available. Below, options to "Continue with Google" (6) and "Continue with Apple" (8) </w:t>
      </w:r>
      <w:proofErr w:type="gramStart"/>
      <w:r w:rsidR="00D43F3A" w:rsidRPr="00BE2C17">
        <w:rPr>
          <w:rFonts w:eastAsia="DengXian"/>
          <w:sz w:val="26"/>
          <w:szCs w:val="26"/>
        </w:rPr>
        <w:t>are shown</w:t>
      </w:r>
      <w:proofErr w:type="gramEnd"/>
      <w:r w:rsidR="00D43F3A" w:rsidRPr="00BE2C17">
        <w:rPr>
          <w:rFonts w:eastAsia="DengXian"/>
          <w:sz w:val="26"/>
          <w:szCs w:val="26"/>
        </w:rPr>
        <w:t xml:space="preserve">. A link to "Forgot password?" (7) </w:t>
      </w:r>
      <w:proofErr w:type="gramStart"/>
      <w:r w:rsidR="00D43F3A" w:rsidRPr="00BE2C17">
        <w:rPr>
          <w:rFonts w:eastAsia="DengXian"/>
          <w:sz w:val="26"/>
          <w:szCs w:val="26"/>
        </w:rPr>
        <w:t>and</w:t>
      </w:r>
      <w:proofErr w:type="gramEnd"/>
      <w:r w:rsidR="00D43F3A" w:rsidRPr="00BE2C17">
        <w:rPr>
          <w:rFonts w:eastAsia="DengXian"/>
          <w:sz w:val="26"/>
          <w:szCs w:val="26"/>
        </w:rPr>
        <w:t xml:space="preserve"> a sign-up option "Don't have an account? Sign up" (9) are also present. The modal is displayed over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homepage (5) with category options (3) and a close button at the top right (1).</w:t>
      </w:r>
    </w:p>
    <w:p w14:paraId="16B0E846" w14:textId="42DDCD5A" w:rsidR="001A3C21" w:rsidRPr="00BE2C17" w:rsidRDefault="001A3C21" w:rsidP="001A3C21">
      <w:pPr>
        <w:pStyle w:val="Default"/>
        <w:tabs>
          <w:tab w:val="left" w:pos="5600"/>
        </w:tabs>
        <w:spacing w:line="480" w:lineRule="auto"/>
        <w:jc w:val="both"/>
        <w:rPr>
          <w:rFonts w:eastAsia="DengXian"/>
          <w:sz w:val="26"/>
          <w:szCs w:val="26"/>
          <w:lang w:val="en-US"/>
        </w:rPr>
      </w:pPr>
      <w:r w:rsidRPr="00BE2C17">
        <w:rPr>
          <w:rFonts w:eastAsia="DengXian"/>
          <w:sz w:val="26"/>
          <w:szCs w:val="26"/>
          <w:lang w:val="en-US"/>
        </w:rPr>
        <w:tab/>
      </w:r>
    </w:p>
    <w:p w14:paraId="0C166163"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6D16A98C" w14:textId="77777777" w:rsidR="001A3C21" w:rsidRPr="00BE2C17" w:rsidRDefault="001A3C21" w:rsidP="00D43F3A">
      <w:pPr>
        <w:pStyle w:val="Default"/>
        <w:spacing w:line="480" w:lineRule="auto"/>
        <w:jc w:val="both"/>
        <w:rPr>
          <w:sz w:val="26"/>
          <w:szCs w:val="26"/>
          <w:lang w:val="en-US"/>
        </w:rPr>
      </w:pPr>
    </w:p>
    <w:p w14:paraId="7872EBFD" w14:textId="77777777" w:rsidR="001A3C21" w:rsidRPr="00BE2C17" w:rsidRDefault="001A3C21" w:rsidP="00D43F3A">
      <w:pPr>
        <w:pStyle w:val="Default"/>
        <w:spacing w:line="480" w:lineRule="auto"/>
        <w:jc w:val="both"/>
        <w:rPr>
          <w:sz w:val="26"/>
          <w:szCs w:val="26"/>
          <w:lang w:val="en-US"/>
        </w:rPr>
      </w:pPr>
    </w:p>
    <w:p w14:paraId="192A33BA" w14:textId="1598F382" w:rsidR="00D00924" w:rsidRPr="00BE2C17" w:rsidRDefault="00BF617D" w:rsidP="00D43F3A">
      <w:pPr>
        <w:pStyle w:val="Default"/>
        <w:spacing w:line="480" w:lineRule="auto"/>
        <w:jc w:val="both"/>
        <w:rPr>
          <w:sz w:val="26"/>
          <w:szCs w:val="26"/>
          <w:lang w:val="en-US"/>
        </w:rPr>
      </w:pPr>
      <w:del w:id="5164" w:author="Antoneth Macaisa" w:date="2025-05-07T19:32:00Z">
        <w:r w:rsidRPr="00BE2C17" w:rsidDel="00BF4961">
          <w:rPr>
            <w:sz w:val="26"/>
            <w:szCs w:val="26"/>
            <w:lang w:val="en-US"/>
          </w:rPr>
          <w:br/>
        </w:r>
      </w:del>
    </w:p>
    <w:p w14:paraId="5A1E0FD7" w14:textId="22A206FE" w:rsidR="001A3C21" w:rsidRPr="00BE2C17" w:rsidRDefault="00D00924" w:rsidP="00D00924">
      <w:pPr>
        <w:pStyle w:val="Default"/>
        <w:spacing w:line="480" w:lineRule="auto"/>
        <w:jc w:val="center"/>
        <w:rPr>
          <w:ins w:id="5165" w:author="Antoneth Macaisa" w:date="2025-05-07T19:32:00Z"/>
          <w:b/>
          <w:bCs/>
          <w:sz w:val="26"/>
          <w:szCs w:val="26"/>
          <w:lang w:val="en-US"/>
        </w:rPr>
      </w:pPr>
      <w:r w:rsidRPr="00BE2C17">
        <w:rPr>
          <w:b/>
          <w:bCs/>
          <w:sz w:val="26"/>
          <w:szCs w:val="26"/>
          <w:lang w:val="en-US"/>
        </w:rPr>
        <w:lastRenderedPageBreak/>
        <w:t xml:space="preserve">Figure 23. </w:t>
      </w:r>
      <w:proofErr w:type="gramStart"/>
      <w:r w:rsidRPr="00BE2C17">
        <w:rPr>
          <w:b/>
          <w:bCs/>
          <w:sz w:val="26"/>
          <w:szCs w:val="26"/>
          <w:lang w:val="en-US"/>
        </w:rPr>
        <w:t>Log-In</w:t>
      </w:r>
      <w:proofErr w:type="gramEnd"/>
      <w:r w:rsidRPr="00BE2C17">
        <w:rPr>
          <w:b/>
          <w:bCs/>
          <w:sz w:val="26"/>
          <w:szCs w:val="26"/>
          <w:lang w:val="en-US"/>
        </w:rPr>
        <w:t xml:space="preserve"> Interface</w:t>
      </w:r>
    </w:p>
    <w:p w14:paraId="29990238" w14:textId="5E6BC105" w:rsidR="00BF4961" w:rsidRPr="00BE2C17" w:rsidRDefault="00BF4961">
      <w:pPr>
        <w:numPr>
          <w:ilvl w:val="0"/>
          <w:numId w:val="34"/>
        </w:numPr>
        <w:spacing w:after="0" w:line="360" w:lineRule="auto"/>
        <w:textAlignment w:val="baseline"/>
        <w:rPr>
          <w:ins w:id="5166" w:author="Antoneth Macaisa" w:date="2025-05-07T19:33:00Z"/>
          <w:rFonts w:ascii="Times New Roman" w:eastAsia="Times New Roman" w:hAnsi="Times New Roman"/>
          <w:b/>
          <w:color w:val="000000"/>
          <w:sz w:val="26"/>
          <w:szCs w:val="26"/>
          <w:lang w:val="en-US" w:eastAsia="en-US"/>
        </w:rPr>
        <w:pPrChange w:id="5167" w:author="admin" w:date="2025-05-21T00:29:00Z">
          <w:pPr>
            <w:numPr>
              <w:numId w:val="34"/>
            </w:numPr>
            <w:tabs>
              <w:tab w:val="num" w:pos="720"/>
            </w:tabs>
            <w:spacing w:after="0" w:line="480" w:lineRule="auto"/>
            <w:ind w:left="720" w:hanging="360"/>
            <w:textAlignment w:val="baseline"/>
          </w:pPr>
        </w:pPrChange>
      </w:pPr>
      <w:ins w:id="5168" w:author="Antoneth Macaisa" w:date="2025-05-07T19:33:00Z">
        <w:r w:rsidRPr="00BE2C17">
          <w:rPr>
            <w:rFonts w:ascii="Times New Roman" w:eastAsia="Times New Roman" w:hAnsi="Times New Roman"/>
            <w:b/>
            <w:color w:val="000000"/>
            <w:sz w:val="26"/>
            <w:szCs w:val="26"/>
            <w:lang w:val="en-US" w:eastAsia="en-US"/>
          </w:rPr>
          <w:t>C</w:t>
        </w:r>
      </w:ins>
      <w:ins w:id="5169" w:author="Antoneth Macaisa" w:date="2025-05-07T19:50:00Z">
        <w:r w:rsidR="001561C5" w:rsidRPr="00BE2C17">
          <w:rPr>
            <w:rFonts w:ascii="Times New Roman" w:eastAsia="Times New Roman" w:hAnsi="Times New Roman"/>
            <w:b/>
            <w:color w:val="000000"/>
            <w:sz w:val="26"/>
            <w:szCs w:val="26"/>
            <w:lang w:val="en-US" w:eastAsia="en-US"/>
          </w:rPr>
          <w:t>l</w:t>
        </w:r>
      </w:ins>
      <w:ins w:id="5170" w:author="Antoneth Macaisa" w:date="2025-05-07T19:33:00Z">
        <w:r w:rsidRPr="00BE2C17">
          <w:rPr>
            <w:rFonts w:ascii="Times New Roman" w:eastAsia="Times New Roman" w:hAnsi="Times New Roman"/>
            <w:b/>
            <w:color w:val="000000"/>
            <w:sz w:val="26"/>
            <w:szCs w:val="26"/>
            <w:lang w:val="en-US" w:eastAsia="en-US"/>
          </w:rPr>
          <w:t>ose</w:t>
        </w:r>
      </w:ins>
    </w:p>
    <w:p w14:paraId="6DF6DE7B" w14:textId="77777777" w:rsidR="00BF4961" w:rsidRPr="00BE2C17" w:rsidRDefault="00BF4961">
      <w:pPr>
        <w:numPr>
          <w:ilvl w:val="0"/>
          <w:numId w:val="34"/>
        </w:numPr>
        <w:spacing w:after="0" w:line="360" w:lineRule="auto"/>
        <w:textAlignment w:val="baseline"/>
        <w:rPr>
          <w:ins w:id="5171" w:author="Antoneth Macaisa" w:date="2025-05-07T19:33:00Z"/>
          <w:rFonts w:ascii="Times New Roman" w:eastAsia="Times New Roman" w:hAnsi="Times New Roman"/>
          <w:b/>
          <w:color w:val="000000"/>
          <w:sz w:val="26"/>
          <w:szCs w:val="26"/>
          <w:lang w:val="en-US" w:eastAsia="en-US"/>
        </w:rPr>
        <w:pPrChange w:id="5172" w:author="admin" w:date="2025-05-21T00:29:00Z">
          <w:pPr>
            <w:numPr>
              <w:numId w:val="34"/>
            </w:numPr>
            <w:tabs>
              <w:tab w:val="num" w:pos="720"/>
            </w:tabs>
            <w:spacing w:after="0" w:line="480" w:lineRule="auto"/>
            <w:ind w:left="720" w:hanging="360"/>
            <w:textAlignment w:val="baseline"/>
          </w:pPr>
        </w:pPrChange>
      </w:pPr>
      <w:ins w:id="5173" w:author="Antoneth Macaisa" w:date="2025-05-07T19:33:00Z">
        <w:r w:rsidRPr="00BE2C17">
          <w:rPr>
            <w:rFonts w:ascii="Times New Roman" w:eastAsia="Times New Roman" w:hAnsi="Times New Roman"/>
            <w:b/>
            <w:color w:val="000000"/>
            <w:sz w:val="26"/>
            <w:szCs w:val="26"/>
            <w:lang w:val="en-US" w:eastAsia="en-US"/>
          </w:rPr>
          <w:t>Email</w:t>
        </w:r>
      </w:ins>
    </w:p>
    <w:p w14:paraId="32C2011B" w14:textId="77777777" w:rsidR="00BF4961" w:rsidRPr="00BE2C17" w:rsidRDefault="00BF4961">
      <w:pPr>
        <w:numPr>
          <w:ilvl w:val="0"/>
          <w:numId w:val="34"/>
        </w:numPr>
        <w:spacing w:after="0" w:line="360" w:lineRule="auto"/>
        <w:textAlignment w:val="baseline"/>
        <w:rPr>
          <w:ins w:id="5174" w:author="Antoneth Macaisa" w:date="2025-05-07T19:33:00Z"/>
          <w:rFonts w:ascii="Times New Roman" w:eastAsia="Times New Roman" w:hAnsi="Times New Roman"/>
          <w:b/>
          <w:color w:val="000000"/>
          <w:sz w:val="26"/>
          <w:szCs w:val="26"/>
          <w:lang w:val="en-US" w:eastAsia="en-US"/>
        </w:rPr>
        <w:pPrChange w:id="5175" w:author="admin" w:date="2025-05-21T00:29:00Z">
          <w:pPr>
            <w:numPr>
              <w:numId w:val="34"/>
            </w:numPr>
            <w:tabs>
              <w:tab w:val="num" w:pos="720"/>
            </w:tabs>
            <w:spacing w:after="0" w:line="480" w:lineRule="auto"/>
            <w:ind w:left="720" w:hanging="360"/>
            <w:textAlignment w:val="baseline"/>
          </w:pPr>
        </w:pPrChange>
      </w:pPr>
      <w:ins w:id="5176" w:author="Antoneth Macaisa" w:date="2025-05-07T19:33:00Z">
        <w:r w:rsidRPr="00BE2C17">
          <w:rPr>
            <w:rFonts w:ascii="Times New Roman" w:eastAsia="Times New Roman" w:hAnsi="Times New Roman"/>
            <w:b/>
            <w:color w:val="000000"/>
            <w:sz w:val="26"/>
            <w:szCs w:val="26"/>
            <w:lang w:val="en-US" w:eastAsia="en-US"/>
          </w:rPr>
          <w:t>Password</w:t>
        </w:r>
      </w:ins>
    </w:p>
    <w:p w14:paraId="57B13C5A" w14:textId="77777777" w:rsidR="00BF4961" w:rsidRPr="00BE2C17" w:rsidRDefault="00BF4961">
      <w:pPr>
        <w:numPr>
          <w:ilvl w:val="0"/>
          <w:numId w:val="34"/>
        </w:numPr>
        <w:spacing w:after="0" w:line="360" w:lineRule="auto"/>
        <w:textAlignment w:val="baseline"/>
        <w:rPr>
          <w:ins w:id="5177" w:author="Antoneth Macaisa" w:date="2025-05-07T19:33:00Z"/>
          <w:rFonts w:ascii="Times New Roman" w:eastAsia="Times New Roman" w:hAnsi="Times New Roman"/>
          <w:b/>
          <w:color w:val="000000"/>
          <w:sz w:val="26"/>
          <w:szCs w:val="26"/>
          <w:lang w:val="en-US" w:eastAsia="en-US"/>
        </w:rPr>
        <w:pPrChange w:id="5178" w:author="admin" w:date="2025-05-21T00:29:00Z">
          <w:pPr>
            <w:numPr>
              <w:numId w:val="34"/>
            </w:numPr>
            <w:tabs>
              <w:tab w:val="num" w:pos="720"/>
            </w:tabs>
            <w:spacing w:after="0" w:line="480" w:lineRule="auto"/>
            <w:ind w:left="720" w:hanging="360"/>
            <w:textAlignment w:val="baseline"/>
          </w:pPr>
        </w:pPrChange>
      </w:pPr>
      <w:ins w:id="5179" w:author="Antoneth Macaisa" w:date="2025-05-07T19:33:00Z">
        <w:r w:rsidRPr="00BE2C17">
          <w:rPr>
            <w:rFonts w:ascii="Times New Roman" w:eastAsia="Times New Roman" w:hAnsi="Times New Roman"/>
            <w:b/>
            <w:color w:val="000000"/>
            <w:sz w:val="26"/>
            <w:szCs w:val="26"/>
            <w:lang w:val="en-US" w:eastAsia="en-US"/>
          </w:rPr>
          <w:t>Hide password</w:t>
        </w:r>
      </w:ins>
    </w:p>
    <w:p w14:paraId="456536D7" w14:textId="77777777" w:rsidR="00BF4961" w:rsidRPr="00BE2C17" w:rsidRDefault="00BF4961">
      <w:pPr>
        <w:numPr>
          <w:ilvl w:val="0"/>
          <w:numId w:val="34"/>
        </w:numPr>
        <w:spacing w:after="0" w:line="360" w:lineRule="auto"/>
        <w:textAlignment w:val="baseline"/>
        <w:rPr>
          <w:ins w:id="5180" w:author="Antoneth Macaisa" w:date="2025-05-07T19:33:00Z"/>
          <w:rFonts w:ascii="Times New Roman" w:eastAsia="Times New Roman" w:hAnsi="Times New Roman"/>
          <w:b/>
          <w:color w:val="000000"/>
          <w:sz w:val="26"/>
          <w:szCs w:val="26"/>
          <w:lang w:val="en-US" w:eastAsia="en-US"/>
        </w:rPr>
        <w:pPrChange w:id="5181" w:author="admin" w:date="2025-05-21T00:29:00Z">
          <w:pPr>
            <w:numPr>
              <w:numId w:val="34"/>
            </w:numPr>
            <w:tabs>
              <w:tab w:val="num" w:pos="720"/>
            </w:tabs>
            <w:spacing w:after="0" w:line="480" w:lineRule="auto"/>
            <w:ind w:left="720" w:hanging="360"/>
            <w:textAlignment w:val="baseline"/>
          </w:pPr>
        </w:pPrChange>
      </w:pPr>
      <w:ins w:id="5182" w:author="Antoneth Macaisa" w:date="2025-05-07T19:33:00Z">
        <w:r w:rsidRPr="00BE2C17">
          <w:rPr>
            <w:rFonts w:ascii="Times New Roman" w:eastAsia="Times New Roman" w:hAnsi="Times New Roman"/>
            <w:b/>
            <w:color w:val="000000"/>
            <w:sz w:val="26"/>
            <w:szCs w:val="26"/>
            <w:lang w:val="en-US" w:eastAsia="en-US"/>
          </w:rPr>
          <w:t>Confirm</w:t>
        </w:r>
      </w:ins>
    </w:p>
    <w:p w14:paraId="56F5B065" w14:textId="77777777" w:rsidR="00BF4961" w:rsidRPr="00BE2C17" w:rsidRDefault="00BF4961">
      <w:pPr>
        <w:numPr>
          <w:ilvl w:val="0"/>
          <w:numId w:val="34"/>
        </w:numPr>
        <w:spacing w:after="0" w:line="360" w:lineRule="auto"/>
        <w:textAlignment w:val="baseline"/>
        <w:rPr>
          <w:ins w:id="5183" w:author="Antoneth Macaisa" w:date="2025-05-07T19:33:00Z"/>
          <w:rFonts w:ascii="Times New Roman" w:eastAsia="Times New Roman" w:hAnsi="Times New Roman"/>
          <w:b/>
          <w:color w:val="000000"/>
          <w:sz w:val="26"/>
          <w:szCs w:val="26"/>
          <w:lang w:val="en-US" w:eastAsia="en-US"/>
        </w:rPr>
        <w:pPrChange w:id="5184" w:author="admin" w:date="2025-05-21T00:29:00Z">
          <w:pPr>
            <w:numPr>
              <w:numId w:val="34"/>
            </w:numPr>
            <w:tabs>
              <w:tab w:val="num" w:pos="720"/>
            </w:tabs>
            <w:spacing w:after="0" w:line="480" w:lineRule="auto"/>
            <w:ind w:left="720" w:hanging="360"/>
            <w:textAlignment w:val="baseline"/>
          </w:pPr>
        </w:pPrChange>
      </w:pPr>
      <w:ins w:id="5185" w:author="Antoneth Macaisa" w:date="2025-05-07T19:33:00Z">
        <w:r w:rsidRPr="00BE2C17">
          <w:rPr>
            <w:rFonts w:ascii="Times New Roman" w:eastAsia="Times New Roman" w:hAnsi="Times New Roman"/>
            <w:b/>
            <w:color w:val="000000"/>
            <w:sz w:val="26"/>
            <w:szCs w:val="26"/>
            <w:lang w:val="en-US" w:eastAsia="en-US"/>
          </w:rPr>
          <w:t>Yes link</w:t>
        </w:r>
      </w:ins>
    </w:p>
    <w:p w14:paraId="2137FA63" w14:textId="266CE56B" w:rsidR="00BF4961" w:rsidRPr="00BE2C17" w:rsidRDefault="00BF4961">
      <w:pPr>
        <w:numPr>
          <w:ilvl w:val="0"/>
          <w:numId w:val="34"/>
        </w:numPr>
        <w:spacing w:after="0" w:line="360" w:lineRule="auto"/>
        <w:textAlignment w:val="baseline"/>
        <w:rPr>
          <w:ins w:id="5186" w:author="Antoneth Macaisa" w:date="2025-05-07T19:51:00Z"/>
          <w:rFonts w:ascii="Times New Roman" w:eastAsia="Times New Roman" w:hAnsi="Times New Roman"/>
          <w:b/>
          <w:color w:val="000000"/>
          <w:sz w:val="26"/>
          <w:szCs w:val="26"/>
          <w:lang w:val="en-US" w:eastAsia="en-US"/>
        </w:rPr>
        <w:pPrChange w:id="5187" w:author="admin" w:date="2025-05-21T00:29:00Z">
          <w:pPr>
            <w:numPr>
              <w:numId w:val="34"/>
            </w:numPr>
            <w:tabs>
              <w:tab w:val="num" w:pos="720"/>
            </w:tabs>
            <w:spacing w:after="0" w:line="480" w:lineRule="auto"/>
            <w:ind w:left="720" w:hanging="360"/>
            <w:textAlignment w:val="baseline"/>
          </w:pPr>
        </w:pPrChange>
      </w:pPr>
      <w:ins w:id="5188" w:author="Antoneth Macaisa" w:date="2025-05-07T19:33:00Z">
        <w:r w:rsidRPr="00BE2C17">
          <w:rPr>
            <w:rFonts w:ascii="Times New Roman" w:eastAsia="Times New Roman" w:hAnsi="Times New Roman"/>
            <w:b/>
            <w:color w:val="000000"/>
            <w:sz w:val="26"/>
            <w:szCs w:val="26"/>
            <w:lang w:val="en-US" w:eastAsia="en-US"/>
          </w:rPr>
          <w:t>Sign up</w:t>
        </w:r>
      </w:ins>
    </w:p>
    <w:p w14:paraId="33CAB242" w14:textId="02C2A7F8" w:rsidR="001561C5" w:rsidRPr="00BE2C17" w:rsidRDefault="001561C5">
      <w:pPr>
        <w:numPr>
          <w:ilvl w:val="0"/>
          <w:numId w:val="34"/>
        </w:numPr>
        <w:spacing w:after="0" w:line="360" w:lineRule="auto"/>
        <w:textAlignment w:val="baseline"/>
        <w:rPr>
          <w:ins w:id="5189" w:author="Antoneth Macaisa" w:date="2025-05-07T19:51:00Z"/>
          <w:rFonts w:ascii="Times New Roman" w:eastAsia="Times New Roman" w:hAnsi="Times New Roman"/>
          <w:b/>
          <w:color w:val="000000"/>
          <w:sz w:val="26"/>
          <w:szCs w:val="26"/>
          <w:lang w:val="en-US" w:eastAsia="en-US"/>
        </w:rPr>
        <w:pPrChange w:id="5190" w:author="admin" w:date="2025-05-21T00:29:00Z">
          <w:pPr>
            <w:numPr>
              <w:numId w:val="34"/>
            </w:numPr>
            <w:tabs>
              <w:tab w:val="num" w:pos="720"/>
            </w:tabs>
            <w:spacing w:after="0" w:line="480" w:lineRule="auto"/>
            <w:ind w:left="720" w:hanging="360"/>
            <w:textAlignment w:val="baseline"/>
          </w:pPr>
        </w:pPrChange>
      </w:pPr>
      <w:ins w:id="5191" w:author="Antoneth Macaisa" w:date="2025-05-07T19:51:00Z">
        <w:r w:rsidRPr="00BE2C17">
          <w:rPr>
            <w:rFonts w:ascii="Times New Roman" w:eastAsia="Times New Roman" w:hAnsi="Times New Roman"/>
            <w:b/>
            <w:color w:val="000000"/>
            <w:sz w:val="26"/>
            <w:szCs w:val="26"/>
            <w:lang w:val="en-US" w:eastAsia="en-US"/>
          </w:rPr>
          <w:t>Continue with google</w:t>
        </w:r>
      </w:ins>
    </w:p>
    <w:p w14:paraId="6CC2584D" w14:textId="1982A4DE" w:rsidR="001561C5" w:rsidRPr="00BE2C17" w:rsidDel="00082FD8" w:rsidRDefault="001561C5">
      <w:pPr>
        <w:numPr>
          <w:ilvl w:val="0"/>
          <w:numId w:val="34"/>
        </w:numPr>
        <w:spacing w:after="0" w:line="360" w:lineRule="auto"/>
        <w:textAlignment w:val="baseline"/>
        <w:rPr>
          <w:del w:id="5192" w:author="admin" w:date="2025-05-21T00:32:00Z"/>
          <w:b/>
          <w:sz w:val="26"/>
          <w:szCs w:val="26"/>
          <w:lang w:val="en-US" w:eastAsia="en-US"/>
          <w:rPrChange w:id="5193" w:author="Antoneth Macaisa" w:date="2025-05-07T21:00:00Z">
            <w:rPr>
              <w:del w:id="5194" w:author="admin" w:date="2025-05-21T00:32:00Z"/>
              <w:lang w:val="en-US"/>
            </w:rPr>
          </w:rPrChange>
        </w:rPr>
        <w:pPrChange w:id="5195" w:author="admin" w:date="2025-05-21T00:29:00Z">
          <w:pPr>
            <w:pStyle w:val="Default"/>
            <w:spacing w:line="480" w:lineRule="auto"/>
            <w:jc w:val="center"/>
          </w:pPr>
        </w:pPrChange>
      </w:pPr>
      <w:ins w:id="5196" w:author="Antoneth Macaisa" w:date="2025-05-07T19:51:00Z">
        <w:r w:rsidRPr="00BE2C17">
          <w:rPr>
            <w:rFonts w:ascii="Times New Roman" w:eastAsia="Times New Roman" w:hAnsi="Times New Roman"/>
            <w:b/>
            <w:color w:val="000000"/>
            <w:sz w:val="26"/>
            <w:szCs w:val="26"/>
            <w:lang w:val="en-US" w:eastAsia="en-US"/>
          </w:rPr>
          <w:t>Continue with apple</w:t>
        </w:r>
      </w:ins>
    </w:p>
    <w:p w14:paraId="42794B9B" w14:textId="42F1DAC0" w:rsidR="00DF47FE" w:rsidRPr="00082FD8" w:rsidRDefault="001A3C21">
      <w:pPr>
        <w:numPr>
          <w:ilvl w:val="0"/>
          <w:numId w:val="34"/>
        </w:numPr>
        <w:spacing w:after="0" w:line="360" w:lineRule="auto"/>
        <w:textAlignment w:val="baseline"/>
        <w:rPr>
          <w:ins w:id="5197" w:author="admin" w:date="2025-05-21T00:29:00Z"/>
          <w:sz w:val="26"/>
          <w:szCs w:val="26"/>
          <w:lang w:val="en-US"/>
          <w:rPrChange w:id="5198" w:author="admin" w:date="2025-05-21T00:32:00Z">
            <w:rPr>
              <w:ins w:id="5199" w:author="admin" w:date="2025-05-21T00:29:00Z"/>
              <w:lang w:val="en-US"/>
            </w:rPr>
          </w:rPrChange>
        </w:rPr>
        <w:pPrChange w:id="5200" w:author="admin" w:date="2025-05-21T00:32:00Z">
          <w:pPr>
            <w:pStyle w:val="Default"/>
            <w:spacing w:line="480" w:lineRule="auto"/>
            <w:jc w:val="both"/>
          </w:pPr>
        </w:pPrChange>
      </w:pPr>
      <w:del w:id="5201" w:author="admin" w:date="2025-05-21T00:29:00Z">
        <w:r w:rsidRPr="00082FD8" w:rsidDel="00DF47FE">
          <w:rPr>
            <w:sz w:val="26"/>
            <w:szCs w:val="26"/>
            <w:lang w:val="en-US"/>
            <w:rPrChange w:id="5202" w:author="admin" w:date="2025-05-21T00:32:00Z">
              <w:rPr>
                <w:lang w:val="en-US"/>
              </w:rPr>
            </w:rPrChange>
          </w:rPr>
          <w:tab/>
        </w:r>
      </w:del>
    </w:p>
    <w:p w14:paraId="2BD0D018" w14:textId="29CCD624" w:rsidR="001A3C21" w:rsidRPr="00BE2C17" w:rsidRDefault="00DF47FE">
      <w:pPr>
        <w:pStyle w:val="Default"/>
        <w:spacing w:line="480" w:lineRule="auto"/>
        <w:ind w:firstLine="360"/>
        <w:jc w:val="both"/>
        <w:rPr>
          <w:rFonts w:eastAsia="DengXian"/>
          <w:sz w:val="26"/>
          <w:szCs w:val="26"/>
          <w:lang w:val="en-US"/>
        </w:rPr>
        <w:pPrChange w:id="5203" w:author="admin" w:date="2025-05-21T00:32:00Z">
          <w:pPr>
            <w:pStyle w:val="Default"/>
            <w:spacing w:line="480" w:lineRule="auto"/>
            <w:jc w:val="both"/>
          </w:pPr>
        </w:pPrChange>
      </w:pPr>
      <w:r w:rsidRPr="00BE2C17">
        <w:rPr>
          <w:noProof/>
          <w:sz w:val="26"/>
          <w:szCs w:val="26"/>
          <w:lang w:val="en-US" w:eastAsia="en-US"/>
        </w:rPr>
        <w:drawing>
          <wp:anchor distT="0" distB="0" distL="114300" distR="114300" simplePos="0" relativeHeight="251703296" behindDoc="1" locked="0" layoutInCell="1" allowOverlap="1" wp14:anchorId="05A57C81" wp14:editId="7FE6A660">
            <wp:simplePos x="0" y="0"/>
            <wp:positionH relativeFrom="column">
              <wp:posOffset>1040765</wp:posOffset>
            </wp:positionH>
            <wp:positionV relativeFrom="paragraph">
              <wp:posOffset>2460625</wp:posOffset>
            </wp:positionV>
            <wp:extent cx="3401625" cy="1913255"/>
            <wp:effectExtent l="19050" t="19050" r="27940" b="10795"/>
            <wp:wrapNone/>
            <wp:docPr id="1627607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1625" cy="19132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31CB7" w:rsidRPr="00BE2C17">
        <w:rPr>
          <w:sz w:val="26"/>
          <w:szCs w:val="26"/>
          <w:lang w:val="en-US"/>
        </w:rPr>
        <w:t>Figure 24 below</w:t>
      </w:r>
      <w:r w:rsidR="00B31CB7" w:rsidRPr="00BE2C17">
        <w:rPr>
          <w:rFonts w:eastAsia="DengXian"/>
          <w:sz w:val="26"/>
          <w:szCs w:val="26"/>
        </w:rPr>
        <w:t xml:space="preserve"> </w:t>
      </w:r>
      <w:r w:rsidR="00D43F3A" w:rsidRPr="00BE2C17">
        <w:rPr>
          <w:rFonts w:eastAsia="DengXian"/>
          <w:sz w:val="26"/>
          <w:szCs w:val="26"/>
        </w:rPr>
        <w:t xml:space="preserve">presents a "New Password" screen within the "Welcome to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modal. It informs the </w:t>
      </w:r>
      <w:proofErr w:type="gramStart"/>
      <w:r w:rsidR="00D43F3A" w:rsidRPr="00BE2C17">
        <w:rPr>
          <w:rFonts w:eastAsia="DengXian"/>
          <w:sz w:val="26"/>
          <w:szCs w:val="26"/>
        </w:rPr>
        <w:t>user that</w:t>
      </w:r>
      <w:proofErr w:type="gramEnd"/>
      <w:r w:rsidR="00D43F3A" w:rsidRPr="00BE2C17">
        <w:rPr>
          <w:rFonts w:eastAsia="DengXian"/>
          <w:sz w:val="26"/>
          <w:szCs w:val="26"/>
        </w:rPr>
        <w:t xml:space="preserve"> "Your new password must be different from previously passwords." Input fields for "New Password" and "Confirm Password" (2) </w:t>
      </w:r>
      <w:proofErr w:type="gramStart"/>
      <w:r w:rsidR="00D43F3A" w:rsidRPr="00BE2C17">
        <w:rPr>
          <w:rFonts w:eastAsia="DengXian"/>
          <w:sz w:val="26"/>
          <w:szCs w:val="26"/>
        </w:rPr>
        <w:t>are provided</w:t>
      </w:r>
      <w:proofErr w:type="gramEnd"/>
      <w:r w:rsidR="00D43F3A" w:rsidRPr="00BE2C17">
        <w:rPr>
          <w:rFonts w:eastAsia="DengXian"/>
          <w:sz w:val="26"/>
          <w:szCs w:val="26"/>
        </w:rPr>
        <w:t xml:space="preserve">, each with a "show/hide password" icon. A "Confirm" button (6) is available to set the new password. The modal overlays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homepage (4), with category options (3) visible in the background and a close button at the top right (1).</w:t>
      </w:r>
    </w:p>
    <w:p w14:paraId="2C4D5765" w14:textId="7A97EC93" w:rsidR="001A3C21" w:rsidRPr="00BE2C17" w:rsidRDefault="001A3C21" w:rsidP="00D43F3A">
      <w:pPr>
        <w:pStyle w:val="Default"/>
        <w:spacing w:line="480" w:lineRule="auto"/>
        <w:jc w:val="both"/>
        <w:rPr>
          <w:rFonts w:eastAsia="DengXian"/>
          <w:sz w:val="26"/>
          <w:szCs w:val="26"/>
          <w:lang w:val="en-US"/>
        </w:rPr>
      </w:pPr>
    </w:p>
    <w:p w14:paraId="61F68422" w14:textId="0640899C" w:rsidR="001A3C21" w:rsidRPr="00BE2C17" w:rsidRDefault="001A3C21" w:rsidP="00D43F3A">
      <w:pPr>
        <w:pStyle w:val="Default"/>
        <w:spacing w:line="480" w:lineRule="auto"/>
        <w:jc w:val="both"/>
        <w:rPr>
          <w:rFonts w:eastAsia="DengXian"/>
          <w:sz w:val="26"/>
          <w:szCs w:val="26"/>
          <w:lang w:val="en-US"/>
        </w:rPr>
      </w:pPr>
    </w:p>
    <w:p w14:paraId="0616537E" w14:textId="3DFD6C6F" w:rsidR="001A3C21" w:rsidDel="00DF47FE" w:rsidRDefault="00B31CB7" w:rsidP="00D43F3A">
      <w:pPr>
        <w:pStyle w:val="Default"/>
        <w:spacing w:line="480" w:lineRule="auto"/>
        <w:jc w:val="both"/>
        <w:rPr>
          <w:del w:id="5204" w:author="admin" w:date="2025-05-21T00:30:00Z"/>
          <w:sz w:val="26"/>
          <w:szCs w:val="26"/>
          <w:lang w:val="en-US"/>
        </w:rPr>
      </w:pPr>
      <w:r w:rsidRPr="00BE2C17">
        <w:rPr>
          <w:sz w:val="26"/>
          <w:szCs w:val="26"/>
          <w:lang w:val="en-US"/>
        </w:rPr>
        <w:tab/>
      </w:r>
    </w:p>
    <w:p w14:paraId="3E35A882" w14:textId="77777777" w:rsidR="00DF47FE" w:rsidRPr="00BE2C17" w:rsidRDefault="00DF47FE" w:rsidP="00D43F3A">
      <w:pPr>
        <w:pStyle w:val="Default"/>
        <w:spacing w:line="480" w:lineRule="auto"/>
        <w:jc w:val="both"/>
        <w:rPr>
          <w:ins w:id="5205" w:author="admin" w:date="2025-05-21T00:30:00Z"/>
          <w:sz w:val="26"/>
          <w:szCs w:val="26"/>
          <w:lang w:val="en-US"/>
        </w:rPr>
      </w:pPr>
    </w:p>
    <w:p w14:paraId="554DB6FD" w14:textId="01D60E33" w:rsidR="001A3C21" w:rsidDel="00DF47FE" w:rsidRDefault="001A3C21" w:rsidP="00D43F3A">
      <w:pPr>
        <w:pStyle w:val="Default"/>
        <w:spacing w:line="480" w:lineRule="auto"/>
        <w:jc w:val="both"/>
        <w:rPr>
          <w:del w:id="5206" w:author="Antoneth Macaisa" w:date="2025-05-07T19:33:00Z"/>
          <w:sz w:val="26"/>
          <w:szCs w:val="26"/>
          <w:lang w:val="en-US"/>
        </w:rPr>
      </w:pPr>
    </w:p>
    <w:p w14:paraId="0BEB744D" w14:textId="77777777" w:rsidR="00DF47FE" w:rsidRPr="00BE2C17" w:rsidRDefault="00DF47FE" w:rsidP="00D43F3A">
      <w:pPr>
        <w:pStyle w:val="Default"/>
        <w:spacing w:line="480" w:lineRule="auto"/>
        <w:jc w:val="both"/>
        <w:rPr>
          <w:ins w:id="5207" w:author="admin" w:date="2025-05-21T00:29:00Z"/>
          <w:sz w:val="26"/>
          <w:szCs w:val="26"/>
          <w:lang w:val="en-US"/>
        </w:rPr>
      </w:pPr>
    </w:p>
    <w:p w14:paraId="2CFEE59B" w14:textId="77777777" w:rsidR="001A3C21" w:rsidRPr="00BE2C17" w:rsidDel="00BF4961" w:rsidRDefault="001A3C21" w:rsidP="00D43F3A">
      <w:pPr>
        <w:pStyle w:val="Default"/>
        <w:spacing w:line="480" w:lineRule="auto"/>
        <w:jc w:val="both"/>
        <w:rPr>
          <w:del w:id="5208" w:author="Antoneth Macaisa" w:date="2025-05-07T19:33:00Z"/>
          <w:sz w:val="26"/>
          <w:szCs w:val="26"/>
          <w:lang w:val="en-US"/>
        </w:rPr>
      </w:pPr>
    </w:p>
    <w:p w14:paraId="06AD8FE4" w14:textId="77777777" w:rsidR="001A3C21" w:rsidRPr="00BE2C17" w:rsidRDefault="001A3C21" w:rsidP="00D43F3A">
      <w:pPr>
        <w:pStyle w:val="Default"/>
        <w:spacing w:line="480" w:lineRule="auto"/>
        <w:jc w:val="both"/>
        <w:rPr>
          <w:sz w:val="26"/>
          <w:szCs w:val="26"/>
          <w:lang w:val="en-US"/>
        </w:rPr>
      </w:pPr>
    </w:p>
    <w:p w14:paraId="5E08E3C5" w14:textId="60352B9E" w:rsidR="00D00924" w:rsidRPr="00BE2C17" w:rsidRDefault="00D00924" w:rsidP="00D00924">
      <w:pPr>
        <w:pStyle w:val="Default"/>
        <w:spacing w:line="480" w:lineRule="auto"/>
        <w:jc w:val="center"/>
        <w:rPr>
          <w:ins w:id="5209" w:author="Antoneth Macaisa" w:date="2025-05-07T19:33:00Z"/>
          <w:b/>
          <w:bCs/>
          <w:sz w:val="26"/>
          <w:szCs w:val="26"/>
          <w:lang w:val="en-US"/>
        </w:rPr>
      </w:pPr>
      <w:r w:rsidRPr="00BE2C17">
        <w:rPr>
          <w:b/>
          <w:bCs/>
          <w:sz w:val="26"/>
          <w:szCs w:val="26"/>
          <w:lang w:val="en-US"/>
        </w:rPr>
        <w:t>Figure 24. New Password Interface</w:t>
      </w:r>
    </w:p>
    <w:p w14:paraId="415C5210" w14:textId="77777777" w:rsidR="00BF4961" w:rsidRPr="00BE2C17" w:rsidRDefault="00BF4961">
      <w:pPr>
        <w:numPr>
          <w:ilvl w:val="0"/>
          <w:numId w:val="35"/>
        </w:numPr>
        <w:spacing w:after="0" w:line="360" w:lineRule="auto"/>
        <w:jc w:val="both"/>
        <w:textAlignment w:val="baseline"/>
        <w:rPr>
          <w:ins w:id="5210" w:author="Antoneth Macaisa" w:date="2025-05-07T19:33:00Z"/>
          <w:rFonts w:ascii="Times New Roman" w:eastAsia="Times New Roman" w:hAnsi="Times New Roman"/>
          <w:b/>
          <w:color w:val="000000"/>
          <w:sz w:val="26"/>
          <w:szCs w:val="26"/>
          <w:lang w:val="en-US" w:eastAsia="en-US"/>
        </w:rPr>
        <w:pPrChange w:id="5211" w:author="admin" w:date="2025-05-21T00:30:00Z">
          <w:pPr>
            <w:numPr>
              <w:numId w:val="35"/>
            </w:numPr>
            <w:tabs>
              <w:tab w:val="num" w:pos="720"/>
            </w:tabs>
            <w:spacing w:after="0" w:line="480" w:lineRule="auto"/>
            <w:ind w:left="720" w:hanging="360"/>
            <w:jc w:val="both"/>
            <w:textAlignment w:val="baseline"/>
          </w:pPr>
        </w:pPrChange>
      </w:pPr>
      <w:ins w:id="5212" w:author="Antoneth Macaisa" w:date="2025-05-07T19:33:00Z">
        <w:r w:rsidRPr="00BE2C17">
          <w:rPr>
            <w:rFonts w:ascii="Times New Roman" w:eastAsia="Times New Roman" w:hAnsi="Times New Roman"/>
            <w:b/>
            <w:color w:val="000000"/>
            <w:sz w:val="26"/>
            <w:szCs w:val="26"/>
            <w:lang w:val="en-US" w:eastAsia="en-US"/>
          </w:rPr>
          <w:t>Close</w:t>
        </w:r>
      </w:ins>
    </w:p>
    <w:p w14:paraId="0DC510EC" w14:textId="77777777" w:rsidR="00BF4961" w:rsidRPr="00BE2C17" w:rsidRDefault="00BF4961">
      <w:pPr>
        <w:numPr>
          <w:ilvl w:val="0"/>
          <w:numId w:val="35"/>
        </w:numPr>
        <w:spacing w:after="0" w:line="240" w:lineRule="auto"/>
        <w:jc w:val="both"/>
        <w:textAlignment w:val="baseline"/>
        <w:rPr>
          <w:ins w:id="5213" w:author="Antoneth Macaisa" w:date="2025-05-07T19:33:00Z"/>
          <w:rFonts w:ascii="Times New Roman" w:eastAsia="Times New Roman" w:hAnsi="Times New Roman"/>
          <w:b/>
          <w:color w:val="000000"/>
          <w:sz w:val="26"/>
          <w:szCs w:val="26"/>
          <w:lang w:val="en-US" w:eastAsia="en-US"/>
        </w:rPr>
        <w:pPrChange w:id="5214" w:author="Antoneth Macaisa" w:date="2025-05-07T19:33:00Z">
          <w:pPr>
            <w:numPr>
              <w:numId w:val="35"/>
            </w:numPr>
            <w:tabs>
              <w:tab w:val="num" w:pos="720"/>
            </w:tabs>
            <w:spacing w:after="0" w:line="480" w:lineRule="auto"/>
            <w:ind w:left="720" w:hanging="360"/>
            <w:jc w:val="both"/>
            <w:textAlignment w:val="baseline"/>
          </w:pPr>
        </w:pPrChange>
      </w:pPr>
      <w:ins w:id="5215" w:author="Antoneth Macaisa" w:date="2025-05-07T19:33:00Z">
        <w:r w:rsidRPr="00BE2C17">
          <w:rPr>
            <w:rFonts w:ascii="Times New Roman" w:eastAsia="Times New Roman" w:hAnsi="Times New Roman"/>
            <w:b/>
            <w:color w:val="000000"/>
            <w:sz w:val="26"/>
            <w:szCs w:val="26"/>
            <w:lang w:val="en-US" w:eastAsia="en-US"/>
          </w:rPr>
          <w:t>Show/Hide Icon</w:t>
        </w:r>
      </w:ins>
    </w:p>
    <w:p w14:paraId="5C26F0CB" w14:textId="77777777" w:rsidR="00BF4961" w:rsidRPr="00BE2C17" w:rsidRDefault="00BF4961">
      <w:pPr>
        <w:numPr>
          <w:ilvl w:val="0"/>
          <w:numId w:val="35"/>
        </w:numPr>
        <w:spacing w:after="0" w:line="240" w:lineRule="auto"/>
        <w:jc w:val="both"/>
        <w:textAlignment w:val="baseline"/>
        <w:rPr>
          <w:ins w:id="5216" w:author="Antoneth Macaisa" w:date="2025-05-07T19:33:00Z"/>
          <w:rFonts w:ascii="Times New Roman" w:eastAsia="Times New Roman" w:hAnsi="Times New Roman"/>
          <w:b/>
          <w:color w:val="000000"/>
          <w:sz w:val="26"/>
          <w:szCs w:val="26"/>
          <w:lang w:val="en-US" w:eastAsia="en-US"/>
        </w:rPr>
        <w:pPrChange w:id="5217" w:author="Antoneth Macaisa" w:date="2025-05-07T19:33:00Z">
          <w:pPr>
            <w:numPr>
              <w:numId w:val="35"/>
            </w:numPr>
            <w:tabs>
              <w:tab w:val="num" w:pos="720"/>
            </w:tabs>
            <w:spacing w:after="0" w:line="480" w:lineRule="auto"/>
            <w:ind w:left="720" w:hanging="360"/>
            <w:jc w:val="both"/>
            <w:textAlignment w:val="baseline"/>
          </w:pPr>
        </w:pPrChange>
      </w:pPr>
      <w:ins w:id="5218" w:author="Antoneth Macaisa" w:date="2025-05-07T19:33:00Z">
        <w:r w:rsidRPr="00BE2C17">
          <w:rPr>
            <w:rFonts w:ascii="Times New Roman" w:eastAsia="Times New Roman" w:hAnsi="Times New Roman"/>
            <w:b/>
            <w:color w:val="000000"/>
            <w:sz w:val="26"/>
            <w:szCs w:val="26"/>
            <w:lang w:val="en-US" w:eastAsia="en-US"/>
          </w:rPr>
          <w:t>New</w:t>
        </w:r>
      </w:ins>
    </w:p>
    <w:p w14:paraId="5CF08B63" w14:textId="77777777" w:rsidR="00BF4961" w:rsidRPr="00BE2C17" w:rsidRDefault="00BF4961">
      <w:pPr>
        <w:numPr>
          <w:ilvl w:val="0"/>
          <w:numId w:val="35"/>
        </w:numPr>
        <w:spacing w:after="0" w:line="240" w:lineRule="auto"/>
        <w:jc w:val="both"/>
        <w:textAlignment w:val="baseline"/>
        <w:rPr>
          <w:ins w:id="5219" w:author="Antoneth Macaisa" w:date="2025-05-07T19:33:00Z"/>
          <w:rFonts w:ascii="Times New Roman" w:eastAsia="Times New Roman" w:hAnsi="Times New Roman"/>
          <w:b/>
          <w:color w:val="000000"/>
          <w:sz w:val="26"/>
          <w:szCs w:val="26"/>
          <w:lang w:val="en-US" w:eastAsia="en-US"/>
        </w:rPr>
        <w:pPrChange w:id="5220" w:author="Antoneth Macaisa" w:date="2025-05-07T19:33:00Z">
          <w:pPr>
            <w:numPr>
              <w:numId w:val="35"/>
            </w:numPr>
            <w:tabs>
              <w:tab w:val="num" w:pos="720"/>
            </w:tabs>
            <w:spacing w:after="0" w:line="480" w:lineRule="auto"/>
            <w:ind w:left="720" w:hanging="360"/>
            <w:jc w:val="both"/>
            <w:textAlignment w:val="baseline"/>
          </w:pPr>
        </w:pPrChange>
      </w:pPr>
      <w:ins w:id="5221" w:author="Antoneth Macaisa" w:date="2025-05-07T19:33:00Z">
        <w:r w:rsidRPr="00BE2C17">
          <w:rPr>
            <w:rFonts w:ascii="Times New Roman" w:eastAsia="Times New Roman" w:hAnsi="Times New Roman"/>
            <w:b/>
            <w:color w:val="000000"/>
            <w:sz w:val="26"/>
            <w:szCs w:val="26"/>
            <w:lang w:val="en-US" w:eastAsia="en-US"/>
          </w:rPr>
          <w:t>Confirm Password</w:t>
        </w:r>
      </w:ins>
    </w:p>
    <w:p w14:paraId="5ADBE9AD" w14:textId="71E9249D" w:rsidR="00BF4961" w:rsidRPr="00BE2C17" w:rsidRDefault="00BF4961">
      <w:pPr>
        <w:numPr>
          <w:ilvl w:val="0"/>
          <w:numId w:val="35"/>
        </w:numPr>
        <w:spacing w:after="0" w:line="480" w:lineRule="auto"/>
        <w:jc w:val="both"/>
        <w:textAlignment w:val="baseline"/>
        <w:rPr>
          <w:b/>
          <w:sz w:val="26"/>
          <w:szCs w:val="26"/>
          <w:lang w:val="en-US" w:eastAsia="en-US"/>
          <w:rPrChange w:id="5222" w:author="Antoneth Macaisa" w:date="2025-05-07T21:00:00Z">
            <w:rPr>
              <w:lang w:val="en-US"/>
            </w:rPr>
          </w:rPrChange>
        </w:rPr>
        <w:pPrChange w:id="5223" w:author="Antoneth Macaisa" w:date="2025-05-07T19:33:00Z">
          <w:pPr>
            <w:pStyle w:val="Default"/>
            <w:spacing w:line="480" w:lineRule="auto"/>
            <w:jc w:val="center"/>
          </w:pPr>
        </w:pPrChange>
      </w:pPr>
      <w:ins w:id="5224" w:author="Antoneth Macaisa" w:date="2025-05-07T19:33:00Z">
        <w:r w:rsidRPr="00BE2C17">
          <w:rPr>
            <w:rFonts w:ascii="Times New Roman" w:eastAsia="Times New Roman" w:hAnsi="Times New Roman"/>
            <w:b/>
            <w:color w:val="000000"/>
            <w:sz w:val="26"/>
            <w:szCs w:val="26"/>
            <w:lang w:val="en-US" w:eastAsia="en-US"/>
          </w:rPr>
          <w:t>Confirm Button</w:t>
        </w:r>
      </w:ins>
    </w:p>
    <w:p w14:paraId="0D301BCA" w14:textId="2230FB49"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25 </w:t>
      </w:r>
      <w:del w:id="5225" w:author="admin" w:date="2025-05-21T00:30:00Z">
        <w:r w:rsidR="00B31CB7" w:rsidRPr="00BE2C17" w:rsidDel="00DF47FE">
          <w:rPr>
            <w:sz w:val="26"/>
            <w:szCs w:val="26"/>
            <w:lang w:val="en-US"/>
          </w:rPr>
          <w:delText>below</w:delText>
        </w:r>
        <w:r w:rsidR="00B31CB7" w:rsidRPr="00BE2C17" w:rsidDel="00DF47FE">
          <w:rPr>
            <w:rFonts w:eastAsia="DengXian"/>
            <w:sz w:val="26"/>
            <w:szCs w:val="26"/>
          </w:rPr>
          <w:delText xml:space="preserve"> </w:delText>
        </w:r>
      </w:del>
      <w:ins w:id="5226" w:author="admin" w:date="2025-05-21T00:30:00Z">
        <w:r w:rsidR="00DF47FE">
          <w:rPr>
            <w:sz w:val="26"/>
            <w:szCs w:val="26"/>
            <w:lang w:val="en-US"/>
          </w:rPr>
          <w:t>in the next page</w:t>
        </w:r>
        <w:r w:rsidR="00DF47FE" w:rsidRPr="00BE2C17">
          <w:rPr>
            <w:rFonts w:eastAsia="DengXian"/>
            <w:sz w:val="26"/>
            <w:szCs w:val="26"/>
          </w:rPr>
          <w:t xml:space="preserve"> </w:t>
        </w:r>
      </w:ins>
      <w:r w:rsidR="00D43F3A" w:rsidRPr="00BE2C17">
        <w:rPr>
          <w:rFonts w:eastAsia="DengXian"/>
          <w:sz w:val="26"/>
          <w:szCs w:val="26"/>
        </w:rPr>
        <w:t xml:space="preserve">displays a "Filters" modal on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platform. It allows users to filter by "Type of place," with "Any type" currently selected and options like "Room" and "Entire Space" available (2). A "Price Range" slider (3) with minimum (₱2,900) and maximum (₱23,000+) values </w:t>
      </w:r>
      <w:proofErr w:type="gramStart"/>
      <w:r w:rsidR="00D43F3A" w:rsidRPr="00BE2C17">
        <w:rPr>
          <w:rFonts w:eastAsia="DengXian"/>
          <w:sz w:val="26"/>
          <w:szCs w:val="26"/>
        </w:rPr>
        <w:t>is shown</w:t>
      </w:r>
      <w:proofErr w:type="gramEnd"/>
      <w:r w:rsidR="00D43F3A" w:rsidRPr="00BE2C17">
        <w:rPr>
          <w:rFonts w:eastAsia="DengXian"/>
          <w:sz w:val="26"/>
          <w:szCs w:val="26"/>
        </w:rPr>
        <w:t xml:space="preserve">. Below, a section for "Rooms" (4) offers specific room types like "Lounge," "Conference Room," "Call Room," "Private Room," "Pantry," and "Library." Options to "Clear All" filters (5) and "Show places" (6) are at the bottom. A close </w:t>
      </w:r>
      <w:r w:rsidR="00B133A2" w:rsidRPr="00BE2C17">
        <w:rPr>
          <w:noProof/>
          <w:sz w:val="26"/>
          <w:szCs w:val="26"/>
          <w:lang w:val="en-US" w:eastAsia="en-US"/>
        </w:rPr>
        <w:drawing>
          <wp:anchor distT="0" distB="0" distL="114300" distR="114300" simplePos="0" relativeHeight="251705344" behindDoc="1" locked="0" layoutInCell="1" allowOverlap="1" wp14:anchorId="7EE62402" wp14:editId="0FEDC33F">
            <wp:simplePos x="0" y="0"/>
            <wp:positionH relativeFrom="column">
              <wp:posOffset>1114425</wp:posOffset>
            </wp:positionH>
            <wp:positionV relativeFrom="paragraph">
              <wp:posOffset>1803400</wp:posOffset>
            </wp:positionV>
            <wp:extent cx="3401060" cy="1912620"/>
            <wp:effectExtent l="19050" t="19050" r="27940" b="11430"/>
            <wp:wrapNone/>
            <wp:docPr id="1220124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1060" cy="1912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43F3A" w:rsidRPr="00BE2C17">
        <w:rPr>
          <w:rFonts w:eastAsia="DengXian"/>
          <w:sz w:val="26"/>
          <w:szCs w:val="26"/>
        </w:rPr>
        <w:t>button is at the top right (1).</w:t>
      </w:r>
    </w:p>
    <w:p w14:paraId="45D9A1B1" w14:textId="48B350D6" w:rsidR="00D00924" w:rsidRPr="00BE2C17" w:rsidRDefault="00D00924" w:rsidP="00D43F3A">
      <w:pPr>
        <w:pStyle w:val="Default"/>
        <w:spacing w:line="480" w:lineRule="auto"/>
        <w:jc w:val="both"/>
        <w:rPr>
          <w:rFonts w:eastAsia="DengXian"/>
          <w:sz w:val="26"/>
          <w:szCs w:val="26"/>
          <w:lang w:val="en-US"/>
        </w:rPr>
      </w:pPr>
    </w:p>
    <w:p w14:paraId="7140180F" w14:textId="33D4A8B3" w:rsidR="00D00924" w:rsidRPr="00BE2C17" w:rsidRDefault="00D00924" w:rsidP="00D43F3A">
      <w:pPr>
        <w:pStyle w:val="Default"/>
        <w:spacing w:line="480" w:lineRule="auto"/>
        <w:jc w:val="both"/>
        <w:rPr>
          <w:rFonts w:eastAsia="DengXian"/>
          <w:sz w:val="26"/>
          <w:szCs w:val="26"/>
          <w:lang w:val="en-US"/>
        </w:rPr>
      </w:pPr>
    </w:p>
    <w:p w14:paraId="752066CF" w14:textId="47AA0D4B" w:rsidR="00D00924" w:rsidRPr="00BE2C17" w:rsidRDefault="00D00924" w:rsidP="00D43F3A">
      <w:pPr>
        <w:pStyle w:val="Default"/>
        <w:spacing w:line="480" w:lineRule="auto"/>
        <w:jc w:val="both"/>
        <w:rPr>
          <w:rFonts w:eastAsia="DengXian"/>
          <w:sz w:val="26"/>
          <w:szCs w:val="26"/>
          <w:lang w:val="en-US"/>
        </w:rPr>
      </w:pPr>
    </w:p>
    <w:p w14:paraId="20D00848" w14:textId="5FCAD4AA" w:rsidR="001A3C21" w:rsidRPr="00BE2C17" w:rsidRDefault="001A3C21" w:rsidP="00D43F3A">
      <w:pPr>
        <w:pStyle w:val="Default"/>
        <w:spacing w:line="480" w:lineRule="auto"/>
        <w:jc w:val="both"/>
        <w:rPr>
          <w:rFonts w:eastAsia="DengXian"/>
          <w:sz w:val="26"/>
          <w:szCs w:val="26"/>
          <w:lang w:val="en-US"/>
        </w:rPr>
      </w:pPr>
    </w:p>
    <w:p w14:paraId="15B62408" w14:textId="77777777" w:rsidR="001A3C21" w:rsidRPr="00BE2C17" w:rsidDel="00DF47FE" w:rsidRDefault="00B31CB7" w:rsidP="00D43F3A">
      <w:pPr>
        <w:pStyle w:val="Default"/>
        <w:spacing w:line="480" w:lineRule="auto"/>
        <w:jc w:val="both"/>
        <w:rPr>
          <w:del w:id="5227" w:author="admin" w:date="2025-05-21T00:30:00Z"/>
          <w:sz w:val="26"/>
          <w:szCs w:val="26"/>
          <w:lang w:val="en-US"/>
        </w:rPr>
      </w:pPr>
      <w:r w:rsidRPr="00BE2C17">
        <w:rPr>
          <w:sz w:val="26"/>
          <w:szCs w:val="26"/>
          <w:lang w:val="en-US"/>
        </w:rPr>
        <w:tab/>
      </w:r>
    </w:p>
    <w:p w14:paraId="60EAC760" w14:textId="77777777" w:rsidR="001A3C21" w:rsidRPr="00BE2C17" w:rsidDel="00DF47FE" w:rsidRDefault="001A3C21" w:rsidP="00D43F3A">
      <w:pPr>
        <w:pStyle w:val="Default"/>
        <w:spacing w:line="480" w:lineRule="auto"/>
        <w:jc w:val="both"/>
        <w:rPr>
          <w:del w:id="5228" w:author="admin" w:date="2025-05-21T00:30:00Z"/>
          <w:sz w:val="26"/>
          <w:szCs w:val="26"/>
          <w:lang w:val="en-US"/>
        </w:rPr>
      </w:pPr>
    </w:p>
    <w:p w14:paraId="65D1822B" w14:textId="77777777" w:rsidR="001A3C21" w:rsidRPr="00BE2C17" w:rsidDel="00BF4961" w:rsidRDefault="001A3C21" w:rsidP="00D43F3A">
      <w:pPr>
        <w:pStyle w:val="Default"/>
        <w:spacing w:line="480" w:lineRule="auto"/>
        <w:jc w:val="both"/>
        <w:rPr>
          <w:del w:id="5229" w:author="Antoneth Macaisa" w:date="2025-05-07T19:33:00Z"/>
          <w:sz w:val="26"/>
          <w:szCs w:val="26"/>
          <w:lang w:val="en-US"/>
        </w:rPr>
      </w:pPr>
    </w:p>
    <w:p w14:paraId="6BCFC51F" w14:textId="77777777" w:rsidR="001A3C21" w:rsidRPr="00BE2C17" w:rsidDel="00BF4961" w:rsidRDefault="001A3C21" w:rsidP="00D43F3A">
      <w:pPr>
        <w:pStyle w:val="Default"/>
        <w:spacing w:line="480" w:lineRule="auto"/>
        <w:jc w:val="both"/>
        <w:rPr>
          <w:del w:id="5230" w:author="Antoneth Macaisa" w:date="2025-05-07T19:33:00Z"/>
          <w:sz w:val="26"/>
          <w:szCs w:val="26"/>
          <w:lang w:val="en-US"/>
        </w:rPr>
      </w:pPr>
    </w:p>
    <w:p w14:paraId="7EAA4755" w14:textId="77777777" w:rsidR="00D00924" w:rsidRPr="00BE2C17" w:rsidRDefault="00D00924" w:rsidP="00D43F3A">
      <w:pPr>
        <w:pStyle w:val="Default"/>
        <w:spacing w:line="480" w:lineRule="auto"/>
        <w:jc w:val="both"/>
        <w:rPr>
          <w:sz w:val="26"/>
          <w:szCs w:val="26"/>
          <w:lang w:val="en-US"/>
        </w:rPr>
      </w:pPr>
    </w:p>
    <w:p w14:paraId="12BB1A73" w14:textId="5DEE9601" w:rsidR="001A3C21" w:rsidRPr="00BE2C17" w:rsidRDefault="00D00924" w:rsidP="00D00924">
      <w:pPr>
        <w:pStyle w:val="Default"/>
        <w:spacing w:line="480" w:lineRule="auto"/>
        <w:jc w:val="center"/>
        <w:rPr>
          <w:ins w:id="5231" w:author="Antoneth Macaisa" w:date="2025-05-07T19:33:00Z"/>
          <w:b/>
          <w:bCs/>
          <w:sz w:val="26"/>
          <w:szCs w:val="26"/>
          <w:lang w:val="en-US"/>
        </w:rPr>
      </w:pPr>
      <w:r w:rsidRPr="00BE2C17">
        <w:rPr>
          <w:b/>
          <w:bCs/>
          <w:sz w:val="26"/>
          <w:szCs w:val="26"/>
          <w:lang w:val="en-US"/>
        </w:rPr>
        <w:t>Figure 25. Filter Interface</w:t>
      </w:r>
    </w:p>
    <w:p w14:paraId="4D034D1D" w14:textId="77777777" w:rsidR="00BF4961" w:rsidRPr="00BE2C17" w:rsidRDefault="00BF4961">
      <w:pPr>
        <w:numPr>
          <w:ilvl w:val="0"/>
          <w:numId w:val="36"/>
        </w:numPr>
        <w:spacing w:after="0" w:line="360" w:lineRule="auto"/>
        <w:jc w:val="both"/>
        <w:textAlignment w:val="baseline"/>
        <w:rPr>
          <w:ins w:id="5232" w:author="Antoneth Macaisa" w:date="2025-05-07T19:34:00Z"/>
          <w:rFonts w:ascii="Times New Roman" w:eastAsia="Times New Roman" w:hAnsi="Times New Roman"/>
          <w:b/>
          <w:color w:val="000000"/>
          <w:sz w:val="26"/>
          <w:szCs w:val="26"/>
          <w:lang w:val="en-US" w:eastAsia="en-US"/>
        </w:rPr>
        <w:pPrChange w:id="5233" w:author="admin" w:date="2025-05-21T00:30:00Z">
          <w:pPr>
            <w:numPr>
              <w:numId w:val="36"/>
            </w:numPr>
            <w:tabs>
              <w:tab w:val="num" w:pos="720"/>
            </w:tabs>
            <w:spacing w:after="0" w:line="480" w:lineRule="auto"/>
            <w:ind w:left="720" w:hanging="360"/>
            <w:jc w:val="both"/>
            <w:textAlignment w:val="baseline"/>
          </w:pPr>
        </w:pPrChange>
      </w:pPr>
      <w:ins w:id="5234" w:author="Antoneth Macaisa" w:date="2025-05-07T19:34:00Z">
        <w:r w:rsidRPr="00BE2C17">
          <w:rPr>
            <w:rFonts w:ascii="Times New Roman" w:eastAsia="Times New Roman" w:hAnsi="Times New Roman"/>
            <w:b/>
            <w:color w:val="000000"/>
            <w:sz w:val="26"/>
            <w:szCs w:val="26"/>
            <w:lang w:val="en-US" w:eastAsia="en-US"/>
          </w:rPr>
          <w:t>Close</w:t>
        </w:r>
      </w:ins>
    </w:p>
    <w:p w14:paraId="12B22E86" w14:textId="77777777" w:rsidR="00BF4961" w:rsidRPr="00BE2C17" w:rsidRDefault="00BF4961">
      <w:pPr>
        <w:numPr>
          <w:ilvl w:val="0"/>
          <w:numId w:val="36"/>
        </w:numPr>
        <w:spacing w:after="0" w:line="360" w:lineRule="auto"/>
        <w:jc w:val="both"/>
        <w:textAlignment w:val="baseline"/>
        <w:rPr>
          <w:ins w:id="5235" w:author="Antoneth Macaisa" w:date="2025-05-07T19:34:00Z"/>
          <w:rFonts w:ascii="Times New Roman" w:eastAsia="Times New Roman" w:hAnsi="Times New Roman"/>
          <w:b/>
          <w:color w:val="000000"/>
          <w:sz w:val="26"/>
          <w:szCs w:val="26"/>
          <w:lang w:val="en-US" w:eastAsia="en-US"/>
        </w:rPr>
        <w:pPrChange w:id="5236" w:author="admin" w:date="2025-05-21T00:30:00Z">
          <w:pPr>
            <w:numPr>
              <w:numId w:val="36"/>
            </w:numPr>
            <w:tabs>
              <w:tab w:val="num" w:pos="720"/>
            </w:tabs>
            <w:spacing w:after="0" w:line="480" w:lineRule="auto"/>
            <w:ind w:left="720" w:hanging="360"/>
            <w:jc w:val="both"/>
            <w:textAlignment w:val="baseline"/>
          </w:pPr>
        </w:pPrChange>
      </w:pPr>
      <w:ins w:id="5237" w:author="Antoneth Macaisa" w:date="2025-05-07T19:34:00Z">
        <w:r w:rsidRPr="00BE2C17">
          <w:rPr>
            <w:rFonts w:ascii="Times New Roman" w:eastAsia="Times New Roman" w:hAnsi="Times New Roman"/>
            <w:b/>
            <w:color w:val="000000"/>
            <w:sz w:val="26"/>
            <w:szCs w:val="26"/>
            <w:lang w:val="en-US" w:eastAsia="en-US"/>
          </w:rPr>
          <w:t>Type of Place toggle</w:t>
        </w:r>
      </w:ins>
    </w:p>
    <w:p w14:paraId="58AF8E1D" w14:textId="77777777" w:rsidR="00BF4961" w:rsidRPr="00BE2C17" w:rsidRDefault="00BF4961">
      <w:pPr>
        <w:numPr>
          <w:ilvl w:val="0"/>
          <w:numId w:val="36"/>
        </w:numPr>
        <w:spacing w:after="0" w:line="360" w:lineRule="auto"/>
        <w:jc w:val="both"/>
        <w:textAlignment w:val="baseline"/>
        <w:rPr>
          <w:ins w:id="5238" w:author="Antoneth Macaisa" w:date="2025-05-07T19:34:00Z"/>
          <w:rFonts w:ascii="Times New Roman" w:eastAsia="Times New Roman" w:hAnsi="Times New Roman"/>
          <w:b/>
          <w:color w:val="000000"/>
          <w:sz w:val="26"/>
          <w:szCs w:val="26"/>
          <w:lang w:val="en-US" w:eastAsia="en-US"/>
        </w:rPr>
        <w:pPrChange w:id="5239" w:author="admin" w:date="2025-05-21T00:30:00Z">
          <w:pPr>
            <w:numPr>
              <w:numId w:val="36"/>
            </w:numPr>
            <w:tabs>
              <w:tab w:val="num" w:pos="720"/>
            </w:tabs>
            <w:spacing w:after="0" w:line="480" w:lineRule="auto"/>
            <w:ind w:left="720" w:hanging="360"/>
            <w:jc w:val="both"/>
            <w:textAlignment w:val="baseline"/>
          </w:pPr>
        </w:pPrChange>
      </w:pPr>
      <w:ins w:id="5240" w:author="Antoneth Macaisa" w:date="2025-05-07T19:34:00Z">
        <w:r w:rsidRPr="00BE2C17">
          <w:rPr>
            <w:rFonts w:ascii="Times New Roman" w:eastAsia="Times New Roman" w:hAnsi="Times New Roman"/>
            <w:b/>
            <w:color w:val="000000"/>
            <w:sz w:val="26"/>
            <w:szCs w:val="26"/>
            <w:lang w:val="en-US" w:eastAsia="en-US"/>
          </w:rPr>
          <w:t>Range button</w:t>
        </w:r>
      </w:ins>
    </w:p>
    <w:p w14:paraId="61EBDAA8" w14:textId="77777777" w:rsidR="00BF4961" w:rsidRPr="00BE2C17" w:rsidRDefault="00BF4961">
      <w:pPr>
        <w:numPr>
          <w:ilvl w:val="0"/>
          <w:numId w:val="36"/>
        </w:numPr>
        <w:spacing w:after="0" w:line="360" w:lineRule="auto"/>
        <w:jc w:val="both"/>
        <w:textAlignment w:val="baseline"/>
        <w:rPr>
          <w:ins w:id="5241" w:author="Antoneth Macaisa" w:date="2025-05-07T19:34:00Z"/>
          <w:rFonts w:ascii="Times New Roman" w:eastAsia="Times New Roman" w:hAnsi="Times New Roman"/>
          <w:b/>
          <w:color w:val="000000"/>
          <w:sz w:val="26"/>
          <w:szCs w:val="26"/>
          <w:lang w:val="en-US" w:eastAsia="en-US"/>
        </w:rPr>
        <w:pPrChange w:id="5242" w:author="admin" w:date="2025-05-21T00:30:00Z">
          <w:pPr>
            <w:numPr>
              <w:numId w:val="36"/>
            </w:numPr>
            <w:tabs>
              <w:tab w:val="num" w:pos="720"/>
            </w:tabs>
            <w:spacing w:after="0" w:line="480" w:lineRule="auto"/>
            <w:ind w:left="720" w:hanging="360"/>
            <w:jc w:val="both"/>
            <w:textAlignment w:val="baseline"/>
          </w:pPr>
        </w:pPrChange>
      </w:pPr>
      <w:ins w:id="5243" w:author="Antoneth Macaisa" w:date="2025-05-07T19:34:00Z">
        <w:r w:rsidRPr="00BE2C17">
          <w:rPr>
            <w:rFonts w:ascii="Times New Roman" w:eastAsia="Times New Roman" w:hAnsi="Times New Roman"/>
            <w:b/>
            <w:color w:val="000000"/>
            <w:sz w:val="26"/>
            <w:szCs w:val="26"/>
            <w:lang w:val="en-US" w:eastAsia="en-US"/>
          </w:rPr>
          <w:t>Room Buttons</w:t>
        </w:r>
      </w:ins>
    </w:p>
    <w:p w14:paraId="30303CFE" w14:textId="77777777" w:rsidR="00BF4961" w:rsidRPr="00BE2C17" w:rsidRDefault="00BF4961">
      <w:pPr>
        <w:numPr>
          <w:ilvl w:val="0"/>
          <w:numId w:val="36"/>
        </w:numPr>
        <w:spacing w:after="0" w:line="360" w:lineRule="auto"/>
        <w:jc w:val="both"/>
        <w:textAlignment w:val="baseline"/>
        <w:rPr>
          <w:ins w:id="5244" w:author="Antoneth Macaisa" w:date="2025-05-07T19:34:00Z"/>
          <w:rFonts w:ascii="Times New Roman" w:eastAsia="Times New Roman" w:hAnsi="Times New Roman"/>
          <w:b/>
          <w:color w:val="000000"/>
          <w:sz w:val="26"/>
          <w:szCs w:val="26"/>
          <w:lang w:val="en-US" w:eastAsia="en-US"/>
        </w:rPr>
        <w:pPrChange w:id="5245" w:author="admin" w:date="2025-05-21T00:30:00Z">
          <w:pPr>
            <w:numPr>
              <w:numId w:val="36"/>
            </w:numPr>
            <w:tabs>
              <w:tab w:val="num" w:pos="720"/>
            </w:tabs>
            <w:spacing w:after="0" w:line="480" w:lineRule="auto"/>
            <w:ind w:left="720" w:hanging="360"/>
            <w:jc w:val="both"/>
            <w:textAlignment w:val="baseline"/>
          </w:pPr>
        </w:pPrChange>
      </w:pPr>
      <w:ins w:id="5246" w:author="Antoneth Macaisa" w:date="2025-05-07T19:34:00Z">
        <w:r w:rsidRPr="00BE2C17">
          <w:rPr>
            <w:rFonts w:ascii="Times New Roman" w:eastAsia="Times New Roman" w:hAnsi="Times New Roman"/>
            <w:b/>
            <w:color w:val="000000"/>
            <w:sz w:val="26"/>
            <w:szCs w:val="26"/>
            <w:lang w:val="en-US" w:eastAsia="en-US"/>
          </w:rPr>
          <w:t>Clear All</w:t>
        </w:r>
      </w:ins>
    </w:p>
    <w:p w14:paraId="7439ECB3" w14:textId="586BE3E1" w:rsidR="00BF4961" w:rsidRPr="00BE2C17" w:rsidRDefault="00BF4961">
      <w:pPr>
        <w:numPr>
          <w:ilvl w:val="0"/>
          <w:numId w:val="36"/>
        </w:numPr>
        <w:spacing w:after="0" w:line="360" w:lineRule="auto"/>
        <w:jc w:val="both"/>
        <w:textAlignment w:val="baseline"/>
        <w:rPr>
          <w:b/>
          <w:sz w:val="26"/>
          <w:szCs w:val="26"/>
          <w:lang w:val="en-US" w:eastAsia="en-US"/>
          <w:rPrChange w:id="5247" w:author="Antoneth Macaisa" w:date="2025-05-07T21:00:00Z">
            <w:rPr>
              <w:lang w:val="en-US"/>
            </w:rPr>
          </w:rPrChange>
        </w:rPr>
        <w:pPrChange w:id="5248" w:author="admin" w:date="2025-05-21T00:30:00Z">
          <w:pPr>
            <w:pStyle w:val="Default"/>
            <w:spacing w:line="480" w:lineRule="auto"/>
            <w:jc w:val="center"/>
          </w:pPr>
        </w:pPrChange>
      </w:pPr>
      <w:ins w:id="5249" w:author="Antoneth Macaisa" w:date="2025-05-07T19:34:00Z">
        <w:r w:rsidRPr="00BE2C17">
          <w:rPr>
            <w:rFonts w:ascii="Times New Roman" w:eastAsia="Times New Roman" w:hAnsi="Times New Roman"/>
            <w:b/>
            <w:color w:val="000000"/>
            <w:sz w:val="26"/>
            <w:szCs w:val="26"/>
            <w:lang w:val="en-US" w:eastAsia="en-US"/>
          </w:rPr>
          <w:t>Show Places</w:t>
        </w:r>
      </w:ins>
    </w:p>
    <w:p w14:paraId="09A6D9B2" w14:textId="07658DD8"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26 </w:t>
      </w:r>
      <w:del w:id="5250" w:author="admin" w:date="2025-05-21T00:30:00Z">
        <w:r w:rsidR="00B31CB7" w:rsidRPr="00BE2C17" w:rsidDel="00DF47FE">
          <w:rPr>
            <w:sz w:val="26"/>
            <w:szCs w:val="26"/>
            <w:lang w:val="en-US"/>
          </w:rPr>
          <w:delText>below</w:delText>
        </w:r>
        <w:r w:rsidR="00B31CB7" w:rsidRPr="00BE2C17" w:rsidDel="00DF47FE">
          <w:rPr>
            <w:rFonts w:eastAsia="DengXian"/>
            <w:sz w:val="26"/>
            <w:szCs w:val="26"/>
          </w:rPr>
          <w:delText xml:space="preserve"> </w:delText>
        </w:r>
      </w:del>
      <w:ins w:id="5251" w:author="admin" w:date="2025-05-21T00:30:00Z">
        <w:r w:rsidR="00DF47FE">
          <w:rPr>
            <w:sz w:val="26"/>
            <w:szCs w:val="26"/>
            <w:lang w:val="en-US"/>
          </w:rPr>
          <w:t>in the next page</w:t>
        </w:r>
        <w:r w:rsidR="00DF47FE" w:rsidRPr="00BE2C17">
          <w:rPr>
            <w:rFonts w:eastAsia="DengXian"/>
            <w:sz w:val="26"/>
            <w:szCs w:val="26"/>
          </w:rPr>
          <w:t xml:space="preserve"> </w:t>
        </w:r>
      </w:ins>
      <w:r w:rsidR="00D43F3A" w:rsidRPr="00BE2C17">
        <w:rPr>
          <w:rFonts w:eastAsia="DengXian"/>
          <w:sz w:val="26"/>
          <w:szCs w:val="26"/>
        </w:rPr>
        <w:t xml:space="preserve">shows an "Account" settings page on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The user's name and email address </w:t>
      </w:r>
      <w:proofErr w:type="gramStart"/>
      <w:r w:rsidR="00D43F3A" w:rsidRPr="00BE2C17">
        <w:rPr>
          <w:rFonts w:eastAsia="DengXian"/>
          <w:sz w:val="26"/>
          <w:szCs w:val="26"/>
        </w:rPr>
        <w:t>are displayed</w:t>
      </w:r>
      <w:proofErr w:type="gramEnd"/>
      <w:r w:rsidR="00D43F3A" w:rsidRPr="00BE2C17">
        <w:rPr>
          <w:rFonts w:eastAsia="DengXian"/>
          <w:sz w:val="26"/>
          <w:szCs w:val="26"/>
        </w:rPr>
        <w:t xml:space="preserve"> at the top (3), with a "Go to profile" link. Several sections with icons and descriptions are available, including "Personal info" (4), "Login &amp; security" (4), "Payments &amp; payouts" (2), "Taxes" (5), "Notifications" (6), and "Privacy &amp; sharing" (6).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logo is at the top </w:t>
      </w:r>
      <w:r w:rsidR="00082FD8" w:rsidRPr="00BE2C17">
        <w:rPr>
          <w:noProof/>
          <w:sz w:val="26"/>
          <w:szCs w:val="26"/>
          <w:lang w:val="en-US" w:eastAsia="en-US"/>
        </w:rPr>
        <w:drawing>
          <wp:anchor distT="0" distB="0" distL="114300" distR="114300" simplePos="0" relativeHeight="251707392" behindDoc="1" locked="0" layoutInCell="1" allowOverlap="1" wp14:anchorId="04668EB4" wp14:editId="21A37584">
            <wp:simplePos x="0" y="0"/>
            <wp:positionH relativeFrom="column">
              <wp:posOffset>968375</wp:posOffset>
            </wp:positionH>
            <wp:positionV relativeFrom="paragraph">
              <wp:posOffset>683260</wp:posOffset>
            </wp:positionV>
            <wp:extent cx="3453130" cy="1942465"/>
            <wp:effectExtent l="19050" t="19050" r="13970" b="19685"/>
            <wp:wrapNone/>
            <wp:docPr id="42333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3130" cy="19424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43F3A" w:rsidRPr="00BE2C17">
        <w:rPr>
          <w:rFonts w:eastAsia="DengXian"/>
          <w:sz w:val="26"/>
          <w:szCs w:val="26"/>
        </w:rPr>
        <w:t>left, and a profile icon with a menu is at the top right (1).</w:t>
      </w:r>
    </w:p>
    <w:p w14:paraId="36347F59" w14:textId="6605CBBA" w:rsidR="00BF4961" w:rsidRPr="00BE2C17" w:rsidRDefault="00BF4961" w:rsidP="00D43F3A">
      <w:pPr>
        <w:pStyle w:val="Default"/>
        <w:spacing w:line="480" w:lineRule="auto"/>
        <w:jc w:val="both"/>
        <w:rPr>
          <w:ins w:id="5252" w:author="Antoneth Macaisa" w:date="2025-05-07T19:34:00Z"/>
          <w:noProof/>
          <w:sz w:val="26"/>
          <w:szCs w:val="26"/>
        </w:rPr>
      </w:pPr>
    </w:p>
    <w:p w14:paraId="17FD419F" w14:textId="3B68CEB2" w:rsidR="00BF4961" w:rsidRPr="00BE2C17" w:rsidRDefault="00BF4961" w:rsidP="00D43F3A">
      <w:pPr>
        <w:pStyle w:val="Default"/>
        <w:spacing w:line="480" w:lineRule="auto"/>
        <w:jc w:val="both"/>
        <w:rPr>
          <w:ins w:id="5253" w:author="Antoneth Macaisa" w:date="2025-05-07T19:34:00Z"/>
          <w:noProof/>
          <w:sz w:val="26"/>
          <w:szCs w:val="26"/>
        </w:rPr>
      </w:pPr>
    </w:p>
    <w:p w14:paraId="0C828DBA" w14:textId="4870CC8D" w:rsidR="00BF4961" w:rsidRPr="00BE2C17" w:rsidRDefault="00BF4961" w:rsidP="00D43F3A">
      <w:pPr>
        <w:pStyle w:val="Default"/>
        <w:spacing w:line="480" w:lineRule="auto"/>
        <w:jc w:val="both"/>
        <w:rPr>
          <w:ins w:id="5254" w:author="Antoneth Macaisa" w:date="2025-05-07T19:34:00Z"/>
          <w:noProof/>
          <w:sz w:val="26"/>
          <w:szCs w:val="26"/>
        </w:rPr>
      </w:pPr>
    </w:p>
    <w:p w14:paraId="6A3870A2" w14:textId="4EC512E2" w:rsidR="00BF4961" w:rsidRPr="00BE2C17" w:rsidRDefault="00BF4961" w:rsidP="00D43F3A">
      <w:pPr>
        <w:pStyle w:val="Default"/>
        <w:spacing w:line="480" w:lineRule="auto"/>
        <w:jc w:val="both"/>
        <w:rPr>
          <w:ins w:id="5255" w:author="Antoneth Macaisa" w:date="2025-05-07T19:34:00Z"/>
          <w:noProof/>
          <w:sz w:val="26"/>
          <w:szCs w:val="26"/>
        </w:rPr>
      </w:pPr>
    </w:p>
    <w:p w14:paraId="2CA63465" w14:textId="63871DB2" w:rsidR="001A3C21" w:rsidRPr="00BE2C17" w:rsidDel="00DF47FE" w:rsidRDefault="001A3C21" w:rsidP="00D43F3A">
      <w:pPr>
        <w:pStyle w:val="Default"/>
        <w:spacing w:line="480" w:lineRule="auto"/>
        <w:jc w:val="both"/>
        <w:rPr>
          <w:del w:id="5256" w:author="admin" w:date="2025-05-21T00:30:00Z"/>
          <w:rFonts w:eastAsia="DengXian"/>
          <w:sz w:val="26"/>
          <w:szCs w:val="26"/>
          <w:lang w:val="en-US"/>
        </w:rPr>
      </w:pPr>
    </w:p>
    <w:p w14:paraId="22B8375E" w14:textId="77777777" w:rsidR="001A3C21" w:rsidRPr="00BE2C17" w:rsidDel="00DF47FE" w:rsidRDefault="00B31CB7" w:rsidP="00D43F3A">
      <w:pPr>
        <w:pStyle w:val="Default"/>
        <w:spacing w:line="480" w:lineRule="auto"/>
        <w:jc w:val="both"/>
        <w:rPr>
          <w:del w:id="5257" w:author="admin" w:date="2025-05-21T00:30:00Z"/>
          <w:sz w:val="26"/>
          <w:szCs w:val="26"/>
          <w:lang w:val="en-US"/>
        </w:rPr>
      </w:pPr>
      <w:del w:id="5258" w:author="admin" w:date="2025-05-21T00:30:00Z">
        <w:r w:rsidRPr="00BE2C17" w:rsidDel="00DF47FE">
          <w:rPr>
            <w:sz w:val="26"/>
            <w:szCs w:val="26"/>
            <w:lang w:val="en-US"/>
          </w:rPr>
          <w:tab/>
        </w:r>
      </w:del>
    </w:p>
    <w:p w14:paraId="3D60B85A" w14:textId="77777777" w:rsidR="001A3C21" w:rsidRPr="00BE2C17" w:rsidDel="00DF47FE" w:rsidRDefault="001A3C21" w:rsidP="00D43F3A">
      <w:pPr>
        <w:pStyle w:val="Default"/>
        <w:spacing w:line="480" w:lineRule="auto"/>
        <w:jc w:val="both"/>
        <w:rPr>
          <w:del w:id="5259" w:author="admin" w:date="2025-05-21T00:30:00Z"/>
          <w:sz w:val="26"/>
          <w:szCs w:val="26"/>
          <w:lang w:val="en-US"/>
        </w:rPr>
      </w:pPr>
    </w:p>
    <w:p w14:paraId="3E89A092" w14:textId="77777777" w:rsidR="001A3C21" w:rsidRPr="00BE2C17" w:rsidDel="00DF47FE" w:rsidRDefault="001A3C21" w:rsidP="00D43F3A">
      <w:pPr>
        <w:pStyle w:val="Default"/>
        <w:spacing w:line="480" w:lineRule="auto"/>
        <w:jc w:val="both"/>
        <w:rPr>
          <w:del w:id="5260" w:author="admin" w:date="2025-05-21T00:30:00Z"/>
          <w:sz w:val="26"/>
          <w:szCs w:val="26"/>
          <w:lang w:val="en-US"/>
        </w:rPr>
      </w:pPr>
    </w:p>
    <w:p w14:paraId="2F579A9A" w14:textId="77777777" w:rsidR="00D00924" w:rsidRPr="00BE2C17" w:rsidDel="00BF4961" w:rsidRDefault="00D00924" w:rsidP="00D43F3A">
      <w:pPr>
        <w:pStyle w:val="Default"/>
        <w:spacing w:line="480" w:lineRule="auto"/>
        <w:jc w:val="both"/>
        <w:rPr>
          <w:del w:id="5261" w:author="Antoneth Macaisa" w:date="2025-05-07T19:34:00Z"/>
          <w:sz w:val="26"/>
          <w:szCs w:val="26"/>
          <w:lang w:val="en-US"/>
        </w:rPr>
      </w:pPr>
    </w:p>
    <w:p w14:paraId="317D3398" w14:textId="77777777" w:rsidR="001A3C21" w:rsidRPr="00BE2C17" w:rsidRDefault="001A3C21" w:rsidP="00D43F3A">
      <w:pPr>
        <w:pStyle w:val="Default"/>
        <w:spacing w:line="480" w:lineRule="auto"/>
        <w:jc w:val="both"/>
        <w:rPr>
          <w:sz w:val="26"/>
          <w:szCs w:val="26"/>
          <w:lang w:val="en-US"/>
        </w:rPr>
      </w:pPr>
    </w:p>
    <w:p w14:paraId="184AB415" w14:textId="19B3FD0E" w:rsidR="001A3C21" w:rsidRPr="00BE2C17" w:rsidRDefault="00D00924" w:rsidP="00D00924">
      <w:pPr>
        <w:pStyle w:val="Default"/>
        <w:spacing w:line="480" w:lineRule="auto"/>
        <w:jc w:val="center"/>
        <w:rPr>
          <w:ins w:id="5262" w:author="Antoneth Macaisa" w:date="2025-05-07T19:34:00Z"/>
          <w:b/>
          <w:bCs/>
          <w:sz w:val="26"/>
          <w:szCs w:val="26"/>
          <w:lang w:val="en-US"/>
        </w:rPr>
      </w:pPr>
      <w:r w:rsidRPr="00BE2C17">
        <w:rPr>
          <w:b/>
          <w:bCs/>
          <w:sz w:val="26"/>
          <w:szCs w:val="26"/>
          <w:lang w:val="en-US"/>
        </w:rPr>
        <w:t>Figure 26. Account Setting</w:t>
      </w:r>
    </w:p>
    <w:p w14:paraId="17FA33F6" w14:textId="77777777" w:rsidR="00BF4961" w:rsidRPr="00BE2C17" w:rsidRDefault="00BF4961">
      <w:pPr>
        <w:numPr>
          <w:ilvl w:val="0"/>
          <w:numId w:val="37"/>
        </w:numPr>
        <w:spacing w:after="0" w:line="360" w:lineRule="auto"/>
        <w:textAlignment w:val="baseline"/>
        <w:rPr>
          <w:ins w:id="5263" w:author="Antoneth Macaisa" w:date="2025-05-07T19:34:00Z"/>
          <w:rFonts w:ascii="Times New Roman" w:eastAsia="Times New Roman" w:hAnsi="Times New Roman"/>
          <w:b/>
          <w:color w:val="000000"/>
          <w:sz w:val="26"/>
          <w:szCs w:val="26"/>
          <w:lang w:val="en-US" w:eastAsia="en-US"/>
        </w:rPr>
        <w:pPrChange w:id="5264" w:author="admin" w:date="2025-05-21T00:30:00Z">
          <w:pPr>
            <w:numPr>
              <w:numId w:val="37"/>
            </w:numPr>
            <w:tabs>
              <w:tab w:val="num" w:pos="720"/>
            </w:tabs>
            <w:spacing w:after="0" w:line="480" w:lineRule="auto"/>
            <w:ind w:left="720" w:hanging="360"/>
            <w:textAlignment w:val="baseline"/>
          </w:pPr>
        </w:pPrChange>
      </w:pPr>
      <w:ins w:id="5265" w:author="Antoneth Macaisa" w:date="2025-05-07T19:34:00Z">
        <w:r w:rsidRPr="00BE2C17">
          <w:rPr>
            <w:rFonts w:ascii="Times New Roman" w:eastAsia="Times New Roman" w:hAnsi="Times New Roman"/>
            <w:b/>
            <w:color w:val="000000"/>
            <w:sz w:val="26"/>
            <w:szCs w:val="26"/>
            <w:lang w:val="en-US" w:eastAsia="en-US"/>
          </w:rPr>
          <w:t>Account Setting</w:t>
        </w:r>
      </w:ins>
    </w:p>
    <w:p w14:paraId="74A820FB" w14:textId="77777777" w:rsidR="00BF4961" w:rsidRPr="00BE2C17" w:rsidRDefault="00BF4961">
      <w:pPr>
        <w:numPr>
          <w:ilvl w:val="0"/>
          <w:numId w:val="37"/>
        </w:numPr>
        <w:spacing w:after="0" w:line="360" w:lineRule="auto"/>
        <w:textAlignment w:val="baseline"/>
        <w:rPr>
          <w:ins w:id="5266" w:author="Antoneth Macaisa" w:date="2025-05-07T19:34:00Z"/>
          <w:rFonts w:ascii="Times New Roman" w:eastAsia="Times New Roman" w:hAnsi="Times New Roman"/>
          <w:b/>
          <w:color w:val="000000"/>
          <w:sz w:val="26"/>
          <w:szCs w:val="26"/>
          <w:lang w:val="en-US" w:eastAsia="en-US"/>
        </w:rPr>
        <w:pPrChange w:id="5267" w:author="admin" w:date="2025-05-21T00:30:00Z">
          <w:pPr>
            <w:numPr>
              <w:numId w:val="37"/>
            </w:numPr>
            <w:tabs>
              <w:tab w:val="num" w:pos="720"/>
            </w:tabs>
            <w:spacing w:after="0" w:line="480" w:lineRule="auto"/>
            <w:ind w:left="720" w:hanging="360"/>
            <w:textAlignment w:val="baseline"/>
          </w:pPr>
        </w:pPrChange>
      </w:pPr>
      <w:ins w:id="5268" w:author="Antoneth Macaisa" w:date="2025-05-07T19:34:00Z">
        <w:r w:rsidRPr="00BE2C17">
          <w:rPr>
            <w:rFonts w:ascii="Times New Roman" w:eastAsia="Times New Roman" w:hAnsi="Times New Roman"/>
            <w:b/>
            <w:color w:val="000000"/>
            <w:sz w:val="26"/>
            <w:szCs w:val="26"/>
            <w:lang w:val="en-US" w:eastAsia="en-US"/>
          </w:rPr>
          <w:t xml:space="preserve">Payment &amp; </w:t>
        </w:r>
        <w:proofErr w:type="spellStart"/>
        <w:r w:rsidRPr="00BE2C17">
          <w:rPr>
            <w:rFonts w:ascii="Times New Roman" w:eastAsia="Times New Roman" w:hAnsi="Times New Roman"/>
            <w:b/>
            <w:color w:val="000000"/>
            <w:sz w:val="26"/>
            <w:szCs w:val="26"/>
            <w:lang w:val="en-US" w:eastAsia="en-US"/>
          </w:rPr>
          <w:t>Paymethods</w:t>
        </w:r>
        <w:proofErr w:type="spellEnd"/>
      </w:ins>
    </w:p>
    <w:p w14:paraId="71063B5C" w14:textId="77777777" w:rsidR="00BF4961" w:rsidRPr="00BE2C17" w:rsidRDefault="00BF4961">
      <w:pPr>
        <w:numPr>
          <w:ilvl w:val="0"/>
          <w:numId w:val="37"/>
        </w:numPr>
        <w:spacing w:after="0" w:line="360" w:lineRule="auto"/>
        <w:textAlignment w:val="baseline"/>
        <w:rPr>
          <w:ins w:id="5269" w:author="Antoneth Macaisa" w:date="2025-05-07T19:34:00Z"/>
          <w:rFonts w:ascii="Times New Roman" w:eastAsia="Times New Roman" w:hAnsi="Times New Roman"/>
          <w:b/>
          <w:color w:val="000000"/>
          <w:sz w:val="26"/>
          <w:szCs w:val="26"/>
          <w:lang w:val="en-US" w:eastAsia="en-US"/>
        </w:rPr>
        <w:pPrChange w:id="5270" w:author="admin" w:date="2025-05-21T00:30:00Z">
          <w:pPr>
            <w:numPr>
              <w:numId w:val="37"/>
            </w:numPr>
            <w:tabs>
              <w:tab w:val="num" w:pos="720"/>
            </w:tabs>
            <w:spacing w:after="0" w:line="480" w:lineRule="auto"/>
            <w:ind w:left="720" w:hanging="360"/>
            <w:textAlignment w:val="baseline"/>
          </w:pPr>
        </w:pPrChange>
      </w:pPr>
      <w:ins w:id="5271" w:author="Antoneth Macaisa" w:date="2025-05-07T19:34:00Z">
        <w:r w:rsidRPr="00BE2C17">
          <w:rPr>
            <w:rFonts w:ascii="Times New Roman" w:eastAsia="Times New Roman" w:hAnsi="Times New Roman"/>
            <w:b/>
            <w:color w:val="000000"/>
            <w:sz w:val="26"/>
            <w:szCs w:val="26"/>
            <w:lang w:val="en-US" w:eastAsia="en-US"/>
          </w:rPr>
          <w:t>Personal info</w:t>
        </w:r>
      </w:ins>
    </w:p>
    <w:p w14:paraId="17203422" w14:textId="77777777" w:rsidR="00BF4961" w:rsidRPr="00BE2C17" w:rsidRDefault="00BF4961">
      <w:pPr>
        <w:numPr>
          <w:ilvl w:val="0"/>
          <w:numId w:val="37"/>
        </w:numPr>
        <w:spacing w:after="0" w:line="360" w:lineRule="auto"/>
        <w:textAlignment w:val="baseline"/>
        <w:rPr>
          <w:ins w:id="5272" w:author="Antoneth Macaisa" w:date="2025-05-07T19:34:00Z"/>
          <w:rFonts w:ascii="Times New Roman" w:eastAsia="Times New Roman" w:hAnsi="Times New Roman"/>
          <w:b/>
          <w:color w:val="000000"/>
          <w:sz w:val="26"/>
          <w:szCs w:val="26"/>
          <w:lang w:val="en-US" w:eastAsia="en-US"/>
        </w:rPr>
        <w:pPrChange w:id="5273" w:author="admin" w:date="2025-05-21T00:30:00Z">
          <w:pPr>
            <w:numPr>
              <w:numId w:val="37"/>
            </w:numPr>
            <w:tabs>
              <w:tab w:val="num" w:pos="720"/>
            </w:tabs>
            <w:spacing w:after="0" w:line="480" w:lineRule="auto"/>
            <w:ind w:left="720" w:hanging="360"/>
            <w:textAlignment w:val="baseline"/>
          </w:pPr>
        </w:pPrChange>
      </w:pPr>
      <w:ins w:id="5274" w:author="Antoneth Macaisa" w:date="2025-05-07T19:34:00Z">
        <w:r w:rsidRPr="00BE2C17">
          <w:rPr>
            <w:rFonts w:ascii="Times New Roman" w:eastAsia="Times New Roman" w:hAnsi="Times New Roman"/>
            <w:b/>
            <w:color w:val="000000"/>
            <w:sz w:val="26"/>
            <w:szCs w:val="26"/>
            <w:lang w:val="en-US" w:eastAsia="en-US"/>
          </w:rPr>
          <w:t>Login &amp; Security</w:t>
        </w:r>
      </w:ins>
    </w:p>
    <w:p w14:paraId="497CABA2" w14:textId="77777777" w:rsidR="00BF4961" w:rsidRPr="00BE2C17" w:rsidRDefault="00BF4961">
      <w:pPr>
        <w:numPr>
          <w:ilvl w:val="0"/>
          <w:numId w:val="37"/>
        </w:numPr>
        <w:spacing w:after="0" w:line="360" w:lineRule="auto"/>
        <w:textAlignment w:val="baseline"/>
        <w:rPr>
          <w:ins w:id="5275" w:author="Antoneth Macaisa" w:date="2025-05-07T19:34:00Z"/>
          <w:rFonts w:ascii="Times New Roman" w:eastAsia="Times New Roman" w:hAnsi="Times New Roman"/>
          <w:b/>
          <w:color w:val="000000"/>
          <w:sz w:val="26"/>
          <w:szCs w:val="26"/>
          <w:lang w:val="en-US" w:eastAsia="en-US"/>
        </w:rPr>
        <w:pPrChange w:id="5276" w:author="admin" w:date="2025-05-21T00:30:00Z">
          <w:pPr>
            <w:numPr>
              <w:numId w:val="37"/>
            </w:numPr>
            <w:tabs>
              <w:tab w:val="num" w:pos="720"/>
            </w:tabs>
            <w:spacing w:after="0" w:line="480" w:lineRule="auto"/>
            <w:ind w:left="720" w:hanging="360"/>
            <w:textAlignment w:val="baseline"/>
          </w:pPr>
        </w:pPrChange>
      </w:pPr>
      <w:ins w:id="5277" w:author="Antoneth Macaisa" w:date="2025-05-07T19:34:00Z">
        <w:r w:rsidRPr="00BE2C17">
          <w:rPr>
            <w:rFonts w:ascii="Times New Roman" w:eastAsia="Times New Roman" w:hAnsi="Times New Roman"/>
            <w:b/>
            <w:color w:val="000000"/>
            <w:sz w:val="26"/>
            <w:szCs w:val="26"/>
            <w:lang w:val="en-US" w:eastAsia="en-US"/>
          </w:rPr>
          <w:t>Taxes</w:t>
        </w:r>
      </w:ins>
    </w:p>
    <w:p w14:paraId="4ED130EE" w14:textId="77777777" w:rsidR="00BF4961" w:rsidRPr="00BE2C17" w:rsidRDefault="00BF4961">
      <w:pPr>
        <w:numPr>
          <w:ilvl w:val="0"/>
          <w:numId w:val="37"/>
        </w:numPr>
        <w:spacing w:after="0" w:line="360" w:lineRule="auto"/>
        <w:textAlignment w:val="baseline"/>
        <w:rPr>
          <w:ins w:id="5278" w:author="Antoneth Macaisa" w:date="2025-05-07T19:34:00Z"/>
          <w:rFonts w:ascii="Times New Roman" w:eastAsia="Times New Roman" w:hAnsi="Times New Roman"/>
          <w:b/>
          <w:color w:val="000000"/>
          <w:sz w:val="26"/>
          <w:szCs w:val="26"/>
          <w:lang w:val="en-US" w:eastAsia="en-US"/>
        </w:rPr>
        <w:pPrChange w:id="5279" w:author="admin" w:date="2025-05-21T00:30:00Z">
          <w:pPr>
            <w:numPr>
              <w:numId w:val="37"/>
            </w:numPr>
            <w:tabs>
              <w:tab w:val="num" w:pos="720"/>
            </w:tabs>
            <w:spacing w:after="0" w:line="480" w:lineRule="auto"/>
            <w:ind w:left="720" w:hanging="360"/>
            <w:textAlignment w:val="baseline"/>
          </w:pPr>
        </w:pPrChange>
      </w:pPr>
      <w:ins w:id="5280" w:author="Antoneth Macaisa" w:date="2025-05-07T19:34:00Z">
        <w:r w:rsidRPr="00BE2C17">
          <w:rPr>
            <w:rFonts w:ascii="Times New Roman" w:eastAsia="Times New Roman" w:hAnsi="Times New Roman"/>
            <w:b/>
            <w:color w:val="000000"/>
            <w:sz w:val="26"/>
            <w:szCs w:val="26"/>
            <w:lang w:val="en-US" w:eastAsia="en-US"/>
          </w:rPr>
          <w:t>Notification </w:t>
        </w:r>
      </w:ins>
    </w:p>
    <w:p w14:paraId="0DB68125" w14:textId="02844EBA" w:rsidR="00BF4961" w:rsidRPr="00BE2C17" w:rsidRDefault="00BF4961">
      <w:pPr>
        <w:numPr>
          <w:ilvl w:val="0"/>
          <w:numId w:val="37"/>
        </w:numPr>
        <w:spacing w:after="0" w:line="360" w:lineRule="auto"/>
        <w:textAlignment w:val="baseline"/>
        <w:rPr>
          <w:b/>
          <w:sz w:val="26"/>
          <w:szCs w:val="26"/>
          <w:lang w:val="en-US" w:eastAsia="en-US"/>
          <w:rPrChange w:id="5281" w:author="Antoneth Macaisa" w:date="2025-05-07T21:00:00Z">
            <w:rPr>
              <w:lang w:val="en-US"/>
            </w:rPr>
          </w:rPrChange>
        </w:rPr>
        <w:pPrChange w:id="5282" w:author="admin" w:date="2025-05-21T00:30:00Z">
          <w:pPr>
            <w:pStyle w:val="Default"/>
            <w:spacing w:line="480" w:lineRule="auto"/>
            <w:jc w:val="center"/>
          </w:pPr>
        </w:pPrChange>
      </w:pPr>
      <w:ins w:id="5283" w:author="Antoneth Macaisa" w:date="2025-05-07T19:34:00Z">
        <w:r w:rsidRPr="00BE2C17">
          <w:rPr>
            <w:rFonts w:ascii="Times New Roman" w:eastAsia="Times New Roman" w:hAnsi="Times New Roman"/>
            <w:b/>
            <w:color w:val="000000"/>
            <w:sz w:val="26"/>
            <w:szCs w:val="26"/>
            <w:lang w:val="en-US" w:eastAsia="en-US"/>
          </w:rPr>
          <w:t>Privacy &amp; Sharing</w:t>
        </w:r>
      </w:ins>
    </w:p>
    <w:p w14:paraId="6D1513A7" w14:textId="5B289A3E" w:rsidR="00D43F3A" w:rsidRPr="00BE2C17" w:rsidDel="00082FD8" w:rsidRDefault="001A3C21" w:rsidP="00D43F3A">
      <w:pPr>
        <w:pStyle w:val="Default"/>
        <w:spacing w:line="480" w:lineRule="auto"/>
        <w:jc w:val="both"/>
        <w:rPr>
          <w:del w:id="5284" w:author="admin" w:date="2025-05-21T00:31:00Z"/>
          <w:rFonts w:eastAsia="DengXian"/>
          <w:sz w:val="26"/>
          <w:szCs w:val="26"/>
          <w:lang w:val="en-US"/>
        </w:rPr>
      </w:pPr>
      <w:r w:rsidRPr="00BE2C17">
        <w:rPr>
          <w:sz w:val="26"/>
          <w:szCs w:val="26"/>
          <w:lang w:val="en-US"/>
        </w:rPr>
        <w:tab/>
      </w:r>
      <w:r w:rsidR="00B31CB7" w:rsidRPr="00BE2C17">
        <w:rPr>
          <w:sz w:val="26"/>
          <w:szCs w:val="26"/>
          <w:lang w:val="en-US"/>
        </w:rPr>
        <w:t xml:space="preserve">Figure 27 </w:t>
      </w:r>
      <w:del w:id="5285" w:author="admin" w:date="2025-05-21T00:31:00Z">
        <w:r w:rsidR="00B31CB7" w:rsidRPr="00BE2C17" w:rsidDel="00DF47FE">
          <w:rPr>
            <w:sz w:val="26"/>
            <w:szCs w:val="26"/>
            <w:lang w:val="en-US"/>
          </w:rPr>
          <w:delText>below</w:delText>
        </w:r>
        <w:r w:rsidR="00B31CB7" w:rsidRPr="00BE2C17" w:rsidDel="00DF47FE">
          <w:rPr>
            <w:rFonts w:eastAsia="DengXian"/>
            <w:sz w:val="26"/>
            <w:szCs w:val="26"/>
          </w:rPr>
          <w:delText xml:space="preserve"> </w:delText>
        </w:r>
      </w:del>
      <w:ins w:id="5286" w:author="admin" w:date="2025-05-21T00:31:00Z">
        <w:r w:rsidR="00DF47FE">
          <w:rPr>
            <w:sz w:val="26"/>
            <w:szCs w:val="26"/>
            <w:lang w:val="en-US"/>
          </w:rPr>
          <w:t>in the next page</w:t>
        </w:r>
        <w:r w:rsidR="00DF47FE" w:rsidRPr="00BE2C17">
          <w:rPr>
            <w:rFonts w:eastAsia="DengXian"/>
            <w:sz w:val="26"/>
            <w:szCs w:val="26"/>
          </w:rPr>
          <w:t xml:space="preserve"> </w:t>
        </w:r>
      </w:ins>
      <w:r w:rsidR="00D43F3A" w:rsidRPr="00BE2C17">
        <w:rPr>
          <w:rFonts w:eastAsia="DengXian"/>
          <w:sz w:val="26"/>
          <w:szCs w:val="26"/>
        </w:rPr>
        <w:t xml:space="preserve">displays the "Personal info" section of a user's account settings on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w:t>
      </w:r>
      <w:proofErr w:type="gramStart"/>
      <w:r w:rsidR="00D43F3A" w:rsidRPr="00BE2C17">
        <w:rPr>
          <w:rFonts w:eastAsia="DengXian"/>
          <w:sz w:val="26"/>
          <w:szCs w:val="26"/>
        </w:rPr>
        <w:t>It shows various personal details such as "Legal name" (</w:t>
      </w:r>
      <w:proofErr w:type="spellStart"/>
      <w:r w:rsidR="00D43F3A" w:rsidRPr="00BE2C17">
        <w:rPr>
          <w:rFonts w:eastAsia="DengXian"/>
          <w:sz w:val="26"/>
          <w:szCs w:val="26"/>
        </w:rPr>
        <w:t>Jonelyn</w:t>
      </w:r>
      <w:proofErr w:type="spellEnd"/>
      <w:r w:rsidR="00D43F3A" w:rsidRPr="00BE2C17">
        <w:rPr>
          <w:rFonts w:eastAsia="DengXian"/>
          <w:sz w:val="26"/>
          <w:szCs w:val="26"/>
        </w:rPr>
        <w:t xml:space="preserve"> Umali) with an "Edit" option (1), "Preferred first name" (Not provided) with an "Add" option (2), "Email address" (partially obscured) with an "Edit" option, "Phone number" (partially obscured) with an "Edit" option and a note </w:t>
      </w:r>
      <w:r w:rsidR="00D43F3A" w:rsidRPr="00BE2C17">
        <w:rPr>
          <w:rFonts w:eastAsia="DengXian"/>
          <w:sz w:val="26"/>
          <w:szCs w:val="26"/>
        </w:rPr>
        <w:lastRenderedPageBreak/>
        <w:t xml:space="preserve">about using it for confirmed guests and Airbnb, "Identity verification" (Not started) with a "Start" option (3), "Address" (Not provided) with an "Edit" option, and </w:t>
      </w:r>
      <w:r w:rsidR="00082FD8" w:rsidRPr="00BE2C17">
        <w:rPr>
          <w:noProof/>
          <w:sz w:val="26"/>
          <w:szCs w:val="26"/>
          <w:lang w:val="en-US" w:eastAsia="en-US"/>
        </w:rPr>
        <w:drawing>
          <wp:anchor distT="0" distB="0" distL="114300" distR="114300" simplePos="0" relativeHeight="251709440" behindDoc="1" locked="0" layoutInCell="1" allowOverlap="1" wp14:anchorId="45EC430B" wp14:editId="2379E514">
            <wp:simplePos x="0" y="0"/>
            <wp:positionH relativeFrom="column">
              <wp:posOffset>1333500</wp:posOffset>
            </wp:positionH>
            <wp:positionV relativeFrom="paragraph">
              <wp:posOffset>736936</wp:posOffset>
            </wp:positionV>
            <wp:extent cx="2626855" cy="1781175"/>
            <wp:effectExtent l="19050" t="19050" r="21590" b="9525"/>
            <wp:wrapNone/>
            <wp:docPr id="93888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040"/>
                    <a:stretch/>
                  </pic:blipFill>
                  <pic:spPr bwMode="auto">
                    <a:xfrm>
                      <a:off x="0" y="0"/>
                      <a:ext cx="2626855" cy="17811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F3A" w:rsidRPr="00BE2C17">
        <w:rPr>
          <w:rFonts w:eastAsia="DengXian"/>
          <w:sz w:val="26"/>
          <w:szCs w:val="26"/>
        </w:rPr>
        <w:t>"Emergency contact" (Not provided) with an "Add" option.</w:t>
      </w:r>
      <w:proofErr w:type="gramEnd"/>
    </w:p>
    <w:p w14:paraId="198DF766" w14:textId="77777777" w:rsidR="00BF4961" w:rsidRPr="00BE2C17" w:rsidDel="00082FD8" w:rsidRDefault="00BF4961" w:rsidP="00D43F3A">
      <w:pPr>
        <w:pStyle w:val="Default"/>
        <w:spacing w:line="480" w:lineRule="auto"/>
        <w:jc w:val="both"/>
        <w:rPr>
          <w:ins w:id="5287" w:author="Antoneth Macaisa" w:date="2025-05-07T19:34:00Z"/>
          <w:del w:id="5288" w:author="admin" w:date="2025-05-21T00:31:00Z"/>
          <w:noProof/>
          <w:sz w:val="26"/>
          <w:szCs w:val="26"/>
        </w:rPr>
      </w:pPr>
    </w:p>
    <w:p w14:paraId="3D8A593B" w14:textId="77777777" w:rsidR="00BF4961" w:rsidRPr="00BE2C17" w:rsidRDefault="00BF4961" w:rsidP="00D43F3A">
      <w:pPr>
        <w:pStyle w:val="Default"/>
        <w:spacing w:line="480" w:lineRule="auto"/>
        <w:jc w:val="both"/>
        <w:rPr>
          <w:ins w:id="5289" w:author="Antoneth Macaisa" w:date="2025-05-07T19:34:00Z"/>
          <w:noProof/>
          <w:sz w:val="26"/>
          <w:szCs w:val="26"/>
        </w:rPr>
      </w:pPr>
    </w:p>
    <w:p w14:paraId="11A2FFCE" w14:textId="1993EE45" w:rsidR="001A3C21" w:rsidRPr="00BE2C17" w:rsidRDefault="001A3C21" w:rsidP="00D43F3A">
      <w:pPr>
        <w:pStyle w:val="Default"/>
        <w:spacing w:line="480" w:lineRule="auto"/>
        <w:jc w:val="both"/>
        <w:rPr>
          <w:rFonts w:eastAsia="DengXian"/>
          <w:sz w:val="26"/>
          <w:szCs w:val="26"/>
          <w:lang w:val="en-US"/>
        </w:rPr>
      </w:pPr>
    </w:p>
    <w:p w14:paraId="656266DE" w14:textId="616769CC" w:rsidR="001A3C21" w:rsidRPr="00BE2C17" w:rsidRDefault="001A3C21" w:rsidP="001A3C21">
      <w:pPr>
        <w:pStyle w:val="Default"/>
        <w:spacing w:line="480" w:lineRule="auto"/>
        <w:jc w:val="center"/>
        <w:rPr>
          <w:rFonts w:eastAsia="DengXian"/>
          <w:sz w:val="26"/>
          <w:szCs w:val="26"/>
          <w:lang w:val="en-US"/>
        </w:rPr>
      </w:pPr>
    </w:p>
    <w:p w14:paraId="2D23C63D" w14:textId="77777777" w:rsidR="001A3C21" w:rsidRPr="00BE2C17" w:rsidRDefault="001A3C21" w:rsidP="00D43F3A">
      <w:pPr>
        <w:pStyle w:val="Default"/>
        <w:spacing w:line="480" w:lineRule="auto"/>
        <w:jc w:val="both"/>
        <w:rPr>
          <w:rFonts w:eastAsia="DengXian"/>
          <w:sz w:val="26"/>
          <w:szCs w:val="26"/>
          <w:lang w:val="en-US"/>
        </w:rPr>
      </w:pPr>
    </w:p>
    <w:p w14:paraId="1486FB84"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54813818" w14:textId="77777777" w:rsidR="001A3C21" w:rsidRPr="00BE2C17" w:rsidDel="00BF4961" w:rsidRDefault="001A3C21" w:rsidP="00D43F3A">
      <w:pPr>
        <w:pStyle w:val="Default"/>
        <w:spacing w:line="480" w:lineRule="auto"/>
        <w:jc w:val="both"/>
        <w:rPr>
          <w:del w:id="5290" w:author="Antoneth Macaisa" w:date="2025-05-07T19:34:00Z"/>
          <w:sz w:val="26"/>
          <w:szCs w:val="26"/>
          <w:lang w:val="en-US"/>
        </w:rPr>
      </w:pPr>
    </w:p>
    <w:p w14:paraId="74AE8970" w14:textId="77777777" w:rsidR="00D00924" w:rsidRPr="00BE2C17" w:rsidRDefault="00D00924" w:rsidP="00D43F3A">
      <w:pPr>
        <w:pStyle w:val="Default"/>
        <w:spacing w:line="480" w:lineRule="auto"/>
        <w:jc w:val="both"/>
        <w:rPr>
          <w:sz w:val="26"/>
          <w:szCs w:val="26"/>
          <w:lang w:val="en-US"/>
        </w:rPr>
      </w:pPr>
    </w:p>
    <w:p w14:paraId="6B5884A6" w14:textId="163F9C65" w:rsidR="001A3C21" w:rsidRPr="00BE2C17" w:rsidRDefault="00D00924" w:rsidP="00D00924">
      <w:pPr>
        <w:pStyle w:val="Default"/>
        <w:spacing w:line="480" w:lineRule="auto"/>
        <w:jc w:val="center"/>
        <w:rPr>
          <w:ins w:id="5291" w:author="Antoneth Macaisa" w:date="2025-05-07T19:34:00Z"/>
          <w:b/>
          <w:bCs/>
          <w:sz w:val="26"/>
          <w:szCs w:val="26"/>
          <w:lang w:val="en-US"/>
        </w:rPr>
      </w:pPr>
      <w:r w:rsidRPr="00BE2C17">
        <w:rPr>
          <w:b/>
          <w:bCs/>
          <w:sz w:val="26"/>
          <w:szCs w:val="26"/>
          <w:lang w:val="en-US"/>
        </w:rPr>
        <w:t>Figure 27. Personal Info</w:t>
      </w:r>
    </w:p>
    <w:p w14:paraId="48836824" w14:textId="77777777" w:rsidR="00BF4961" w:rsidRPr="00BE2C17" w:rsidRDefault="00BF4961">
      <w:pPr>
        <w:pStyle w:val="NormalWeb"/>
        <w:numPr>
          <w:ilvl w:val="0"/>
          <w:numId w:val="38"/>
        </w:numPr>
        <w:spacing w:before="0" w:beforeAutospacing="0" w:after="0" w:afterAutospacing="0" w:line="360" w:lineRule="auto"/>
        <w:textAlignment w:val="baseline"/>
        <w:rPr>
          <w:ins w:id="5292" w:author="Antoneth Macaisa" w:date="2025-05-07T19:35:00Z"/>
          <w:b/>
          <w:color w:val="000000"/>
          <w:sz w:val="26"/>
          <w:szCs w:val="26"/>
        </w:rPr>
        <w:pPrChange w:id="5293" w:author="admin" w:date="2025-05-21T00:31:00Z">
          <w:pPr>
            <w:pStyle w:val="NormalWeb"/>
            <w:numPr>
              <w:numId w:val="38"/>
            </w:numPr>
            <w:tabs>
              <w:tab w:val="num" w:pos="720"/>
            </w:tabs>
            <w:spacing w:before="0" w:beforeAutospacing="0" w:after="0" w:afterAutospacing="0"/>
            <w:ind w:left="720" w:hanging="360"/>
            <w:textAlignment w:val="baseline"/>
          </w:pPr>
        </w:pPrChange>
      </w:pPr>
      <w:ins w:id="5294" w:author="Antoneth Macaisa" w:date="2025-05-07T19:35:00Z">
        <w:r w:rsidRPr="00BE2C17">
          <w:rPr>
            <w:b/>
            <w:color w:val="000000"/>
            <w:sz w:val="26"/>
            <w:szCs w:val="26"/>
          </w:rPr>
          <w:t>Edit link</w:t>
        </w:r>
      </w:ins>
    </w:p>
    <w:p w14:paraId="743F1167" w14:textId="77777777" w:rsidR="00BF4961" w:rsidRPr="00BE2C17" w:rsidRDefault="00BF4961">
      <w:pPr>
        <w:pStyle w:val="NormalWeb"/>
        <w:numPr>
          <w:ilvl w:val="0"/>
          <w:numId w:val="38"/>
        </w:numPr>
        <w:spacing w:before="0" w:beforeAutospacing="0" w:after="0" w:afterAutospacing="0" w:line="360" w:lineRule="auto"/>
        <w:textAlignment w:val="baseline"/>
        <w:rPr>
          <w:ins w:id="5295" w:author="Antoneth Macaisa" w:date="2025-05-07T19:35:00Z"/>
          <w:b/>
          <w:color w:val="000000"/>
          <w:sz w:val="26"/>
          <w:szCs w:val="26"/>
        </w:rPr>
        <w:pPrChange w:id="5296" w:author="admin" w:date="2025-05-21T00:31:00Z">
          <w:pPr>
            <w:pStyle w:val="NormalWeb"/>
            <w:numPr>
              <w:numId w:val="38"/>
            </w:numPr>
            <w:tabs>
              <w:tab w:val="num" w:pos="720"/>
            </w:tabs>
            <w:spacing w:before="0" w:beforeAutospacing="0" w:after="0" w:afterAutospacing="0"/>
            <w:ind w:left="720" w:hanging="360"/>
            <w:textAlignment w:val="baseline"/>
          </w:pPr>
        </w:pPrChange>
      </w:pPr>
      <w:ins w:id="5297" w:author="Antoneth Macaisa" w:date="2025-05-07T19:35:00Z">
        <w:r w:rsidRPr="00BE2C17">
          <w:rPr>
            <w:b/>
            <w:color w:val="000000"/>
            <w:sz w:val="26"/>
            <w:szCs w:val="26"/>
          </w:rPr>
          <w:t>Add link</w:t>
        </w:r>
      </w:ins>
    </w:p>
    <w:p w14:paraId="41DD3106" w14:textId="60ED9A2D" w:rsidR="00BF4961" w:rsidRPr="00BE2C17" w:rsidDel="00082FD8" w:rsidRDefault="00BF4961">
      <w:pPr>
        <w:pStyle w:val="Default"/>
        <w:numPr>
          <w:ilvl w:val="0"/>
          <w:numId w:val="38"/>
        </w:numPr>
        <w:spacing w:line="360" w:lineRule="auto"/>
        <w:rPr>
          <w:del w:id="5298" w:author="admin" w:date="2025-05-21T00:33:00Z"/>
          <w:b/>
          <w:bCs/>
          <w:sz w:val="26"/>
          <w:szCs w:val="26"/>
          <w:lang w:val="en-US"/>
        </w:rPr>
        <w:pPrChange w:id="5299" w:author="admin" w:date="2025-05-21T00:31:00Z">
          <w:pPr>
            <w:pStyle w:val="Default"/>
            <w:spacing w:line="480" w:lineRule="auto"/>
            <w:jc w:val="center"/>
          </w:pPr>
        </w:pPrChange>
      </w:pPr>
      <w:ins w:id="5300" w:author="Antoneth Macaisa" w:date="2025-05-07T19:35:00Z">
        <w:r w:rsidRPr="00BE2C17">
          <w:rPr>
            <w:b/>
            <w:sz w:val="26"/>
            <w:szCs w:val="26"/>
            <w:lang w:val="en-US" w:eastAsia="en-US"/>
          </w:rPr>
          <w:t>Start Link</w:t>
        </w:r>
      </w:ins>
    </w:p>
    <w:p w14:paraId="48EA302F" w14:textId="6E833E21" w:rsidR="00082FD8" w:rsidRPr="00082FD8" w:rsidRDefault="00082FD8">
      <w:pPr>
        <w:pStyle w:val="Default"/>
        <w:numPr>
          <w:ilvl w:val="0"/>
          <w:numId w:val="38"/>
        </w:numPr>
        <w:spacing w:line="360" w:lineRule="auto"/>
        <w:rPr>
          <w:ins w:id="5301" w:author="admin" w:date="2025-05-21T00:31:00Z"/>
          <w:sz w:val="26"/>
          <w:szCs w:val="26"/>
          <w:lang w:val="en-US"/>
        </w:rPr>
        <w:pPrChange w:id="5302" w:author="admin" w:date="2025-05-21T00:33:00Z">
          <w:pPr>
            <w:pStyle w:val="Default"/>
            <w:spacing w:line="480" w:lineRule="auto"/>
            <w:jc w:val="both"/>
          </w:pPr>
        </w:pPrChange>
      </w:pPr>
      <w:del w:id="5303" w:author="admin" w:date="2025-05-21T00:32:00Z">
        <w:r w:rsidRPr="00BE2C17" w:rsidDel="00082FD8">
          <w:rPr>
            <w:noProof/>
            <w:sz w:val="26"/>
            <w:szCs w:val="26"/>
            <w:lang w:val="en-US" w:eastAsia="en-US"/>
          </w:rPr>
          <w:drawing>
            <wp:anchor distT="0" distB="0" distL="114300" distR="114300" simplePos="0" relativeHeight="251711488" behindDoc="1" locked="0" layoutInCell="1" allowOverlap="1" wp14:anchorId="2B75F675" wp14:editId="3BF37126">
              <wp:simplePos x="0" y="0"/>
              <wp:positionH relativeFrom="column">
                <wp:posOffset>1028700</wp:posOffset>
              </wp:positionH>
              <wp:positionV relativeFrom="paragraph">
                <wp:posOffset>1760855</wp:posOffset>
              </wp:positionV>
              <wp:extent cx="2867025" cy="1612767"/>
              <wp:effectExtent l="19050" t="19050" r="9525" b="26035"/>
              <wp:wrapNone/>
              <wp:docPr id="11908093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702" cy="16148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5304" w:author="admin" w:date="2025-05-21T00:31:00Z">
        <w:r w:rsidR="001A3C21" w:rsidRPr="00082FD8" w:rsidDel="00082FD8">
          <w:rPr>
            <w:sz w:val="26"/>
            <w:szCs w:val="26"/>
            <w:lang w:val="en-US"/>
          </w:rPr>
          <w:tab/>
        </w:r>
      </w:del>
    </w:p>
    <w:p w14:paraId="5C9FEA92" w14:textId="72D53384" w:rsidR="00D43F3A" w:rsidRPr="00BE2C17" w:rsidRDefault="00082FD8">
      <w:pPr>
        <w:pStyle w:val="Default"/>
        <w:spacing w:line="480" w:lineRule="auto"/>
        <w:ind w:firstLine="360"/>
        <w:jc w:val="both"/>
        <w:rPr>
          <w:rFonts w:eastAsia="DengXian"/>
          <w:sz w:val="26"/>
          <w:szCs w:val="26"/>
          <w:lang w:val="en-US"/>
        </w:rPr>
        <w:pPrChange w:id="5305" w:author="admin" w:date="2025-05-21T00:31:00Z">
          <w:pPr>
            <w:pStyle w:val="Default"/>
            <w:spacing w:line="480" w:lineRule="auto"/>
            <w:jc w:val="both"/>
          </w:pPr>
        </w:pPrChange>
      </w:pPr>
      <w:ins w:id="5306" w:author="admin" w:date="2025-05-21T00:32:00Z">
        <w:r w:rsidRPr="00BE2C17">
          <w:rPr>
            <w:noProof/>
            <w:sz w:val="26"/>
            <w:szCs w:val="26"/>
            <w:lang w:val="en-US" w:eastAsia="en-US"/>
          </w:rPr>
          <w:drawing>
            <wp:anchor distT="0" distB="0" distL="114300" distR="114300" simplePos="0" relativeHeight="251831296" behindDoc="1" locked="0" layoutInCell="1" allowOverlap="1" wp14:anchorId="0B2B90CF" wp14:editId="07205432">
              <wp:simplePos x="0" y="0"/>
              <wp:positionH relativeFrom="column">
                <wp:posOffset>1219200</wp:posOffset>
              </wp:positionH>
              <wp:positionV relativeFrom="paragraph">
                <wp:posOffset>1751330</wp:posOffset>
              </wp:positionV>
              <wp:extent cx="3095625" cy="1552575"/>
              <wp:effectExtent l="19050" t="19050" r="28575" b="28575"/>
              <wp:wrapNone/>
              <wp:docPr id="16470194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91" t="8654" r="5607" b="12974"/>
                      <a:stretch/>
                    </pic:blipFill>
                    <pic:spPr bwMode="auto">
                      <a:xfrm>
                        <a:off x="0" y="0"/>
                        <a:ext cx="3095625" cy="1552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B31CB7" w:rsidRPr="00BE2C17">
        <w:rPr>
          <w:sz w:val="26"/>
          <w:szCs w:val="26"/>
          <w:lang w:val="en-US"/>
        </w:rPr>
        <w:t>Figure 28 below</w:t>
      </w:r>
      <w:r w:rsidR="00B31CB7" w:rsidRPr="00BE2C17">
        <w:rPr>
          <w:rFonts w:eastAsia="DengXian"/>
          <w:sz w:val="26"/>
          <w:szCs w:val="26"/>
        </w:rPr>
        <w:t xml:space="preserve"> </w:t>
      </w:r>
      <w:r w:rsidR="00D43F3A" w:rsidRPr="00BE2C17">
        <w:rPr>
          <w:rFonts w:eastAsia="DengXian"/>
          <w:sz w:val="26"/>
          <w:szCs w:val="26"/>
        </w:rPr>
        <w:t xml:space="preserve">shows the "Login &amp; security" settings page. Under the "Login" section, it indicates the "Password" was last updated 3 days ago and provides an "Update" option (1). The "Social accounts" section shows that "Google" is "Connected" with an option to "Disconnect" (2). Finally, under "Account," </w:t>
      </w:r>
      <w:proofErr w:type="gramStart"/>
      <w:r w:rsidR="00D43F3A" w:rsidRPr="00BE2C17">
        <w:rPr>
          <w:rFonts w:eastAsia="DengXian"/>
          <w:sz w:val="26"/>
          <w:szCs w:val="26"/>
        </w:rPr>
        <w:t>there's</w:t>
      </w:r>
      <w:proofErr w:type="gramEnd"/>
      <w:r w:rsidR="00D43F3A" w:rsidRPr="00BE2C17">
        <w:rPr>
          <w:rFonts w:eastAsia="DengXian"/>
          <w:sz w:val="26"/>
          <w:szCs w:val="26"/>
        </w:rPr>
        <w:t xml:space="preserve"> an option to "Deactivate your account" with a "Deactivate" button (3).</w:t>
      </w:r>
    </w:p>
    <w:p w14:paraId="0175C172" w14:textId="6132BEF9" w:rsidR="001A3C21" w:rsidRPr="00BE2C17" w:rsidRDefault="001A3C21" w:rsidP="00D43F3A">
      <w:pPr>
        <w:pStyle w:val="Default"/>
        <w:spacing w:line="480" w:lineRule="auto"/>
        <w:jc w:val="both"/>
        <w:rPr>
          <w:rFonts w:eastAsia="DengXian"/>
          <w:sz w:val="26"/>
          <w:szCs w:val="26"/>
          <w:lang w:val="en-US"/>
        </w:rPr>
      </w:pPr>
    </w:p>
    <w:p w14:paraId="1CE25663" w14:textId="5B552EAE"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7BCA8A2B" w14:textId="3AF3E1A7" w:rsidR="001A3C21" w:rsidRPr="00BE2C17" w:rsidRDefault="001A3C21" w:rsidP="00D43F3A">
      <w:pPr>
        <w:pStyle w:val="Default"/>
        <w:spacing w:line="480" w:lineRule="auto"/>
        <w:jc w:val="both"/>
        <w:rPr>
          <w:sz w:val="26"/>
          <w:szCs w:val="26"/>
          <w:lang w:val="en-US"/>
        </w:rPr>
      </w:pPr>
    </w:p>
    <w:p w14:paraId="02302B52" w14:textId="6E8AC9B4" w:rsidR="001A3C21" w:rsidRPr="00BE2C17" w:rsidDel="00082FD8" w:rsidRDefault="001A3C21" w:rsidP="00D43F3A">
      <w:pPr>
        <w:pStyle w:val="Default"/>
        <w:spacing w:line="480" w:lineRule="auto"/>
        <w:jc w:val="both"/>
        <w:rPr>
          <w:del w:id="5307" w:author="admin" w:date="2025-05-21T00:33:00Z"/>
          <w:sz w:val="26"/>
          <w:szCs w:val="26"/>
          <w:lang w:val="en-US"/>
        </w:rPr>
      </w:pPr>
    </w:p>
    <w:p w14:paraId="4BFB6D12" w14:textId="70466204" w:rsidR="00082FD8" w:rsidRPr="00BE2C17" w:rsidDel="00082FD8" w:rsidRDefault="00082FD8" w:rsidP="00D43F3A">
      <w:pPr>
        <w:pStyle w:val="Default"/>
        <w:spacing w:line="480" w:lineRule="auto"/>
        <w:jc w:val="both"/>
        <w:rPr>
          <w:del w:id="5308" w:author="admin" w:date="2025-05-21T00:33:00Z"/>
          <w:sz w:val="26"/>
          <w:szCs w:val="26"/>
          <w:lang w:val="en-US"/>
        </w:rPr>
      </w:pPr>
    </w:p>
    <w:p w14:paraId="0F20E8F8" w14:textId="6CF384BC" w:rsidR="00D00924" w:rsidRPr="00BE2C17" w:rsidDel="00082FD8" w:rsidRDefault="00D00924" w:rsidP="00D43F3A">
      <w:pPr>
        <w:pStyle w:val="Default"/>
        <w:spacing w:line="480" w:lineRule="auto"/>
        <w:jc w:val="both"/>
        <w:rPr>
          <w:del w:id="5309" w:author="admin" w:date="2025-05-21T00:33:00Z"/>
          <w:sz w:val="26"/>
          <w:szCs w:val="26"/>
          <w:lang w:val="en-US"/>
        </w:rPr>
      </w:pPr>
    </w:p>
    <w:p w14:paraId="38148828" w14:textId="77777777" w:rsidR="00082FD8" w:rsidRDefault="00082FD8">
      <w:pPr>
        <w:pStyle w:val="Default"/>
        <w:spacing w:line="360" w:lineRule="auto"/>
        <w:rPr>
          <w:ins w:id="5310" w:author="admin" w:date="2025-05-21T00:32:00Z"/>
          <w:b/>
          <w:bCs/>
          <w:sz w:val="26"/>
          <w:szCs w:val="26"/>
          <w:lang w:val="en-US"/>
        </w:rPr>
        <w:pPrChange w:id="5311" w:author="admin" w:date="2025-05-21T00:33:00Z">
          <w:pPr>
            <w:pStyle w:val="Default"/>
            <w:spacing w:line="480" w:lineRule="auto"/>
            <w:jc w:val="center"/>
          </w:pPr>
        </w:pPrChange>
      </w:pPr>
    </w:p>
    <w:p w14:paraId="7BD3776E" w14:textId="665DD07F" w:rsidR="001A3C21" w:rsidRPr="00BE2C17" w:rsidRDefault="00D00924">
      <w:pPr>
        <w:pStyle w:val="Default"/>
        <w:spacing w:line="360" w:lineRule="auto"/>
        <w:jc w:val="center"/>
        <w:rPr>
          <w:ins w:id="5312" w:author="Antoneth Macaisa" w:date="2025-05-07T19:35:00Z"/>
          <w:b/>
          <w:bCs/>
          <w:sz w:val="26"/>
          <w:szCs w:val="26"/>
          <w:lang w:val="en-US"/>
        </w:rPr>
        <w:pPrChange w:id="5313" w:author="admin" w:date="2025-05-21T00:32:00Z">
          <w:pPr>
            <w:pStyle w:val="Default"/>
            <w:spacing w:line="480" w:lineRule="auto"/>
            <w:jc w:val="center"/>
          </w:pPr>
        </w:pPrChange>
      </w:pPr>
      <w:r w:rsidRPr="00BE2C17">
        <w:rPr>
          <w:b/>
          <w:bCs/>
          <w:sz w:val="26"/>
          <w:szCs w:val="26"/>
          <w:lang w:val="en-US"/>
        </w:rPr>
        <w:t xml:space="preserve">Figure 28. </w:t>
      </w:r>
      <w:proofErr w:type="gramStart"/>
      <w:r w:rsidRPr="00BE2C17">
        <w:rPr>
          <w:b/>
          <w:bCs/>
          <w:sz w:val="26"/>
          <w:szCs w:val="26"/>
          <w:lang w:val="en-US"/>
        </w:rPr>
        <w:t>Log-In</w:t>
      </w:r>
      <w:proofErr w:type="gramEnd"/>
      <w:r w:rsidRPr="00BE2C17">
        <w:rPr>
          <w:b/>
          <w:bCs/>
          <w:sz w:val="26"/>
          <w:szCs w:val="26"/>
          <w:lang w:val="en-US"/>
        </w:rPr>
        <w:t xml:space="preserve"> and Security</w:t>
      </w:r>
    </w:p>
    <w:p w14:paraId="6DE7E676" w14:textId="77777777" w:rsidR="00BF4961" w:rsidRPr="00BE2C17" w:rsidRDefault="00BF4961">
      <w:pPr>
        <w:pStyle w:val="Default"/>
        <w:numPr>
          <w:ilvl w:val="0"/>
          <w:numId w:val="39"/>
        </w:numPr>
        <w:spacing w:line="360" w:lineRule="auto"/>
        <w:jc w:val="both"/>
        <w:rPr>
          <w:ins w:id="5314" w:author="Antoneth Macaisa" w:date="2025-05-07T19:35:00Z"/>
          <w:b/>
          <w:bCs/>
          <w:sz w:val="26"/>
          <w:szCs w:val="26"/>
          <w:lang w:val="en-US"/>
        </w:rPr>
        <w:pPrChange w:id="5315" w:author="admin" w:date="2025-05-21T00:32:00Z">
          <w:pPr>
            <w:pStyle w:val="Default"/>
            <w:numPr>
              <w:numId w:val="39"/>
            </w:numPr>
            <w:tabs>
              <w:tab w:val="num" w:pos="720"/>
            </w:tabs>
            <w:spacing w:line="480" w:lineRule="auto"/>
            <w:ind w:left="720" w:hanging="360"/>
            <w:jc w:val="center"/>
          </w:pPr>
        </w:pPrChange>
      </w:pPr>
      <w:ins w:id="5316" w:author="Antoneth Macaisa" w:date="2025-05-07T19:35:00Z">
        <w:r w:rsidRPr="00BE2C17">
          <w:rPr>
            <w:b/>
            <w:bCs/>
            <w:sz w:val="26"/>
            <w:szCs w:val="26"/>
            <w:lang w:val="en-US"/>
          </w:rPr>
          <w:t>Update button</w:t>
        </w:r>
      </w:ins>
    </w:p>
    <w:p w14:paraId="74812623" w14:textId="77777777" w:rsidR="00BF4961" w:rsidRPr="00BE2C17" w:rsidRDefault="00BF4961">
      <w:pPr>
        <w:pStyle w:val="Default"/>
        <w:numPr>
          <w:ilvl w:val="0"/>
          <w:numId w:val="39"/>
        </w:numPr>
        <w:spacing w:line="360" w:lineRule="auto"/>
        <w:jc w:val="both"/>
        <w:rPr>
          <w:ins w:id="5317" w:author="Antoneth Macaisa" w:date="2025-05-07T19:35:00Z"/>
          <w:b/>
          <w:bCs/>
          <w:sz w:val="26"/>
          <w:szCs w:val="26"/>
          <w:lang w:val="en-US"/>
        </w:rPr>
        <w:pPrChange w:id="5318" w:author="admin" w:date="2025-05-21T00:32:00Z">
          <w:pPr>
            <w:pStyle w:val="Default"/>
            <w:numPr>
              <w:numId w:val="39"/>
            </w:numPr>
            <w:tabs>
              <w:tab w:val="num" w:pos="720"/>
            </w:tabs>
            <w:spacing w:line="480" w:lineRule="auto"/>
            <w:ind w:left="720" w:hanging="360"/>
            <w:jc w:val="center"/>
          </w:pPr>
        </w:pPrChange>
      </w:pPr>
      <w:ins w:id="5319" w:author="Antoneth Macaisa" w:date="2025-05-07T19:35:00Z">
        <w:r w:rsidRPr="00BE2C17">
          <w:rPr>
            <w:b/>
            <w:bCs/>
            <w:sz w:val="26"/>
            <w:szCs w:val="26"/>
            <w:lang w:val="en-US"/>
          </w:rPr>
          <w:t>Disconnect button</w:t>
        </w:r>
      </w:ins>
    </w:p>
    <w:p w14:paraId="4733B5D6" w14:textId="4AA6B6E0" w:rsidR="00BF4961" w:rsidRDefault="00BF4961">
      <w:pPr>
        <w:pStyle w:val="Default"/>
        <w:numPr>
          <w:ilvl w:val="0"/>
          <w:numId w:val="39"/>
        </w:numPr>
        <w:spacing w:line="360" w:lineRule="auto"/>
        <w:jc w:val="both"/>
        <w:rPr>
          <w:ins w:id="5320" w:author="admin" w:date="2025-05-21T00:34:00Z"/>
          <w:b/>
          <w:bCs/>
          <w:sz w:val="26"/>
          <w:szCs w:val="26"/>
          <w:lang w:val="en-US"/>
        </w:rPr>
        <w:pPrChange w:id="5321" w:author="admin" w:date="2025-05-21T00:32:00Z">
          <w:pPr>
            <w:pStyle w:val="Default"/>
            <w:spacing w:line="480" w:lineRule="auto"/>
            <w:jc w:val="center"/>
          </w:pPr>
        </w:pPrChange>
      </w:pPr>
      <w:ins w:id="5322" w:author="Antoneth Macaisa" w:date="2025-05-07T19:35:00Z">
        <w:r w:rsidRPr="00BE2C17">
          <w:rPr>
            <w:b/>
            <w:bCs/>
            <w:sz w:val="26"/>
            <w:szCs w:val="26"/>
            <w:lang w:val="en-US"/>
          </w:rPr>
          <w:t>Deactivate Button</w:t>
        </w:r>
      </w:ins>
    </w:p>
    <w:p w14:paraId="78C289E3" w14:textId="77777777" w:rsidR="00082FD8" w:rsidRPr="00BE2C17" w:rsidRDefault="00082FD8">
      <w:pPr>
        <w:pStyle w:val="Default"/>
        <w:spacing w:line="360" w:lineRule="auto"/>
        <w:ind w:left="720"/>
        <w:jc w:val="both"/>
        <w:rPr>
          <w:b/>
          <w:bCs/>
          <w:sz w:val="26"/>
          <w:szCs w:val="26"/>
          <w:lang w:val="en-US"/>
        </w:rPr>
        <w:pPrChange w:id="5323" w:author="admin" w:date="2025-05-21T00:34:00Z">
          <w:pPr>
            <w:pStyle w:val="Default"/>
            <w:spacing w:line="480" w:lineRule="auto"/>
            <w:jc w:val="center"/>
          </w:pPr>
        </w:pPrChange>
      </w:pPr>
    </w:p>
    <w:p w14:paraId="7DF6DB72" w14:textId="391931E3" w:rsidR="00D43F3A" w:rsidRPr="00BE2C17" w:rsidRDefault="00BF4961"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13536" behindDoc="1" locked="0" layoutInCell="1" allowOverlap="1" wp14:anchorId="35996703" wp14:editId="4610EA87">
            <wp:simplePos x="0" y="0"/>
            <wp:positionH relativeFrom="column">
              <wp:posOffset>1028700</wp:posOffset>
            </wp:positionH>
            <wp:positionV relativeFrom="paragraph">
              <wp:posOffset>2177052</wp:posOffset>
            </wp:positionV>
            <wp:extent cx="3451860" cy="1941830"/>
            <wp:effectExtent l="19050" t="19050" r="15240" b="20320"/>
            <wp:wrapNone/>
            <wp:docPr id="10147876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1860" cy="1941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29 below</w:t>
      </w:r>
      <w:r w:rsidR="00B31CB7" w:rsidRPr="00BE2C17">
        <w:rPr>
          <w:rFonts w:eastAsia="DengXian"/>
          <w:sz w:val="26"/>
          <w:szCs w:val="26"/>
        </w:rPr>
        <w:t xml:space="preserve"> </w:t>
      </w:r>
      <w:r w:rsidR="00D43F3A" w:rsidRPr="00BE2C17">
        <w:rPr>
          <w:rFonts w:eastAsia="DengXian"/>
          <w:sz w:val="26"/>
          <w:szCs w:val="26"/>
        </w:rPr>
        <w:t xml:space="preserve">displays the "Payment methods" section of the account settings. It informs the user that they can add a payment method using a secure payment system to start planning their next trip. An "Add payment method" button is prominently featured (1). Below, </w:t>
      </w:r>
      <w:proofErr w:type="gramStart"/>
      <w:r w:rsidR="00D43F3A" w:rsidRPr="00BE2C17">
        <w:rPr>
          <w:rFonts w:eastAsia="DengXian"/>
          <w:sz w:val="26"/>
          <w:szCs w:val="26"/>
        </w:rPr>
        <w:t>there's</w:t>
      </w:r>
      <w:proofErr w:type="gramEnd"/>
      <w:r w:rsidR="00D43F3A" w:rsidRPr="00BE2C17">
        <w:rPr>
          <w:rFonts w:eastAsia="DengXian"/>
          <w:sz w:val="26"/>
          <w:szCs w:val="26"/>
        </w:rPr>
        <w:t xml:space="preserve"> a "Coupons" section where users can view "Your coupons" (currently 0) and enter a coupon code in a provided field (2), with "Redeem coupon" (4) and "Cancel" (3) buttons available.</w:t>
      </w:r>
    </w:p>
    <w:p w14:paraId="1D200BCD" w14:textId="12E6BE24" w:rsidR="001A3C21" w:rsidRPr="00BE2C17" w:rsidRDefault="001A3C21" w:rsidP="00D43F3A">
      <w:pPr>
        <w:pStyle w:val="Default"/>
        <w:spacing w:line="480" w:lineRule="auto"/>
        <w:jc w:val="both"/>
        <w:rPr>
          <w:rFonts w:eastAsia="DengXian"/>
          <w:sz w:val="26"/>
          <w:szCs w:val="26"/>
          <w:lang w:val="en-US"/>
        </w:rPr>
      </w:pPr>
    </w:p>
    <w:p w14:paraId="6664B4CC"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7929E847" w14:textId="77777777" w:rsidR="001A3C21" w:rsidRPr="00BE2C17" w:rsidRDefault="001A3C21" w:rsidP="00D43F3A">
      <w:pPr>
        <w:pStyle w:val="Default"/>
        <w:spacing w:line="480" w:lineRule="auto"/>
        <w:jc w:val="both"/>
        <w:rPr>
          <w:sz w:val="26"/>
          <w:szCs w:val="26"/>
          <w:lang w:val="en-US"/>
        </w:rPr>
      </w:pPr>
    </w:p>
    <w:p w14:paraId="1E69CFFA" w14:textId="77777777" w:rsidR="001A3C21" w:rsidRPr="00BE2C17" w:rsidRDefault="001A3C21" w:rsidP="00D43F3A">
      <w:pPr>
        <w:pStyle w:val="Default"/>
        <w:spacing w:line="480" w:lineRule="auto"/>
        <w:jc w:val="both"/>
        <w:rPr>
          <w:sz w:val="26"/>
          <w:szCs w:val="26"/>
          <w:lang w:val="en-US"/>
        </w:rPr>
      </w:pPr>
    </w:p>
    <w:p w14:paraId="5F8511FE" w14:textId="77777777" w:rsidR="001A3C21" w:rsidRPr="00BE2C17" w:rsidDel="00BF4961" w:rsidRDefault="001A3C21" w:rsidP="00D43F3A">
      <w:pPr>
        <w:pStyle w:val="Default"/>
        <w:spacing w:line="480" w:lineRule="auto"/>
        <w:jc w:val="both"/>
        <w:rPr>
          <w:del w:id="5324" w:author="Antoneth Macaisa" w:date="2025-05-07T19:36:00Z"/>
          <w:sz w:val="26"/>
          <w:szCs w:val="26"/>
          <w:lang w:val="en-US"/>
        </w:rPr>
      </w:pPr>
    </w:p>
    <w:p w14:paraId="7BD43158" w14:textId="77777777" w:rsidR="001A3C21" w:rsidRPr="00BE2C17" w:rsidRDefault="001A3C21" w:rsidP="00D43F3A">
      <w:pPr>
        <w:pStyle w:val="Default"/>
        <w:spacing w:line="480" w:lineRule="auto"/>
        <w:jc w:val="both"/>
        <w:rPr>
          <w:sz w:val="26"/>
          <w:szCs w:val="26"/>
          <w:lang w:val="en-US"/>
        </w:rPr>
      </w:pPr>
    </w:p>
    <w:p w14:paraId="03F1365C" w14:textId="004C0C46" w:rsidR="00D00924" w:rsidRPr="00BE2C17" w:rsidRDefault="00D00924" w:rsidP="00D00924">
      <w:pPr>
        <w:pStyle w:val="Default"/>
        <w:spacing w:line="480" w:lineRule="auto"/>
        <w:jc w:val="center"/>
        <w:rPr>
          <w:ins w:id="5325" w:author="Antoneth Macaisa" w:date="2025-05-07T19:36:00Z"/>
          <w:b/>
          <w:bCs/>
          <w:sz w:val="26"/>
          <w:szCs w:val="26"/>
          <w:lang w:val="en-US"/>
        </w:rPr>
      </w:pPr>
      <w:r w:rsidRPr="00BE2C17">
        <w:rPr>
          <w:b/>
          <w:bCs/>
          <w:sz w:val="26"/>
          <w:szCs w:val="26"/>
          <w:lang w:val="en-US"/>
        </w:rPr>
        <w:t>Figure 29. Payment Method</w:t>
      </w:r>
    </w:p>
    <w:p w14:paraId="1A61F3E0" w14:textId="77777777" w:rsidR="00BF4961" w:rsidRPr="00BE2C17" w:rsidRDefault="00BF4961">
      <w:pPr>
        <w:pStyle w:val="Default"/>
        <w:numPr>
          <w:ilvl w:val="0"/>
          <w:numId w:val="40"/>
        </w:numPr>
        <w:spacing w:line="480" w:lineRule="auto"/>
        <w:jc w:val="both"/>
        <w:rPr>
          <w:ins w:id="5326" w:author="Antoneth Macaisa" w:date="2025-05-07T19:36:00Z"/>
          <w:b/>
          <w:bCs/>
          <w:sz w:val="26"/>
          <w:szCs w:val="26"/>
          <w:lang w:val="en-US"/>
        </w:rPr>
        <w:pPrChange w:id="5327" w:author="admin" w:date="2025-05-21T00:34:00Z">
          <w:pPr>
            <w:pStyle w:val="Default"/>
            <w:numPr>
              <w:numId w:val="40"/>
            </w:numPr>
            <w:tabs>
              <w:tab w:val="num" w:pos="720"/>
            </w:tabs>
            <w:ind w:left="720" w:hanging="360"/>
            <w:jc w:val="both"/>
          </w:pPr>
        </w:pPrChange>
      </w:pPr>
      <w:ins w:id="5328" w:author="Antoneth Macaisa" w:date="2025-05-07T19:36:00Z">
        <w:r w:rsidRPr="00BE2C17">
          <w:rPr>
            <w:b/>
            <w:bCs/>
            <w:sz w:val="26"/>
            <w:szCs w:val="26"/>
            <w:lang w:val="en-US"/>
          </w:rPr>
          <w:t>Add payment method button</w:t>
        </w:r>
      </w:ins>
    </w:p>
    <w:p w14:paraId="3AD59D29" w14:textId="77777777" w:rsidR="00BF4961" w:rsidRPr="00BE2C17" w:rsidRDefault="00BF4961">
      <w:pPr>
        <w:pStyle w:val="Default"/>
        <w:numPr>
          <w:ilvl w:val="0"/>
          <w:numId w:val="40"/>
        </w:numPr>
        <w:spacing w:line="480" w:lineRule="auto"/>
        <w:jc w:val="both"/>
        <w:rPr>
          <w:ins w:id="5329" w:author="Antoneth Macaisa" w:date="2025-05-07T19:36:00Z"/>
          <w:b/>
          <w:bCs/>
          <w:sz w:val="26"/>
          <w:szCs w:val="26"/>
          <w:lang w:val="en-US"/>
        </w:rPr>
        <w:pPrChange w:id="5330" w:author="admin" w:date="2025-05-21T00:34:00Z">
          <w:pPr>
            <w:pStyle w:val="Default"/>
            <w:numPr>
              <w:numId w:val="40"/>
            </w:numPr>
            <w:tabs>
              <w:tab w:val="num" w:pos="720"/>
            </w:tabs>
            <w:ind w:left="720" w:hanging="360"/>
            <w:jc w:val="both"/>
          </w:pPr>
        </w:pPrChange>
      </w:pPr>
      <w:ins w:id="5331" w:author="Antoneth Macaisa" w:date="2025-05-07T19:36:00Z">
        <w:r w:rsidRPr="00BE2C17">
          <w:rPr>
            <w:b/>
            <w:bCs/>
            <w:sz w:val="26"/>
            <w:szCs w:val="26"/>
            <w:lang w:val="en-US"/>
          </w:rPr>
          <w:t>Coupon code box</w:t>
        </w:r>
      </w:ins>
    </w:p>
    <w:p w14:paraId="2FFB097F" w14:textId="77777777" w:rsidR="00BF4961" w:rsidRPr="00BE2C17" w:rsidRDefault="00BF4961">
      <w:pPr>
        <w:pStyle w:val="Default"/>
        <w:numPr>
          <w:ilvl w:val="0"/>
          <w:numId w:val="40"/>
        </w:numPr>
        <w:spacing w:line="480" w:lineRule="auto"/>
        <w:jc w:val="both"/>
        <w:rPr>
          <w:ins w:id="5332" w:author="Antoneth Macaisa" w:date="2025-05-07T19:36:00Z"/>
          <w:b/>
          <w:bCs/>
          <w:sz w:val="26"/>
          <w:szCs w:val="26"/>
          <w:lang w:val="en-US"/>
        </w:rPr>
        <w:pPrChange w:id="5333" w:author="admin" w:date="2025-05-21T00:34:00Z">
          <w:pPr>
            <w:pStyle w:val="Default"/>
            <w:numPr>
              <w:numId w:val="40"/>
            </w:numPr>
            <w:tabs>
              <w:tab w:val="num" w:pos="720"/>
            </w:tabs>
            <w:ind w:left="720" w:hanging="360"/>
            <w:jc w:val="both"/>
          </w:pPr>
        </w:pPrChange>
      </w:pPr>
      <w:ins w:id="5334" w:author="Antoneth Macaisa" w:date="2025-05-07T19:36:00Z">
        <w:r w:rsidRPr="00BE2C17">
          <w:rPr>
            <w:b/>
            <w:bCs/>
            <w:sz w:val="26"/>
            <w:szCs w:val="26"/>
            <w:lang w:val="en-US"/>
          </w:rPr>
          <w:t>Cancel button</w:t>
        </w:r>
      </w:ins>
    </w:p>
    <w:p w14:paraId="4BD0196E" w14:textId="0A44938F" w:rsidR="00BF4961" w:rsidRPr="00BE2C17" w:rsidRDefault="00BF4961">
      <w:pPr>
        <w:pStyle w:val="Default"/>
        <w:numPr>
          <w:ilvl w:val="0"/>
          <w:numId w:val="40"/>
        </w:numPr>
        <w:spacing w:line="480" w:lineRule="auto"/>
        <w:jc w:val="both"/>
        <w:rPr>
          <w:b/>
          <w:bCs/>
          <w:sz w:val="26"/>
          <w:szCs w:val="26"/>
          <w:lang w:val="en-US"/>
        </w:rPr>
        <w:pPrChange w:id="5335" w:author="admin" w:date="2025-05-21T00:34:00Z">
          <w:pPr>
            <w:pStyle w:val="Default"/>
            <w:spacing w:line="480" w:lineRule="auto"/>
            <w:jc w:val="center"/>
          </w:pPr>
        </w:pPrChange>
      </w:pPr>
      <w:ins w:id="5336" w:author="Antoneth Macaisa" w:date="2025-05-07T19:36:00Z">
        <w:r w:rsidRPr="00BE2C17">
          <w:rPr>
            <w:b/>
            <w:bCs/>
            <w:sz w:val="26"/>
            <w:szCs w:val="26"/>
            <w:lang w:val="en-US"/>
          </w:rPr>
          <w:t>Redeem button</w:t>
        </w:r>
      </w:ins>
    </w:p>
    <w:p w14:paraId="024DA0A6" w14:textId="26CD56F0"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30 below</w:t>
      </w:r>
      <w:r w:rsidR="00B31CB7" w:rsidRPr="00BE2C17">
        <w:rPr>
          <w:rFonts w:eastAsia="DengXian"/>
          <w:sz w:val="26"/>
          <w:szCs w:val="26"/>
        </w:rPr>
        <w:t xml:space="preserve"> </w:t>
      </w:r>
      <w:r w:rsidR="00D43F3A" w:rsidRPr="00BE2C17">
        <w:rPr>
          <w:rFonts w:eastAsia="DengXian"/>
          <w:sz w:val="26"/>
          <w:szCs w:val="26"/>
        </w:rPr>
        <w:t xml:space="preserve">is similar to the previous image but also includes a "Gift Card" section. It features an "Add gift card" button (2) below the "Payment methods" (1) section. The "Coupons" section remains the </w:t>
      </w:r>
      <w:proofErr w:type="gramStart"/>
      <w:r w:rsidR="00D43F3A" w:rsidRPr="00BE2C17">
        <w:rPr>
          <w:rFonts w:eastAsia="DengXian"/>
          <w:sz w:val="26"/>
          <w:szCs w:val="26"/>
        </w:rPr>
        <w:t>same, allowing users to enter a code (3) and either</w:t>
      </w:r>
      <w:proofErr w:type="gramEnd"/>
      <w:r w:rsidR="00D43F3A" w:rsidRPr="00BE2C17">
        <w:rPr>
          <w:rFonts w:eastAsia="DengXian"/>
          <w:sz w:val="26"/>
          <w:szCs w:val="26"/>
        </w:rPr>
        <w:t xml:space="preserve"> "Redeem coupon" (5) or "Cancel" (4).</w:t>
      </w:r>
    </w:p>
    <w:p w14:paraId="59B930A7" w14:textId="2E8CF4A7" w:rsidR="00BF4961" w:rsidRPr="00BE2C17" w:rsidRDefault="00082FD8" w:rsidP="00D43F3A">
      <w:pPr>
        <w:pStyle w:val="Default"/>
        <w:spacing w:line="480" w:lineRule="auto"/>
        <w:jc w:val="both"/>
        <w:rPr>
          <w:ins w:id="5337" w:author="Antoneth Macaisa" w:date="2025-05-07T19:35:00Z"/>
          <w:noProof/>
          <w:sz w:val="26"/>
          <w:szCs w:val="26"/>
        </w:rPr>
      </w:pPr>
      <w:r w:rsidRPr="00BE2C17">
        <w:rPr>
          <w:noProof/>
          <w:sz w:val="26"/>
          <w:szCs w:val="26"/>
          <w:lang w:val="en-US" w:eastAsia="en-US"/>
        </w:rPr>
        <w:drawing>
          <wp:anchor distT="0" distB="0" distL="114300" distR="114300" simplePos="0" relativeHeight="251715584" behindDoc="1" locked="0" layoutInCell="1" allowOverlap="1" wp14:anchorId="4C90D0D7" wp14:editId="5BF88F81">
            <wp:simplePos x="0" y="0"/>
            <wp:positionH relativeFrom="column">
              <wp:posOffset>1033780</wp:posOffset>
            </wp:positionH>
            <wp:positionV relativeFrom="paragraph">
              <wp:posOffset>2540</wp:posOffset>
            </wp:positionV>
            <wp:extent cx="3453130" cy="1941830"/>
            <wp:effectExtent l="19050" t="19050" r="13970" b="20320"/>
            <wp:wrapNone/>
            <wp:docPr id="20101368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3130" cy="1941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0CB6BE" w14:textId="4B7A3C6A" w:rsidR="001A3C21" w:rsidRPr="00BE2C17" w:rsidRDefault="001A3C21" w:rsidP="00D43F3A">
      <w:pPr>
        <w:pStyle w:val="Default"/>
        <w:spacing w:line="480" w:lineRule="auto"/>
        <w:jc w:val="both"/>
        <w:rPr>
          <w:rFonts w:eastAsia="DengXian"/>
          <w:sz w:val="26"/>
          <w:szCs w:val="26"/>
          <w:lang w:val="en-US"/>
        </w:rPr>
      </w:pPr>
    </w:p>
    <w:p w14:paraId="52C116E5"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6E64D2D0" w14:textId="77777777" w:rsidR="001A3C21" w:rsidRPr="00BE2C17" w:rsidRDefault="001A3C21" w:rsidP="00D43F3A">
      <w:pPr>
        <w:pStyle w:val="Default"/>
        <w:spacing w:line="480" w:lineRule="auto"/>
        <w:jc w:val="both"/>
        <w:rPr>
          <w:sz w:val="26"/>
          <w:szCs w:val="26"/>
          <w:lang w:val="en-US"/>
        </w:rPr>
      </w:pPr>
    </w:p>
    <w:p w14:paraId="59387E12" w14:textId="77777777" w:rsidR="00D00924" w:rsidRPr="00BE2C17" w:rsidDel="00BF4961" w:rsidRDefault="00D00924" w:rsidP="00D43F3A">
      <w:pPr>
        <w:pStyle w:val="Default"/>
        <w:spacing w:line="480" w:lineRule="auto"/>
        <w:jc w:val="both"/>
        <w:rPr>
          <w:del w:id="5338" w:author="Antoneth Macaisa" w:date="2025-05-07T19:36:00Z"/>
          <w:sz w:val="26"/>
          <w:szCs w:val="26"/>
          <w:lang w:val="en-US"/>
        </w:rPr>
      </w:pPr>
    </w:p>
    <w:p w14:paraId="04EF8DA3" w14:textId="77777777" w:rsidR="00D00924" w:rsidRPr="00BE2C17" w:rsidDel="00BF4961" w:rsidRDefault="00D00924" w:rsidP="00D43F3A">
      <w:pPr>
        <w:pStyle w:val="Default"/>
        <w:spacing w:line="480" w:lineRule="auto"/>
        <w:jc w:val="both"/>
        <w:rPr>
          <w:del w:id="5339" w:author="Antoneth Macaisa" w:date="2025-05-07T19:35:00Z"/>
          <w:sz w:val="26"/>
          <w:szCs w:val="26"/>
          <w:lang w:val="en-US"/>
        </w:rPr>
      </w:pPr>
    </w:p>
    <w:p w14:paraId="669303FE" w14:textId="77777777" w:rsidR="00D00924" w:rsidRPr="00BE2C17" w:rsidRDefault="00D00924" w:rsidP="00D43F3A">
      <w:pPr>
        <w:pStyle w:val="Default"/>
        <w:spacing w:line="480" w:lineRule="auto"/>
        <w:jc w:val="both"/>
        <w:rPr>
          <w:sz w:val="26"/>
          <w:szCs w:val="26"/>
          <w:lang w:val="en-US"/>
        </w:rPr>
      </w:pPr>
    </w:p>
    <w:p w14:paraId="7D4BBA65" w14:textId="77777777" w:rsidR="00082FD8" w:rsidRDefault="00082FD8" w:rsidP="00D00924">
      <w:pPr>
        <w:pStyle w:val="Default"/>
        <w:spacing w:line="480" w:lineRule="auto"/>
        <w:jc w:val="center"/>
        <w:rPr>
          <w:ins w:id="5340" w:author="admin" w:date="2025-05-21T00:35:00Z"/>
          <w:b/>
          <w:bCs/>
          <w:sz w:val="26"/>
          <w:szCs w:val="26"/>
          <w:lang w:val="en-US"/>
        </w:rPr>
      </w:pPr>
    </w:p>
    <w:p w14:paraId="2C7CBCE6" w14:textId="54BD4D4F" w:rsidR="001A3C21" w:rsidRPr="00BE2C17" w:rsidRDefault="00D00924" w:rsidP="00D00924">
      <w:pPr>
        <w:pStyle w:val="Default"/>
        <w:spacing w:line="480" w:lineRule="auto"/>
        <w:jc w:val="center"/>
        <w:rPr>
          <w:ins w:id="5341" w:author="Antoneth Macaisa" w:date="2025-05-07T19:36:00Z"/>
          <w:b/>
          <w:bCs/>
          <w:sz w:val="26"/>
          <w:szCs w:val="26"/>
          <w:lang w:val="en-US"/>
        </w:rPr>
      </w:pPr>
      <w:r w:rsidRPr="00BE2C17">
        <w:rPr>
          <w:b/>
          <w:bCs/>
          <w:sz w:val="26"/>
          <w:szCs w:val="26"/>
          <w:lang w:val="en-US"/>
        </w:rPr>
        <w:lastRenderedPageBreak/>
        <w:t xml:space="preserve">Figure 30. Payment Method using Coupon </w:t>
      </w:r>
    </w:p>
    <w:p w14:paraId="42C99759" w14:textId="77777777" w:rsidR="00BF4961" w:rsidRPr="00BE2C17" w:rsidRDefault="00BF4961">
      <w:pPr>
        <w:pStyle w:val="Default"/>
        <w:numPr>
          <w:ilvl w:val="0"/>
          <w:numId w:val="41"/>
        </w:numPr>
        <w:spacing w:line="360" w:lineRule="auto"/>
        <w:rPr>
          <w:ins w:id="5342" w:author="Antoneth Macaisa" w:date="2025-05-07T19:36:00Z"/>
          <w:b/>
          <w:bCs/>
          <w:sz w:val="26"/>
          <w:szCs w:val="26"/>
          <w:lang w:val="en-US"/>
        </w:rPr>
        <w:pPrChange w:id="5343" w:author="admin" w:date="2025-05-21T00:34:00Z">
          <w:pPr>
            <w:pStyle w:val="Default"/>
            <w:numPr>
              <w:numId w:val="41"/>
            </w:numPr>
            <w:tabs>
              <w:tab w:val="num" w:pos="720"/>
            </w:tabs>
            <w:spacing w:line="480" w:lineRule="auto"/>
            <w:ind w:left="720" w:hanging="360"/>
          </w:pPr>
        </w:pPrChange>
      </w:pPr>
      <w:ins w:id="5344" w:author="Antoneth Macaisa" w:date="2025-05-07T19:36:00Z">
        <w:r w:rsidRPr="00BE2C17">
          <w:rPr>
            <w:b/>
            <w:bCs/>
            <w:sz w:val="26"/>
            <w:szCs w:val="26"/>
            <w:lang w:val="en-US"/>
          </w:rPr>
          <w:t>Add payment method button</w:t>
        </w:r>
      </w:ins>
    </w:p>
    <w:p w14:paraId="4AC0168F" w14:textId="77777777" w:rsidR="00BF4961" w:rsidRPr="00BE2C17" w:rsidRDefault="00BF4961">
      <w:pPr>
        <w:pStyle w:val="Default"/>
        <w:numPr>
          <w:ilvl w:val="0"/>
          <w:numId w:val="41"/>
        </w:numPr>
        <w:spacing w:line="360" w:lineRule="auto"/>
        <w:rPr>
          <w:ins w:id="5345" w:author="Antoneth Macaisa" w:date="2025-05-07T19:36:00Z"/>
          <w:b/>
          <w:bCs/>
          <w:sz w:val="26"/>
          <w:szCs w:val="26"/>
          <w:lang w:val="en-US"/>
        </w:rPr>
        <w:pPrChange w:id="5346" w:author="admin" w:date="2025-05-21T00:34:00Z">
          <w:pPr>
            <w:pStyle w:val="Default"/>
            <w:numPr>
              <w:numId w:val="41"/>
            </w:numPr>
            <w:tabs>
              <w:tab w:val="num" w:pos="720"/>
            </w:tabs>
            <w:spacing w:line="480" w:lineRule="auto"/>
            <w:ind w:left="720" w:hanging="360"/>
          </w:pPr>
        </w:pPrChange>
      </w:pPr>
      <w:ins w:id="5347" w:author="Antoneth Macaisa" w:date="2025-05-07T19:36:00Z">
        <w:r w:rsidRPr="00BE2C17">
          <w:rPr>
            <w:b/>
            <w:bCs/>
            <w:sz w:val="26"/>
            <w:szCs w:val="26"/>
            <w:lang w:val="en-US"/>
          </w:rPr>
          <w:t>Add gift card button</w:t>
        </w:r>
      </w:ins>
    </w:p>
    <w:p w14:paraId="462E5500" w14:textId="77777777" w:rsidR="00BF4961" w:rsidRPr="00BE2C17" w:rsidRDefault="00BF4961">
      <w:pPr>
        <w:pStyle w:val="Default"/>
        <w:numPr>
          <w:ilvl w:val="0"/>
          <w:numId w:val="41"/>
        </w:numPr>
        <w:spacing w:line="360" w:lineRule="auto"/>
        <w:rPr>
          <w:ins w:id="5348" w:author="Antoneth Macaisa" w:date="2025-05-07T19:36:00Z"/>
          <w:b/>
          <w:bCs/>
          <w:sz w:val="26"/>
          <w:szCs w:val="26"/>
          <w:lang w:val="en-US"/>
        </w:rPr>
        <w:pPrChange w:id="5349" w:author="admin" w:date="2025-05-21T00:34:00Z">
          <w:pPr>
            <w:pStyle w:val="Default"/>
            <w:numPr>
              <w:numId w:val="41"/>
            </w:numPr>
            <w:tabs>
              <w:tab w:val="num" w:pos="720"/>
            </w:tabs>
            <w:spacing w:line="480" w:lineRule="auto"/>
            <w:ind w:left="720" w:hanging="360"/>
          </w:pPr>
        </w:pPrChange>
      </w:pPr>
      <w:ins w:id="5350" w:author="Antoneth Macaisa" w:date="2025-05-07T19:36:00Z">
        <w:r w:rsidRPr="00BE2C17">
          <w:rPr>
            <w:b/>
            <w:bCs/>
            <w:sz w:val="26"/>
            <w:szCs w:val="26"/>
            <w:lang w:val="en-US"/>
          </w:rPr>
          <w:t>Coupon code box</w:t>
        </w:r>
      </w:ins>
    </w:p>
    <w:p w14:paraId="7A7FADCC" w14:textId="77777777" w:rsidR="00BF4961" w:rsidRPr="00BE2C17" w:rsidRDefault="00BF4961">
      <w:pPr>
        <w:pStyle w:val="Default"/>
        <w:numPr>
          <w:ilvl w:val="0"/>
          <w:numId w:val="41"/>
        </w:numPr>
        <w:spacing w:line="360" w:lineRule="auto"/>
        <w:rPr>
          <w:ins w:id="5351" w:author="Antoneth Macaisa" w:date="2025-05-07T19:36:00Z"/>
          <w:b/>
          <w:bCs/>
          <w:sz w:val="26"/>
          <w:szCs w:val="26"/>
          <w:lang w:val="en-US"/>
        </w:rPr>
        <w:pPrChange w:id="5352" w:author="admin" w:date="2025-05-21T00:34:00Z">
          <w:pPr>
            <w:pStyle w:val="Default"/>
            <w:numPr>
              <w:numId w:val="41"/>
            </w:numPr>
            <w:tabs>
              <w:tab w:val="num" w:pos="720"/>
            </w:tabs>
            <w:spacing w:line="480" w:lineRule="auto"/>
            <w:ind w:left="720" w:hanging="360"/>
          </w:pPr>
        </w:pPrChange>
      </w:pPr>
      <w:ins w:id="5353" w:author="Antoneth Macaisa" w:date="2025-05-07T19:36:00Z">
        <w:r w:rsidRPr="00BE2C17">
          <w:rPr>
            <w:b/>
            <w:bCs/>
            <w:sz w:val="26"/>
            <w:szCs w:val="26"/>
            <w:lang w:val="en-US"/>
          </w:rPr>
          <w:t>Cancel button</w:t>
        </w:r>
      </w:ins>
    </w:p>
    <w:p w14:paraId="1E31488D" w14:textId="51648A36" w:rsidR="00BF4961" w:rsidRDefault="00BF4961">
      <w:pPr>
        <w:pStyle w:val="Default"/>
        <w:numPr>
          <w:ilvl w:val="0"/>
          <w:numId w:val="41"/>
        </w:numPr>
        <w:spacing w:line="360" w:lineRule="auto"/>
        <w:rPr>
          <w:ins w:id="5354" w:author="admin" w:date="2025-05-21T00:35:00Z"/>
          <w:b/>
          <w:bCs/>
          <w:sz w:val="26"/>
          <w:szCs w:val="26"/>
          <w:lang w:val="en-US"/>
        </w:rPr>
        <w:pPrChange w:id="5355" w:author="admin" w:date="2025-05-21T00:34:00Z">
          <w:pPr>
            <w:pStyle w:val="Default"/>
            <w:spacing w:line="480" w:lineRule="auto"/>
            <w:jc w:val="center"/>
          </w:pPr>
        </w:pPrChange>
      </w:pPr>
      <w:ins w:id="5356" w:author="Antoneth Macaisa" w:date="2025-05-07T19:36:00Z">
        <w:r w:rsidRPr="00BE2C17">
          <w:rPr>
            <w:b/>
            <w:bCs/>
            <w:sz w:val="26"/>
            <w:szCs w:val="26"/>
            <w:lang w:val="en-US"/>
          </w:rPr>
          <w:t>Redeem button</w:t>
        </w:r>
      </w:ins>
    </w:p>
    <w:p w14:paraId="19171269" w14:textId="77777777" w:rsidR="00082FD8" w:rsidRPr="00BE2C17" w:rsidRDefault="00082FD8">
      <w:pPr>
        <w:pStyle w:val="Default"/>
        <w:spacing w:line="360" w:lineRule="auto"/>
        <w:ind w:left="720"/>
        <w:rPr>
          <w:ins w:id="5357" w:author="Antoneth Macaisa" w:date="2025-05-07T19:35:00Z"/>
          <w:b/>
          <w:bCs/>
          <w:sz w:val="26"/>
          <w:szCs w:val="26"/>
          <w:lang w:val="en-US"/>
        </w:rPr>
        <w:pPrChange w:id="5358" w:author="admin" w:date="2025-05-21T00:35:00Z">
          <w:pPr>
            <w:pStyle w:val="Default"/>
            <w:spacing w:line="480" w:lineRule="auto"/>
            <w:jc w:val="center"/>
          </w:pPr>
        </w:pPrChange>
      </w:pPr>
    </w:p>
    <w:p w14:paraId="6DD3ED17" w14:textId="71D754C2" w:rsidR="00BF4961" w:rsidRPr="00BE2C17" w:rsidDel="00BF4961" w:rsidRDefault="00BF4961">
      <w:pPr>
        <w:pStyle w:val="Default"/>
        <w:numPr>
          <w:ilvl w:val="0"/>
          <w:numId w:val="40"/>
        </w:numPr>
        <w:spacing w:line="480" w:lineRule="auto"/>
        <w:jc w:val="both"/>
        <w:rPr>
          <w:del w:id="5359" w:author="Antoneth Macaisa" w:date="2025-05-07T19:36:00Z"/>
          <w:b/>
          <w:bCs/>
          <w:sz w:val="26"/>
          <w:szCs w:val="26"/>
          <w:lang w:val="en-US"/>
        </w:rPr>
        <w:pPrChange w:id="5360" w:author="Antoneth Macaisa" w:date="2025-05-07T19:35:00Z">
          <w:pPr>
            <w:pStyle w:val="Default"/>
            <w:spacing w:line="480" w:lineRule="auto"/>
            <w:jc w:val="center"/>
          </w:pPr>
        </w:pPrChange>
      </w:pPr>
    </w:p>
    <w:p w14:paraId="7718BA12" w14:textId="6CEEA0D9" w:rsidR="00D43F3A" w:rsidRPr="00BE2C17" w:rsidDel="00082FD8" w:rsidRDefault="001A3C21" w:rsidP="00D43F3A">
      <w:pPr>
        <w:pStyle w:val="Default"/>
        <w:spacing w:line="480" w:lineRule="auto"/>
        <w:jc w:val="both"/>
        <w:rPr>
          <w:del w:id="5361" w:author="admin" w:date="2025-05-21T00:35:00Z"/>
          <w:rFonts w:eastAsia="DengXian"/>
          <w:sz w:val="26"/>
          <w:szCs w:val="26"/>
          <w:lang w:val="en-US"/>
        </w:rPr>
      </w:pPr>
      <w:r w:rsidRPr="00BE2C17">
        <w:rPr>
          <w:sz w:val="26"/>
          <w:szCs w:val="26"/>
          <w:lang w:val="en-US"/>
        </w:rPr>
        <w:tab/>
      </w:r>
      <w:ins w:id="5362" w:author="admin" w:date="2025-05-21T00:35:00Z">
        <w:r w:rsidR="00082FD8">
          <w:rPr>
            <w:sz w:val="26"/>
            <w:szCs w:val="26"/>
            <w:lang w:val="en-US"/>
          </w:rPr>
          <w:t xml:space="preserve">In </w:t>
        </w:r>
        <w:proofErr w:type="spellStart"/>
        <w:r w:rsidR="00082FD8">
          <w:rPr>
            <w:sz w:val="26"/>
            <w:szCs w:val="26"/>
            <w:lang w:val="en-US"/>
          </w:rPr>
          <w:t>thw</w:t>
        </w:r>
        <w:proofErr w:type="spellEnd"/>
        <w:r w:rsidR="00082FD8">
          <w:rPr>
            <w:sz w:val="26"/>
            <w:szCs w:val="26"/>
            <w:lang w:val="en-US"/>
          </w:rPr>
          <w:t xml:space="preserve"> next page, </w:t>
        </w:r>
      </w:ins>
      <w:r w:rsidR="00B31CB7" w:rsidRPr="00BE2C17">
        <w:rPr>
          <w:sz w:val="26"/>
          <w:szCs w:val="26"/>
          <w:lang w:val="en-US"/>
        </w:rPr>
        <w:t xml:space="preserve">Figure 31 </w:t>
      </w:r>
      <w:del w:id="5363" w:author="admin" w:date="2025-05-21T00:35:00Z">
        <w:r w:rsidR="00B31CB7" w:rsidRPr="00BE2C17" w:rsidDel="00082FD8">
          <w:rPr>
            <w:sz w:val="26"/>
            <w:szCs w:val="26"/>
            <w:lang w:val="en-US"/>
          </w:rPr>
          <w:delText>below</w:delText>
        </w:r>
        <w:r w:rsidR="00B31CB7" w:rsidRPr="00BE2C17" w:rsidDel="00082FD8">
          <w:rPr>
            <w:rFonts w:eastAsia="DengXian"/>
            <w:sz w:val="26"/>
            <w:szCs w:val="26"/>
          </w:rPr>
          <w:delText xml:space="preserve"> </w:delText>
        </w:r>
      </w:del>
      <w:r w:rsidR="00D43F3A" w:rsidRPr="00BE2C17">
        <w:rPr>
          <w:rFonts w:eastAsia="DengXian"/>
          <w:sz w:val="26"/>
          <w:szCs w:val="26"/>
        </w:rPr>
        <w:t xml:space="preserve">shows the "Payments &amp; payouts" section of the account settings. It focuses on how a user will </w:t>
      </w:r>
      <w:proofErr w:type="gramStart"/>
      <w:r w:rsidR="00D43F3A" w:rsidRPr="00BE2C17">
        <w:rPr>
          <w:rFonts w:eastAsia="DengXian"/>
          <w:sz w:val="26"/>
          <w:szCs w:val="26"/>
        </w:rPr>
        <w:t>get</w:t>
      </w:r>
      <w:proofErr w:type="gramEnd"/>
      <w:r w:rsidR="00D43F3A" w:rsidRPr="00BE2C17">
        <w:rPr>
          <w:rFonts w:eastAsia="DengXian"/>
          <w:sz w:val="26"/>
          <w:szCs w:val="26"/>
        </w:rPr>
        <w:t xml:space="preserve"> paid, prompting them to "Add at least one payout method to tell us where to send your money." A "Set up payouts" button (1) is the primary call to action.</w:t>
      </w:r>
    </w:p>
    <w:p w14:paraId="57FF1806" w14:textId="0DFA3DD5" w:rsidR="001A3C21" w:rsidRPr="00BE2C17" w:rsidDel="00082FD8" w:rsidRDefault="001A3C21" w:rsidP="00D43F3A">
      <w:pPr>
        <w:pStyle w:val="Default"/>
        <w:spacing w:line="480" w:lineRule="auto"/>
        <w:jc w:val="both"/>
        <w:rPr>
          <w:del w:id="5364" w:author="admin" w:date="2025-05-21T00:35:00Z"/>
          <w:rFonts w:eastAsia="DengXian"/>
          <w:sz w:val="26"/>
          <w:szCs w:val="26"/>
          <w:lang w:val="en-US"/>
        </w:rPr>
      </w:pPr>
    </w:p>
    <w:p w14:paraId="7A9A8588" w14:textId="3B93D6C3" w:rsidR="001A3C21" w:rsidRPr="00BE2C17" w:rsidRDefault="00B31CB7" w:rsidP="00D43F3A">
      <w:pPr>
        <w:pStyle w:val="Default"/>
        <w:spacing w:line="480" w:lineRule="auto"/>
        <w:jc w:val="both"/>
        <w:rPr>
          <w:sz w:val="26"/>
          <w:szCs w:val="26"/>
          <w:lang w:val="en-US"/>
        </w:rPr>
      </w:pPr>
      <w:del w:id="5365" w:author="admin" w:date="2025-05-21T00:35:00Z">
        <w:r w:rsidRPr="00BE2C17" w:rsidDel="00082FD8">
          <w:rPr>
            <w:sz w:val="26"/>
            <w:szCs w:val="26"/>
            <w:lang w:val="en-US"/>
          </w:rPr>
          <w:tab/>
        </w:r>
      </w:del>
    </w:p>
    <w:p w14:paraId="1A9EBFFB" w14:textId="7CCE1D44" w:rsidR="00082FD8" w:rsidRDefault="00082FD8" w:rsidP="00D43F3A">
      <w:pPr>
        <w:pStyle w:val="Default"/>
        <w:spacing w:line="480" w:lineRule="auto"/>
        <w:jc w:val="both"/>
        <w:rPr>
          <w:ins w:id="5366" w:author="admin" w:date="2025-05-21T00:34:00Z"/>
          <w:sz w:val="26"/>
          <w:szCs w:val="26"/>
          <w:lang w:val="en-US"/>
        </w:rPr>
      </w:pPr>
      <w:r w:rsidRPr="00BE2C17">
        <w:rPr>
          <w:noProof/>
          <w:sz w:val="26"/>
          <w:szCs w:val="26"/>
          <w:lang w:val="en-US" w:eastAsia="en-US"/>
        </w:rPr>
        <w:drawing>
          <wp:anchor distT="0" distB="0" distL="114300" distR="114300" simplePos="0" relativeHeight="251717632" behindDoc="1" locked="0" layoutInCell="1" allowOverlap="1" wp14:anchorId="45F4CB78" wp14:editId="41C6526E">
            <wp:simplePos x="0" y="0"/>
            <wp:positionH relativeFrom="column">
              <wp:posOffset>833120</wp:posOffset>
            </wp:positionH>
            <wp:positionV relativeFrom="paragraph">
              <wp:posOffset>3175</wp:posOffset>
            </wp:positionV>
            <wp:extent cx="3867433" cy="1485900"/>
            <wp:effectExtent l="19050" t="19050" r="19050" b="19050"/>
            <wp:wrapNone/>
            <wp:docPr id="190179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1715"/>
                    <a:stretch/>
                  </pic:blipFill>
                  <pic:spPr bwMode="auto">
                    <a:xfrm>
                      <a:off x="0" y="0"/>
                      <a:ext cx="3867433" cy="14859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A0C29" w14:textId="3B68AD5D" w:rsidR="00082FD8" w:rsidRDefault="00082FD8" w:rsidP="00D43F3A">
      <w:pPr>
        <w:pStyle w:val="Default"/>
        <w:spacing w:line="480" w:lineRule="auto"/>
        <w:jc w:val="both"/>
        <w:rPr>
          <w:ins w:id="5367" w:author="admin" w:date="2025-05-21T00:34:00Z"/>
          <w:sz w:val="26"/>
          <w:szCs w:val="26"/>
          <w:lang w:val="en-US"/>
        </w:rPr>
      </w:pPr>
    </w:p>
    <w:p w14:paraId="7AF156F1" w14:textId="77777777" w:rsidR="00082FD8" w:rsidRDefault="00082FD8" w:rsidP="00D43F3A">
      <w:pPr>
        <w:pStyle w:val="Default"/>
        <w:spacing w:line="480" w:lineRule="auto"/>
        <w:jc w:val="both"/>
        <w:rPr>
          <w:ins w:id="5368" w:author="admin" w:date="2025-05-21T00:34:00Z"/>
          <w:sz w:val="26"/>
          <w:szCs w:val="26"/>
          <w:lang w:val="en-US"/>
        </w:rPr>
      </w:pPr>
    </w:p>
    <w:p w14:paraId="7E786D9E" w14:textId="40C5BC1B" w:rsidR="001A3C21" w:rsidRPr="00BE2C17" w:rsidDel="00BF4961" w:rsidRDefault="001A3C21" w:rsidP="00D43F3A">
      <w:pPr>
        <w:pStyle w:val="Default"/>
        <w:spacing w:line="480" w:lineRule="auto"/>
        <w:jc w:val="both"/>
        <w:rPr>
          <w:del w:id="5369" w:author="Antoneth Macaisa" w:date="2025-05-07T19:37:00Z"/>
          <w:sz w:val="26"/>
          <w:szCs w:val="26"/>
          <w:lang w:val="en-US"/>
        </w:rPr>
      </w:pPr>
    </w:p>
    <w:p w14:paraId="25E69625" w14:textId="77777777" w:rsidR="00D00924" w:rsidRPr="00BE2C17" w:rsidRDefault="00D00924" w:rsidP="00D43F3A">
      <w:pPr>
        <w:pStyle w:val="Default"/>
        <w:spacing w:line="480" w:lineRule="auto"/>
        <w:jc w:val="both"/>
        <w:rPr>
          <w:sz w:val="26"/>
          <w:szCs w:val="26"/>
          <w:lang w:val="en-US"/>
        </w:rPr>
      </w:pPr>
    </w:p>
    <w:p w14:paraId="712873E5" w14:textId="53C67C84" w:rsidR="001A3C21" w:rsidRPr="00BE2C17" w:rsidRDefault="00D00924" w:rsidP="00D00924">
      <w:pPr>
        <w:pStyle w:val="Default"/>
        <w:spacing w:line="480" w:lineRule="auto"/>
        <w:jc w:val="center"/>
        <w:rPr>
          <w:ins w:id="5370" w:author="Antoneth Macaisa" w:date="2025-05-07T19:37:00Z"/>
          <w:b/>
          <w:bCs/>
          <w:sz w:val="26"/>
          <w:szCs w:val="26"/>
          <w:lang w:val="en-US"/>
        </w:rPr>
      </w:pPr>
      <w:r w:rsidRPr="00BE2C17">
        <w:rPr>
          <w:b/>
          <w:bCs/>
          <w:sz w:val="26"/>
          <w:szCs w:val="26"/>
          <w:lang w:val="en-US"/>
        </w:rPr>
        <w:t xml:space="preserve">Figure 31. Payment and </w:t>
      </w:r>
      <w:proofErr w:type="gramStart"/>
      <w:r w:rsidRPr="00BE2C17">
        <w:rPr>
          <w:b/>
          <w:bCs/>
          <w:sz w:val="26"/>
          <w:szCs w:val="26"/>
          <w:lang w:val="en-US"/>
        </w:rPr>
        <w:t>Pay-outs</w:t>
      </w:r>
      <w:proofErr w:type="gramEnd"/>
    </w:p>
    <w:p w14:paraId="1AA22957" w14:textId="3292C604" w:rsidR="00BF4961" w:rsidRPr="00BE2C17" w:rsidRDefault="00BF4961">
      <w:pPr>
        <w:pStyle w:val="Default"/>
        <w:numPr>
          <w:ilvl w:val="0"/>
          <w:numId w:val="42"/>
        </w:numPr>
        <w:spacing w:line="480" w:lineRule="auto"/>
        <w:rPr>
          <w:b/>
          <w:bCs/>
          <w:sz w:val="26"/>
          <w:szCs w:val="26"/>
          <w:lang w:val="en-US"/>
        </w:rPr>
        <w:pPrChange w:id="5371" w:author="Antoneth Macaisa" w:date="2025-05-07T19:37:00Z">
          <w:pPr>
            <w:pStyle w:val="Default"/>
            <w:spacing w:line="480" w:lineRule="auto"/>
            <w:jc w:val="center"/>
          </w:pPr>
        </w:pPrChange>
      </w:pPr>
      <w:ins w:id="5372" w:author="Antoneth Macaisa" w:date="2025-05-07T19:37:00Z">
        <w:r w:rsidRPr="00BE2C17">
          <w:rPr>
            <w:b/>
            <w:bCs/>
            <w:sz w:val="26"/>
            <w:szCs w:val="26"/>
            <w:lang w:val="en-US"/>
          </w:rPr>
          <w:t>Set-up Pay-outs</w:t>
        </w:r>
      </w:ins>
    </w:p>
    <w:p w14:paraId="277C73ED" w14:textId="0F77C6B5" w:rsidR="001A3C21" w:rsidRPr="00BE2C17" w:rsidRDefault="00BF617D" w:rsidP="00D43F3A">
      <w:pPr>
        <w:pStyle w:val="Default"/>
        <w:spacing w:line="480" w:lineRule="auto"/>
        <w:jc w:val="both"/>
        <w:rPr>
          <w:rFonts w:eastAsia="DengXian"/>
          <w:sz w:val="26"/>
          <w:szCs w:val="26"/>
          <w:lang w:val="en-US"/>
        </w:rPr>
      </w:pPr>
      <w:r w:rsidRPr="00BE2C17">
        <w:rPr>
          <w:noProof/>
          <w:sz w:val="26"/>
          <w:szCs w:val="26"/>
          <w:lang w:val="en-US" w:eastAsia="en-US"/>
        </w:rPr>
        <w:lastRenderedPageBreak/>
        <w:drawing>
          <wp:anchor distT="0" distB="0" distL="114300" distR="114300" simplePos="0" relativeHeight="251719680" behindDoc="1" locked="0" layoutInCell="1" allowOverlap="1" wp14:anchorId="74B13274" wp14:editId="34643EEB">
            <wp:simplePos x="0" y="0"/>
            <wp:positionH relativeFrom="column">
              <wp:posOffset>977900</wp:posOffset>
            </wp:positionH>
            <wp:positionV relativeFrom="paragraph">
              <wp:posOffset>2190750</wp:posOffset>
            </wp:positionV>
            <wp:extent cx="3453130" cy="1941830"/>
            <wp:effectExtent l="19050" t="19050" r="13970" b="20320"/>
            <wp:wrapNone/>
            <wp:docPr id="16213878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130" cy="1941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32 below</w:t>
      </w:r>
      <w:r w:rsidR="00B31CB7" w:rsidRPr="00BE2C17">
        <w:rPr>
          <w:rFonts w:eastAsia="DengXian"/>
          <w:sz w:val="26"/>
          <w:szCs w:val="26"/>
        </w:rPr>
        <w:t xml:space="preserve"> </w:t>
      </w:r>
      <w:r w:rsidR="00D43F3A" w:rsidRPr="00BE2C17">
        <w:rPr>
          <w:rFonts w:eastAsia="DengXian"/>
          <w:sz w:val="26"/>
          <w:szCs w:val="26"/>
        </w:rPr>
        <w:t>appears to be part of a "Set up payouts" process, specifically for linking a PayPal account. The question "Who owns this PayPal account?" is asked, with a note clarifying that the name should match the name associated with the PayPal account. A dropdown menu (2) allows the user to select whose account it is, with "</w:t>
      </w:r>
      <w:proofErr w:type="spellStart"/>
      <w:r w:rsidR="00D43F3A" w:rsidRPr="00BE2C17">
        <w:rPr>
          <w:rFonts w:eastAsia="DengXian"/>
          <w:sz w:val="26"/>
          <w:szCs w:val="26"/>
        </w:rPr>
        <w:t>Jonelyn</w:t>
      </w:r>
      <w:proofErr w:type="spellEnd"/>
      <w:r w:rsidR="00D43F3A" w:rsidRPr="00BE2C17">
        <w:rPr>
          <w:rFonts w:eastAsia="DengXian"/>
          <w:sz w:val="26"/>
          <w:szCs w:val="26"/>
        </w:rPr>
        <w:t xml:space="preserve"> Umali" pre-selected (3). A "Continue to PayPal" button (4) is available, along with a "Back" button (5) and an "Exit" link (1).</w:t>
      </w:r>
    </w:p>
    <w:p w14:paraId="55A15A37" w14:textId="7EC61099" w:rsidR="001A3C21" w:rsidRPr="00BE2C17" w:rsidRDefault="001A3C21" w:rsidP="00D43F3A">
      <w:pPr>
        <w:pStyle w:val="Default"/>
        <w:spacing w:line="480" w:lineRule="auto"/>
        <w:jc w:val="both"/>
        <w:rPr>
          <w:rFonts w:eastAsia="DengXian"/>
          <w:sz w:val="26"/>
          <w:szCs w:val="26"/>
          <w:lang w:val="en-US"/>
        </w:rPr>
      </w:pPr>
    </w:p>
    <w:p w14:paraId="7BABE06E"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70B9B92D" w14:textId="77777777" w:rsidR="001A3C21" w:rsidRPr="00BE2C17" w:rsidRDefault="001A3C21" w:rsidP="00D43F3A">
      <w:pPr>
        <w:pStyle w:val="Default"/>
        <w:spacing w:line="480" w:lineRule="auto"/>
        <w:jc w:val="both"/>
        <w:rPr>
          <w:sz w:val="26"/>
          <w:szCs w:val="26"/>
          <w:lang w:val="en-US"/>
        </w:rPr>
      </w:pPr>
    </w:p>
    <w:p w14:paraId="05A71CDF" w14:textId="05FC32CF" w:rsidR="001A3C21" w:rsidRPr="00BE2C17" w:rsidRDefault="001A3C21" w:rsidP="00D43F3A">
      <w:pPr>
        <w:pStyle w:val="Default"/>
        <w:spacing w:line="480" w:lineRule="auto"/>
        <w:jc w:val="both"/>
        <w:rPr>
          <w:sz w:val="26"/>
          <w:szCs w:val="26"/>
          <w:lang w:val="en-US"/>
        </w:rPr>
      </w:pPr>
    </w:p>
    <w:p w14:paraId="2562B2FC" w14:textId="010EB8B1" w:rsidR="00D00924" w:rsidRPr="00BE2C17" w:rsidRDefault="00D00924" w:rsidP="00D43F3A">
      <w:pPr>
        <w:pStyle w:val="Default"/>
        <w:spacing w:line="480" w:lineRule="auto"/>
        <w:jc w:val="both"/>
        <w:rPr>
          <w:sz w:val="26"/>
          <w:szCs w:val="26"/>
          <w:lang w:val="en-US"/>
        </w:rPr>
      </w:pPr>
    </w:p>
    <w:p w14:paraId="2C29809D" w14:textId="4B07866E" w:rsidR="00D8482B" w:rsidRPr="00BE2C17" w:rsidRDefault="00D00924" w:rsidP="00D00924">
      <w:pPr>
        <w:pStyle w:val="Default"/>
        <w:spacing w:line="480" w:lineRule="auto"/>
        <w:jc w:val="center"/>
        <w:rPr>
          <w:ins w:id="5373" w:author="Antoneth Macaisa" w:date="2025-05-07T19:37:00Z"/>
          <w:b/>
          <w:bCs/>
          <w:sz w:val="26"/>
          <w:szCs w:val="26"/>
          <w:lang w:val="en-US"/>
        </w:rPr>
      </w:pPr>
      <w:r w:rsidRPr="00BE2C17">
        <w:rPr>
          <w:b/>
          <w:bCs/>
          <w:sz w:val="26"/>
          <w:szCs w:val="26"/>
          <w:lang w:val="en-US"/>
        </w:rPr>
        <w:t>Figure 32. E-wallet Identification User</w:t>
      </w:r>
    </w:p>
    <w:p w14:paraId="0605AB90" w14:textId="77777777" w:rsidR="00BF4961" w:rsidRPr="00BE2C17" w:rsidRDefault="00BF4961">
      <w:pPr>
        <w:pStyle w:val="Default"/>
        <w:numPr>
          <w:ilvl w:val="0"/>
          <w:numId w:val="43"/>
        </w:numPr>
        <w:jc w:val="both"/>
        <w:rPr>
          <w:ins w:id="5374" w:author="Antoneth Macaisa" w:date="2025-05-07T19:37:00Z"/>
          <w:b/>
          <w:bCs/>
          <w:sz w:val="26"/>
          <w:szCs w:val="26"/>
          <w:lang w:val="en-US"/>
        </w:rPr>
        <w:pPrChange w:id="5375" w:author="Antoneth Macaisa" w:date="2025-05-07T19:37:00Z">
          <w:pPr>
            <w:pStyle w:val="Default"/>
            <w:numPr>
              <w:numId w:val="43"/>
            </w:numPr>
            <w:tabs>
              <w:tab w:val="num" w:pos="720"/>
            </w:tabs>
            <w:spacing w:line="480" w:lineRule="auto"/>
            <w:ind w:left="720" w:hanging="360"/>
            <w:jc w:val="both"/>
          </w:pPr>
        </w:pPrChange>
      </w:pPr>
      <w:ins w:id="5376" w:author="Antoneth Macaisa" w:date="2025-05-07T19:37:00Z">
        <w:r w:rsidRPr="00BE2C17">
          <w:rPr>
            <w:b/>
            <w:bCs/>
            <w:sz w:val="26"/>
            <w:szCs w:val="26"/>
            <w:lang w:val="en-US"/>
          </w:rPr>
          <w:t>Exit button</w:t>
        </w:r>
      </w:ins>
    </w:p>
    <w:p w14:paraId="22935FBF" w14:textId="77777777" w:rsidR="00BF4961" w:rsidRPr="00BE2C17" w:rsidRDefault="00BF4961">
      <w:pPr>
        <w:pStyle w:val="Default"/>
        <w:numPr>
          <w:ilvl w:val="0"/>
          <w:numId w:val="43"/>
        </w:numPr>
        <w:jc w:val="both"/>
        <w:rPr>
          <w:ins w:id="5377" w:author="Antoneth Macaisa" w:date="2025-05-07T19:37:00Z"/>
          <w:b/>
          <w:bCs/>
          <w:sz w:val="26"/>
          <w:szCs w:val="26"/>
          <w:lang w:val="en-US"/>
        </w:rPr>
        <w:pPrChange w:id="5378" w:author="Antoneth Macaisa" w:date="2025-05-07T19:37:00Z">
          <w:pPr>
            <w:pStyle w:val="Default"/>
            <w:numPr>
              <w:numId w:val="43"/>
            </w:numPr>
            <w:tabs>
              <w:tab w:val="num" w:pos="720"/>
            </w:tabs>
            <w:spacing w:line="480" w:lineRule="auto"/>
            <w:ind w:left="720" w:hanging="360"/>
            <w:jc w:val="both"/>
          </w:pPr>
        </w:pPrChange>
      </w:pPr>
      <w:ins w:id="5379" w:author="Antoneth Macaisa" w:date="2025-05-07T19:37:00Z">
        <w:r w:rsidRPr="00BE2C17">
          <w:rPr>
            <w:b/>
            <w:bCs/>
            <w:sz w:val="26"/>
            <w:szCs w:val="26"/>
            <w:lang w:val="en-US"/>
          </w:rPr>
          <w:t>Drop down</w:t>
        </w:r>
      </w:ins>
    </w:p>
    <w:p w14:paraId="0ACCF137" w14:textId="77777777" w:rsidR="00BF4961" w:rsidRPr="00BE2C17" w:rsidRDefault="00BF4961">
      <w:pPr>
        <w:pStyle w:val="Default"/>
        <w:numPr>
          <w:ilvl w:val="0"/>
          <w:numId w:val="43"/>
        </w:numPr>
        <w:jc w:val="both"/>
        <w:rPr>
          <w:ins w:id="5380" w:author="Antoneth Macaisa" w:date="2025-05-07T19:37:00Z"/>
          <w:b/>
          <w:bCs/>
          <w:sz w:val="26"/>
          <w:szCs w:val="26"/>
          <w:lang w:val="en-US"/>
        </w:rPr>
        <w:pPrChange w:id="5381" w:author="Antoneth Macaisa" w:date="2025-05-07T19:37:00Z">
          <w:pPr>
            <w:pStyle w:val="Default"/>
            <w:numPr>
              <w:numId w:val="43"/>
            </w:numPr>
            <w:tabs>
              <w:tab w:val="num" w:pos="720"/>
            </w:tabs>
            <w:spacing w:line="480" w:lineRule="auto"/>
            <w:ind w:left="720" w:hanging="360"/>
            <w:jc w:val="both"/>
          </w:pPr>
        </w:pPrChange>
      </w:pPr>
      <w:ins w:id="5382" w:author="Antoneth Macaisa" w:date="2025-05-07T19:37:00Z">
        <w:r w:rsidRPr="00BE2C17">
          <w:rPr>
            <w:b/>
            <w:bCs/>
            <w:sz w:val="26"/>
            <w:szCs w:val="26"/>
            <w:lang w:val="en-US"/>
          </w:rPr>
          <w:t>Learn more link</w:t>
        </w:r>
      </w:ins>
    </w:p>
    <w:p w14:paraId="734E81C0" w14:textId="77777777" w:rsidR="00BF4961" w:rsidRPr="00BE2C17" w:rsidRDefault="00BF4961">
      <w:pPr>
        <w:pStyle w:val="Default"/>
        <w:numPr>
          <w:ilvl w:val="0"/>
          <w:numId w:val="43"/>
        </w:numPr>
        <w:jc w:val="both"/>
        <w:rPr>
          <w:ins w:id="5383" w:author="Antoneth Macaisa" w:date="2025-05-07T19:37:00Z"/>
          <w:b/>
          <w:bCs/>
          <w:sz w:val="26"/>
          <w:szCs w:val="26"/>
          <w:lang w:val="en-US"/>
        </w:rPr>
        <w:pPrChange w:id="5384" w:author="Antoneth Macaisa" w:date="2025-05-07T19:37:00Z">
          <w:pPr>
            <w:pStyle w:val="Default"/>
            <w:numPr>
              <w:numId w:val="43"/>
            </w:numPr>
            <w:tabs>
              <w:tab w:val="num" w:pos="720"/>
            </w:tabs>
            <w:spacing w:line="480" w:lineRule="auto"/>
            <w:ind w:left="720" w:hanging="360"/>
            <w:jc w:val="both"/>
          </w:pPr>
        </w:pPrChange>
      </w:pPr>
      <w:ins w:id="5385" w:author="Antoneth Macaisa" w:date="2025-05-07T19:37:00Z">
        <w:r w:rsidRPr="00BE2C17">
          <w:rPr>
            <w:b/>
            <w:bCs/>
            <w:sz w:val="26"/>
            <w:szCs w:val="26"/>
            <w:lang w:val="en-US"/>
          </w:rPr>
          <w:t>Continue button</w:t>
        </w:r>
      </w:ins>
    </w:p>
    <w:p w14:paraId="469B5D29" w14:textId="382D6E17" w:rsidR="00BF4961" w:rsidRPr="00BE2C17" w:rsidRDefault="00BF4961">
      <w:pPr>
        <w:pStyle w:val="Default"/>
        <w:numPr>
          <w:ilvl w:val="0"/>
          <w:numId w:val="43"/>
        </w:numPr>
        <w:spacing w:line="480" w:lineRule="auto"/>
        <w:jc w:val="both"/>
        <w:rPr>
          <w:b/>
          <w:bCs/>
          <w:sz w:val="26"/>
          <w:szCs w:val="26"/>
          <w:lang w:val="en-US"/>
        </w:rPr>
        <w:pPrChange w:id="5386" w:author="Antoneth Macaisa" w:date="2025-05-07T19:37:00Z">
          <w:pPr>
            <w:pStyle w:val="Default"/>
            <w:spacing w:line="480" w:lineRule="auto"/>
            <w:jc w:val="center"/>
          </w:pPr>
        </w:pPrChange>
      </w:pPr>
      <w:ins w:id="5387" w:author="Antoneth Macaisa" w:date="2025-05-07T19:37:00Z">
        <w:r w:rsidRPr="00BE2C17">
          <w:rPr>
            <w:b/>
            <w:bCs/>
            <w:sz w:val="26"/>
            <w:szCs w:val="26"/>
            <w:lang w:val="en-US"/>
          </w:rPr>
          <w:t>Back</w:t>
        </w:r>
      </w:ins>
    </w:p>
    <w:p w14:paraId="4E4732CC" w14:textId="2A9A39E2" w:rsidR="00D43F3A"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21728" behindDoc="1" locked="0" layoutInCell="1" allowOverlap="1" wp14:anchorId="7B127E28" wp14:editId="26ECD832">
            <wp:simplePos x="0" y="0"/>
            <wp:positionH relativeFrom="column">
              <wp:posOffset>1155700</wp:posOffset>
            </wp:positionH>
            <wp:positionV relativeFrom="paragraph">
              <wp:posOffset>2962910</wp:posOffset>
            </wp:positionV>
            <wp:extent cx="3451860" cy="1941830"/>
            <wp:effectExtent l="19050" t="19050" r="15240" b="20320"/>
            <wp:wrapNone/>
            <wp:docPr id="9963799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1860" cy="1941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00924" w:rsidRPr="00BE2C17">
        <w:rPr>
          <w:sz w:val="26"/>
          <w:szCs w:val="26"/>
          <w:lang w:val="en-US"/>
        </w:rPr>
        <w:tab/>
      </w:r>
      <w:r w:rsidR="00B31CB7" w:rsidRPr="00BE2C17">
        <w:rPr>
          <w:sz w:val="26"/>
          <w:szCs w:val="26"/>
          <w:lang w:val="en-US"/>
        </w:rPr>
        <w:t>Figure 33 below</w:t>
      </w:r>
      <w:r w:rsidR="00B31CB7" w:rsidRPr="00BE2C17">
        <w:rPr>
          <w:rFonts w:eastAsia="DengXian"/>
          <w:sz w:val="26"/>
          <w:szCs w:val="26"/>
        </w:rPr>
        <w:t xml:space="preserve"> </w:t>
      </w:r>
      <w:r w:rsidR="00D43F3A" w:rsidRPr="00BE2C17">
        <w:rPr>
          <w:rFonts w:eastAsia="DengXian"/>
          <w:sz w:val="26"/>
          <w:szCs w:val="26"/>
        </w:rPr>
        <w:t xml:space="preserve">seems to be a page for hosts on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suggesting the earning potential of their co-working space. It states, "Your Co-Working Space could make ₱32,034 on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based on "7 nights, ₱4,576 per night," with a link to "Learn how we estimate earnings." A slider (1) might be for adjusting parameters in the estimation. A search bar to "Enter Your Location" (2) is also </w:t>
      </w:r>
      <w:r w:rsidR="00D43F3A" w:rsidRPr="00BE2C17">
        <w:rPr>
          <w:rFonts w:eastAsia="DengXian"/>
          <w:sz w:val="26"/>
          <w:szCs w:val="26"/>
        </w:rPr>
        <w:lastRenderedPageBreak/>
        <w:t>present. On the right, a map of Manila and surrounding areas (3) shows potential earnings in different locations. Zoom controls (4) and a Google Maps interface (5) are visible. A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Setup" button is at the top right.</w:t>
      </w:r>
    </w:p>
    <w:p w14:paraId="1B17E639" w14:textId="1DB91043" w:rsidR="001A3C21" w:rsidRPr="00BE2C17" w:rsidRDefault="001A3C21" w:rsidP="00D43F3A">
      <w:pPr>
        <w:pStyle w:val="Default"/>
        <w:spacing w:line="480" w:lineRule="auto"/>
        <w:jc w:val="both"/>
        <w:rPr>
          <w:rFonts w:eastAsia="DengXian"/>
          <w:sz w:val="26"/>
          <w:szCs w:val="26"/>
          <w:lang w:val="en-US"/>
        </w:rPr>
      </w:pPr>
    </w:p>
    <w:p w14:paraId="25275FA0" w14:textId="56877C8D"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07E94D58" w14:textId="544C33F0" w:rsidR="001A3C21" w:rsidRPr="00BE2C17" w:rsidRDefault="001A3C21" w:rsidP="00D43F3A">
      <w:pPr>
        <w:pStyle w:val="Default"/>
        <w:spacing w:line="480" w:lineRule="auto"/>
        <w:jc w:val="both"/>
        <w:rPr>
          <w:sz w:val="26"/>
          <w:szCs w:val="26"/>
          <w:lang w:val="en-US"/>
        </w:rPr>
      </w:pPr>
    </w:p>
    <w:p w14:paraId="32EA4B54" w14:textId="48F38EF4" w:rsidR="001A3C21" w:rsidRPr="00BE2C17" w:rsidRDefault="001A3C21" w:rsidP="00D43F3A">
      <w:pPr>
        <w:pStyle w:val="Default"/>
        <w:spacing w:line="480" w:lineRule="auto"/>
        <w:jc w:val="both"/>
        <w:rPr>
          <w:sz w:val="26"/>
          <w:szCs w:val="26"/>
          <w:lang w:val="en-US"/>
        </w:rPr>
      </w:pPr>
    </w:p>
    <w:p w14:paraId="4E2770EE" w14:textId="46A634F6" w:rsidR="001A3C21" w:rsidRPr="00BE2C17" w:rsidRDefault="00BF617D" w:rsidP="00D43F3A">
      <w:pPr>
        <w:pStyle w:val="Default"/>
        <w:spacing w:line="480" w:lineRule="auto"/>
        <w:jc w:val="both"/>
        <w:rPr>
          <w:sz w:val="26"/>
          <w:szCs w:val="26"/>
          <w:lang w:val="en-US"/>
        </w:rPr>
      </w:pPr>
      <w:del w:id="5388" w:author="Antoneth Macaisa" w:date="2025-05-07T19:38:00Z">
        <w:r w:rsidRPr="00BE2C17" w:rsidDel="00BF4961">
          <w:rPr>
            <w:sz w:val="26"/>
            <w:szCs w:val="26"/>
            <w:lang w:val="en-US"/>
          </w:rPr>
          <w:br/>
        </w:r>
      </w:del>
    </w:p>
    <w:p w14:paraId="5D5DC266" w14:textId="714700E3" w:rsidR="00D00924" w:rsidRPr="00BE2C17" w:rsidRDefault="00D00924" w:rsidP="00D00924">
      <w:pPr>
        <w:pStyle w:val="Default"/>
        <w:spacing w:line="480" w:lineRule="auto"/>
        <w:jc w:val="center"/>
        <w:rPr>
          <w:ins w:id="5389" w:author="Antoneth Macaisa" w:date="2025-05-07T19:38:00Z"/>
          <w:b/>
          <w:bCs/>
          <w:sz w:val="26"/>
          <w:szCs w:val="26"/>
          <w:lang w:val="en-US"/>
        </w:rPr>
      </w:pPr>
      <w:r w:rsidRPr="00BE2C17">
        <w:rPr>
          <w:b/>
          <w:bCs/>
          <w:sz w:val="26"/>
          <w:szCs w:val="26"/>
          <w:lang w:val="en-US"/>
        </w:rPr>
        <w:t xml:space="preserve">Figure 33. </w:t>
      </w:r>
      <w:proofErr w:type="spellStart"/>
      <w:r w:rsidRPr="00BE2C17">
        <w:rPr>
          <w:b/>
          <w:bCs/>
          <w:sz w:val="26"/>
          <w:szCs w:val="26"/>
          <w:lang w:val="en-US"/>
        </w:rPr>
        <w:t>FlexiDesk</w:t>
      </w:r>
      <w:proofErr w:type="spellEnd"/>
      <w:r w:rsidRPr="00BE2C17">
        <w:rPr>
          <w:b/>
          <w:bCs/>
          <w:sz w:val="26"/>
          <w:szCs w:val="26"/>
          <w:lang w:val="en-US"/>
        </w:rPr>
        <w:t xml:space="preserve"> Your Space</w:t>
      </w:r>
    </w:p>
    <w:p w14:paraId="6A07CCFA" w14:textId="77777777" w:rsidR="00BF4961" w:rsidRPr="00BE2C17" w:rsidRDefault="00BF4961">
      <w:pPr>
        <w:pStyle w:val="Default"/>
        <w:numPr>
          <w:ilvl w:val="0"/>
          <w:numId w:val="44"/>
        </w:numPr>
        <w:spacing w:line="360" w:lineRule="auto"/>
        <w:jc w:val="both"/>
        <w:rPr>
          <w:ins w:id="5390" w:author="Antoneth Macaisa" w:date="2025-05-07T19:38:00Z"/>
          <w:b/>
          <w:bCs/>
          <w:sz w:val="26"/>
          <w:szCs w:val="26"/>
          <w:lang w:val="en-US"/>
        </w:rPr>
        <w:pPrChange w:id="5391" w:author="admin" w:date="2025-05-21T00:35:00Z">
          <w:pPr>
            <w:pStyle w:val="Default"/>
            <w:numPr>
              <w:numId w:val="44"/>
            </w:numPr>
            <w:tabs>
              <w:tab w:val="num" w:pos="720"/>
            </w:tabs>
            <w:spacing w:line="480" w:lineRule="auto"/>
            <w:ind w:left="720" w:hanging="360"/>
            <w:jc w:val="both"/>
          </w:pPr>
        </w:pPrChange>
      </w:pPr>
      <w:ins w:id="5392" w:author="Antoneth Macaisa" w:date="2025-05-07T19:38:00Z">
        <w:r w:rsidRPr="00BE2C17">
          <w:rPr>
            <w:b/>
            <w:bCs/>
            <w:sz w:val="26"/>
            <w:szCs w:val="26"/>
            <w:lang w:val="en-US"/>
          </w:rPr>
          <w:t>Range toggle</w:t>
        </w:r>
      </w:ins>
    </w:p>
    <w:p w14:paraId="484F720E" w14:textId="77777777" w:rsidR="00BF4961" w:rsidRPr="00BE2C17" w:rsidRDefault="00BF4961">
      <w:pPr>
        <w:pStyle w:val="Default"/>
        <w:numPr>
          <w:ilvl w:val="0"/>
          <w:numId w:val="44"/>
        </w:numPr>
        <w:spacing w:line="360" w:lineRule="auto"/>
        <w:jc w:val="both"/>
        <w:rPr>
          <w:ins w:id="5393" w:author="Antoneth Macaisa" w:date="2025-05-07T19:38:00Z"/>
          <w:b/>
          <w:bCs/>
          <w:sz w:val="26"/>
          <w:szCs w:val="26"/>
          <w:lang w:val="en-US"/>
        </w:rPr>
        <w:pPrChange w:id="5394" w:author="admin" w:date="2025-05-21T00:35:00Z">
          <w:pPr>
            <w:pStyle w:val="Default"/>
            <w:numPr>
              <w:numId w:val="44"/>
            </w:numPr>
            <w:tabs>
              <w:tab w:val="num" w:pos="720"/>
            </w:tabs>
            <w:spacing w:line="480" w:lineRule="auto"/>
            <w:ind w:left="720" w:hanging="360"/>
            <w:jc w:val="both"/>
          </w:pPr>
        </w:pPrChange>
      </w:pPr>
      <w:ins w:id="5395" w:author="Antoneth Macaisa" w:date="2025-05-07T19:38:00Z">
        <w:r w:rsidRPr="00BE2C17">
          <w:rPr>
            <w:b/>
            <w:bCs/>
            <w:sz w:val="26"/>
            <w:szCs w:val="26"/>
            <w:lang w:val="en-US"/>
          </w:rPr>
          <w:t>Search bar</w:t>
        </w:r>
      </w:ins>
    </w:p>
    <w:p w14:paraId="2AD757C2" w14:textId="77777777" w:rsidR="00BF4961" w:rsidRPr="00BE2C17" w:rsidRDefault="00BF4961">
      <w:pPr>
        <w:pStyle w:val="Default"/>
        <w:numPr>
          <w:ilvl w:val="0"/>
          <w:numId w:val="44"/>
        </w:numPr>
        <w:spacing w:line="360" w:lineRule="auto"/>
        <w:jc w:val="both"/>
        <w:rPr>
          <w:ins w:id="5396" w:author="Antoneth Macaisa" w:date="2025-05-07T19:38:00Z"/>
          <w:b/>
          <w:bCs/>
          <w:sz w:val="26"/>
          <w:szCs w:val="26"/>
          <w:lang w:val="en-US"/>
        </w:rPr>
        <w:pPrChange w:id="5397" w:author="admin" w:date="2025-05-21T00:35:00Z">
          <w:pPr>
            <w:pStyle w:val="Default"/>
            <w:numPr>
              <w:numId w:val="44"/>
            </w:numPr>
            <w:tabs>
              <w:tab w:val="num" w:pos="720"/>
            </w:tabs>
            <w:spacing w:line="480" w:lineRule="auto"/>
            <w:ind w:left="720" w:hanging="360"/>
            <w:jc w:val="both"/>
          </w:pPr>
        </w:pPrChange>
      </w:pPr>
      <w:ins w:id="5398" w:author="Antoneth Macaisa" w:date="2025-05-07T19:38:00Z">
        <w:r w:rsidRPr="00BE2C17">
          <w:rPr>
            <w:b/>
            <w:bCs/>
            <w:sz w:val="26"/>
            <w:szCs w:val="26"/>
            <w:lang w:val="en-US"/>
          </w:rPr>
          <w:t>Close</w:t>
        </w:r>
      </w:ins>
    </w:p>
    <w:p w14:paraId="224E6AB2" w14:textId="77777777" w:rsidR="00BF4961" w:rsidRPr="00BE2C17" w:rsidRDefault="00BF4961">
      <w:pPr>
        <w:pStyle w:val="Default"/>
        <w:numPr>
          <w:ilvl w:val="0"/>
          <w:numId w:val="44"/>
        </w:numPr>
        <w:spacing w:line="360" w:lineRule="auto"/>
        <w:jc w:val="both"/>
        <w:rPr>
          <w:ins w:id="5399" w:author="Antoneth Macaisa" w:date="2025-05-07T19:38:00Z"/>
          <w:b/>
          <w:bCs/>
          <w:sz w:val="26"/>
          <w:szCs w:val="26"/>
          <w:lang w:val="en-US"/>
        </w:rPr>
        <w:pPrChange w:id="5400" w:author="admin" w:date="2025-05-21T00:35:00Z">
          <w:pPr>
            <w:pStyle w:val="Default"/>
            <w:numPr>
              <w:numId w:val="44"/>
            </w:numPr>
            <w:tabs>
              <w:tab w:val="num" w:pos="720"/>
            </w:tabs>
            <w:spacing w:line="480" w:lineRule="auto"/>
            <w:ind w:left="720" w:hanging="360"/>
            <w:jc w:val="both"/>
          </w:pPr>
        </w:pPrChange>
      </w:pPr>
      <w:ins w:id="5401" w:author="Antoneth Macaisa" w:date="2025-05-07T19:38:00Z">
        <w:r w:rsidRPr="00BE2C17">
          <w:rPr>
            <w:b/>
            <w:bCs/>
            <w:sz w:val="26"/>
            <w:szCs w:val="26"/>
            <w:lang w:val="en-US"/>
          </w:rPr>
          <w:t>Zoom –in Button</w:t>
        </w:r>
      </w:ins>
    </w:p>
    <w:p w14:paraId="031945C4" w14:textId="43EBFF42" w:rsidR="00BF4961" w:rsidRPr="00BE2C17" w:rsidRDefault="00BF4961">
      <w:pPr>
        <w:pStyle w:val="Default"/>
        <w:numPr>
          <w:ilvl w:val="0"/>
          <w:numId w:val="44"/>
        </w:numPr>
        <w:spacing w:line="360" w:lineRule="auto"/>
        <w:jc w:val="both"/>
        <w:rPr>
          <w:b/>
          <w:bCs/>
          <w:sz w:val="26"/>
          <w:szCs w:val="26"/>
          <w:lang w:val="en-US"/>
        </w:rPr>
        <w:pPrChange w:id="5402" w:author="admin" w:date="2025-05-21T00:35:00Z">
          <w:pPr>
            <w:pStyle w:val="Default"/>
            <w:spacing w:line="480" w:lineRule="auto"/>
            <w:jc w:val="center"/>
          </w:pPr>
        </w:pPrChange>
      </w:pPr>
      <w:ins w:id="5403" w:author="Antoneth Macaisa" w:date="2025-05-07T19:38:00Z">
        <w:r w:rsidRPr="00BE2C17">
          <w:rPr>
            <w:b/>
            <w:bCs/>
            <w:sz w:val="26"/>
            <w:szCs w:val="26"/>
            <w:lang w:val="en-US"/>
          </w:rPr>
          <w:t>Zoom-out Button</w:t>
        </w:r>
      </w:ins>
    </w:p>
    <w:p w14:paraId="1C74A7B5" w14:textId="58D4FEF5" w:rsidR="00D43F3A"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23776" behindDoc="1" locked="0" layoutInCell="1" allowOverlap="1" wp14:anchorId="68C66AA6" wp14:editId="31252012">
            <wp:simplePos x="0" y="0"/>
            <wp:positionH relativeFrom="column">
              <wp:posOffset>1066800</wp:posOffset>
            </wp:positionH>
            <wp:positionV relativeFrom="paragraph">
              <wp:posOffset>2261235</wp:posOffset>
            </wp:positionV>
            <wp:extent cx="3452429" cy="1941830"/>
            <wp:effectExtent l="19050" t="19050" r="15240" b="20320"/>
            <wp:wrapNone/>
            <wp:docPr id="7819188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2429" cy="1941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34 below</w:t>
      </w:r>
      <w:r w:rsidR="00B31CB7" w:rsidRPr="00BE2C17">
        <w:rPr>
          <w:rFonts w:eastAsia="DengXian"/>
          <w:sz w:val="26"/>
          <w:szCs w:val="26"/>
        </w:rPr>
        <w:t xml:space="preserve"> </w:t>
      </w:r>
      <w:r w:rsidR="00D43F3A" w:rsidRPr="00BE2C17">
        <w:rPr>
          <w:rFonts w:eastAsia="DengXian"/>
          <w:sz w:val="26"/>
          <w:szCs w:val="26"/>
        </w:rPr>
        <w:t xml:space="preserve">shows a "Tell us your Space" modal, likely part of the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setup process for hosts. It asks for the "Address or Area" with a field showing "Where's Your Place" (3) and a map icon. It also asks for the "Type of Space," with "Entire Place" and "Private Room" as selectable options (1), and for specific "Rooms" available, such as "Lounge," "Conference Room," "Call Room," "Private Room," "Pantry," and "Library" (2).</w:t>
      </w:r>
    </w:p>
    <w:p w14:paraId="72E14A58" w14:textId="7CA55466" w:rsidR="00BF4961" w:rsidRPr="00BE2C17" w:rsidRDefault="00BF4961" w:rsidP="00D43F3A">
      <w:pPr>
        <w:pStyle w:val="Default"/>
        <w:spacing w:line="480" w:lineRule="auto"/>
        <w:jc w:val="both"/>
        <w:rPr>
          <w:ins w:id="5404" w:author="Antoneth Macaisa" w:date="2025-05-07T19:38:00Z"/>
          <w:noProof/>
          <w:sz w:val="26"/>
          <w:szCs w:val="26"/>
        </w:rPr>
      </w:pPr>
    </w:p>
    <w:p w14:paraId="42CFE6B5" w14:textId="1375683D" w:rsidR="00BF4961" w:rsidRPr="00BE2C17" w:rsidRDefault="00BF4961" w:rsidP="00D43F3A">
      <w:pPr>
        <w:pStyle w:val="Default"/>
        <w:spacing w:line="480" w:lineRule="auto"/>
        <w:jc w:val="both"/>
        <w:rPr>
          <w:ins w:id="5405" w:author="Antoneth Macaisa" w:date="2025-05-07T19:38:00Z"/>
          <w:noProof/>
          <w:sz w:val="26"/>
          <w:szCs w:val="26"/>
        </w:rPr>
      </w:pPr>
    </w:p>
    <w:p w14:paraId="759DFE80" w14:textId="5AE686FA" w:rsidR="001A3C21" w:rsidRPr="00BE2C17" w:rsidRDefault="001A3C21" w:rsidP="00D43F3A">
      <w:pPr>
        <w:pStyle w:val="Default"/>
        <w:spacing w:line="480" w:lineRule="auto"/>
        <w:jc w:val="both"/>
        <w:rPr>
          <w:rFonts w:eastAsia="DengXian"/>
          <w:sz w:val="26"/>
          <w:szCs w:val="26"/>
          <w:lang w:val="en-US"/>
        </w:rPr>
      </w:pPr>
    </w:p>
    <w:p w14:paraId="3C5590AD"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31702E85" w14:textId="77777777" w:rsidR="001A3C21" w:rsidRPr="00BE2C17" w:rsidDel="00082FD8" w:rsidRDefault="001A3C21" w:rsidP="00D43F3A">
      <w:pPr>
        <w:pStyle w:val="Default"/>
        <w:spacing w:line="480" w:lineRule="auto"/>
        <w:jc w:val="both"/>
        <w:rPr>
          <w:del w:id="5406" w:author="admin" w:date="2025-05-21T00:35:00Z"/>
          <w:sz w:val="26"/>
          <w:szCs w:val="26"/>
          <w:lang w:val="en-US"/>
        </w:rPr>
      </w:pPr>
    </w:p>
    <w:p w14:paraId="46C44C94" w14:textId="77777777" w:rsidR="001A3C21" w:rsidRPr="00BE2C17" w:rsidDel="00082FD8" w:rsidRDefault="001A3C21" w:rsidP="00D43F3A">
      <w:pPr>
        <w:pStyle w:val="Default"/>
        <w:spacing w:line="480" w:lineRule="auto"/>
        <w:jc w:val="both"/>
        <w:rPr>
          <w:del w:id="5407" w:author="admin" w:date="2025-05-21T00:35:00Z"/>
          <w:sz w:val="26"/>
          <w:szCs w:val="26"/>
          <w:lang w:val="en-US"/>
        </w:rPr>
      </w:pPr>
    </w:p>
    <w:p w14:paraId="5704AE61" w14:textId="714A8ED7" w:rsidR="00D00924" w:rsidRPr="00BE2C17" w:rsidRDefault="00BF617D" w:rsidP="00D43F3A">
      <w:pPr>
        <w:pStyle w:val="Default"/>
        <w:spacing w:line="480" w:lineRule="auto"/>
        <w:jc w:val="both"/>
        <w:rPr>
          <w:sz w:val="26"/>
          <w:szCs w:val="26"/>
          <w:lang w:val="en-US"/>
        </w:rPr>
      </w:pPr>
      <w:del w:id="5408" w:author="Antoneth Macaisa" w:date="2025-05-07T19:38:00Z">
        <w:r w:rsidRPr="00BE2C17" w:rsidDel="00BF4961">
          <w:rPr>
            <w:sz w:val="26"/>
            <w:szCs w:val="26"/>
            <w:lang w:val="en-US"/>
          </w:rPr>
          <w:br/>
        </w:r>
      </w:del>
    </w:p>
    <w:p w14:paraId="331EC918" w14:textId="550F474E" w:rsidR="001A3C21" w:rsidRPr="00BE2C17" w:rsidRDefault="00D00924" w:rsidP="00D00924">
      <w:pPr>
        <w:pStyle w:val="Default"/>
        <w:spacing w:line="480" w:lineRule="auto"/>
        <w:jc w:val="center"/>
        <w:rPr>
          <w:ins w:id="5409" w:author="Antoneth Macaisa" w:date="2025-05-07T19:38:00Z"/>
          <w:b/>
          <w:bCs/>
          <w:sz w:val="26"/>
          <w:szCs w:val="26"/>
          <w:lang w:val="en-US"/>
        </w:rPr>
      </w:pPr>
      <w:r w:rsidRPr="00BE2C17">
        <w:rPr>
          <w:b/>
          <w:bCs/>
          <w:sz w:val="26"/>
          <w:szCs w:val="26"/>
          <w:lang w:val="en-US"/>
        </w:rPr>
        <w:t xml:space="preserve">Figure 34. Tells us </w:t>
      </w:r>
      <w:proofErr w:type="gramStart"/>
      <w:r w:rsidRPr="00BE2C17">
        <w:rPr>
          <w:b/>
          <w:bCs/>
          <w:sz w:val="26"/>
          <w:szCs w:val="26"/>
          <w:lang w:val="en-US"/>
        </w:rPr>
        <w:t>your</w:t>
      </w:r>
      <w:proofErr w:type="gramEnd"/>
      <w:r w:rsidRPr="00BE2C17">
        <w:rPr>
          <w:b/>
          <w:bCs/>
          <w:sz w:val="26"/>
          <w:szCs w:val="26"/>
          <w:lang w:val="en-US"/>
        </w:rPr>
        <w:t xml:space="preserve"> Space</w:t>
      </w:r>
    </w:p>
    <w:p w14:paraId="1A088F90" w14:textId="77777777" w:rsidR="00BF4961" w:rsidRPr="00BE2C17" w:rsidRDefault="00BF4961">
      <w:pPr>
        <w:pStyle w:val="Default"/>
        <w:numPr>
          <w:ilvl w:val="0"/>
          <w:numId w:val="45"/>
        </w:numPr>
        <w:spacing w:line="360" w:lineRule="auto"/>
        <w:rPr>
          <w:ins w:id="5410" w:author="Antoneth Macaisa" w:date="2025-05-07T19:38:00Z"/>
          <w:b/>
          <w:bCs/>
          <w:sz w:val="26"/>
          <w:szCs w:val="26"/>
          <w:lang w:val="en-US"/>
        </w:rPr>
        <w:pPrChange w:id="5411" w:author="admin" w:date="2025-05-21T00:36:00Z">
          <w:pPr>
            <w:pStyle w:val="Default"/>
            <w:numPr>
              <w:numId w:val="45"/>
            </w:numPr>
            <w:tabs>
              <w:tab w:val="num" w:pos="720"/>
            </w:tabs>
            <w:spacing w:line="480" w:lineRule="auto"/>
            <w:ind w:left="720" w:hanging="360"/>
          </w:pPr>
        </w:pPrChange>
      </w:pPr>
      <w:ins w:id="5412" w:author="Antoneth Macaisa" w:date="2025-05-07T19:38:00Z">
        <w:r w:rsidRPr="00BE2C17">
          <w:rPr>
            <w:b/>
            <w:bCs/>
            <w:sz w:val="26"/>
            <w:szCs w:val="26"/>
            <w:lang w:val="en-US"/>
          </w:rPr>
          <w:t>Location</w:t>
        </w:r>
      </w:ins>
    </w:p>
    <w:p w14:paraId="55784BB9" w14:textId="77777777" w:rsidR="00BF4961" w:rsidRPr="00BE2C17" w:rsidRDefault="00BF4961">
      <w:pPr>
        <w:pStyle w:val="Default"/>
        <w:numPr>
          <w:ilvl w:val="0"/>
          <w:numId w:val="45"/>
        </w:numPr>
        <w:spacing w:line="360" w:lineRule="auto"/>
        <w:rPr>
          <w:ins w:id="5413" w:author="Antoneth Macaisa" w:date="2025-05-07T19:38:00Z"/>
          <w:b/>
          <w:bCs/>
          <w:sz w:val="26"/>
          <w:szCs w:val="26"/>
          <w:lang w:val="en-US"/>
        </w:rPr>
        <w:pPrChange w:id="5414" w:author="admin" w:date="2025-05-21T00:36:00Z">
          <w:pPr>
            <w:pStyle w:val="Default"/>
            <w:numPr>
              <w:numId w:val="45"/>
            </w:numPr>
            <w:tabs>
              <w:tab w:val="num" w:pos="720"/>
            </w:tabs>
            <w:spacing w:line="480" w:lineRule="auto"/>
            <w:ind w:left="720" w:hanging="360"/>
          </w:pPr>
        </w:pPrChange>
      </w:pPr>
      <w:ins w:id="5415" w:author="Antoneth Macaisa" w:date="2025-05-07T19:38:00Z">
        <w:r w:rsidRPr="00BE2C17">
          <w:rPr>
            <w:b/>
            <w:bCs/>
            <w:sz w:val="26"/>
            <w:szCs w:val="26"/>
            <w:lang w:val="en-US"/>
          </w:rPr>
          <w:t>Space type toggle</w:t>
        </w:r>
      </w:ins>
    </w:p>
    <w:p w14:paraId="74E1BC0B" w14:textId="67220767" w:rsidR="00BF4961" w:rsidRDefault="00BF4961">
      <w:pPr>
        <w:pStyle w:val="Default"/>
        <w:numPr>
          <w:ilvl w:val="0"/>
          <w:numId w:val="45"/>
        </w:numPr>
        <w:spacing w:line="360" w:lineRule="auto"/>
        <w:rPr>
          <w:ins w:id="5416" w:author="admin" w:date="2025-05-21T00:36:00Z"/>
          <w:b/>
          <w:bCs/>
          <w:sz w:val="26"/>
          <w:szCs w:val="26"/>
          <w:lang w:val="en-US"/>
        </w:rPr>
        <w:pPrChange w:id="5417" w:author="admin" w:date="2025-05-21T00:36:00Z">
          <w:pPr>
            <w:pStyle w:val="Default"/>
            <w:spacing w:line="480" w:lineRule="auto"/>
            <w:jc w:val="center"/>
          </w:pPr>
        </w:pPrChange>
      </w:pPr>
      <w:ins w:id="5418" w:author="Antoneth Macaisa" w:date="2025-05-07T19:38:00Z">
        <w:r w:rsidRPr="00BE2C17">
          <w:rPr>
            <w:b/>
            <w:bCs/>
            <w:sz w:val="26"/>
            <w:szCs w:val="26"/>
            <w:lang w:val="en-US"/>
          </w:rPr>
          <w:t>Room Type Buttons</w:t>
        </w:r>
      </w:ins>
    </w:p>
    <w:p w14:paraId="1F82F39E" w14:textId="17077CD3" w:rsidR="00082FD8" w:rsidRPr="00BE2C17" w:rsidRDefault="00082FD8">
      <w:pPr>
        <w:pStyle w:val="Default"/>
        <w:spacing w:line="360" w:lineRule="auto"/>
        <w:ind w:left="720"/>
        <w:rPr>
          <w:b/>
          <w:bCs/>
          <w:sz w:val="26"/>
          <w:szCs w:val="26"/>
          <w:lang w:val="en-US"/>
        </w:rPr>
        <w:pPrChange w:id="5419" w:author="admin" w:date="2025-05-21T00:36:00Z">
          <w:pPr>
            <w:pStyle w:val="Default"/>
            <w:spacing w:line="480" w:lineRule="auto"/>
            <w:jc w:val="center"/>
          </w:pPr>
        </w:pPrChange>
      </w:pPr>
      <w:ins w:id="5420" w:author="admin" w:date="2025-05-21T00:36:00Z">
        <w:r>
          <w:rPr>
            <w:b/>
            <w:bCs/>
            <w:sz w:val="26"/>
            <w:szCs w:val="26"/>
            <w:lang w:val="en-US"/>
          </w:rPr>
          <w:t xml:space="preserve">              </w:t>
        </w:r>
      </w:ins>
    </w:p>
    <w:p w14:paraId="42529E4D" w14:textId="2B90027B"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35 </w:t>
      </w:r>
      <w:del w:id="5421" w:author="admin" w:date="2025-05-21T00:36:00Z">
        <w:r w:rsidR="00B31CB7" w:rsidRPr="00BE2C17" w:rsidDel="00082FD8">
          <w:rPr>
            <w:sz w:val="26"/>
            <w:szCs w:val="26"/>
            <w:lang w:val="en-US"/>
          </w:rPr>
          <w:delText>below</w:delText>
        </w:r>
        <w:r w:rsidR="00B31CB7" w:rsidRPr="00BE2C17" w:rsidDel="00082FD8">
          <w:rPr>
            <w:rFonts w:eastAsia="DengXian"/>
            <w:sz w:val="26"/>
            <w:szCs w:val="26"/>
          </w:rPr>
          <w:delText xml:space="preserve"> </w:delText>
        </w:r>
      </w:del>
      <w:ins w:id="5422" w:author="admin" w:date="2025-05-21T00:36:00Z">
        <w:r w:rsidR="00082FD8">
          <w:rPr>
            <w:sz w:val="26"/>
            <w:szCs w:val="26"/>
            <w:lang w:val="en-US"/>
          </w:rPr>
          <w:t xml:space="preserve">in the next </w:t>
        </w:r>
        <w:proofErr w:type="gramStart"/>
        <w:r w:rsidR="00082FD8">
          <w:rPr>
            <w:sz w:val="26"/>
            <w:szCs w:val="26"/>
            <w:lang w:val="en-US"/>
          </w:rPr>
          <w:t xml:space="preserve">page </w:t>
        </w:r>
        <w:r w:rsidR="00082FD8" w:rsidRPr="00BE2C17">
          <w:rPr>
            <w:rFonts w:eastAsia="DengXian"/>
            <w:sz w:val="26"/>
            <w:szCs w:val="26"/>
          </w:rPr>
          <w:t xml:space="preserve"> </w:t>
        </w:r>
      </w:ins>
      <w:r w:rsidR="00D43F3A" w:rsidRPr="00BE2C17">
        <w:rPr>
          <w:rFonts w:eastAsia="DengXian"/>
          <w:sz w:val="26"/>
          <w:szCs w:val="26"/>
        </w:rPr>
        <w:t>appears</w:t>
      </w:r>
      <w:proofErr w:type="gramEnd"/>
      <w:r w:rsidR="00D43F3A" w:rsidRPr="00BE2C17">
        <w:rPr>
          <w:rFonts w:eastAsia="DengXian"/>
          <w:sz w:val="26"/>
          <w:szCs w:val="26"/>
        </w:rPr>
        <w:t xml:space="preserve"> to be a dashboard for a host on </w:t>
      </w:r>
      <w:proofErr w:type="spellStart"/>
      <w:r w:rsidR="00D43F3A" w:rsidRPr="00BE2C17">
        <w:rPr>
          <w:rFonts w:eastAsia="DengXian"/>
          <w:sz w:val="26"/>
          <w:szCs w:val="26"/>
        </w:rPr>
        <w:t>FlexiDesk</w:t>
      </w:r>
      <w:proofErr w:type="spellEnd"/>
      <w:r w:rsidR="00D43F3A" w:rsidRPr="00BE2C17">
        <w:rPr>
          <w:rFonts w:eastAsia="DengXian"/>
          <w:sz w:val="26"/>
          <w:szCs w:val="26"/>
        </w:rPr>
        <w:t xml:space="preserve">. It welcomes the owner (1) and </w:t>
      </w:r>
      <w:proofErr w:type="gramStart"/>
      <w:r w:rsidR="00D43F3A" w:rsidRPr="00BE2C17">
        <w:rPr>
          <w:rFonts w:eastAsia="DengXian"/>
          <w:sz w:val="26"/>
          <w:szCs w:val="26"/>
        </w:rPr>
        <w:t>mentions that</w:t>
      </w:r>
      <w:proofErr w:type="gramEnd"/>
      <w:r w:rsidR="00D43F3A" w:rsidRPr="00BE2C17">
        <w:rPr>
          <w:rFonts w:eastAsia="DengXian"/>
          <w:sz w:val="26"/>
          <w:szCs w:val="26"/>
        </w:rPr>
        <w:t xml:space="preserve"> "Guests can reserve your place 24 hours after you publish—here's how to prepare." A "Your Next Step" section (3) provides a series of actions for the host to take, including "Set up the Calendar" (6), "Cancellations Policy," "Space Rules," "Offer Promotions," "Check Out Instructions," and "Instant Book Reservations Reviewed." A navigation bar at the top includes "Today," "Calendar" (2), "Listings," "Messages" (4), and a "Menu" (5). Notification and profile icons are also visible.</w:t>
      </w:r>
    </w:p>
    <w:p w14:paraId="528883C9" w14:textId="01793209" w:rsidR="00BF4961" w:rsidRPr="00BE2C17" w:rsidRDefault="00082FD8" w:rsidP="00D43F3A">
      <w:pPr>
        <w:pStyle w:val="Default"/>
        <w:spacing w:line="480" w:lineRule="auto"/>
        <w:jc w:val="both"/>
        <w:rPr>
          <w:ins w:id="5423" w:author="Antoneth Macaisa" w:date="2025-05-07T19:38:00Z"/>
          <w:noProof/>
          <w:sz w:val="26"/>
          <w:szCs w:val="26"/>
        </w:rPr>
      </w:pPr>
      <w:r w:rsidRPr="00BE2C17">
        <w:rPr>
          <w:noProof/>
          <w:sz w:val="26"/>
          <w:szCs w:val="26"/>
          <w:lang w:val="en-US" w:eastAsia="en-US"/>
        </w:rPr>
        <w:lastRenderedPageBreak/>
        <w:drawing>
          <wp:anchor distT="0" distB="0" distL="114300" distR="114300" simplePos="0" relativeHeight="251725824" behindDoc="1" locked="0" layoutInCell="1" allowOverlap="1" wp14:anchorId="17CD4256" wp14:editId="0C2CDE84">
            <wp:simplePos x="0" y="0"/>
            <wp:positionH relativeFrom="column">
              <wp:posOffset>990600</wp:posOffset>
            </wp:positionH>
            <wp:positionV relativeFrom="paragraph">
              <wp:posOffset>85725</wp:posOffset>
            </wp:positionV>
            <wp:extent cx="3451860" cy="1941510"/>
            <wp:effectExtent l="19050" t="19050" r="15240" b="20955"/>
            <wp:wrapNone/>
            <wp:docPr id="19044988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1860" cy="19415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EA003E1" w14:textId="04C4C1EC" w:rsidR="00BF4961" w:rsidRPr="00BE2C17" w:rsidRDefault="00BF4961" w:rsidP="00D43F3A">
      <w:pPr>
        <w:pStyle w:val="Default"/>
        <w:spacing w:line="480" w:lineRule="auto"/>
        <w:jc w:val="both"/>
        <w:rPr>
          <w:ins w:id="5424" w:author="Antoneth Macaisa" w:date="2025-05-07T19:38:00Z"/>
          <w:noProof/>
          <w:sz w:val="26"/>
          <w:szCs w:val="26"/>
        </w:rPr>
      </w:pPr>
    </w:p>
    <w:p w14:paraId="190AF631" w14:textId="57981C0E" w:rsidR="00BF4961" w:rsidRPr="00BE2C17" w:rsidRDefault="00BF4961" w:rsidP="00D43F3A">
      <w:pPr>
        <w:pStyle w:val="Default"/>
        <w:spacing w:line="480" w:lineRule="auto"/>
        <w:jc w:val="both"/>
        <w:rPr>
          <w:ins w:id="5425" w:author="Antoneth Macaisa" w:date="2025-05-07T19:38:00Z"/>
          <w:noProof/>
          <w:sz w:val="26"/>
          <w:szCs w:val="26"/>
        </w:rPr>
      </w:pPr>
    </w:p>
    <w:p w14:paraId="62366FA7" w14:textId="133F7D75" w:rsidR="00BF4961" w:rsidRPr="00BE2C17" w:rsidRDefault="00BF4961" w:rsidP="00D43F3A">
      <w:pPr>
        <w:pStyle w:val="Default"/>
        <w:spacing w:line="480" w:lineRule="auto"/>
        <w:jc w:val="both"/>
        <w:rPr>
          <w:ins w:id="5426" w:author="Antoneth Macaisa" w:date="2025-05-07T19:38:00Z"/>
          <w:noProof/>
          <w:sz w:val="26"/>
          <w:szCs w:val="26"/>
        </w:rPr>
      </w:pPr>
    </w:p>
    <w:p w14:paraId="61B777E4" w14:textId="2D12AF9C" w:rsidR="001A3C21" w:rsidDel="00082FD8" w:rsidRDefault="001A3C21" w:rsidP="00D43F3A">
      <w:pPr>
        <w:pStyle w:val="Default"/>
        <w:spacing w:line="480" w:lineRule="auto"/>
        <w:jc w:val="both"/>
        <w:rPr>
          <w:del w:id="5427" w:author="admin" w:date="2025-05-21T00:36:00Z"/>
          <w:sz w:val="26"/>
          <w:szCs w:val="26"/>
          <w:lang w:val="en-US"/>
        </w:rPr>
      </w:pPr>
    </w:p>
    <w:p w14:paraId="40E7BCCD" w14:textId="77777777" w:rsidR="00082FD8" w:rsidRPr="00BE2C17" w:rsidRDefault="00082FD8">
      <w:pPr>
        <w:pStyle w:val="Default"/>
        <w:spacing w:line="360" w:lineRule="auto"/>
        <w:jc w:val="both"/>
        <w:rPr>
          <w:ins w:id="5428" w:author="admin" w:date="2025-05-21T00:36:00Z"/>
          <w:rFonts w:eastAsia="DengXian"/>
          <w:sz w:val="26"/>
          <w:szCs w:val="26"/>
          <w:lang w:val="en-US"/>
        </w:rPr>
        <w:pPrChange w:id="5429" w:author="admin" w:date="2025-05-21T00:36:00Z">
          <w:pPr>
            <w:pStyle w:val="Default"/>
            <w:spacing w:line="480" w:lineRule="auto"/>
            <w:jc w:val="both"/>
          </w:pPr>
        </w:pPrChange>
      </w:pPr>
    </w:p>
    <w:p w14:paraId="29FF9483" w14:textId="77777777" w:rsidR="001A3C21" w:rsidRPr="00BE2C17" w:rsidDel="00082FD8" w:rsidRDefault="00B31CB7">
      <w:pPr>
        <w:pStyle w:val="Default"/>
        <w:spacing w:line="360" w:lineRule="auto"/>
        <w:jc w:val="both"/>
        <w:rPr>
          <w:del w:id="5430" w:author="admin" w:date="2025-05-21T00:36:00Z"/>
          <w:sz w:val="26"/>
          <w:szCs w:val="26"/>
          <w:lang w:val="en-US"/>
        </w:rPr>
        <w:pPrChange w:id="5431" w:author="admin" w:date="2025-05-21T00:36:00Z">
          <w:pPr>
            <w:pStyle w:val="Default"/>
            <w:spacing w:line="480" w:lineRule="auto"/>
            <w:jc w:val="both"/>
          </w:pPr>
        </w:pPrChange>
      </w:pPr>
      <w:del w:id="5432" w:author="admin" w:date="2025-05-21T00:36:00Z">
        <w:r w:rsidRPr="00BE2C17" w:rsidDel="00082FD8">
          <w:rPr>
            <w:sz w:val="26"/>
            <w:szCs w:val="26"/>
            <w:lang w:val="en-US"/>
          </w:rPr>
          <w:tab/>
        </w:r>
      </w:del>
    </w:p>
    <w:p w14:paraId="59D9C1A5" w14:textId="77777777" w:rsidR="001A3C21" w:rsidRPr="00BE2C17" w:rsidDel="00082FD8" w:rsidRDefault="001A3C21">
      <w:pPr>
        <w:pStyle w:val="Default"/>
        <w:spacing w:line="360" w:lineRule="auto"/>
        <w:jc w:val="both"/>
        <w:rPr>
          <w:del w:id="5433" w:author="admin" w:date="2025-05-21T00:36:00Z"/>
          <w:sz w:val="26"/>
          <w:szCs w:val="26"/>
          <w:lang w:val="en-US"/>
        </w:rPr>
        <w:pPrChange w:id="5434" w:author="admin" w:date="2025-05-21T00:36:00Z">
          <w:pPr>
            <w:pStyle w:val="Default"/>
            <w:spacing w:line="480" w:lineRule="auto"/>
            <w:jc w:val="both"/>
          </w:pPr>
        </w:pPrChange>
      </w:pPr>
    </w:p>
    <w:p w14:paraId="5E20ABE6" w14:textId="77777777" w:rsidR="001A3C21" w:rsidRPr="00BE2C17" w:rsidDel="00082FD8" w:rsidRDefault="001A3C21">
      <w:pPr>
        <w:pStyle w:val="Default"/>
        <w:spacing w:line="360" w:lineRule="auto"/>
        <w:jc w:val="both"/>
        <w:rPr>
          <w:del w:id="5435" w:author="admin" w:date="2025-05-21T00:36:00Z"/>
          <w:sz w:val="26"/>
          <w:szCs w:val="26"/>
          <w:lang w:val="en-US"/>
        </w:rPr>
        <w:pPrChange w:id="5436" w:author="admin" w:date="2025-05-21T00:36:00Z">
          <w:pPr>
            <w:pStyle w:val="Default"/>
            <w:spacing w:line="480" w:lineRule="auto"/>
            <w:jc w:val="both"/>
          </w:pPr>
        </w:pPrChange>
      </w:pPr>
    </w:p>
    <w:p w14:paraId="1EA7684D" w14:textId="77777777" w:rsidR="001A3C21" w:rsidRPr="00BE2C17" w:rsidDel="00BF4961" w:rsidRDefault="001A3C21">
      <w:pPr>
        <w:pStyle w:val="Default"/>
        <w:spacing w:line="360" w:lineRule="auto"/>
        <w:jc w:val="both"/>
        <w:rPr>
          <w:del w:id="5437" w:author="Antoneth Macaisa" w:date="2025-05-07T19:38:00Z"/>
          <w:sz w:val="26"/>
          <w:szCs w:val="26"/>
          <w:lang w:val="en-US"/>
        </w:rPr>
        <w:pPrChange w:id="5438" w:author="admin" w:date="2025-05-21T00:36:00Z">
          <w:pPr>
            <w:pStyle w:val="Default"/>
            <w:spacing w:line="480" w:lineRule="auto"/>
            <w:jc w:val="both"/>
          </w:pPr>
        </w:pPrChange>
      </w:pPr>
    </w:p>
    <w:p w14:paraId="51185193" w14:textId="77777777" w:rsidR="001A3C21" w:rsidRPr="00BE2C17" w:rsidRDefault="001A3C21">
      <w:pPr>
        <w:pStyle w:val="Default"/>
        <w:spacing w:line="360" w:lineRule="auto"/>
        <w:jc w:val="both"/>
        <w:rPr>
          <w:sz w:val="26"/>
          <w:szCs w:val="26"/>
          <w:lang w:val="en-US"/>
        </w:rPr>
        <w:pPrChange w:id="5439" w:author="admin" w:date="2025-05-21T00:36:00Z">
          <w:pPr>
            <w:pStyle w:val="Default"/>
            <w:spacing w:line="480" w:lineRule="auto"/>
            <w:jc w:val="both"/>
          </w:pPr>
        </w:pPrChange>
      </w:pPr>
    </w:p>
    <w:p w14:paraId="1C260F67" w14:textId="1677FCC4" w:rsidR="00D00924" w:rsidRPr="00BE2C17" w:rsidRDefault="00D00924">
      <w:pPr>
        <w:pStyle w:val="Default"/>
        <w:spacing w:line="360" w:lineRule="auto"/>
        <w:jc w:val="center"/>
        <w:rPr>
          <w:ins w:id="5440" w:author="Antoneth Macaisa" w:date="2025-05-07T19:38:00Z"/>
          <w:b/>
          <w:bCs/>
          <w:sz w:val="26"/>
          <w:szCs w:val="26"/>
          <w:lang w:val="en-US"/>
        </w:rPr>
        <w:pPrChange w:id="5441" w:author="admin" w:date="2025-05-21T00:36:00Z">
          <w:pPr>
            <w:pStyle w:val="Default"/>
            <w:spacing w:line="480" w:lineRule="auto"/>
            <w:jc w:val="center"/>
          </w:pPr>
        </w:pPrChange>
      </w:pPr>
      <w:r w:rsidRPr="00BE2C17">
        <w:rPr>
          <w:b/>
          <w:bCs/>
          <w:sz w:val="26"/>
          <w:szCs w:val="26"/>
          <w:lang w:val="en-US"/>
        </w:rPr>
        <w:t xml:space="preserve">Figure 35. Space Owner Dashboard </w:t>
      </w:r>
    </w:p>
    <w:p w14:paraId="63350A01" w14:textId="77777777" w:rsidR="00BF4961" w:rsidRPr="00BE2C17" w:rsidRDefault="00BF4961">
      <w:pPr>
        <w:pStyle w:val="Default"/>
        <w:numPr>
          <w:ilvl w:val="0"/>
          <w:numId w:val="46"/>
        </w:numPr>
        <w:spacing w:line="360" w:lineRule="auto"/>
        <w:rPr>
          <w:ins w:id="5442" w:author="Antoneth Macaisa" w:date="2025-05-07T19:39:00Z"/>
          <w:b/>
          <w:bCs/>
          <w:sz w:val="26"/>
          <w:szCs w:val="26"/>
          <w:lang w:val="en-US"/>
        </w:rPr>
        <w:pPrChange w:id="5443" w:author="admin" w:date="2025-05-21T00:37:00Z">
          <w:pPr>
            <w:pStyle w:val="Default"/>
            <w:numPr>
              <w:numId w:val="46"/>
            </w:numPr>
            <w:tabs>
              <w:tab w:val="num" w:pos="720"/>
            </w:tabs>
            <w:spacing w:line="480" w:lineRule="auto"/>
            <w:ind w:left="720" w:hanging="360"/>
          </w:pPr>
        </w:pPrChange>
      </w:pPr>
      <w:ins w:id="5444" w:author="Antoneth Macaisa" w:date="2025-05-07T19:39:00Z">
        <w:r w:rsidRPr="00BE2C17">
          <w:rPr>
            <w:b/>
            <w:bCs/>
            <w:sz w:val="26"/>
            <w:szCs w:val="26"/>
            <w:lang w:val="en-US"/>
          </w:rPr>
          <w:t>Today tab</w:t>
        </w:r>
      </w:ins>
    </w:p>
    <w:p w14:paraId="04CDA2E1" w14:textId="77777777" w:rsidR="00BF4961" w:rsidRPr="00BE2C17" w:rsidRDefault="00BF4961">
      <w:pPr>
        <w:pStyle w:val="Default"/>
        <w:numPr>
          <w:ilvl w:val="0"/>
          <w:numId w:val="46"/>
        </w:numPr>
        <w:spacing w:line="360" w:lineRule="auto"/>
        <w:rPr>
          <w:ins w:id="5445" w:author="Antoneth Macaisa" w:date="2025-05-07T19:39:00Z"/>
          <w:b/>
          <w:bCs/>
          <w:sz w:val="26"/>
          <w:szCs w:val="26"/>
          <w:lang w:val="en-US"/>
        </w:rPr>
        <w:pPrChange w:id="5446" w:author="admin" w:date="2025-05-21T00:37:00Z">
          <w:pPr>
            <w:pStyle w:val="Default"/>
            <w:numPr>
              <w:numId w:val="46"/>
            </w:numPr>
            <w:tabs>
              <w:tab w:val="num" w:pos="720"/>
            </w:tabs>
            <w:spacing w:line="480" w:lineRule="auto"/>
            <w:ind w:left="720" w:hanging="360"/>
          </w:pPr>
        </w:pPrChange>
      </w:pPr>
      <w:ins w:id="5447" w:author="Antoneth Macaisa" w:date="2025-05-07T19:39:00Z">
        <w:r w:rsidRPr="00BE2C17">
          <w:rPr>
            <w:b/>
            <w:bCs/>
            <w:sz w:val="26"/>
            <w:szCs w:val="26"/>
            <w:lang w:val="en-US"/>
          </w:rPr>
          <w:t>Calendar</w:t>
        </w:r>
      </w:ins>
    </w:p>
    <w:p w14:paraId="5FEE5566" w14:textId="77777777" w:rsidR="00BF4961" w:rsidRPr="00BE2C17" w:rsidRDefault="00BF4961">
      <w:pPr>
        <w:pStyle w:val="Default"/>
        <w:numPr>
          <w:ilvl w:val="0"/>
          <w:numId w:val="46"/>
        </w:numPr>
        <w:spacing w:line="360" w:lineRule="auto"/>
        <w:rPr>
          <w:ins w:id="5448" w:author="Antoneth Macaisa" w:date="2025-05-07T19:39:00Z"/>
          <w:b/>
          <w:bCs/>
          <w:sz w:val="26"/>
          <w:szCs w:val="26"/>
          <w:lang w:val="en-US"/>
        </w:rPr>
        <w:pPrChange w:id="5449" w:author="admin" w:date="2025-05-21T00:37:00Z">
          <w:pPr>
            <w:pStyle w:val="Default"/>
            <w:numPr>
              <w:numId w:val="46"/>
            </w:numPr>
            <w:tabs>
              <w:tab w:val="num" w:pos="720"/>
            </w:tabs>
            <w:spacing w:line="480" w:lineRule="auto"/>
            <w:ind w:left="720" w:hanging="360"/>
          </w:pPr>
        </w:pPrChange>
      </w:pPr>
      <w:ins w:id="5450" w:author="Antoneth Macaisa" w:date="2025-05-07T19:39:00Z">
        <w:r w:rsidRPr="00BE2C17">
          <w:rPr>
            <w:b/>
            <w:bCs/>
            <w:sz w:val="26"/>
            <w:szCs w:val="26"/>
            <w:lang w:val="en-US"/>
          </w:rPr>
          <w:t>Listings</w:t>
        </w:r>
      </w:ins>
    </w:p>
    <w:p w14:paraId="554F04B8" w14:textId="77777777" w:rsidR="00BF4961" w:rsidRPr="00BE2C17" w:rsidRDefault="00BF4961">
      <w:pPr>
        <w:pStyle w:val="Default"/>
        <w:numPr>
          <w:ilvl w:val="0"/>
          <w:numId w:val="46"/>
        </w:numPr>
        <w:spacing w:line="360" w:lineRule="auto"/>
        <w:rPr>
          <w:ins w:id="5451" w:author="Antoneth Macaisa" w:date="2025-05-07T19:39:00Z"/>
          <w:b/>
          <w:bCs/>
          <w:sz w:val="26"/>
          <w:szCs w:val="26"/>
          <w:lang w:val="en-US"/>
        </w:rPr>
        <w:pPrChange w:id="5452" w:author="admin" w:date="2025-05-21T00:37:00Z">
          <w:pPr>
            <w:pStyle w:val="Default"/>
            <w:numPr>
              <w:numId w:val="46"/>
            </w:numPr>
            <w:tabs>
              <w:tab w:val="num" w:pos="720"/>
            </w:tabs>
            <w:spacing w:line="480" w:lineRule="auto"/>
            <w:ind w:left="720" w:hanging="360"/>
          </w:pPr>
        </w:pPrChange>
      </w:pPr>
      <w:ins w:id="5453" w:author="Antoneth Macaisa" w:date="2025-05-07T19:39:00Z">
        <w:r w:rsidRPr="00BE2C17">
          <w:rPr>
            <w:b/>
            <w:bCs/>
            <w:sz w:val="26"/>
            <w:szCs w:val="26"/>
            <w:lang w:val="en-US"/>
          </w:rPr>
          <w:t>Messages</w:t>
        </w:r>
      </w:ins>
    </w:p>
    <w:p w14:paraId="5374D871" w14:textId="77777777" w:rsidR="00BF4961" w:rsidRPr="00BE2C17" w:rsidRDefault="00BF4961">
      <w:pPr>
        <w:pStyle w:val="Default"/>
        <w:numPr>
          <w:ilvl w:val="0"/>
          <w:numId w:val="46"/>
        </w:numPr>
        <w:spacing w:line="360" w:lineRule="auto"/>
        <w:rPr>
          <w:ins w:id="5454" w:author="Antoneth Macaisa" w:date="2025-05-07T19:39:00Z"/>
          <w:b/>
          <w:bCs/>
          <w:sz w:val="26"/>
          <w:szCs w:val="26"/>
          <w:lang w:val="en-US"/>
        </w:rPr>
        <w:pPrChange w:id="5455" w:author="admin" w:date="2025-05-21T00:37:00Z">
          <w:pPr>
            <w:pStyle w:val="Default"/>
            <w:numPr>
              <w:numId w:val="46"/>
            </w:numPr>
            <w:tabs>
              <w:tab w:val="num" w:pos="720"/>
            </w:tabs>
            <w:spacing w:line="480" w:lineRule="auto"/>
            <w:ind w:left="720" w:hanging="360"/>
          </w:pPr>
        </w:pPrChange>
      </w:pPr>
      <w:ins w:id="5456" w:author="Antoneth Macaisa" w:date="2025-05-07T19:39:00Z">
        <w:r w:rsidRPr="00BE2C17">
          <w:rPr>
            <w:b/>
            <w:bCs/>
            <w:sz w:val="26"/>
            <w:szCs w:val="26"/>
            <w:lang w:val="en-US"/>
          </w:rPr>
          <w:t>Menu dropdown</w:t>
        </w:r>
      </w:ins>
    </w:p>
    <w:p w14:paraId="7A0142BC" w14:textId="3FB9AE03" w:rsidR="00BF4961" w:rsidRDefault="00BF4961">
      <w:pPr>
        <w:pStyle w:val="Default"/>
        <w:numPr>
          <w:ilvl w:val="0"/>
          <w:numId w:val="46"/>
        </w:numPr>
        <w:spacing w:line="360" w:lineRule="auto"/>
        <w:rPr>
          <w:ins w:id="5457" w:author="admin" w:date="2025-05-21T00:37:00Z"/>
          <w:b/>
          <w:bCs/>
          <w:sz w:val="26"/>
          <w:szCs w:val="26"/>
          <w:lang w:val="en-US"/>
        </w:rPr>
        <w:pPrChange w:id="5458" w:author="admin" w:date="2025-05-21T00:37:00Z">
          <w:pPr>
            <w:pStyle w:val="Default"/>
            <w:spacing w:line="480" w:lineRule="auto"/>
            <w:jc w:val="center"/>
          </w:pPr>
        </w:pPrChange>
      </w:pPr>
      <w:ins w:id="5459" w:author="Antoneth Macaisa" w:date="2025-05-07T19:39:00Z">
        <w:r w:rsidRPr="00BE2C17">
          <w:rPr>
            <w:b/>
            <w:bCs/>
            <w:sz w:val="26"/>
            <w:szCs w:val="26"/>
            <w:lang w:val="en-US"/>
          </w:rPr>
          <w:t>Select box</w:t>
        </w:r>
      </w:ins>
    </w:p>
    <w:p w14:paraId="5155804E" w14:textId="77777777" w:rsidR="00082FD8" w:rsidRPr="00BE2C17" w:rsidRDefault="00082FD8">
      <w:pPr>
        <w:pStyle w:val="Default"/>
        <w:spacing w:line="360" w:lineRule="auto"/>
        <w:ind w:left="720"/>
        <w:rPr>
          <w:b/>
          <w:bCs/>
          <w:sz w:val="26"/>
          <w:szCs w:val="26"/>
          <w:lang w:val="en-US"/>
        </w:rPr>
        <w:pPrChange w:id="5460" w:author="admin" w:date="2025-05-21T00:37:00Z">
          <w:pPr>
            <w:pStyle w:val="Default"/>
            <w:spacing w:line="480" w:lineRule="auto"/>
            <w:jc w:val="center"/>
          </w:pPr>
        </w:pPrChange>
      </w:pPr>
    </w:p>
    <w:p w14:paraId="768FB7C0" w14:textId="732CA77E" w:rsidR="00D43F3A" w:rsidRPr="00BE2C17" w:rsidRDefault="001A3C21">
      <w:pPr>
        <w:pStyle w:val="Default"/>
        <w:spacing w:line="480" w:lineRule="auto"/>
        <w:ind w:firstLine="360"/>
        <w:jc w:val="both"/>
        <w:rPr>
          <w:rFonts w:eastAsia="DengXian"/>
          <w:sz w:val="26"/>
          <w:szCs w:val="26"/>
          <w:lang w:val="en-US"/>
        </w:rPr>
        <w:pPrChange w:id="5461" w:author="admin" w:date="2025-05-21T00:37:00Z">
          <w:pPr>
            <w:pStyle w:val="Default"/>
            <w:spacing w:line="480" w:lineRule="auto"/>
            <w:jc w:val="both"/>
          </w:pPr>
        </w:pPrChange>
      </w:pPr>
      <w:del w:id="5462" w:author="admin" w:date="2025-05-21T00:37:00Z">
        <w:r w:rsidRPr="00BE2C17" w:rsidDel="00082FD8">
          <w:rPr>
            <w:sz w:val="26"/>
            <w:szCs w:val="26"/>
            <w:lang w:val="en-US"/>
          </w:rPr>
          <w:tab/>
        </w:r>
      </w:del>
      <w:ins w:id="5463" w:author="admin" w:date="2025-05-21T00:37:00Z">
        <w:r w:rsidR="00082FD8">
          <w:rPr>
            <w:sz w:val="26"/>
            <w:szCs w:val="26"/>
            <w:lang w:val="en-US"/>
          </w:rPr>
          <w:t xml:space="preserve">In the next page, </w:t>
        </w:r>
      </w:ins>
      <w:r w:rsidR="00B31CB7" w:rsidRPr="00BE2C17">
        <w:rPr>
          <w:sz w:val="26"/>
          <w:szCs w:val="26"/>
          <w:lang w:val="en-US"/>
        </w:rPr>
        <w:t xml:space="preserve">Figure 36 </w:t>
      </w:r>
      <w:del w:id="5464" w:author="admin" w:date="2025-05-21T00:37:00Z">
        <w:r w:rsidR="00B31CB7" w:rsidRPr="00BE2C17" w:rsidDel="00082FD8">
          <w:rPr>
            <w:sz w:val="26"/>
            <w:szCs w:val="26"/>
            <w:lang w:val="en-US"/>
          </w:rPr>
          <w:delText xml:space="preserve">below </w:delText>
        </w:r>
      </w:del>
      <w:r w:rsidR="00D43F3A" w:rsidRPr="00BE2C17">
        <w:rPr>
          <w:rFonts w:eastAsia="DengXian"/>
          <w:sz w:val="26"/>
          <w:szCs w:val="26"/>
        </w:rPr>
        <w:t xml:space="preserve">is a similar host dashboard, but with the "Menu" dropdown expanded (1). The options in the menu include "Earnings" (2), "Create new listing" (3), "Reservations," and "Guidebooks" (4). The rest of the </w:t>
      </w:r>
      <w:r w:rsidR="00D43F3A" w:rsidRPr="00BE2C17">
        <w:rPr>
          <w:rFonts w:eastAsia="DengXian"/>
          <w:sz w:val="26"/>
          <w:szCs w:val="26"/>
        </w:rPr>
        <w:lastRenderedPageBreak/>
        <w:t>dashboard remains the same, showing the welcome message and the "Your Next Step" actions.</w:t>
      </w:r>
    </w:p>
    <w:p w14:paraId="20274A9B" w14:textId="3F6CA5E1" w:rsidR="00BF617D" w:rsidRPr="00BE2C17" w:rsidRDefault="00BF617D" w:rsidP="00D43F3A">
      <w:pPr>
        <w:pStyle w:val="Default"/>
        <w:spacing w:line="480" w:lineRule="auto"/>
        <w:jc w:val="both"/>
        <w:rPr>
          <w:rFonts w:eastAsia="DengXian"/>
          <w:sz w:val="26"/>
          <w:szCs w:val="26"/>
          <w:lang w:val="en-US"/>
        </w:rPr>
      </w:pPr>
    </w:p>
    <w:p w14:paraId="20EF2120" w14:textId="64FEB69B" w:rsidR="001A3C21"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27872" behindDoc="1" locked="0" layoutInCell="1" allowOverlap="1" wp14:anchorId="095478CF" wp14:editId="20551A0C">
            <wp:simplePos x="0" y="0"/>
            <wp:positionH relativeFrom="column">
              <wp:posOffset>1038225</wp:posOffset>
            </wp:positionH>
            <wp:positionV relativeFrom="paragraph">
              <wp:posOffset>22225</wp:posOffset>
            </wp:positionV>
            <wp:extent cx="3305175" cy="1859123"/>
            <wp:effectExtent l="19050" t="19050" r="9525" b="27305"/>
            <wp:wrapNone/>
            <wp:docPr id="7128973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06729" cy="185999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A305BE9" w14:textId="666EC81B"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47DDEE91" w14:textId="097F202C" w:rsidR="001A3C21" w:rsidRPr="00BE2C17" w:rsidDel="00BF4961" w:rsidRDefault="001A3C21" w:rsidP="00D43F3A">
      <w:pPr>
        <w:pStyle w:val="Default"/>
        <w:spacing w:line="480" w:lineRule="auto"/>
        <w:jc w:val="both"/>
        <w:rPr>
          <w:del w:id="5465" w:author="Antoneth Macaisa" w:date="2025-05-07T19:39:00Z"/>
          <w:sz w:val="26"/>
          <w:szCs w:val="26"/>
          <w:lang w:val="en-US"/>
        </w:rPr>
      </w:pPr>
    </w:p>
    <w:p w14:paraId="7230A984" w14:textId="77777777" w:rsidR="001A3C21" w:rsidRPr="00BE2C17" w:rsidDel="00BF4961" w:rsidRDefault="001A3C21" w:rsidP="00D43F3A">
      <w:pPr>
        <w:pStyle w:val="Default"/>
        <w:spacing w:line="480" w:lineRule="auto"/>
        <w:jc w:val="both"/>
        <w:rPr>
          <w:del w:id="5466" w:author="Antoneth Macaisa" w:date="2025-05-07T19:39:00Z"/>
          <w:sz w:val="26"/>
          <w:szCs w:val="26"/>
          <w:lang w:val="en-US"/>
        </w:rPr>
      </w:pPr>
    </w:p>
    <w:p w14:paraId="7F5A6CA3" w14:textId="77777777" w:rsidR="001A3C21" w:rsidRPr="00BE2C17" w:rsidRDefault="001A3C21" w:rsidP="00D43F3A">
      <w:pPr>
        <w:pStyle w:val="Default"/>
        <w:spacing w:line="480" w:lineRule="auto"/>
        <w:jc w:val="both"/>
        <w:rPr>
          <w:sz w:val="26"/>
          <w:szCs w:val="26"/>
          <w:lang w:val="en-US"/>
        </w:rPr>
      </w:pPr>
    </w:p>
    <w:p w14:paraId="5967A200" w14:textId="0CD3E077" w:rsidR="001A3C21" w:rsidRDefault="001A3C21" w:rsidP="00D43F3A">
      <w:pPr>
        <w:pStyle w:val="Default"/>
        <w:spacing w:line="480" w:lineRule="auto"/>
        <w:jc w:val="both"/>
        <w:rPr>
          <w:ins w:id="5467" w:author="admin" w:date="2025-05-21T00:37:00Z"/>
          <w:sz w:val="26"/>
          <w:szCs w:val="26"/>
          <w:lang w:val="en-US"/>
        </w:rPr>
      </w:pPr>
    </w:p>
    <w:p w14:paraId="658150D7" w14:textId="537A624D" w:rsidR="00082FD8" w:rsidRPr="00BE2C17" w:rsidRDefault="00082FD8" w:rsidP="00D43F3A">
      <w:pPr>
        <w:pStyle w:val="Default"/>
        <w:spacing w:line="480" w:lineRule="auto"/>
        <w:jc w:val="both"/>
        <w:rPr>
          <w:sz w:val="26"/>
          <w:szCs w:val="26"/>
          <w:lang w:val="en-US"/>
        </w:rPr>
      </w:pPr>
    </w:p>
    <w:p w14:paraId="75E644AC" w14:textId="63F0D8C0" w:rsidR="00D00924" w:rsidRPr="00BE2C17" w:rsidRDefault="00D00924" w:rsidP="00D00924">
      <w:pPr>
        <w:pStyle w:val="Default"/>
        <w:spacing w:line="480" w:lineRule="auto"/>
        <w:jc w:val="center"/>
        <w:rPr>
          <w:ins w:id="5468" w:author="Antoneth Macaisa" w:date="2025-05-07T19:39:00Z"/>
          <w:b/>
          <w:bCs/>
          <w:sz w:val="26"/>
          <w:szCs w:val="26"/>
          <w:lang w:val="en-US"/>
        </w:rPr>
      </w:pPr>
      <w:r w:rsidRPr="00BE2C17">
        <w:rPr>
          <w:b/>
          <w:bCs/>
          <w:sz w:val="26"/>
          <w:szCs w:val="26"/>
          <w:lang w:val="en-US"/>
        </w:rPr>
        <w:t>Figure 36. Menu Interface</w:t>
      </w:r>
    </w:p>
    <w:p w14:paraId="4AC7279F" w14:textId="77777777" w:rsidR="00BF4961" w:rsidRPr="00BE2C17" w:rsidRDefault="00BF4961">
      <w:pPr>
        <w:pStyle w:val="Default"/>
        <w:numPr>
          <w:ilvl w:val="0"/>
          <w:numId w:val="47"/>
        </w:numPr>
        <w:rPr>
          <w:ins w:id="5469" w:author="Antoneth Macaisa" w:date="2025-05-07T19:39:00Z"/>
          <w:b/>
          <w:bCs/>
          <w:sz w:val="26"/>
          <w:szCs w:val="26"/>
          <w:lang w:val="en-US"/>
        </w:rPr>
        <w:pPrChange w:id="5470" w:author="Antoneth Macaisa" w:date="2025-05-07T19:39:00Z">
          <w:pPr>
            <w:pStyle w:val="Default"/>
            <w:numPr>
              <w:numId w:val="47"/>
            </w:numPr>
            <w:tabs>
              <w:tab w:val="num" w:pos="720"/>
            </w:tabs>
            <w:spacing w:line="480" w:lineRule="auto"/>
            <w:ind w:left="720" w:hanging="360"/>
          </w:pPr>
        </w:pPrChange>
      </w:pPr>
      <w:ins w:id="5471" w:author="Antoneth Macaisa" w:date="2025-05-07T19:39:00Z">
        <w:r w:rsidRPr="00BE2C17">
          <w:rPr>
            <w:b/>
            <w:bCs/>
            <w:sz w:val="26"/>
            <w:szCs w:val="26"/>
            <w:lang w:val="en-US"/>
          </w:rPr>
          <w:t>Earnings</w:t>
        </w:r>
      </w:ins>
    </w:p>
    <w:p w14:paraId="5547CCFC" w14:textId="77777777" w:rsidR="00BF4961" w:rsidRPr="00BE2C17" w:rsidRDefault="00BF4961">
      <w:pPr>
        <w:pStyle w:val="Default"/>
        <w:numPr>
          <w:ilvl w:val="0"/>
          <w:numId w:val="47"/>
        </w:numPr>
        <w:rPr>
          <w:ins w:id="5472" w:author="Antoneth Macaisa" w:date="2025-05-07T19:39:00Z"/>
          <w:b/>
          <w:bCs/>
          <w:sz w:val="26"/>
          <w:szCs w:val="26"/>
          <w:lang w:val="en-US"/>
        </w:rPr>
        <w:pPrChange w:id="5473" w:author="Antoneth Macaisa" w:date="2025-05-07T19:39:00Z">
          <w:pPr>
            <w:pStyle w:val="Default"/>
            <w:numPr>
              <w:numId w:val="47"/>
            </w:numPr>
            <w:tabs>
              <w:tab w:val="num" w:pos="720"/>
            </w:tabs>
            <w:spacing w:line="480" w:lineRule="auto"/>
            <w:ind w:left="720" w:hanging="360"/>
          </w:pPr>
        </w:pPrChange>
      </w:pPr>
      <w:ins w:id="5474" w:author="Antoneth Macaisa" w:date="2025-05-07T19:39:00Z">
        <w:r w:rsidRPr="00BE2C17">
          <w:rPr>
            <w:b/>
            <w:bCs/>
            <w:sz w:val="26"/>
            <w:szCs w:val="26"/>
            <w:lang w:val="en-US"/>
          </w:rPr>
          <w:t>Create new listing</w:t>
        </w:r>
      </w:ins>
    </w:p>
    <w:p w14:paraId="3E8FD1AA" w14:textId="77777777" w:rsidR="00BF4961" w:rsidRPr="00BE2C17" w:rsidRDefault="00BF4961">
      <w:pPr>
        <w:pStyle w:val="Default"/>
        <w:numPr>
          <w:ilvl w:val="0"/>
          <w:numId w:val="47"/>
        </w:numPr>
        <w:rPr>
          <w:ins w:id="5475" w:author="Antoneth Macaisa" w:date="2025-05-07T19:39:00Z"/>
          <w:b/>
          <w:bCs/>
          <w:sz w:val="26"/>
          <w:szCs w:val="26"/>
          <w:lang w:val="en-US"/>
        </w:rPr>
        <w:pPrChange w:id="5476" w:author="Antoneth Macaisa" w:date="2025-05-07T19:39:00Z">
          <w:pPr>
            <w:pStyle w:val="Default"/>
            <w:numPr>
              <w:numId w:val="47"/>
            </w:numPr>
            <w:tabs>
              <w:tab w:val="num" w:pos="720"/>
            </w:tabs>
            <w:spacing w:line="480" w:lineRule="auto"/>
            <w:ind w:left="720" w:hanging="360"/>
          </w:pPr>
        </w:pPrChange>
      </w:pPr>
      <w:ins w:id="5477" w:author="Antoneth Macaisa" w:date="2025-05-07T19:39:00Z">
        <w:r w:rsidRPr="00BE2C17">
          <w:rPr>
            <w:b/>
            <w:bCs/>
            <w:sz w:val="26"/>
            <w:szCs w:val="26"/>
            <w:lang w:val="en-US"/>
          </w:rPr>
          <w:t>Reservations</w:t>
        </w:r>
      </w:ins>
    </w:p>
    <w:p w14:paraId="5837D0A6" w14:textId="5CDE783E" w:rsidR="00082FD8" w:rsidRPr="00082FD8" w:rsidRDefault="00BF4961">
      <w:pPr>
        <w:pStyle w:val="Default"/>
        <w:numPr>
          <w:ilvl w:val="0"/>
          <w:numId w:val="47"/>
        </w:numPr>
        <w:spacing w:line="480" w:lineRule="auto"/>
        <w:rPr>
          <w:b/>
          <w:bCs/>
          <w:sz w:val="26"/>
          <w:szCs w:val="26"/>
          <w:lang w:val="en-US"/>
        </w:rPr>
        <w:pPrChange w:id="5478" w:author="admin" w:date="2025-05-21T00:38:00Z">
          <w:pPr>
            <w:pStyle w:val="Default"/>
            <w:spacing w:line="480" w:lineRule="auto"/>
            <w:jc w:val="center"/>
          </w:pPr>
        </w:pPrChange>
      </w:pPr>
      <w:ins w:id="5479" w:author="Antoneth Macaisa" w:date="2025-05-07T19:39:00Z">
        <w:r w:rsidRPr="00BE2C17">
          <w:rPr>
            <w:b/>
            <w:bCs/>
            <w:sz w:val="26"/>
            <w:szCs w:val="26"/>
            <w:lang w:val="en-US"/>
          </w:rPr>
          <w:t>Guidebooks</w:t>
        </w:r>
      </w:ins>
    </w:p>
    <w:p w14:paraId="6E27E2DD" w14:textId="4ED91293" w:rsidR="00D43F3A" w:rsidRPr="00BE2C17" w:rsidRDefault="00BF4961"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29920" behindDoc="1" locked="0" layoutInCell="1" allowOverlap="1" wp14:anchorId="7ADF5F55" wp14:editId="5D08A2EB">
            <wp:simplePos x="0" y="0"/>
            <wp:positionH relativeFrom="column">
              <wp:posOffset>1041400</wp:posOffset>
            </wp:positionH>
            <wp:positionV relativeFrom="paragraph">
              <wp:posOffset>1776186</wp:posOffset>
            </wp:positionV>
            <wp:extent cx="3463925" cy="1948180"/>
            <wp:effectExtent l="19050" t="19050" r="22225" b="13970"/>
            <wp:wrapNone/>
            <wp:docPr id="9557297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63925"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37 below</w:t>
      </w:r>
      <w:r w:rsidR="00B31CB7" w:rsidRPr="00BE2C17">
        <w:rPr>
          <w:rFonts w:eastAsia="DengXian"/>
          <w:sz w:val="26"/>
          <w:szCs w:val="26"/>
        </w:rPr>
        <w:t xml:space="preserve"> </w:t>
      </w:r>
      <w:r w:rsidR="00D43F3A" w:rsidRPr="00BE2C17">
        <w:rPr>
          <w:rFonts w:eastAsia="DengXian"/>
          <w:sz w:val="26"/>
          <w:szCs w:val="26"/>
        </w:rPr>
        <w:t xml:space="preserve">shows the "My Listing" section, specifically the "Photo Tour." It displays placeholders for listing photos in a grid layout. Options to "Add" (2) more photos and "Delete" (1) existing ones are available. Below each photo placeholder, </w:t>
      </w:r>
      <w:proofErr w:type="gramStart"/>
      <w:r w:rsidR="00D43F3A" w:rsidRPr="00BE2C17">
        <w:rPr>
          <w:rFonts w:eastAsia="DengXian"/>
          <w:sz w:val="26"/>
          <w:szCs w:val="26"/>
        </w:rPr>
        <w:t>there's</w:t>
      </w:r>
      <w:proofErr w:type="gramEnd"/>
      <w:r w:rsidR="00D43F3A" w:rsidRPr="00BE2C17">
        <w:rPr>
          <w:rFonts w:eastAsia="DengXian"/>
          <w:sz w:val="26"/>
          <w:szCs w:val="26"/>
        </w:rPr>
        <w:t xml:space="preserve"> space for a "Title" (3) and "Location" (4), suggesting these details can be associated with each image in the photo tour.</w:t>
      </w:r>
    </w:p>
    <w:p w14:paraId="3018CB04" w14:textId="7C511D2C" w:rsidR="001A3C21" w:rsidRPr="00BE2C17" w:rsidRDefault="001A3C21" w:rsidP="00D43F3A">
      <w:pPr>
        <w:pStyle w:val="Default"/>
        <w:spacing w:line="480" w:lineRule="auto"/>
        <w:jc w:val="both"/>
        <w:rPr>
          <w:rFonts w:eastAsia="DengXian"/>
          <w:sz w:val="26"/>
          <w:szCs w:val="26"/>
          <w:lang w:val="en-US"/>
        </w:rPr>
      </w:pPr>
    </w:p>
    <w:p w14:paraId="10F43C22"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lastRenderedPageBreak/>
        <w:tab/>
      </w:r>
    </w:p>
    <w:p w14:paraId="7C01ED16" w14:textId="77777777" w:rsidR="001A3C21" w:rsidRPr="00BE2C17" w:rsidRDefault="001A3C21" w:rsidP="00D43F3A">
      <w:pPr>
        <w:pStyle w:val="Default"/>
        <w:spacing w:line="480" w:lineRule="auto"/>
        <w:jc w:val="both"/>
        <w:rPr>
          <w:sz w:val="26"/>
          <w:szCs w:val="26"/>
          <w:lang w:val="en-US"/>
        </w:rPr>
      </w:pPr>
    </w:p>
    <w:p w14:paraId="75657C1F" w14:textId="77777777" w:rsidR="001A3C21" w:rsidRPr="00BE2C17" w:rsidRDefault="001A3C21" w:rsidP="00D43F3A">
      <w:pPr>
        <w:pStyle w:val="Default"/>
        <w:spacing w:line="480" w:lineRule="auto"/>
        <w:jc w:val="both"/>
        <w:rPr>
          <w:sz w:val="26"/>
          <w:szCs w:val="26"/>
          <w:lang w:val="en-US"/>
        </w:rPr>
      </w:pPr>
    </w:p>
    <w:p w14:paraId="2A460ABE" w14:textId="77777777" w:rsidR="001A3C21" w:rsidRPr="00BE2C17" w:rsidDel="00BF4961" w:rsidRDefault="001A3C21" w:rsidP="00D43F3A">
      <w:pPr>
        <w:pStyle w:val="Default"/>
        <w:spacing w:line="480" w:lineRule="auto"/>
        <w:jc w:val="both"/>
        <w:rPr>
          <w:del w:id="5480" w:author="Antoneth Macaisa" w:date="2025-05-07T19:39:00Z"/>
          <w:sz w:val="26"/>
          <w:szCs w:val="26"/>
          <w:lang w:val="en-US"/>
        </w:rPr>
      </w:pPr>
    </w:p>
    <w:p w14:paraId="1B811313" w14:textId="77777777" w:rsidR="00D00924" w:rsidRPr="00BE2C17" w:rsidRDefault="001A3C21" w:rsidP="00D43F3A">
      <w:pPr>
        <w:pStyle w:val="Default"/>
        <w:spacing w:line="480" w:lineRule="auto"/>
        <w:jc w:val="both"/>
        <w:rPr>
          <w:sz w:val="26"/>
          <w:szCs w:val="26"/>
          <w:lang w:val="en-US"/>
        </w:rPr>
      </w:pPr>
      <w:del w:id="5481" w:author="Antoneth Macaisa" w:date="2025-05-07T19:39:00Z">
        <w:r w:rsidRPr="00BE2C17" w:rsidDel="00BF4961">
          <w:rPr>
            <w:sz w:val="26"/>
            <w:szCs w:val="26"/>
            <w:lang w:val="en-US"/>
          </w:rPr>
          <w:tab/>
        </w:r>
      </w:del>
    </w:p>
    <w:p w14:paraId="51664533" w14:textId="5D6A2E07" w:rsidR="00D00924" w:rsidRPr="00BE2C17" w:rsidRDefault="00D00924" w:rsidP="00D00924">
      <w:pPr>
        <w:pStyle w:val="Default"/>
        <w:spacing w:line="480" w:lineRule="auto"/>
        <w:jc w:val="center"/>
        <w:rPr>
          <w:ins w:id="5482" w:author="Antoneth Macaisa" w:date="2025-05-07T19:39:00Z"/>
          <w:b/>
          <w:bCs/>
          <w:sz w:val="26"/>
          <w:szCs w:val="26"/>
          <w:lang w:val="en-US"/>
        </w:rPr>
      </w:pPr>
      <w:r w:rsidRPr="00BE2C17">
        <w:rPr>
          <w:b/>
          <w:bCs/>
          <w:sz w:val="26"/>
          <w:szCs w:val="26"/>
          <w:lang w:val="en-US"/>
        </w:rPr>
        <w:t>Figure 37. My Listing</w:t>
      </w:r>
    </w:p>
    <w:p w14:paraId="688E9238" w14:textId="77777777" w:rsidR="00BF4961" w:rsidRPr="00BE2C17" w:rsidRDefault="00BF4961">
      <w:pPr>
        <w:pStyle w:val="Default"/>
        <w:numPr>
          <w:ilvl w:val="0"/>
          <w:numId w:val="48"/>
        </w:numPr>
        <w:rPr>
          <w:ins w:id="5483" w:author="Antoneth Macaisa" w:date="2025-05-07T19:39:00Z"/>
          <w:b/>
          <w:bCs/>
          <w:sz w:val="26"/>
          <w:szCs w:val="26"/>
          <w:lang w:val="en-US"/>
        </w:rPr>
        <w:pPrChange w:id="5484" w:author="Antoneth Macaisa" w:date="2025-05-07T19:39:00Z">
          <w:pPr>
            <w:pStyle w:val="Default"/>
            <w:numPr>
              <w:numId w:val="48"/>
            </w:numPr>
            <w:tabs>
              <w:tab w:val="num" w:pos="720"/>
            </w:tabs>
            <w:spacing w:line="480" w:lineRule="auto"/>
            <w:ind w:left="720" w:hanging="360"/>
          </w:pPr>
        </w:pPrChange>
      </w:pPr>
      <w:ins w:id="5485" w:author="Antoneth Macaisa" w:date="2025-05-07T19:39:00Z">
        <w:r w:rsidRPr="00BE2C17">
          <w:rPr>
            <w:b/>
            <w:bCs/>
            <w:sz w:val="26"/>
            <w:szCs w:val="26"/>
            <w:lang w:val="en-US"/>
          </w:rPr>
          <w:t>Delete button</w:t>
        </w:r>
      </w:ins>
    </w:p>
    <w:p w14:paraId="408C5393" w14:textId="77777777" w:rsidR="00BF4961" w:rsidRPr="00BE2C17" w:rsidRDefault="00BF4961">
      <w:pPr>
        <w:pStyle w:val="Default"/>
        <w:numPr>
          <w:ilvl w:val="0"/>
          <w:numId w:val="48"/>
        </w:numPr>
        <w:rPr>
          <w:ins w:id="5486" w:author="Antoneth Macaisa" w:date="2025-05-07T19:39:00Z"/>
          <w:b/>
          <w:bCs/>
          <w:sz w:val="26"/>
          <w:szCs w:val="26"/>
          <w:lang w:val="en-US"/>
        </w:rPr>
        <w:pPrChange w:id="5487" w:author="Antoneth Macaisa" w:date="2025-05-07T19:39:00Z">
          <w:pPr>
            <w:pStyle w:val="Default"/>
            <w:numPr>
              <w:numId w:val="48"/>
            </w:numPr>
            <w:tabs>
              <w:tab w:val="num" w:pos="720"/>
            </w:tabs>
            <w:spacing w:line="480" w:lineRule="auto"/>
            <w:ind w:left="720" w:hanging="360"/>
          </w:pPr>
        </w:pPrChange>
      </w:pPr>
      <w:ins w:id="5488" w:author="Antoneth Macaisa" w:date="2025-05-07T19:39:00Z">
        <w:r w:rsidRPr="00BE2C17">
          <w:rPr>
            <w:b/>
            <w:bCs/>
            <w:sz w:val="26"/>
            <w:szCs w:val="26"/>
            <w:lang w:val="en-US"/>
          </w:rPr>
          <w:t>Add button</w:t>
        </w:r>
      </w:ins>
    </w:p>
    <w:p w14:paraId="626F0817" w14:textId="77777777" w:rsidR="00BF4961" w:rsidRPr="00BE2C17" w:rsidRDefault="00BF4961">
      <w:pPr>
        <w:pStyle w:val="Default"/>
        <w:numPr>
          <w:ilvl w:val="0"/>
          <w:numId w:val="48"/>
        </w:numPr>
        <w:rPr>
          <w:ins w:id="5489" w:author="Antoneth Macaisa" w:date="2025-05-07T19:39:00Z"/>
          <w:b/>
          <w:bCs/>
          <w:sz w:val="26"/>
          <w:szCs w:val="26"/>
          <w:lang w:val="en-US"/>
        </w:rPr>
        <w:pPrChange w:id="5490" w:author="Antoneth Macaisa" w:date="2025-05-07T19:39:00Z">
          <w:pPr>
            <w:pStyle w:val="Default"/>
            <w:numPr>
              <w:numId w:val="48"/>
            </w:numPr>
            <w:tabs>
              <w:tab w:val="num" w:pos="720"/>
            </w:tabs>
            <w:spacing w:line="480" w:lineRule="auto"/>
            <w:ind w:left="720" w:hanging="360"/>
          </w:pPr>
        </w:pPrChange>
      </w:pPr>
      <w:ins w:id="5491" w:author="Antoneth Macaisa" w:date="2025-05-07T19:39:00Z">
        <w:r w:rsidRPr="00BE2C17">
          <w:rPr>
            <w:b/>
            <w:bCs/>
            <w:sz w:val="26"/>
            <w:szCs w:val="26"/>
            <w:lang w:val="en-US"/>
          </w:rPr>
          <w:t>Title label</w:t>
        </w:r>
      </w:ins>
    </w:p>
    <w:p w14:paraId="2B82F736" w14:textId="053B73AB" w:rsidR="00BF4961" w:rsidRPr="00BE2C17" w:rsidRDefault="00BF4961">
      <w:pPr>
        <w:pStyle w:val="Default"/>
        <w:numPr>
          <w:ilvl w:val="0"/>
          <w:numId w:val="48"/>
        </w:numPr>
        <w:spacing w:line="480" w:lineRule="auto"/>
        <w:rPr>
          <w:b/>
          <w:bCs/>
          <w:sz w:val="26"/>
          <w:szCs w:val="26"/>
          <w:lang w:val="en-US"/>
        </w:rPr>
        <w:pPrChange w:id="5492" w:author="Antoneth Macaisa" w:date="2025-05-07T19:39:00Z">
          <w:pPr>
            <w:pStyle w:val="Default"/>
            <w:spacing w:line="480" w:lineRule="auto"/>
            <w:jc w:val="center"/>
          </w:pPr>
        </w:pPrChange>
      </w:pPr>
      <w:ins w:id="5493" w:author="Antoneth Macaisa" w:date="2025-05-07T19:39:00Z">
        <w:r w:rsidRPr="00BE2C17">
          <w:rPr>
            <w:b/>
            <w:bCs/>
            <w:sz w:val="26"/>
            <w:szCs w:val="26"/>
            <w:lang w:val="en-US"/>
          </w:rPr>
          <w:t>Location label</w:t>
        </w:r>
      </w:ins>
    </w:p>
    <w:p w14:paraId="0B373605" w14:textId="24E39AA2" w:rsidR="00D43F3A"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31968" behindDoc="1" locked="0" layoutInCell="1" allowOverlap="1" wp14:anchorId="2F8E7C96" wp14:editId="78096812">
            <wp:simplePos x="0" y="0"/>
            <wp:positionH relativeFrom="column">
              <wp:posOffset>1054100</wp:posOffset>
            </wp:positionH>
            <wp:positionV relativeFrom="paragraph">
              <wp:posOffset>2947035</wp:posOffset>
            </wp:positionV>
            <wp:extent cx="3462020" cy="1946910"/>
            <wp:effectExtent l="19050" t="19050" r="24130" b="15240"/>
            <wp:wrapNone/>
            <wp:docPr id="453083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62020" cy="1946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00924" w:rsidRPr="00BE2C17">
        <w:rPr>
          <w:sz w:val="26"/>
          <w:szCs w:val="26"/>
          <w:lang w:val="en-US"/>
        </w:rPr>
        <w:tab/>
      </w:r>
      <w:r w:rsidR="00B31CB7" w:rsidRPr="00BE2C17">
        <w:rPr>
          <w:sz w:val="26"/>
          <w:szCs w:val="26"/>
          <w:lang w:val="en-US"/>
        </w:rPr>
        <w:t>Figure 38 below</w:t>
      </w:r>
      <w:r w:rsidR="00B31CB7" w:rsidRPr="00BE2C17">
        <w:rPr>
          <w:rFonts w:eastAsia="DengXian"/>
          <w:sz w:val="26"/>
          <w:szCs w:val="26"/>
        </w:rPr>
        <w:t xml:space="preserve"> </w:t>
      </w:r>
      <w:r w:rsidR="00D43F3A" w:rsidRPr="00BE2C17">
        <w:rPr>
          <w:rFonts w:eastAsia="DengXian"/>
          <w:sz w:val="26"/>
          <w:szCs w:val="26"/>
        </w:rPr>
        <w:t xml:space="preserve">presents the "Listing editor," focusing on "Checkout instructions" (1). It prompts the host to "Explain what's essential for guests to do before they leave. Anyone can read these before they book." </w:t>
      </w:r>
      <w:proofErr w:type="gramStart"/>
      <w:r w:rsidR="00D43F3A" w:rsidRPr="00BE2C17">
        <w:rPr>
          <w:rFonts w:eastAsia="DengXian"/>
          <w:sz w:val="26"/>
          <w:szCs w:val="26"/>
        </w:rPr>
        <w:t>An</w:t>
      </w:r>
      <w:proofErr w:type="gramEnd"/>
      <w:r w:rsidR="00D43F3A" w:rsidRPr="00BE2C17">
        <w:rPr>
          <w:rFonts w:eastAsia="DengXian"/>
          <w:sz w:val="26"/>
          <w:szCs w:val="26"/>
        </w:rPr>
        <w:t xml:space="preserve"> "+ Add Instructions" button is the call to action. On the left, a navigation panel (2) for the listing editor is visible, with sections for "Your space," "Arrival guide," "Check-in" (3) with a time of "3:00 PM," "Checkout" (3) with an option to "Add details," "Directions" (4), "Check-in method" (5), "</w:t>
      </w:r>
      <w:proofErr w:type="spellStart"/>
      <w:r w:rsidR="00D43F3A" w:rsidRPr="00BE2C17">
        <w:rPr>
          <w:rFonts w:eastAsia="DengXian"/>
          <w:sz w:val="26"/>
          <w:szCs w:val="26"/>
        </w:rPr>
        <w:t>Wifi</w:t>
      </w:r>
      <w:proofErr w:type="spellEnd"/>
      <w:r w:rsidR="00D43F3A" w:rsidRPr="00BE2C17">
        <w:rPr>
          <w:rFonts w:eastAsia="DengXian"/>
          <w:sz w:val="26"/>
          <w:szCs w:val="26"/>
        </w:rPr>
        <w:t xml:space="preserve"> details" (6), "House manual" (7), and "House rules" (8).</w:t>
      </w:r>
    </w:p>
    <w:p w14:paraId="7D5A7226" w14:textId="5E0F3521" w:rsidR="001A3C21" w:rsidRPr="00BE2C17" w:rsidRDefault="001A3C21" w:rsidP="001A3C21">
      <w:pPr>
        <w:pStyle w:val="Default"/>
        <w:tabs>
          <w:tab w:val="left" w:pos="1680"/>
        </w:tabs>
        <w:spacing w:line="480" w:lineRule="auto"/>
        <w:jc w:val="both"/>
        <w:rPr>
          <w:rFonts w:eastAsia="DengXian"/>
          <w:sz w:val="26"/>
          <w:szCs w:val="26"/>
          <w:lang w:val="en-US"/>
        </w:rPr>
      </w:pPr>
      <w:r w:rsidRPr="00BE2C17">
        <w:rPr>
          <w:rFonts w:eastAsia="DengXian"/>
          <w:sz w:val="26"/>
          <w:szCs w:val="26"/>
          <w:lang w:val="en-US"/>
        </w:rPr>
        <w:tab/>
      </w:r>
    </w:p>
    <w:p w14:paraId="1EB285E8"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292583E0" w14:textId="77777777" w:rsidR="001A3C21" w:rsidRPr="00BE2C17" w:rsidRDefault="001A3C21" w:rsidP="00D43F3A">
      <w:pPr>
        <w:pStyle w:val="Default"/>
        <w:spacing w:line="480" w:lineRule="auto"/>
        <w:jc w:val="both"/>
        <w:rPr>
          <w:sz w:val="26"/>
          <w:szCs w:val="26"/>
          <w:lang w:val="en-US"/>
        </w:rPr>
      </w:pPr>
    </w:p>
    <w:p w14:paraId="16E5C45E" w14:textId="77777777" w:rsidR="001A3C21" w:rsidRPr="00BE2C17" w:rsidRDefault="001A3C21" w:rsidP="00D43F3A">
      <w:pPr>
        <w:pStyle w:val="Default"/>
        <w:spacing w:line="480" w:lineRule="auto"/>
        <w:jc w:val="both"/>
        <w:rPr>
          <w:sz w:val="26"/>
          <w:szCs w:val="26"/>
          <w:lang w:val="en-US"/>
        </w:rPr>
      </w:pPr>
    </w:p>
    <w:p w14:paraId="4A2C029E" w14:textId="77777777" w:rsidR="001A3C21" w:rsidRPr="00BE2C17" w:rsidDel="00BF4961" w:rsidRDefault="001A3C21" w:rsidP="00D43F3A">
      <w:pPr>
        <w:pStyle w:val="Default"/>
        <w:spacing w:line="480" w:lineRule="auto"/>
        <w:jc w:val="both"/>
        <w:rPr>
          <w:del w:id="5494" w:author="Antoneth Macaisa" w:date="2025-05-07T19:40:00Z"/>
          <w:sz w:val="26"/>
          <w:szCs w:val="26"/>
          <w:lang w:val="en-US"/>
        </w:rPr>
      </w:pPr>
    </w:p>
    <w:p w14:paraId="0DC2ABBA" w14:textId="77777777" w:rsidR="00D00924" w:rsidRPr="00BE2C17" w:rsidRDefault="00D00924" w:rsidP="00D43F3A">
      <w:pPr>
        <w:pStyle w:val="Default"/>
        <w:spacing w:line="480" w:lineRule="auto"/>
        <w:jc w:val="both"/>
        <w:rPr>
          <w:sz w:val="26"/>
          <w:szCs w:val="26"/>
          <w:lang w:val="en-US"/>
        </w:rPr>
      </w:pPr>
    </w:p>
    <w:p w14:paraId="1D32BE67" w14:textId="36CAEB36" w:rsidR="001A3C21" w:rsidRPr="00BE2C17" w:rsidRDefault="00D00924" w:rsidP="00D00924">
      <w:pPr>
        <w:pStyle w:val="Default"/>
        <w:spacing w:line="480" w:lineRule="auto"/>
        <w:jc w:val="center"/>
        <w:rPr>
          <w:ins w:id="5495" w:author="Antoneth Macaisa" w:date="2025-05-07T19:40:00Z"/>
          <w:b/>
          <w:bCs/>
          <w:sz w:val="26"/>
          <w:szCs w:val="26"/>
          <w:lang w:val="en-US"/>
        </w:rPr>
      </w:pPr>
      <w:r w:rsidRPr="00BE2C17">
        <w:rPr>
          <w:b/>
          <w:bCs/>
          <w:sz w:val="26"/>
          <w:szCs w:val="26"/>
          <w:lang w:val="en-US"/>
        </w:rPr>
        <w:t>Figure 38. Check Out Instructor of Listing Editor</w:t>
      </w:r>
    </w:p>
    <w:p w14:paraId="59EC146B" w14:textId="77777777" w:rsidR="00BF4961" w:rsidRPr="00BE2C17" w:rsidRDefault="00BF4961">
      <w:pPr>
        <w:pStyle w:val="Default"/>
        <w:numPr>
          <w:ilvl w:val="0"/>
          <w:numId w:val="49"/>
        </w:numPr>
        <w:rPr>
          <w:ins w:id="5496" w:author="Antoneth Macaisa" w:date="2025-05-07T19:40:00Z"/>
          <w:b/>
          <w:bCs/>
          <w:sz w:val="26"/>
          <w:szCs w:val="26"/>
          <w:lang w:val="en-US"/>
        </w:rPr>
        <w:pPrChange w:id="5497" w:author="Antoneth Macaisa" w:date="2025-05-07T19:40:00Z">
          <w:pPr>
            <w:pStyle w:val="Default"/>
            <w:numPr>
              <w:numId w:val="49"/>
            </w:numPr>
            <w:tabs>
              <w:tab w:val="num" w:pos="720"/>
            </w:tabs>
            <w:spacing w:line="480" w:lineRule="auto"/>
            <w:ind w:left="720" w:hanging="360"/>
          </w:pPr>
        </w:pPrChange>
      </w:pPr>
      <w:ins w:id="5498" w:author="Antoneth Macaisa" w:date="2025-05-07T19:40:00Z">
        <w:r w:rsidRPr="00BE2C17">
          <w:rPr>
            <w:b/>
            <w:bCs/>
            <w:sz w:val="26"/>
            <w:szCs w:val="26"/>
            <w:lang w:val="en-US"/>
          </w:rPr>
          <w:t>Add instruction button</w:t>
        </w:r>
      </w:ins>
    </w:p>
    <w:p w14:paraId="50D820F1" w14:textId="77777777" w:rsidR="00BF4961" w:rsidRPr="00BE2C17" w:rsidRDefault="00BF4961">
      <w:pPr>
        <w:pStyle w:val="Default"/>
        <w:numPr>
          <w:ilvl w:val="0"/>
          <w:numId w:val="49"/>
        </w:numPr>
        <w:rPr>
          <w:ins w:id="5499" w:author="Antoneth Macaisa" w:date="2025-05-07T19:40:00Z"/>
          <w:b/>
          <w:bCs/>
          <w:sz w:val="26"/>
          <w:szCs w:val="26"/>
          <w:lang w:val="en-US"/>
        </w:rPr>
        <w:pPrChange w:id="5500" w:author="Antoneth Macaisa" w:date="2025-05-07T19:40:00Z">
          <w:pPr>
            <w:pStyle w:val="Default"/>
            <w:numPr>
              <w:numId w:val="49"/>
            </w:numPr>
            <w:tabs>
              <w:tab w:val="num" w:pos="720"/>
            </w:tabs>
            <w:spacing w:line="480" w:lineRule="auto"/>
            <w:ind w:left="720" w:hanging="360"/>
          </w:pPr>
        </w:pPrChange>
      </w:pPr>
      <w:ins w:id="5501" w:author="Antoneth Macaisa" w:date="2025-05-07T19:40:00Z">
        <w:r w:rsidRPr="00BE2C17">
          <w:rPr>
            <w:b/>
            <w:bCs/>
            <w:sz w:val="26"/>
            <w:szCs w:val="26"/>
            <w:lang w:val="en-US"/>
          </w:rPr>
          <w:t>Toggle of your space and arrival guide</w:t>
        </w:r>
      </w:ins>
    </w:p>
    <w:p w14:paraId="0E748FC0" w14:textId="77777777" w:rsidR="00BF4961" w:rsidRPr="00BE2C17" w:rsidRDefault="00BF4961">
      <w:pPr>
        <w:pStyle w:val="Default"/>
        <w:numPr>
          <w:ilvl w:val="0"/>
          <w:numId w:val="49"/>
        </w:numPr>
        <w:rPr>
          <w:ins w:id="5502" w:author="Antoneth Macaisa" w:date="2025-05-07T19:40:00Z"/>
          <w:b/>
          <w:bCs/>
          <w:sz w:val="26"/>
          <w:szCs w:val="26"/>
          <w:lang w:val="en-US"/>
        </w:rPr>
        <w:pPrChange w:id="5503" w:author="Antoneth Macaisa" w:date="2025-05-07T19:40:00Z">
          <w:pPr>
            <w:pStyle w:val="Default"/>
            <w:numPr>
              <w:numId w:val="49"/>
            </w:numPr>
            <w:tabs>
              <w:tab w:val="num" w:pos="720"/>
            </w:tabs>
            <w:spacing w:line="480" w:lineRule="auto"/>
            <w:ind w:left="720" w:hanging="360"/>
          </w:pPr>
        </w:pPrChange>
      </w:pPr>
      <w:ins w:id="5504" w:author="Antoneth Macaisa" w:date="2025-05-07T19:40:00Z">
        <w:r w:rsidRPr="00BE2C17">
          <w:rPr>
            <w:b/>
            <w:bCs/>
            <w:sz w:val="26"/>
            <w:szCs w:val="26"/>
            <w:lang w:val="en-US"/>
          </w:rPr>
          <w:t>Duration </w:t>
        </w:r>
      </w:ins>
    </w:p>
    <w:p w14:paraId="28BB7631" w14:textId="77777777" w:rsidR="00BF4961" w:rsidRPr="00BE2C17" w:rsidRDefault="00BF4961">
      <w:pPr>
        <w:pStyle w:val="Default"/>
        <w:numPr>
          <w:ilvl w:val="0"/>
          <w:numId w:val="49"/>
        </w:numPr>
        <w:rPr>
          <w:ins w:id="5505" w:author="Antoneth Macaisa" w:date="2025-05-07T19:40:00Z"/>
          <w:b/>
          <w:bCs/>
          <w:sz w:val="26"/>
          <w:szCs w:val="26"/>
          <w:lang w:val="en-US"/>
        </w:rPr>
        <w:pPrChange w:id="5506" w:author="Antoneth Macaisa" w:date="2025-05-07T19:40:00Z">
          <w:pPr>
            <w:pStyle w:val="Default"/>
            <w:numPr>
              <w:numId w:val="49"/>
            </w:numPr>
            <w:tabs>
              <w:tab w:val="num" w:pos="720"/>
            </w:tabs>
            <w:spacing w:line="480" w:lineRule="auto"/>
            <w:ind w:left="720" w:hanging="360"/>
          </w:pPr>
        </w:pPrChange>
      </w:pPr>
      <w:ins w:id="5507" w:author="Antoneth Macaisa" w:date="2025-05-07T19:40:00Z">
        <w:r w:rsidRPr="00BE2C17">
          <w:rPr>
            <w:b/>
            <w:bCs/>
            <w:sz w:val="26"/>
            <w:szCs w:val="26"/>
            <w:lang w:val="en-US"/>
          </w:rPr>
          <w:t>Directions check in method</w:t>
        </w:r>
      </w:ins>
    </w:p>
    <w:p w14:paraId="3AB20D8B" w14:textId="77777777" w:rsidR="00BF4961" w:rsidRPr="00BE2C17" w:rsidRDefault="00BF4961">
      <w:pPr>
        <w:pStyle w:val="Default"/>
        <w:numPr>
          <w:ilvl w:val="0"/>
          <w:numId w:val="49"/>
        </w:numPr>
        <w:rPr>
          <w:ins w:id="5508" w:author="Antoneth Macaisa" w:date="2025-05-07T19:40:00Z"/>
          <w:b/>
          <w:bCs/>
          <w:sz w:val="26"/>
          <w:szCs w:val="26"/>
          <w:lang w:val="en-US"/>
        </w:rPr>
        <w:pPrChange w:id="5509" w:author="Antoneth Macaisa" w:date="2025-05-07T19:40:00Z">
          <w:pPr>
            <w:pStyle w:val="Default"/>
            <w:numPr>
              <w:numId w:val="49"/>
            </w:numPr>
            <w:tabs>
              <w:tab w:val="num" w:pos="720"/>
            </w:tabs>
            <w:spacing w:line="480" w:lineRule="auto"/>
            <w:ind w:left="720" w:hanging="360"/>
          </w:pPr>
        </w:pPrChange>
      </w:pPr>
      <w:ins w:id="5510" w:author="Antoneth Macaisa" w:date="2025-05-07T19:40:00Z">
        <w:r w:rsidRPr="00BE2C17">
          <w:rPr>
            <w:b/>
            <w:bCs/>
            <w:sz w:val="26"/>
            <w:szCs w:val="26"/>
            <w:lang w:val="en-US"/>
          </w:rPr>
          <w:t>Check in method</w:t>
        </w:r>
      </w:ins>
    </w:p>
    <w:p w14:paraId="5BBE5BDF" w14:textId="77777777" w:rsidR="00BF4961" w:rsidRPr="00BE2C17" w:rsidRDefault="00BF4961">
      <w:pPr>
        <w:pStyle w:val="Default"/>
        <w:numPr>
          <w:ilvl w:val="0"/>
          <w:numId w:val="49"/>
        </w:numPr>
        <w:rPr>
          <w:ins w:id="5511" w:author="Antoneth Macaisa" w:date="2025-05-07T19:40:00Z"/>
          <w:b/>
          <w:bCs/>
          <w:sz w:val="26"/>
          <w:szCs w:val="26"/>
          <w:lang w:val="en-US"/>
        </w:rPr>
        <w:pPrChange w:id="5512" w:author="Antoneth Macaisa" w:date="2025-05-07T19:40:00Z">
          <w:pPr>
            <w:pStyle w:val="Default"/>
            <w:numPr>
              <w:numId w:val="49"/>
            </w:numPr>
            <w:tabs>
              <w:tab w:val="num" w:pos="720"/>
            </w:tabs>
            <w:spacing w:line="480" w:lineRule="auto"/>
            <w:ind w:left="720" w:hanging="360"/>
          </w:pPr>
        </w:pPrChange>
      </w:pPr>
      <w:proofErr w:type="spellStart"/>
      <w:ins w:id="5513" w:author="Antoneth Macaisa" w:date="2025-05-07T19:40:00Z">
        <w:r w:rsidRPr="00BE2C17">
          <w:rPr>
            <w:b/>
            <w:bCs/>
            <w:sz w:val="26"/>
            <w:szCs w:val="26"/>
            <w:lang w:val="en-US"/>
          </w:rPr>
          <w:t>WiFI</w:t>
        </w:r>
        <w:proofErr w:type="spellEnd"/>
        <w:r w:rsidRPr="00BE2C17">
          <w:rPr>
            <w:b/>
            <w:bCs/>
            <w:sz w:val="26"/>
            <w:szCs w:val="26"/>
            <w:lang w:val="en-US"/>
          </w:rPr>
          <w:t xml:space="preserve"> details</w:t>
        </w:r>
      </w:ins>
    </w:p>
    <w:p w14:paraId="30D753B4" w14:textId="77777777" w:rsidR="00BF4961" w:rsidRPr="00BE2C17" w:rsidRDefault="00BF4961">
      <w:pPr>
        <w:pStyle w:val="Default"/>
        <w:numPr>
          <w:ilvl w:val="0"/>
          <w:numId w:val="49"/>
        </w:numPr>
        <w:rPr>
          <w:ins w:id="5514" w:author="Antoneth Macaisa" w:date="2025-05-07T19:40:00Z"/>
          <w:b/>
          <w:bCs/>
          <w:sz w:val="26"/>
          <w:szCs w:val="26"/>
          <w:lang w:val="en-US"/>
        </w:rPr>
        <w:pPrChange w:id="5515" w:author="Antoneth Macaisa" w:date="2025-05-07T19:40:00Z">
          <w:pPr>
            <w:pStyle w:val="Default"/>
            <w:numPr>
              <w:numId w:val="49"/>
            </w:numPr>
            <w:tabs>
              <w:tab w:val="num" w:pos="720"/>
            </w:tabs>
            <w:spacing w:line="480" w:lineRule="auto"/>
            <w:ind w:left="720" w:hanging="360"/>
          </w:pPr>
        </w:pPrChange>
      </w:pPr>
      <w:ins w:id="5516" w:author="Antoneth Macaisa" w:date="2025-05-07T19:40:00Z">
        <w:r w:rsidRPr="00BE2C17">
          <w:rPr>
            <w:b/>
            <w:bCs/>
            <w:sz w:val="26"/>
            <w:szCs w:val="26"/>
            <w:lang w:val="en-US"/>
          </w:rPr>
          <w:t>House manual</w:t>
        </w:r>
      </w:ins>
    </w:p>
    <w:p w14:paraId="7BD25DD4" w14:textId="0B6139DF" w:rsidR="00BF4961" w:rsidRPr="00BE2C17" w:rsidRDefault="00BF4961">
      <w:pPr>
        <w:pStyle w:val="Default"/>
        <w:numPr>
          <w:ilvl w:val="0"/>
          <w:numId w:val="49"/>
        </w:numPr>
        <w:spacing w:line="480" w:lineRule="auto"/>
        <w:rPr>
          <w:b/>
          <w:bCs/>
          <w:sz w:val="26"/>
          <w:szCs w:val="26"/>
          <w:lang w:val="en-US"/>
        </w:rPr>
        <w:pPrChange w:id="5517" w:author="Antoneth Macaisa" w:date="2025-05-07T19:40:00Z">
          <w:pPr>
            <w:pStyle w:val="Default"/>
            <w:spacing w:line="480" w:lineRule="auto"/>
            <w:jc w:val="center"/>
          </w:pPr>
        </w:pPrChange>
      </w:pPr>
      <w:ins w:id="5518" w:author="Antoneth Macaisa" w:date="2025-05-07T19:40:00Z">
        <w:r w:rsidRPr="00BE2C17">
          <w:rPr>
            <w:b/>
            <w:bCs/>
            <w:sz w:val="26"/>
            <w:szCs w:val="26"/>
            <w:lang w:val="en-US"/>
          </w:rPr>
          <w:t>View</w:t>
        </w:r>
      </w:ins>
    </w:p>
    <w:p w14:paraId="0BF3A80C" w14:textId="4B7330DA" w:rsidR="00D00924"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34016" behindDoc="1" locked="0" layoutInCell="1" allowOverlap="1" wp14:anchorId="1092EBFF" wp14:editId="71807BD7">
            <wp:simplePos x="0" y="0"/>
            <wp:positionH relativeFrom="column">
              <wp:posOffset>1003300</wp:posOffset>
            </wp:positionH>
            <wp:positionV relativeFrom="paragraph">
              <wp:posOffset>2271395</wp:posOffset>
            </wp:positionV>
            <wp:extent cx="3463925" cy="1948180"/>
            <wp:effectExtent l="19050" t="19050" r="22225" b="13970"/>
            <wp:wrapNone/>
            <wp:docPr id="19598725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63925"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39 below</w:t>
      </w:r>
      <w:r w:rsidR="00B31CB7" w:rsidRPr="00BE2C17">
        <w:rPr>
          <w:rFonts w:eastAsia="DengXian"/>
          <w:sz w:val="26"/>
          <w:szCs w:val="26"/>
        </w:rPr>
        <w:t xml:space="preserve"> </w:t>
      </w:r>
      <w:r w:rsidR="00D43F3A" w:rsidRPr="00BE2C17">
        <w:rPr>
          <w:rFonts w:eastAsia="DengXian"/>
          <w:sz w:val="26"/>
          <w:szCs w:val="26"/>
        </w:rPr>
        <w:t xml:space="preserve">continues within the "Listing editor," now showing the "Your space" section. A field for the "Title" </w:t>
      </w:r>
      <w:proofErr w:type="gramStart"/>
      <w:r w:rsidR="00D43F3A" w:rsidRPr="00BE2C17">
        <w:rPr>
          <w:rFonts w:eastAsia="DengXian"/>
          <w:sz w:val="26"/>
          <w:szCs w:val="26"/>
        </w:rPr>
        <w:t>is filled</w:t>
      </w:r>
      <w:proofErr w:type="gramEnd"/>
      <w:r w:rsidR="00D43F3A" w:rsidRPr="00BE2C17">
        <w:rPr>
          <w:rFonts w:eastAsia="DengXian"/>
          <w:sz w:val="26"/>
          <w:szCs w:val="26"/>
        </w:rPr>
        <w:t xml:space="preserve"> with "Fun" (1), and the "Property type" is listed as "Room - House." Pricing details show "₱1,000 per night" with potential discounts for weekly and monthly stays. Availability </w:t>
      </w:r>
      <w:proofErr w:type="gramStart"/>
      <w:r w:rsidR="00D43F3A" w:rsidRPr="00BE2C17">
        <w:rPr>
          <w:rFonts w:eastAsia="DengXian"/>
          <w:sz w:val="26"/>
          <w:szCs w:val="26"/>
        </w:rPr>
        <w:t>is listed</w:t>
      </w:r>
      <w:proofErr w:type="gramEnd"/>
      <w:r w:rsidR="00D43F3A" w:rsidRPr="00BE2C17">
        <w:rPr>
          <w:rFonts w:eastAsia="DengXian"/>
          <w:sz w:val="26"/>
          <w:szCs w:val="26"/>
        </w:rPr>
        <w:t xml:space="preserve"> as "1 </w:t>
      </w:r>
      <w:del w:id="5519" w:author="Antoneth Macaisa" w:date="2025-05-07T19:40:00Z">
        <w:r w:rsidR="00D43F3A" w:rsidRPr="00BE2C17" w:rsidDel="00BF4961">
          <w:rPr>
            <w:rFonts w:eastAsia="DengXian"/>
            <w:sz w:val="26"/>
            <w:szCs w:val="26"/>
          </w:rPr>
          <w:delText>-</w:delText>
        </w:r>
      </w:del>
      <w:ins w:id="5520" w:author="Antoneth Macaisa" w:date="2025-05-07T19:40:00Z">
        <w:r w:rsidR="00BF4961" w:rsidRPr="00BE2C17">
          <w:rPr>
            <w:rFonts w:eastAsia="DengXian"/>
            <w:sz w:val="26"/>
            <w:szCs w:val="26"/>
          </w:rPr>
          <w:t>–</w:t>
        </w:r>
      </w:ins>
      <w:r w:rsidR="00D43F3A" w:rsidRPr="00BE2C17">
        <w:rPr>
          <w:rFonts w:eastAsia="DengXian"/>
          <w:sz w:val="26"/>
          <w:szCs w:val="26"/>
        </w:rPr>
        <w:t xml:space="preserve"> 365</w:t>
      </w:r>
      <w:ins w:id="5521" w:author="Antoneth Macaisa" w:date="2025-05-07T19:40:00Z">
        <w:r w:rsidR="00BF4961" w:rsidRPr="00BE2C17">
          <w:rPr>
            <w:rFonts w:eastAsia="DengXian"/>
            <w:sz w:val="26"/>
            <w:szCs w:val="26"/>
          </w:rPr>
          <w:t>-</w:t>
        </w:r>
      </w:ins>
      <w:del w:id="5522" w:author="Antoneth Macaisa" w:date="2025-05-07T19:40:00Z">
        <w:r w:rsidR="00D43F3A" w:rsidRPr="00BE2C17" w:rsidDel="00BF4961">
          <w:rPr>
            <w:rFonts w:eastAsia="DengXian"/>
            <w:sz w:val="26"/>
            <w:szCs w:val="26"/>
          </w:rPr>
          <w:delText xml:space="preserve"> </w:delText>
        </w:r>
      </w:del>
      <w:r w:rsidR="00D43F3A" w:rsidRPr="00BE2C17">
        <w:rPr>
          <w:rFonts w:eastAsia="DengXian"/>
          <w:sz w:val="26"/>
          <w:szCs w:val="26"/>
        </w:rPr>
        <w:t>night days" with "Same day check-in allowed." A "Next" button (2) suggests this is part of a multi-step editing process.</w:t>
      </w:r>
    </w:p>
    <w:p w14:paraId="7F7D1D65" w14:textId="02F86D38" w:rsidR="001A3C21" w:rsidRPr="00BE2C17" w:rsidRDefault="001A3C21" w:rsidP="00D43F3A">
      <w:pPr>
        <w:pStyle w:val="Default"/>
        <w:spacing w:line="480" w:lineRule="auto"/>
        <w:jc w:val="both"/>
        <w:rPr>
          <w:rFonts w:eastAsia="DengXian"/>
          <w:sz w:val="26"/>
          <w:szCs w:val="26"/>
          <w:lang w:val="en-US"/>
        </w:rPr>
      </w:pPr>
    </w:p>
    <w:p w14:paraId="345D21D2"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09C58555" w14:textId="77777777" w:rsidR="001A3C21" w:rsidRPr="00BE2C17" w:rsidRDefault="001A3C21" w:rsidP="00D43F3A">
      <w:pPr>
        <w:pStyle w:val="Default"/>
        <w:spacing w:line="480" w:lineRule="auto"/>
        <w:jc w:val="both"/>
        <w:rPr>
          <w:sz w:val="26"/>
          <w:szCs w:val="26"/>
          <w:lang w:val="en-US"/>
        </w:rPr>
      </w:pPr>
    </w:p>
    <w:p w14:paraId="769FF64F" w14:textId="77777777" w:rsidR="001A3C21" w:rsidRPr="00BE2C17" w:rsidRDefault="001A3C21" w:rsidP="00D43F3A">
      <w:pPr>
        <w:pStyle w:val="Default"/>
        <w:spacing w:line="480" w:lineRule="auto"/>
        <w:jc w:val="both"/>
        <w:rPr>
          <w:sz w:val="26"/>
          <w:szCs w:val="26"/>
          <w:lang w:val="en-US"/>
        </w:rPr>
      </w:pPr>
    </w:p>
    <w:p w14:paraId="0E311C96" w14:textId="77777777" w:rsidR="001A3C21" w:rsidRPr="00BE2C17" w:rsidRDefault="001A3C21" w:rsidP="00D43F3A">
      <w:pPr>
        <w:pStyle w:val="Default"/>
        <w:spacing w:line="480" w:lineRule="auto"/>
        <w:jc w:val="both"/>
        <w:rPr>
          <w:sz w:val="26"/>
          <w:szCs w:val="26"/>
          <w:lang w:val="en-US"/>
        </w:rPr>
      </w:pPr>
    </w:p>
    <w:p w14:paraId="3182A6DC" w14:textId="5A743403" w:rsidR="00D00924" w:rsidRPr="00BE2C17" w:rsidRDefault="00D00924" w:rsidP="00D00924">
      <w:pPr>
        <w:pStyle w:val="Default"/>
        <w:spacing w:line="480" w:lineRule="auto"/>
        <w:jc w:val="center"/>
        <w:rPr>
          <w:ins w:id="5523" w:author="Antoneth Macaisa" w:date="2025-05-07T19:40:00Z"/>
          <w:b/>
          <w:bCs/>
          <w:sz w:val="26"/>
          <w:szCs w:val="26"/>
          <w:lang w:val="en-US"/>
        </w:rPr>
      </w:pPr>
      <w:r w:rsidRPr="00BE2C17">
        <w:rPr>
          <w:b/>
          <w:bCs/>
          <w:sz w:val="26"/>
          <w:szCs w:val="26"/>
          <w:lang w:val="en-US"/>
        </w:rPr>
        <w:lastRenderedPageBreak/>
        <w:t>Figure 39. Co-Working Space Title in Listing Editor</w:t>
      </w:r>
    </w:p>
    <w:p w14:paraId="212C7646" w14:textId="77777777" w:rsidR="00BF4961" w:rsidRPr="00BE2C17" w:rsidRDefault="00BF4961">
      <w:pPr>
        <w:pStyle w:val="Default"/>
        <w:numPr>
          <w:ilvl w:val="0"/>
          <w:numId w:val="50"/>
        </w:numPr>
        <w:rPr>
          <w:ins w:id="5524" w:author="Antoneth Macaisa" w:date="2025-05-07T19:40:00Z"/>
          <w:b/>
          <w:bCs/>
          <w:sz w:val="26"/>
          <w:szCs w:val="26"/>
          <w:lang w:val="en-US"/>
        </w:rPr>
        <w:pPrChange w:id="5525" w:author="Antoneth Macaisa" w:date="2025-05-07T19:40:00Z">
          <w:pPr>
            <w:pStyle w:val="Default"/>
            <w:numPr>
              <w:numId w:val="50"/>
            </w:numPr>
            <w:tabs>
              <w:tab w:val="num" w:pos="720"/>
            </w:tabs>
            <w:spacing w:line="480" w:lineRule="auto"/>
            <w:ind w:left="720" w:hanging="360"/>
          </w:pPr>
        </w:pPrChange>
      </w:pPr>
      <w:ins w:id="5526" w:author="Antoneth Macaisa" w:date="2025-05-07T19:40:00Z">
        <w:r w:rsidRPr="00BE2C17">
          <w:rPr>
            <w:b/>
            <w:bCs/>
            <w:sz w:val="26"/>
            <w:szCs w:val="26"/>
            <w:lang w:val="en-US"/>
          </w:rPr>
          <w:t>Editable title</w:t>
        </w:r>
      </w:ins>
    </w:p>
    <w:p w14:paraId="560AC4C2" w14:textId="21F92532" w:rsidR="00BF4961" w:rsidRPr="00BE2C17" w:rsidRDefault="00BF4961">
      <w:pPr>
        <w:pStyle w:val="Default"/>
        <w:numPr>
          <w:ilvl w:val="0"/>
          <w:numId w:val="50"/>
        </w:numPr>
        <w:spacing w:line="480" w:lineRule="auto"/>
        <w:rPr>
          <w:b/>
          <w:bCs/>
          <w:sz w:val="26"/>
          <w:szCs w:val="26"/>
          <w:lang w:val="en-US"/>
        </w:rPr>
        <w:pPrChange w:id="5527" w:author="Antoneth Macaisa" w:date="2025-05-07T19:40:00Z">
          <w:pPr>
            <w:pStyle w:val="Default"/>
            <w:spacing w:line="480" w:lineRule="auto"/>
            <w:jc w:val="center"/>
          </w:pPr>
        </w:pPrChange>
      </w:pPr>
      <w:ins w:id="5528" w:author="Antoneth Macaisa" w:date="2025-05-07T19:40:00Z">
        <w:r w:rsidRPr="00BE2C17">
          <w:rPr>
            <w:b/>
            <w:bCs/>
            <w:sz w:val="26"/>
            <w:szCs w:val="26"/>
            <w:lang w:val="en-US"/>
          </w:rPr>
          <w:t>Save button</w:t>
        </w:r>
      </w:ins>
    </w:p>
    <w:p w14:paraId="4819495E" w14:textId="6DFFF0E1" w:rsidR="00D43F3A" w:rsidRPr="00BE2C17" w:rsidRDefault="001A3C21">
      <w:pPr>
        <w:pStyle w:val="Default"/>
        <w:spacing w:line="480" w:lineRule="auto"/>
        <w:ind w:firstLine="360"/>
        <w:jc w:val="both"/>
        <w:rPr>
          <w:rFonts w:eastAsia="DengXian"/>
          <w:sz w:val="26"/>
          <w:szCs w:val="26"/>
          <w:lang w:val="en-US"/>
        </w:rPr>
        <w:pPrChange w:id="5529" w:author="admin" w:date="2025-05-21T00:38:00Z">
          <w:pPr>
            <w:pStyle w:val="Default"/>
            <w:spacing w:line="480" w:lineRule="auto"/>
            <w:jc w:val="both"/>
          </w:pPr>
        </w:pPrChange>
      </w:pPr>
      <w:del w:id="5530" w:author="admin" w:date="2025-05-21T00:38:00Z">
        <w:r w:rsidRPr="00BE2C17" w:rsidDel="00082FD8">
          <w:rPr>
            <w:sz w:val="26"/>
            <w:szCs w:val="26"/>
            <w:lang w:val="en-US"/>
          </w:rPr>
          <w:tab/>
        </w:r>
      </w:del>
      <w:r w:rsidR="00B31CB7" w:rsidRPr="00BE2C17">
        <w:rPr>
          <w:sz w:val="26"/>
          <w:szCs w:val="26"/>
          <w:lang w:val="en-US"/>
        </w:rPr>
        <w:t xml:space="preserve">Figure 40 </w:t>
      </w:r>
      <w:del w:id="5531" w:author="admin" w:date="2025-05-21T00:38:00Z">
        <w:r w:rsidR="00B31CB7" w:rsidRPr="00BE2C17" w:rsidDel="00082FD8">
          <w:rPr>
            <w:sz w:val="26"/>
            <w:szCs w:val="26"/>
            <w:lang w:val="en-US"/>
          </w:rPr>
          <w:delText>below</w:delText>
        </w:r>
        <w:r w:rsidR="00B31CB7" w:rsidRPr="00BE2C17" w:rsidDel="00082FD8">
          <w:rPr>
            <w:rFonts w:eastAsia="DengXian"/>
            <w:sz w:val="26"/>
            <w:szCs w:val="26"/>
          </w:rPr>
          <w:delText xml:space="preserve"> </w:delText>
        </w:r>
      </w:del>
      <w:ins w:id="5532" w:author="admin" w:date="2025-05-21T00:38:00Z">
        <w:r w:rsidR="00082FD8">
          <w:rPr>
            <w:sz w:val="26"/>
            <w:szCs w:val="26"/>
            <w:lang w:val="en-US"/>
          </w:rPr>
          <w:t>in the next page</w:t>
        </w:r>
        <w:r w:rsidR="00082FD8" w:rsidRPr="00BE2C17">
          <w:rPr>
            <w:rFonts w:eastAsia="DengXian"/>
            <w:sz w:val="26"/>
            <w:szCs w:val="26"/>
          </w:rPr>
          <w:t xml:space="preserve"> </w:t>
        </w:r>
      </w:ins>
      <w:r w:rsidR="00D43F3A" w:rsidRPr="00BE2C17">
        <w:rPr>
          <w:rFonts w:eastAsia="DengXian"/>
          <w:sz w:val="26"/>
          <w:szCs w:val="26"/>
        </w:rPr>
        <w:t xml:space="preserve">displays the "Create a guidebook" section within the "Listing editor." It encourages the host to "Create a guidebook to easily share local tips with guests." An add icon (1) suggests the user can add entries to their guidebook. Two example images </w:t>
      </w:r>
      <w:proofErr w:type="gramStart"/>
      <w:r w:rsidR="00D43F3A" w:rsidRPr="00BE2C17">
        <w:rPr>
          <w:rFonts w:eastAsia="DengXian"/>
          <w:sz w:val="26"/>
          <w:szCs w:val="26"/>
        </w:rPr>
        <w:t>are shown</w:t>
      </w:r>
      <w:proofErr w:type="gramEnd"/>
      <w:r w:rsidR="00D43F3A" w:rsidRPr="00BE2C17">
        <w:rPr>
          <w:rFonts w:eastAsia="DengXian"/>
          <w:sz w:val="26"/>
          <w:szCs w:val="26"/>
        </w:rPr>
        <w:t>, hinting at the type of local information that can be included.</w:t>
      </w:r>
    </w:p>
    <w:p w14:paraId="00B5E213" w14:textId="4B248D4F" w:rsidR="001A3C21"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36064" behindDoc="1" locked="0" layoutInCell="1" allowOverlap="1" wp14:anchorId="171CDBEA" wp14:editId="5A04985F">
            <wp:simplePos x="0" y="0"/>
            <wp:positionH relativeFrom="column">
              <wp:posOffset>995045</wp:posOffset>
            </wp:positionH>
            <wp:positionV relativeFrom="paragraph">
              <wp:posOffset>-1270</wp:posOffset>
            </wp:positionV>
            <wp:extent cx="3462020" cy="1946910"/>
            <wp:effectExtent l="19050" t="19050" r="24130" b="15240"/>
            <wp:wrapNone/>
            <wp:docPr id="13674368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62020" cy="1946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F83C49D" w14:textId="2C4AC2EB"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64AACF0C" w14:textId="3825F577" w:rsidR="001A3C21" w:rsidRDefault="001A3C21" w:rsidP="00D43F3A">
      <w:pPr>
        <w:pStyle w:val="Default"/>
        <w:spacing w:line="480" w:lineRule="auto"/>
        <w:jc w:val="both"/>
        <w:rPr>
          <w:ins w:id="5533" w:author="admin" w:date="2025-05-21T00:38:00Z"/>
          <w:sz w:val="26"/>
          <w:szCs w:val="26"/>
          <w:lang w:val="en-US"/>
        </w:rPr>
      </w:pPr>
    </w:p>
    <w:p w14:paraId="300894B3" w14:textId="12CA67FE" w:rsidR="00082FD8" w:rsidRDefault="00082FD8" w:rsidP="00D43F3A">
      <w:pPr>
        <w:pStyle w:val="Default"/>
        <w:spacing w:line="480" w:lineRule="auto"/>
        <w:jc w:val="both"/>
        <w:rPr>
          <w:ins w:id="5534" w:author="admin" w:date="2025-05-21T00:38:00Z"/>
          <w:sz w:val="26"/>
          <w:szCs w:val="26"/>
          <w:lang w:val="en-US"/>
        </w:rPr>
      </w:pPr>
    </w:p>
    <w:p w14:paraId="7A042C6C" w14:textId="77777777" w:rsidR="00082FD8" w:rsidRPr="00BE2C17" w:rsidRDefault="00082FD8" w:rsidP="00D43F3A">
      <w:pPr>
        <w:pStyle w:val="Default"/>
        <w:spacing w:line="480" w:lineRule="auto"/>
        <w:jc w:val="both"/>
        <w:rPr>
          <w:sz w:val="26"/>
          <w:szCs w:val="26"/>
          <w:lang w:val="en-US"/>
        </w:rPr>
      </w:pPr>
    </w:p>
    <w:p w14:paraId="34B4CBC6" w14:textId="77777777" w:rsidR="001A3C21" w:rsidRPr="00BE2C17" w:rsidDel="00BF4961" w:rsidRDefault="001A3C21" w:rsidP="00D43F3A">
      <w:pPr>
        <w:pStyle w:val="Default"/>
        <w:spacing w:line="480" w:lineRule="auto"/>
        <w:jc w:val="both"/>
        <w:rPr>
          <w:del w:id="5535" w:author="Antoneth Macaisa" w:date="2025-05-07T19:40:00Z"/>
          <w:sz w:val="26"/>
          <w:szCs w:val="26"/>
          <w:lang w:val="en-US"/>
        </w:rPr>
      </w:pPr>
    </w:p>
    <w:p w14:paraId="050D5F34" w14:textId="77777777" w:rsidR="00D00924" w:rsidRPr="00BE2C17" w:rsidRDefault="00D00924">
      <w:pPr>
        <w:pStyle w:val="Default"/>
        <w:spacing w:line="360" w:lineRule="auto"/>
        <w:jc w:val="both"/>
        <w:rPr>
          <w:sz w:val="26"/>
          <w:szCs w:val="26"/>
          <w:lang w:val="en-US"/>
        </w:rPr>
        <w:pPrChange w:id="5536" w:author="admin" w:date="2025-05-21T00:38:00Z">
          <w:pPr>
            <w:pStyle w:val="Default"/>
            <w:spacing w:line="480" w:lineRule="auto"/>
            <w:jc w:val="both"/>
          </w:pPr>
        </w:pPrChange>
      </w:pPr>
    </w:p>
    <w:p w14:paraId="001E7E81" w14:textId="77777777" w:rsidR="001561C5" w:rsidRPr="00BE2C17" w:rsidRDefault="00D00924">
      <w:pPr>
        <w:pStyle w:val="Default"/>
        <w:spacing w:line="360" w:lineRule="auto"/>
        <w:jc w:val="center"/>
        <w:rPr>
          <w:ins w:id="5537" w:author="Antoneth Macaisa" w:date="2025-05-07T19:41:00Z"/>
          <w:b/>
          <w:bCs/>
          <w:sz w:val="26"/>
          <w:szCs w:val="26"/>
          <w:lang w:val="en-US"/>
        </w:rPr>
        <w:pPrChange w:id="5538" w:author="admin" w:date="2025-05-21T00:38:00Z">
          <w:pPr>
            <w:pStyle w:val="Default"/>
            <w:spacing w:line="480" w:lineRule="auto"/>
            <w:jc w:val="center"/>
          </w:pPr>
        </w:pPrChange>
      </w:pPr>
      <w:r w:rsidRPr="00BE2C17">
        <w:rPr>
          <w:b/>
          <w:bCs/>
          <w:sz w:val="26"/>
          <w:szCs w:val="26"/>
          <w:lang w:val="en-US"/>
        </w:rPr>
        <w:t>Figure 40. Create Guidebook</w:t>
      </w:r>
      <w:ins w:id="5539" w:author="Antoneth Macaisa" w:date="2025-05-07T19:41:00Z">
        <w:r w:rsidR="001561C5" w:rsidRPr="00BE2C17">
          <w:rPr>
            <w:b/>
            <w:bCs/>
            <w:sz w:val="26"/>
            <w:szCs w:val="26"/>
            <w:lang w:val="en-US"/>
          </w:rPr>
          <w:t xml:space="preserve"> </w:t>
        </w:r>
      </w:ins>
    </w:p>
    <w:p w14:paraId="7692FF7B" w14:textId="04AC87BB" w:rsidR="001A3C21" w:rsidRPr="00BE2C17" w:rsidRDefault="001561C5">
      <w:pPr>
        <w:pStyle w:val="Default"/>
        <w:numPr>
          <w:ilvl w:val="0"/>
          <w:numId w:val="51"/>
        </w:numPr>
        <w:spacing w:line="480" w:lineRule="auto"/>
        <w:rPr>
          <w:b/>
          <w:bCs/>
          <w:sz w:val="26"/>
          <w:szCs w:val="26"/>
          <w:lang w:val="en-US"/>
        </w:rPr>
        <w:pPrChange w:id="5540" w:author="Antoneth Macaisa" w:date="2025-05-07T19:41:00Z">
          <w:pPr>
            <w:pStyle w:val="Default"/>
            <w:spacing w:line="480" w:lineRule="auto"/>
            <w:jc w:val="center"/>
          </w:pPr>
        </w:pPrChange>
      </w:pPr>
      <w:ins w:id="5541" w:author="Antoneth Macaisa" w:date="2025-05-07T19:41:00Z">
        <w:r w:rsidRPr="00BE2C17">
          <w:rPr>
            <w:b/>
            <w:bCs/>
            <w:sz w:val="26"/>
            <w:szCs w:val="26"/>
            <w:lang w:val="en-US"/>
          </w:rPr>
          <w:t>Add Button</w:t>
        </w:r>
      </w:ins>
    </w:p>
    <w:p w14:paraId="0D207B23" w14:textId="3274389E" w:rsidR="00D43F3A"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38112" behindDoc="1" locked="0" layoutInCell="1" allowOverlap="1" wp14:anchorId="43EC0AB9" wp14:editId="638B3DEA">
            <wp:simplePos x="0" y="0"/>
            <wp:positionH relativeFrom="column">
              <wp:posOffset>1343025</wp:posOffset>
            </wp:positionH>
            <wp:positionV relativeFrom="paragraph">
              <wp:posOffset>2546350</wp:posOffset>
            </wp:positionV>
            <wp:extent cx="3042920" cy="1609725"/>
            <wp:effectExtent l="19050" t="19050" r="24130" b="28575"/>
            <wp:wrapNone/>
            <wp:docPr id="20826643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105" t="12720" b="4599"/>
                    <a:stretch/>
                  </pic:blipFill>
                  <pic:spPr bwMode="auto">
                    <a:xfrm>
                      <a:off x="0" y="0"/>
                      <a:ext cx="3042920" cy="1609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41 below</w:t>
      </w:r>
      <w:r w:rsidR="00B31CB7" w:rsidRPr="00BE2C17">
        <w:rPr>
          <w:rFonts w:eastAsia="DengXian"/>
          <w:sz w:val="26"/>
          <w:szCs w:val="26"/>
        </w:rPr>
        <w:t xml:space="preserve"> </w:t>
      </w:r>
      <w:r w:rsidR="00D43F3A" w:rsidRPr="00BE2C17">
        <w:rPr>
          <w:rFonts w:eastAsia="DengXian"/>
          <w:sz w:val="26"/>
          <w:szCs w:val="26"/>
        </w:rPr>
        <w:t xml:space="preserve">shows the "House rules" section of the "Listing editor." It </w:t>
      </w:r>
      <w:proofErr w:type="gramStart"/>
      <w:r w:rsidR="00D43F3A" w:rsidRPr="00BE2C17">
        <w:rPr>
          <w:rFonts w:eastAsia="DengXian"/>
          <w:sz w:val="26"/>
          <w:szCs w:val="26"/>
        </w:rPr>
        <w:t>explains that</w:t>
      </w:r>
      <w:proofErr w:type="gramEnd"/>
      <w:r w:rsidR="00D43F3A" w:rsidRPr="00BE2C17">
        <w:rPr>
          <w:rFonts w:eastAsia="DengXian"/>
          <w:sz w:val="26"/>
          <w:szCs w:val="26"/>
        </w:rPr>
        <w:t xml:space="preserve"> "Guests are expected to follow your rules and may be removed from Airbnb if they don't." Checkboxes are provided for various rules, such as "Pets allowed" (currently unchecked with an info icon) (1), "Events allowed" </w:t>
      </w:r>
      <w:r w:rsidR="00D43F3A" w:rsidRPr="00BE2C17">
        <w:rPr>
          <w:rFonts w:eastAsia="DengXian"/>
          <w:sz w:val="26"/>
          <w:szCs w:val="26"/>
        </w:rPr>
        <w:lastRenderedPageBreak/>
        <w:t>(unchecked), "Smoking, vaping e-cigarettes allowed" (unchecked), "Quiet hours" (unchecked), and "Commercial photography and filming allowed" (unchecked) (2). A "Save" button (3) is available to apply any changes.</w:t>
      </w:r>
    </w:p>
    <w:p w14:paraId="5B0BF3B5" w14:textId="451ADBEF" w:rsidR="001A3C21" w:rsidRPr="00BE2C17" w:rsidRDefault="001A3C21" w:rsidP="001A3C21">
      <w:pPr>
        <w:pStyle w:val="Default"/>
        <w:tabs>
          <w:tab w:val="left" w:pos="5800"/>
        </w:tabs>
        <w:spacing w:line="480" w:lineRule="auto"/>
        <w:jc w:val="both"/>
        <w:rPr>
          <w:rFonts w:eastAsia="DengXian"/>
          <w:sz w:val="26"/>
          <w:szCs w:val="26"/>
          <w:lang w:val="en-US"/>
        </w:rPr>
      </w:pPr>
      <w:r w:rsidRPr="00BE2C17">
        <w:rPr>
          <w:rFonts w:eastAsia="DengXian"/>
          <w:sz w:val="26"/>
          <w:szCs w:val="26"/>
          <w:lang w:val="en-US"/>
        </w:rPr>
        <w:tab/>
      </w:r>
    </w:p>
    <w:p w14:paraId="38E129EE" w14:textId="77777777"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2761E30C" w14:textId="77777777" w:rsidR="001A3C21" w:rsidRPr="00BE2C17" w:rsidRDefault="001A3C21" w:rsidP="00D43F3A">
      <w:pPr>
        <w:pStyle w:val="Default"/>
        <w:spacing w:line="480" w:lineRule="auto"/>
        <w:jc w:val="both"/>
        <w:rPr>
          <w:sz w:val="26"/>
          <w:szCs w:val="26"/>
          <w:lang w:val="en-US"/>
        </w:rPr>
      </w:pPr>
    </w:p>
    <w:p w14:paraId="26F91C2C" w14:textId="77777777" w:rsidR="001A3C21" w:rsidRPr="00BE2C17" w:rsidDel="00082FD8" w:rsidRDefault="001A3C21" w:rsidP="00D43F3A">
      <w:pPr>
        <w:pStyle w:val="Default"/>
        <w:spacing w:line="480" w:lineRule="auto"/>
        <w:jc w:val="both"/>
        <w:rPr>
          <w:del w:id="5542" w:author="admin" w:date="2025-05-21T00:39:00Z"/>
          <w:sz w:val="26"/>
          <w:szCs w:val="26"/>
          <w:lang w:val="en-US"/>
        </w:rPr>
      </w:pPr>
    </w:p>
    <w:p w14:paraId="12C08696" w14:textId="0C7AA79D" w:rsidR="001A3C21" w:rsidRPr="00BE2C17" w:rsidRDefault="00BF617D" w:rsidP="00D43F3A">
      <w:pPr>
        <w:pStyle w:val="Default"/>
        <w:spacing w:line="480" w:lineRule="auto"/>
        <w:jc w:val="both"/>
        <w:rPr>
          <w:sz w:val="26"/>
          <w:szCs w:val="26"/>
          <w:lang w:val="en-US"/>
        </w:rPr>
      </w:pPr>
      <w:del w:id="5543" w:author="Antoneth Macaisa" w:date="2025-05-07T19:41:00Z">
        <w:r w:rsidRPr="00BE2C17" w:rsidDel="001561C5">
          <w:rPr>
            <w:sz w:val="26"/>
            <w:szCs w:val="26"/>
            <w:lang w:val="en-US"/>
          </w:rPr>
          <w:br/>
        </w:r>
      </w:del>
    </w:p>
    <w:p w14:paraId="06A70BFB" w14:textId="223F7097" w:rsidR="00D00924" w:rsidRPr="00BE2C17" w:rsidRDefault="00D00924" w:rsidP="00D00924">
      <w:pPr>
        <w:pStyle w:val="Default"/>
        <w:spacing w:line="480" w:lineRule="auto"/>
        <w:jc w:val="center"/>
        <w:rPr>
          <w:ins w:id="5544" w:author="Antoneth Macaisa" w:date="2025-05-07T19:41:00Z"/>
          <w:b/>
          <w:bCs/>
          <w:sz w:val="26"/>
          <w:szCs w:val="26"/>
          <w:lang w:val="en-US"/>
        </w:rPr>
      </w:pPr>
      <w:r w:rsidRPr="00BE2C17">
        <w:rPr>
          <w:b/>
          <w:bCs/>
          <w:sz w:val="26"/>
          <w:szCs w:val="26"/>
          <w:lang w:val="en-US"/>
        </w:rPr>
        <w:t xml:space="preserve">Figure 41. </w:t>
      </w:r>
      <w:r w:rsidR="00BF617D" w:rsidRPr="00BE2C17">
        <w:rPr>
          <w:b/>
          <w:bCs/>
          <w:sz w:val="26"/>
          <w:szCs w:val="26"/>
          <w:lang w:val="en-US"/>
        </w:rPr>
        <w:t>House Rules</w:t>
      </w:r>
    </w:p>
    <w:p w14:paraId="763C8886" w14:textId="77777777" w:rsidR="001561C5" w:rsidRPr="00BE2C17" w:rsidRDefault="001561C5">
      <w:pPr>
        <w:pStyle w:val="Default"/>
        <w:numPr>
          <w:ilvl w:val="0"/>
          <w:numId w:val="52"/>
        </w:numPr>
        <w:rPr>
          <w:ins w:id="5545" w:author="Antoneth Macaisa" w:date="2025-05-07T19:41:00Z"/>
          <w:b/>
          <w:bCs/>
          <w:sz w:val="26"/>
          <w:szCs w:val="26"/>
          <w:lang w:val="en-US"/>
        </w:rPr>
        <w:pPrChange w:id="5546" w:author="Antoneth Macaisa" w:date="2025-05-07T19:41:00Z">
          <w:pPr>
            <w:pStyle w:val="Default"/>
            <w:numPr>
              <w:numId w:val="52"/>
            </w:numPr>
            <w:tabs>
              <w:tab w:val="num" w:pos="720"/>
            </w:tabs>
            <w:spacing w:line="480" w:lineRule="auto"/>
            <w:ind w:left="720" w:hanging="360"/>
          </w:pPr>
        </w:pPrChange>
      </w:pPr>
      <w:ins w:id="5547" w:author="Antoneth Macaisa" w:date="2025-05-07T19:41:00Z">
        <w:r w:rsidRPr="00BE2C17">
          <w:rPr>
            <w:b/>
            <w:bCs/>
            <w:sz w:val="26"/>
            <w:szCs w:val="26"/>
            <w:lang w:val="en-US"/>
          </w:rPr>
          <w:t>Check button</w:t>
        </w:r>
      </w:ins>
    </w:p>
    <w:p w14:paraId="0B4E8162" w14:textId="77777777" w:rsidR="001561C5" w:rsidRPr="00BE2C17" w:rsidRDefault="001561C5">
      <w:pPr>
        <w:pStyle w:val="Default"/>
        <w:numPr>
          <w:ilvl w:val="0"/>
          <w:numId w:val="52"/>
        </w:numPr>
        <w:rPr>
          <w:ins w:id="5548" w:author="Antoneth Macaisa" w:date="2025-05-07T19:41:00Z"/>
          <w:b/>
          <w:bCs/>
          <w:sz w:val="26"/>
          <w:szCs w:val="26"/>
          <w:lang w:val="en-US"/>
        </w:rPr>
        <w:pPrChange w:id="5549" w:author="Antoneth Macaisa" w:date="2025-05-07T19:41:00Z">
          <w:pPr>
            <w:pStyle w:val="Default"/>
            <w:numPr>
              <w:numId w:val="52"/>
            </w:numPr>
            <w:tabs>
              <w:tab w:val="num" w:pos="720"/>
            </w:tabs>
            <w:spacing w:line="480" w:lineRule="auto"/>
            <w:ind w:left="720" w:hanging="360"/>
          </w:pPr>
        </w:pPrChange>
      </w:pPr>
      <w:ins w:id="5550" w:author="Antoneth Macaisa" w:date="2025-05-07T19:41:00Z">
        <w:r w:rsidRPr="00BE2C17">
          <w:rPr>
            <w:b/>
            <w:bCs/>
            <w:sz w:val="26"/>
            <w:szCs w:val="26"/>
            <w:lang w:val="en-US"/>
          </w:rPr>
          <w:t>X- Mark Button</w:t>
        </w:r>
      </w:ins>
    </w:p>
    <w:p w14:paraId="27D6AE57" w14:textId="48B45385" w:rsidR="001561C5" w:rsidRPr="00BE2C17" w:rsidRDefault="001561C5">
      <w:pPr>
        <w:pStyle w:val="Default"/>
        <w:numPr>
          <w:ilvl w:val="0"/>
          <w:numId w:val="52"/>
        </w:numPr>
        <w:spacing w:line="480" w:lineRule="auto"/>
        <w:rPr>
          <w:b/>
          <w:bCs/>
          <w:sz w:val="26"/>
          <w:szCs w:val="26"/>
          <w:lang w:val="en-US"/>
        </w:rPr>
        <w:pPrChange w:id="5551" w:author="Antoneth Macaisa" w:date="2025-05-07T19:41:00Z">
          <w:pPr>
            <w:pStyle w:val="Default"/>
            <w:spacing w:line="480" w:lineRule="auto"/>
            <w:jc w:val="center"/>
          </w:pPr>
        </w:pPrChange>
      </w:pPr>
      <w:ins w:id="5552" w:author="Antoneth Macaisa" w:date="2025-05-07T19:41:00Z">
        <w:r w:rsidRPr="00BE2C17">
          <w:rPr>
            <w:b/>
            <w:bCs/>
            <w:sz w:val="26"/>
            <w:szCs w:val="26"/>
            <w:lang w:val="en-US"/>
          </w:rPr>
          <w:t>Save button</w:t>
        </w:r>
      </w:ins>
    </w:p>
    <w:p w14:paraId="75E2E7D2" w14:textId="1F273E21" w:rsidR="00BF617D"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40160" behindDoc="1" locked="0" layoutInCell="1" allowOverlap="1" wp14:anchorId="35F1919C" wp14:editId="704ED019">
            <wp:simplePos x="0" y="0"/>
            <wp:positionH relativeFrom="column">
              <wp:posOffset>1019175</wp:posOffset>
            </wp:positionH>
            <wp:positionV relativeFrom="paragraph">
              <wp:posOffset>2025015</wp:posOffset>
            </wp:positionV>
            <wp:extent cx="3082123" cy="1733550"/>
            <wp:effectExtent l="19050" t="19050" r="23495" b="19050"/>
            <wp:wrapNone/>
            <wp:docPr id="4663909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2123" cy="17335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42 below</w:t>
      </w:r>
      <w:r w:rsidR="00B31CB7" w:rsidRPr="00BE2C17">
        <w:rPr>
          <w:rFonts w:eastAsia="DengXian"/>
          <w:sz w:val="26"/>
          <w:szCs w:val="26"/>
        </w:rPr>
        <w:t xml:space="preserve"> </w:t>
      </w:r>
      <w:r w:rsidR="00D43F3A" w:rsidRPr="00BE2C17">
        <w:rPr>
          <w:rFonts w:eastAsia="DengXian"/>
          <w:sz w:val="26"/>
          <w:szCs w:val="26"/>
        </w:rPr>
        <w:t xml:space="preserve">presents the "Guest safety" section of the "Listing editor." It </w:t>
      </w:r>
      <w:proofErr w:type="gramStart"/>
      <w:r w:rsidR="00D43F3A" w:rsidRPr="00BE2C17">
        <w:rPr>
          <w:rFonts w:eastAsia="DengXian"/>
          <w:sz w:val="26"/>
          <w:szCs w:val="26"/>
        </w:rPr>
        <w:t>explains that</w:t>
      </w:r>
      <w:proofErr w:type="gramEnd"/>
      <w:r w:rsidR="00D43F3A" w:rsidRPr="00BE2C17">
        <w:rPr>
          <w:rFonts w:eastAsia="DengXian"/>
          <w:sz w:val="26"/>
          <w:szCs w:val="26"/>
        </w:rPr>
        <w:t xml:space="preserve"> "This safety details you share will appear on your listing, along with important local emergency numbers." Options for "Safety considerations" (Add details), "Safety devices" (Add details), and "Property info" (Weapons on the property) are </w:t>
      </w:r>
      <w:proofErr w:type="gramStart"/>
      <w:r w:rsidR="00D43F3A" w:rsidRPr="00BE2C17">
        <w:rPr>
          <w:rFonts w:eastAsia="DengXian"/>
          <w:sz w:val="26"/>
          <w:szCs w:val="26"/>
        </w:rPr>
        <w:t>listed,</w:t>
      </w:r>
      <w:proofErr w:type="gramEnd"/>
      <w:r w:rsidR="00D43F3A" w:rsidRPr="00BE2C17">
        <w:rPr>
          <w:rFonts w:eastAsia="DengXian"/>
          <w:sz w:val="26"/>
          <w:szCs w:val="26"/>
        </w:rPr>
        <w:t xml:space="preserve"> each with a right arrow indicating further details can be added or viewed (1).</w:t>
      </w:r>
    </w:p>
    <w:p w14:paraId="7ECFC147" w14:textId="03E5084E" w:rsidR="00BF617D" w:rsidRPr="00BE2C17" w:rsidRDefault="00BF617D" w:rsidP="00D43F3A">
      <w:pPr>
        <w:pStyle w:val="Default"/>
        <w:spacing w:line="480" w:lineRule="auto"/>
        <w:jc w:val="both"/>
        <w:rPr>
          <w:rFonts w:eastAsia="DengXian"/>
          <w:sz w:val="26"/>
          <w:szCs w:val="26"/>
          <w:lang w:val="en-US"/>
        </w:rPr>
      </w:pPr>
    </w:p>
    <w:p w14:paraId="6706E36A" w14:textId="77777777" w:rsidR="00BF617D" w:rsidRPr="00BE2C17" w:rsidRDefault="00BF617D" w:rsidP="00D43F3A">
      <w:pPr>
        <w:pStyle w:val="Default"/>
        <w:spacing w:line="480" w:lineRule="auto"/>
        <w:jc w:val="both"/>
        <w:rPr>
          <w:rFonts w:eastAsia="DengXian"/>
          <w:sz w:val="26"/>
          <w:szCs w:val="26"/>
          <w:lang w:val="en-US"/>
        </w:rPr>
      </w:pPr>
    </w:p>
    <w:p w14:paraId="51862EAA" w14:textId="3437B518" w:rsidR="001A3C21" w:rsidRPr="00BE2C17" w:rsidRDefault="001A3C21" w:rsidP="00D43F3A">
      <w:pPr>
        <w:pStyle w:val="Default"/>
        <w:spacing w:line="480" w:lineRule="auto"/>
        <w:jc w:val="both"/>
        <w:rPr>
          <w:rFonts w:eastAsia="DengXian"/>
          <w:sz w:val="26"/>
          <w:szCs w:val="26"/>
          <w:lang w:val="en-US"/>
        </w:rPr>
      </w:pPr>
    </w:p>
    <w:p w14:paraId="103E7339" w14:textId="77777777" w:rsidR="001A3C21" w:rsidRPr="00BE2C17" w:rsidDel="001561C5" w:rsidRDefault="00B31CB7" w:rsidP="00D43F3A">
      <w:pPr>
        <w:pStyle w:val="Default"/>
        <w:spacing w:line="480" w:lineRule="auto"/>
        <w:jc w:val="both"/>
        <w:rPr>
          <w:del w:id="5553" w:author="Antoneth Macaisa" w:date="2025-05-07T19:41:00Z"/>
          <w:sz w:val="26"/>
          <w:szCs w:val="26"/>
          <w:lang w:val="en-US"/>
        </w:rPr>
      </w:pPr>
      <w:r w:rsidRPr="00BE2C17">
        <w:rPr>
          <w:sz w:val="26"/>
          <w:szCs w:val="26"/>
          <w:lang w:val="en-US"/>
        </w:rPr>
        <w:tab/>
      </w:r>
    </w:p>
    <w:p w14:paraId="438C9B20" w14:textId="77777777" w:rsidR="001A3C21" w:rsidRPr="00BE2C17" w:rsidDel="001561C5" w:rsidRDefault="001A3C21" w:rsidP="00D43F3A">
      <w:pPr>
        <w:pStyle w:val="Default"/>
        <w:spacing w:line="480" w:lineRule="auto"/>
        <w:jc w:val="both"/>
        <w:rPr>
          <w:del w:id="5554" w:author="Antoneth Macaisa" w:date="2025-05-07T19:41:00Z"/>
          <w:sz w:val="26"/>
          <w:szCs w:val="26"/>
          <w:lang w:val="en-US"/>
        </w:rPr>
      </w:pPr>
    </w:p>
    <w:p w14:paraId="09172AB8" w14:textId="77777777" w:rsidR="001A3C21" w:rsidRPr="00BE2C17" w:rsidRDefault="001A3C21" w:rsidP="00D43F3A">
      <w:pPr>
        <w:pStyle w:val="Default"/>
        <w:spacing w:line="480" w:lineRule="auto"/>
        <w:jc w:val="both"/>
        <w:rPr>
          <w:sz w:val="26"/>
          <w:szCs w:val="26"/>
          <w:lang w:val="en-US"/>
        </w:rPr>
      </w:pPr>
    </w:p>
    <w:p w14:paraId="08B1E80C" w14:textId="4D2D2DBD" w:rsidR="001A3C21" w:rsidRPr="00BE2C17" w:rsidRDefault="00BF617D" w:rsidP="00BF617D">
      <w:pPr>
        <w:pStyle w:val="Default"/>
        <w:spacing w:line="480" w:lineRule="auto"/>
        <w:jc w:val="center"/>
        <w:rPr>
          <w:ins w:id="5555" w:author="Antoneth Macaisa" w:date="2025-05-07T19:41:00Z"/>
          <w:b/>
          <w:bCs/>
          <w:sz w:val="26"/>
          <w:szCs w:val="26"/>
          <w:lang w:val="en-US"/>
        </w:rPr>
      </w:pPr>
      <w:r w:rsidRPr="00BE2C17">
        <w:rPr>
          <w:b/>
          <w:bCs/>
          <w:sz w:val="26"/>
          <w:szCs w:val="26"/>
          <w:lang w:val="en-US"/>
        </w:rPr>
        <w:t>Figure 42. Guest Safety</w:t>
      </w:r>
    </w:p>
    <w:p w14:paraId="6FD66590" w14:textId="4A77E61C" w:rsidR="001561C5" w:rsidRPr="00BE2C17" w:rsidRDefault="001561C5">
      <w:pPr>
        <w:pStyle w:val="Default"/>
        <w:numPr>
          <w:ilvl w:val="0"/>
          <w:numId w:val="53"/>
        </w:numPr>
        <w:spacing w:line="480" w:lineRule="auto"/>
        <w:rPr>
          <w:b/>
          <w:bCs/>
          <w:sz w:val="26"/>
          <w:szCs w:val="26"/>
          <w:lang w:val="en-US"/>
        </w:rPr>
        <w:pPrChange w:id="5556" w:author="Antoneth Macaisa" w:date="2025-05-07T19:42:00Z">
          <w:pPr>
            <w:pStyle w:val="Default"/>
            <w:spacing w:line="480" w:lineRule="auto"/>
            <w:jc w:val="center"/>
          </w:pPr>
        </w:pPrChange>
      </w:pPr>
      <w:ins w:id="5557" w:author="Antoneth Macaisa" w:date="2025-05-07T19:42:00Z">
        <w:r w:rsidRPr="00BE2C17">
          <w:rPr>
            <w:b/>
            <w:bCs/>
            <w:sz w:val="26"/>
            <w:szCs w:val="26"/>
            <w:lang w:val="en-US"/>
          </w:rPr>
          <w:t>Show button</w:t>
        </w:r>
      </w:ins>
    </w:p>
    <w:p w14:paraId="27001B8E" w14:textId="0D73EAFD"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43 below</w:t>
      </w:r>
      <w:r w:rsidR="00B31CB7" w:rsidRPr="00BE2C17">
        <w:rPr>
          <w:rFonts w:eastAsia="DengXian"/>
          <w:sz w:val="26"/>
          <w:szCs w:val="26"/>
        </w:rPr>
        <w:t xml:space="preserve"> </w:t>
      </w:r>
      <w:r w:rsidR="00D43F3A" w:rsidRPr="00BE2C17">
        <w:rPr>
          <w:rFonts w:eastAsia="DengXian"/>
          <w:sz w:val="26"/>
          <w:szCs w:val="26"/>
        </w:rPr>
        <w:t>displays the "Cancellation policies" section of the "Listing editor." It informs the host to "Review the full policies in the Help Center." For "Short-term stays" (up to 28 nights), the current policy is "Flexible" with an "Edit" option (1). A "Non-refundable option" toggle is available with an explanation of its implications (2). A section for "Long-term stays" (28+ nights) also shows a "Your policy" as "Firm Long Term" with an "Edit" option.</w:t>
      </w:r>
    </w:p>
    <w:p w14:paraId="62EDAEF2" w14:textId="330A98B8" w:rsidR="001A3C21" w:rsidRPr="00BE2C17" w:rsidRDefault="00082FD8"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42208" behindDoc="1" locked="0" layoutInCell="1" allowOverlap="1" wp14:anchorId="12734DA8" wp14:editId="663C89E0">
            <wp:simplePos x="0" y="0"/>
            <wp:positionH relativeFrom="column">
              <wp:posOffset>1019175</wp:posOffset>
            </wp:positionH>
            <wp:positionV relativeFrom="paragraph">
              <wp:posOffset>69850</wp:posOffset>
            </wp:positionV>
            <wp:extent cx="3463719" cy="1781175"/>
            <wp:effectExtent l="19050" t="19050" r="22860" b="9525"/>
            <wp:wrapNone/>
            <wp:docPr id="10582933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2"/>
                    <a:stretch/>
                  </pic:blipFill>
                  <pic:spPr bwMode="auto">
                    <a:xfrm>
                      <a:off x="0" y="0"/>
                      <a:ext cx="3464137" cy="17813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66899" w14:textId="77777777" w:rsidR="001A3C21" w:rsidRPr="00BE2C17" w:rsidRDefault="001A3C21">
      <w:pPr>
        <w:pStyle w:val="Default"/>
        <w:spacing w:line="480" w:lineRule="auto"/>
        <w:jc w:val="center"/>
        <w:rPr>
          <w:sz w:val="26"/>
          <w:szCs w:val="26"/>
          <w:lang w:val="en-US"/>
        </w:rPr>
        <w:pPrChange w:id="5558" w:author="Antoneth Macaisa" w:date="2025-05-07T19:42:00Z">
          <w:pPr>
            <w:pStyle w:val="Default"/>
            <w:spacing w:line="480" w:lineRule="auto"/>
            <w:jc w:val="both"/>
          </w:pPr>
        </w:pPrChange>
      </w:pPr>
    </w:p>
    <w:p w14:paraId="546E0696" w14:textId="77777777" w:rsidR="001A3C21" w:rsidRPr="00BE2C17" w:rsidRDefault="001A3C21" w:rsidP="00D43F3A">
      <w:pPr>
        <w:pStyle w:val="Default"/>
        <w:spacing w:line="480" w:lineRule="auto"/>
        <w:jc w:val="both"/>
        <w:rPr>
          <w:sz w:val="26"/>
          <w:szCs w:val="26"/>
          <w:lang w:val="en-US"/>
        </w:rPr>
      </w:pPr>
    </w:p>
    <w:p w14:paraId="33C7AD98" w14:textId="77777777" w:rsidR="001A3C21" w:rsidRPr="00BE2C17" w:rsidRDefault="001A3C21" w:rsidP="00D43F3A">
      <w:pPr>
        <w:pStyle w:val="Default"/>
        <w:spacing w:line="480" w:lineRule="auto"/>
        <w:jc w:val="both"/>
        <w:rPr>
          <w:sz w:val="26"/>
          <w:szCs w:val="26"/>
          <w:lang w:val="en-US"/>
        </w:rPr>
      </w:pPr>
    </w:p>
    <w:p w14:paraId="676BF75A" w14:textId="77777777" w:rsidR="001A3C21" w:rsidRPr="00BE2C17" w:rsidDel="001561C5" w:rsidRDefault="001A3C21" w:rsidP="00D43F3A">
      <w:pPr>
        <w:pStyle w:val="Default"/>
        <w:spacing w:line="480" w:lineRule="auto"/>
        <w:jc w:val="both"/>
        <w:rPr>
          <w:del w:id="5559" w:author="Antoneth Macaisa" w:date="2025-05-07T19:42:00Z"/>
          <w:sz w:val="26"/>
          <w:szCs w:val="26"/>
          <w:lang w:val="en-US"/>
        </w:rPr>
      </w:pPr>
    </w:p>
    <w:p w14:paraId="1A9099B6" w14:textId="77777777" w:rsidR="00BF617D" w:rsidRPr="00BE2C17" w:rsidRDefault="00BF617D" w:rsidP="00D43F3A">
      <w:pPr>
        <w:pStyle w:val="Default"/>
        <w:spacing w:line="480" w:lineRule="auto"/>
        <w:jc w:val="both"/>
        <w:rPr>
          <w:sz w:val="26"/>
          <w:szCs w:val="26"/>
          <w:lang w:val="en-US"/>
        </w:rPr>
      </w:pPr>
    </w:p>
    <w:p w14:paraId="0FCFD859" w14:textId="782253C0" w:rsidR="001A3C21" w:rsidRPr="00BE2C17" w:rsidRDefault="00BF617D" w:rsidP="007068B6">
      <w:pPr>
        <w:pStyle w:val="Default"/>
        <w:spacing w:line="480" w:lineRule="auto"/>
        <w:jc w:val="center"/>
        <w:rPr>
          <w:b/>
          <w:bCs/>
          <w:sz w:val="26"/>
          <w:szCs w:val="26"/>
          <w:lang w:val="en-US"/>
        </w:rPr>
      </w:pPr>
      <w:r w:rsidRPr="00BE2C17">
        <w:rPr>
          <w:b/>
          <w:bCs/>
          <w:sz w:val="26"/>
          <w:szCs w:val="26"/>
          <w:lang w:val="en-US"/>
        </w:rPr>
        <w:t>Figure 43. Cancellation Policies</w:t>
      </w:r>
    </w:p>
    <w:p w14:paraId="6A30A273" w14:textId="209CB297" w:rsidR="001561C5" w:rsidRPr="00BE2C17" w:rsidRDefault="00B31CB7">
      <w:pPr>
        <w:pStyle w:val="Default"/>
        <w:numPr>
          <w:ilvl w:val="0"/>
          <w:numId w:val="54"/>
        </w:numPr>
        <w:spacing w:line="360" w:lineRule="auto"/>
        <w:rPr>
          <w:ins w:id="5560" w:author="Antoneth Macaisa" w:date="2025-05-07T19:43:00Z"/>
          <w:b/>
          <w:bCs/>
          <w:sz w:val="26"/>
          <w:szCs w:val="26"/>
          <w:lang w:val="en-US"/>
        </w:rPr>
        <w:pPrChange w:id="5561" w:author="admin" w:date="2025-05-21T00:39:00Z">
          <w:pPr>
            <w:pStyle w:val="Default"/>
            <w:numPr>
              <w:numId w:val="54"/>
            </w:numPr>
            <w:tabs>
              <w:tab w:val="num" w:pos="720"/>
            </w:tabs>
            <w:spacing w:line="480" w:lineRule="auto"/>
            <w:ind w:left="720" w:hanging="360"/>
          </w:pPr>
        </w:pPrChange>
      </w:pPr>
      <w:del w:id="5562" w:author="Antoneth Macaisa" w:date="2025-05-07T19:43:00Z">
        <w:r w:rsidRPr="00BE2C17" w:rsidDel="001561C5">
          <w:rPr>
            <w:sz w:val="26"/>
            <w:szCs w:val="26"/>
            <w:lang w:val="en-US"/>
          </w:rPr>
          <w:tab/>
        </w:r>
      </w:del>
      <w:ins w:id="5563" w:author="Antoneth Macaisa" w:date="2025-05-07T19:43:00Z">
        <w:r w:rsidR="001561C5" w:rsidRPr="00BE2C17">
          <w:rPr>
            <w:b/>
            <w:bCs/>
            <w:sz w:val="26"/>
            <w:szCs w:val="26"/>
            <w:lang w:val="en-US"/>
          </w:rPr>
          <w:t>Edit Button</w:t>
        </w:r>
      </w:ins>
    </w:p>
    <w:p w14:paraId="18445316" w14:textId="119E801B" w:rsidR="001561C5" w:rsidRDefault="001561C5">
      <w:pPr>
        <w:pStyle w:val="Default"/>
        <w:numPr>
          <w:ilvl w:val="0"/>
          <w:numId w:val="54"/>
        </w:numPr>
        <w:spacing w:line="360" w:lineRule="auto"/>
        <w:rPr>
          <w:ins w:id="5564" w:author="admin" w:date="2025-05-21T00:39:00Z"/>
          <w:b/>
          <w:bCs/>
          <w:sz w:val="26"/>
          <w:szCs w:val="26"/>
          <w:lang w:val="en-US"/>
        </w:rPr>
        <w:pPrChange w:id="5565" w:author="admin" w:date="2025-05-21T00:39:00Z">
          <w:pPr>
            <w:pStyle w:val="Default"/>
            <w:spacing w:line="480" w:lineRule="auto"/>
            <w:jc w:val="both"/>
          </w:pPr>
        </w:pPrChange>
      </w:pPr>
      <w:ins w:id="5566" w:author="Antoneth Macaisa" w:date="2025-05-07T19:43:00Z">
        <w:r w:rsidRPr="00BE2C17">
          <w:rPr>
            <w:b/>
            <w:bCs/>
            <w:sz w:val="26"/>
            <w:szCs w:val="26"/>
            <w:lang w:val="en-US"/>
          </w:rPr>
          <w:lastRenderedPageBreak/>
          <w:t>Non- refundable toggle</w:t>
        </w:r>
      </w:ins>
    </w:p>
    <w:p w14:paraId="08A55757" w14:textId="77777777" w:rsidR="00082FD8" w:rsidRPr="00BE2C17" w:rsidRDefault="00082FD8">
      <w:pPr>
        <w:pStyle w:val="Default"/>
        <w:spacing w:line="360" w:lineRule="auto"/>
        <w:ind w:left="720"/>
        <w:rPr>
          <w:ins w:id="5567" w:author="Antoneth Macaisa" w:date="2025-05-07T19:43:00Z"/>
          <w:b/>
          <w:bCs/>
          <w:sz w:val="26"/>
          <w:szCs w:val="26"/>
          <w:lang w:val="en-US"/>
          <w:rPrChange w:id="5568" w:author="Antoneth Macaisa" w:date="2025-05-07T21:00:00Z">
            <w:rPr>
              <w:ins w:id="5569" w:author="Antoneth Macaisa" w:date="2025-05-07T19:43:00Z"/>
              <w:sz w:val="26"/>
              <w:szCs w:val="26"/>
              <w:lang w:val="en-US"/>
            </w:rPr>
          </w:rPrChange>
        </w:rPr>
        <w:pPrChange w:id="5570" w:author="admin" w:date="2025-05-21T00:39:00Z">
          <w:pPr>
            <w:pStyle w:val="Default"/>
            <w:spacing w:line="480" w:lineRule="auto"/>
            <w:jc w:val="both"/>
          </w:pPr>
        </w:pPrChange>
      </w:pPr>
    </w:p>
    <w:p w14:paraId="43DD773D" w14:textId="02C273E6" w:rsidR="00BF617D" w:rsidRDefault="001561C5" w:rsidP="00D43F3A">
      <w:pPr>
        <w:pStyle w:val="Default"/>
        <w:spacing w:line="480" w:lineRule="auto"/>
        <w:jc w:val="both"/>
        <w:rPr>
          <w:ins w:id="5571" w:author="admin" w:date="2025-05-22T10:23:00Z"/>
          <w:rFonts w:eastAsia="DengXian"/>
          <w:sz w:val="26"/>
          <w:szCs w:val="26"/>
        </w:rPr>
      </w:pPr>
      <w:ins w:id="5572" w:author="Antoneth Macaisa" w:date="2025-05-07T19:43:00Z">
        <w:r w:rsidRPr="00BE2C17">
          <w:rPr>
            <w:sz w:val="26"/>
            <w:szCs w:val="26"/>
            <w:lang w:val="en-US"/>
          </w:rPr>
          <w:tab/>
        </w:r>
      </w:ins>
      <w:r w:rsidR="00B31CB7" w:rsidRPr="00BE2C17">
        <w:rPr>
          <w:sz w:val="26"/>
          <w:szCs w:val="26"/>
          <w:lang w:val="en-US"/>
        </w:rPr>
        <w:t xml:space="preserve">Figure 44 </w:t>
      </w:r>
      <w:del w:id="5573" w:author="admin" w:date="2025-05-21T00:39:00Z">
        <w:r w:rsidR="00B31CB7" w:rsidRPr="00BE2C17" w:rsidDel="00082FD8">
          <w:rPr>
            <w:sz w:val="26"/>
            <w:szCs w:val="26"/>
            <w:lang w:val="en-US"/>
          </w:rPr>
          <w:delText>below</w:delText>
        </w:r>
        <w:r w:rsidR="00B31CB7" w:rsidRPr="00BE2C17" w:rsidDel="00082FD8">
          <w:rPr>
            <w:rFonts w:eastAsia="DengXian"/>
            <w:sz w:val="26"/>
            <w:szCs w:val="26"/>
          </w:rPr>
          <w:delText xml:space="preserve"> </w:delText>
        </w:r>
      </w:del>
      <w:ins w:id="5574" w:author="admin" w:date="2025-05-21T00:39:00Z">
        <w:r w:rsidR="00082FD8">
          <w:rPr>
            <w:sz w:val="26"/>
            <w:szCs w:val="26"/>
            <w:lang w:val="en-US"/>
          </w:rPr>
          <w:t xml:space="preserve">in the next page </w:t>
        </w:r>
      </w:ins>
      <w:r w:rsidR="00D43F3A" w:rsidRPr="00BE2C17">
        <w:rPr>
          <w:rFonts w:eastAsia="DengXian"/>
          <w:sz w:val="26"/>
          <w:szCs w:val="26"/>
        </w:rPr>
        <w:t xml:space="preserve">shows the "Availability" settings within the "Listing editor." It states, "These settings apply to all nights, unless you customize them by date." Options for "Trip length" include setting a </w:t>
      </w:r>
      <w:del w:id="5575" w:author="Antoneth Macaisa" w:date="2025-05-07T18:59:00Z">
        <w:r w:rsidR="00D43F3A" w:rsidRPr="00BE2C17" w:rsidDel="00DF0253">
          <w:rPr>
            <w:rFonts w:eastAsia="DengXian"/>
            <w:sz w:val="26"/>
            <w:szCs w:val="26"/>
          </w:rPr>
          <w:delText>"Minimum nights" (currently 1)</w:delText>
        </w:r>
      </w:del>
      <w:ins w:id="5576" w:author="Antoneth Macaisa" w:date="2025-05-07T18:59:00Z">
        <w:r w:rsidR="00DF0253" w:rsidRPr="00BE2C17">
          <w:rPr>
            <w:rFonts w:eastAsia="DengXian"/>
            <w:sz w:val="26"/>
            <w:szCs w:val="26"/>
          </w:rPr>
          <w:t>“Minimum night” (currently 1)</w:t>
        </w:r>
      </w:ins>
      <w:r w:rsidR="00D43F3A" w:rsidRPr="00BE2C17">
        <w:rPr>
          <w:rFonts w:eastAsia="DengXian"/>
          <w:sz w:val="26"/>
          <w:szCs w:val="26"/>
        </w:rPr>
        <w:t xml:space="preserve"> (1) and "Maximum nights" (currently 365) (9). "Advance notice" (</w:t>
      </w:r>
      <w:proofErr w:type="gramStart"/>
      <w:r w:rsidR="00D43F3A" w:rsidRPr="00BE2C17">
        <w:rPr>
          <w:rFonts w:eastAsia="DengXian"/>
          <w:sz w:val="26"/>
          <w:szCs w:val="26"/>
        </w:rPr>
        <w:t>10</w:t>
      </w:r>
      <w:proofErr w:type="gramEnd"/>
      <w:r w:rsidR="00D43F3A" w:rsidRPr="00BE2C17">
        <w:rPr>
          <w:rFonts w:eastAsia="DengXian"/>
          <w:sz w:val="26"/>
          <w:szCs w:val="26"/>
        </w:rPr>
        <w:t>) asks "How much notice do you need before a guest's booking and their arrival?" with "Same day" selected. "Guests can book on the same day you check-in and until this time:" (11) shows a dropdown with "6:00 AM" selected. The "Availability" section also shows "365</w:t>
      </w:r>
      <w:del w:id="5577" w:author="Antoneth Macaisa" w:date="2025-05-07T19:42:00Z">
        <w:r w:rsidR="00D43F3A" w:rsidRPr="00BE2C17" w:rsidDel="001561C5">
          <w:rPr>
            <w:rFonts w:eastAsia="DengXian"/>
            <w:sz w:val="26"/>
            <w:szCs w:val="26"/>
          </w:rPr>
          <w:delText xml:space="preserve"> </w:delText>
        </w:r>
      </w:del>
      <w:r w:rsidR="00D43F3A" w:rsidRPr="00BE2C17">
        <w:rPr>
          <w:rFonts w:eastAsia="DengXian"/>
          <w:sz w:val="26"/>
          <w:szCs w:val="26"/>
        </w:rPr>
        <w:t>night days" selected (5). The left panel shows the "Property type" (3), "Pricing" (4), and "Number of guests" (6) settings. A "Description" field (7) and an option to "View" (8) are also present. A "Save" button (12) is at the bottom right.</w:t>
      </w:r>
    </w:p>
    <w:p w14:paraId="78E50356" w14:textId="77777777" w:rsidR="00B133A2" w:rsidRPr="00BE2C17" w:rsidRDefault="00B133A2" w:rsidP="00D43F3A">
      <w:pPr>
        <w:pStyle w:val="Default"/>
        <w:spacing w:line="480" w:lineRule="auto"/>
        <w:jc w:val="both"/>
        <w:rPr>
          <w:rFonts w:eastAsia="DengXian"/>
          <w:sz w:val="26"/>
          <w:szCs w:val="26"/>
          <w:lang w:val="en-US"/>
        </w:rPr>
      </w:pPr>
    </w:p>
    <w:p w14:paraId="6D1D6E42" w14:textId="4DB976C3" w:rsidR="001A3C21" w:rsidRPr="00BE2C17" w:rsidRDefault="00B133A2"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44256" behindDoc="1" locked="0" layoutInCell="1" allowOverlap="1" wp14:anchorId="4F127987" wp14:editId="49CCB817">
            <wp:simplePos x="0" y="0"/>
            <wp:positionH relativeFrom="column">
              <wp:posOffset>1019175</wp:posOffset>
            </wp:positionH>
            <wp:positionV relativeFrom="paragraph">
              <wp:posOffset>88900</wp:posOffset>
            </wp:positionV>
            <wp:extent cx="3462020" cy="1771650"/>
            <wp:effectExtent l="19050" t="19050" r="15875" b="19050"/>
            <wp:wrapNone/>
            <wp:docPr id="20778925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002"/>
                    <a:stretch/>
                  </pic:blipFill>
                  <pic:spPr bwMode="auto">
                    <a:xfrm>
                      <a:off x="0" y="0"/>
                      <a:ext cx="3462020" cy="17716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CF6CA" w14:textId="125B257A" w:rsidR="001A3C21" w:rsidRPr="00BE2C17" w:rsidRDefault="00B31CB7" w:rsidP="00D43F3A">
      <w:pPr>
        <w:pStyle w:val="Default"/>
        <w:spacing w:line="480" w:lineRule="auto"/>
        <w:jc w:val="both"/>
        <w:rPr>
          <w:sz w:val="26"/>
          <w:szCs w:val="26"/>
          <w:lang w:val="en-US"/>
        </w:rPr>
      </w:pPr>
      <w:r w:rsidRPr="00BE2C17">
        <w:rPr>
          <w:sz w:val="26"/>
          <w:szCs w:val="26"/>
          <w:lang w:val="en-US"/>
        </w:rPr>
        <w:tab/>
      </w:r>
    </w:p>
    <w:p w14:paraId="7E595C99" w14:textId="4F215159" w:rsidR="001A3C21" w:rsidRPr="00BE2C17" w:rsidRDefault="001A3C21" w:rsidP="00D43F3A">
      <w:pPr>
        <w:pStyle w:val="Default"/>
        <w:spacing w:line="480" w:lineRule="auto"/>
        <w:jc w:val="both"/>
        <w:rPr>
          <w:sz w:val="26"/>
          <w:szCs w:val="26"/>
          <w:lang w:val="en-US"/>
        </w:rPr>
      </w:pPr>
    </w:p>
    <w:p w14:paraId="1CA96F49" w14:textId="77777777" w:rsidR="001A3C21" w:rsidRPr="00BE2C17" w:rsidRDefault="001A3C21" w:rsidP="00D43F3A">
      <w:pPr>
        <w:pStyle w:val="Default"/>
        <w:spacing w:line="480" w:lineRule="auto"/>
        <w:jc w:val="both"/>
        <w:rPr>
          <w:sz w:val="26"/>
          <w:szCs w:val="26"/>
          <w:lang w:val="en-US"/>
        </w:rPr>
      </w:pPr>
    </w:p>
    <w:p w14:paraId="2D6F4AA8" w14:textId="44F40493" w:rsidR="001A3C21" w:rsidRPr="00BE2C17" w:rsidRDefault="001A3C21" w:rsidP="00D43F3A">
      <w:pPr>
        <w:pStyle w:val="Default"/>
        <w:spacing w:line="480" w:lineRule="auto"/>
        <w:jc w:val="both"/>
        <w:rPr>
          <w:sz w:val="26"/>
          <w:szCs w:val="26"/>
          <w:lang w:val="en-US"/>
        </w:rPr>
      </w:pPr>
    </w:p>
    <w:p w14:paraId="59E81F5E" w14:textId="2311A85C" w:rsidR="00BF617D" w:rsidRPr="00BE2C17" w:rsidRDefault="00BF617D" w:rsidP="00BF617D">
      <w:pPr>
        <w:pStyle w:val="Default"/>
        <w:spacing w:line="480" w:lineRule="auto"/>
        <w:jc w:val="center"/>
        <w:rPr>
          <w:ins w:id="5578" w:author="Antoneth Macaisa" w:date="2025-05-07T19:43:00Z"/>
          <w:b/>
          <w:bCs/>
          <w:sz w:val="26"/>
          <w:szCs w:val="26"/>
          <w:lang w:val="en-US"/>
        </w:rPr>
      </w:pPr>
      <w:r w:rsidRPr="00BE2C17">
        <w:rPr>
          <w:b/>
          <w:bCs/>
          <w:sz w:val="26"/>
          <w:szCs w:val="26"/>
          <w:lang w:val="en-US"/>
        </w:rPr>
        <w:t>Figure 44. Availability</w:t>
      </w:r>
    </w:p>
    <w:p w14:paraId="46304DD1" w14:textId="77777777" w:rsidR="001561C5" w:rsidRPr="00BE2C17" w:rsidRDefault="001561C5">
      <w:pPr>
        <w:pStyle w:val="Default"/>
        <w:numPr>
          <w:ilvl w:val="0"/>
          <w:numId w:val="55"/>
        </w:numPr>
        <w:spacing w:line="360" w:lineRule="auto"/>
        <w:jc w:val="both"/>
        <w:rPr>
          <w:ins w:id="5579" w:author="Antoneth Macaisa" w:date="2025-05-07T19:43:00Z"/>
          <w:b/>
          <w:bCs/>
          <w:sz w:val="26"/>
          <w:szCs w:val="26"/>
          <w:lang w:val="en-US"/>
        </w:rPr>
        <w:pPrChange w:id="5580" w:author="admin" w:date="2025-05-21T00:40:00Z">
          <w:pPr>
            <w:pStyle w:val="Default"/>
            <w:numPr>
              <w:numId w:val="55"/>
            </w:numPr>
            <w:tabs>
              <w:tab w:val="num" w:pos="720"/>
            </w:tabs>
            <w:spacing w:line="480" w:lineRule="auto"/>
            <w:ind w:left="720" w:hanging="360"/>
            <w:jc w:val="both"/>
          </w:pPr>
        </w:pPrChange>
      </w:pPr>
      <w:ins w:id="5581" w:author="Antoneth Macaisa" w:date="2025-05-07T19:43:00Z">
        <w:r w:rsidRPr="00BE2C17">
          <w:rPr>
            <w:b/>
            <w:bCs/>
            <w:sz w:val="26"/>
            <w:szCs w:val="26"/>
            <w:lang w:val="en-US"/>
          </w:rPr>
          <w:lastRenderedPageBreak/>
          <w:t xml:space="preserve">Editable </w:t>
        </w:r>
        <w:proofErr w:type="spellStart"/>
        <w:r w:rsidRPr="00BE2C17">
          <w:rPr>
            <w:b/>
            <w:bCs/>
            <w:sz w:val="26"/>
            <w:szCs w:val="26"/>
            <w:lang w:val="en-US"/>
          </w:rPr>
          <w:t>miniimum</w:t>
        </w:r>
        <w:proofErr w:type="spellEnd"/>
        <w:r w:rsidRPr="00BE2C17">
          <w:rPr>
            <w:b/>
            <w:bCs/>
            <w:sz w:val="26"/>
            <w:szCs w:val="26"/>
            <w:lang w:val="en-US"/>
          </w:rPr>
          <w:t xml:space="preserve"> lengths</w:t>
        </w:r>
      </w:ins>
    </w:p>
    <w:p w14:paraId="46263121" w14:textId="77777777" w:rsidR="001561C5" w:rsidRPr="00BE2C17" w:rsidRDefault="001561C5">
      <w:pPr>
        <w:pStyle w:val="Default"/>
        <w:numPr>
          <w:ilvl w:val="0"/>
          <w:numId w:val="55"/>
        </w:numPr>
        <w:spacing w:line="360" w:lineRule="auto"/>
        <w:jc w:val="both"/>
        <w:rPr>
          <w:ins w:id="5582" w:author="Antoneth Macaisa" w:date="2025-05-07T19:43:00Z"/>
          <w:b/>
          <w:bCs/>
          <w:sz w:val="26"/>
          <w:szCs w:val="26"/>
          <w:lang w:val="en-US"/>
        </w:rPr>
        <w:pPrChange w:id="5583" w:author="admin" w:date="2025-05-21T00:40:00Z">
          <w:pPr>
            <w:pStyle w:val="Default"/>
            <w:numPr>
              <w:numId w:val="55"/>
            </w:numPr>
            <w:tabs>
              <w:tab w:val="num" w:pos="720"/>
            </w:tabs>
            <w:spacing w:line="480" w:lineRule="auto"/>
            <w:ind w:left="720" w:hanging="360"/>
            <w:jc w:val="both"/>
          </w:pPr>
        </w:pPrChange>
      </w:pPr>
      <w:ins w:id="5584" w:author="Antoneth Macaisa" w:date="2025-05-07T19:43:00Z">
        <w:r w:rsidRPr="00BE2C17">
          <w:rPr>
            <w:b/>
            <w:bCs/>
            <w:sz w:val="26"/>
            <w:szCs w:val="26"/>
            <w:lang w:val="en-US"/>
          </w:rPr>
          <w:t>Your space and Arrival guide toggle</w:t>
        </w:r>
      </w:ins>
    </w:p>
    <w:p w14:paraId="42378F89" w14:textId="77777777" w:rsidR="001561C5" w:rsidRPr="00BE2C17" w:rsidRDefault="001561C5">
      <w:pPr>
        <w:pStyle w:val="Default"/>
        <w:numPr>
          <w:ilvl w:val="0"/>
          <w:numId w:val="55"/>
        </w:numPr>
        <w:spacing w:line="360" w:lineRule="auto"/>
        <w:jc w:val="both"/>
        <w:rPr>
          <w:ins w:id="5585" w:author="Antoneth Macaisa" w:date="2025-05-07T19:43:00Z"/>
          <w:b/>
          <w:bCs/>
          <w:sz w:val="26"/>
          <w:szCs w:val="26"/>
          <w:lang w:val="en-US"/>
        </w:rPr>
        <w:pPrChange w:id="5586" w:author="admin" w:date="2025-05-21T00:40:00Z">
          <w:pPr>
            <w:pStyle w:val="Default"/>
            <w:numPr>
              <w:numId w:val="55"/>
            </w:numPr>
            <w:tabs>
              <w:tab w:val="num" w:pos="720"/>
            </w:tabs>
            <w:spacing w:line="480" w:lineRule="auto"/>
            <w:ind w:left="720" w:hanging="360"/>
            <w:jc w:val="both"/>
          </w:pPr>
        </w:pPrChange>
      </w:pPr>
      <w:ins w:id="5587" w:author="Antoneth Macaisa" w:date="2025-05-07T19:43:00Z">
        <w:r w:rsidRPr="00BE2C17">
          <w:rPr>
            <w:b/>
            <w:bCs/>
            <w:sz w:val="26"/>
            <w:szCs w:val="26"/>
            <w:lang w:val="en-US"/>
          </w:rPr>
          <w:t>Property type selector</w:t>
        </w:r>
      </w:ins>
    </w:p>
    <w:p w14:paraId="688A5EB9" w14:textId="77777777" w:rsidR="001561C5" w:rsidRPr="00BE2C17" w:rsidRDefault="001561C5">
      <w:pPr>
        <w:pStyle w:val="Default"/>
        <w:numPr>
          <w:ilvl w:val="0"/>
          <w:numId w:val="55"/>
        </w:numPr>
        <w:spacing w:line="360" w:lineRule="auto"/>
        <w:jc w:val="both"/>
        <w:rPr>
          <w:ins w:id="5588" w:author="Antoneth Macaisa" w:date="2025-05-07T19:43:00Z"/>
          <w:b/>
          <w:bCs/>
          <w:sz w:val="26"/>
          <w:szCs w:val="26"/>
          <w:lang w:val="en-US"/>
        </w:rPr>
        <w:pPrChange w:id="5589" w:author="admin" w:date="2025-05-21T00:40:00Z">
          <w:pPr>
            <w:pStyle w:val="Default"/>
            <w:numPr>
              <w:numId w:val="55"/>
            </w:numPr>
            <w:tabs>
              <w:tab w:val="num" w:pos="720"/>
            </w:tabs>
            <w:spacing w:line="480" w:lineRule="auto"/>
            <w:ind w:left="720" w:hanging="360"/>
            <w:jc w:val="both"/>
          </w:pPr>
        </w:pPrChange>
      </w:pPr>
      <w:ins w:id="5590" w:author="Antoneth Macaisa" w:date="2025-05-07T19:43:00Z">
        <w:r w:rsidRPr="00BE2C17">
          <w:rPr>
            <w:b/>
            <w:bCs/>
            <w:sz w:val="26"/>
            <w:szCs w:val="26"/>
            <w:lang w:val="en-US"/>
          </w:rPr>
          <w:t>Availability selector</w:t>
        </w:r>
      </w:ins>
    </w:p>
    <w:p w14:paraId="1F60C4E3" w14:textId="77777777" w:rsidR="001561C5" w:rsidRPr="00BE2C17" w:rsidRDefault="001561C5">
      <w:pPr>
        <w:pStyle w:val="Default"/>
        <w:numPr>
          <w:ilvl w:val="0"/>
          <w:numId w:val="55"/>
        </w:numPr>
        <w:spacing w:line="360" w:lineRule="auto"/>
        <w:jc w:val="both"/>
        <w:rPr>
          <w:ins w:id="5591" w:author="Antoneth Macaisa" w:date="2025-05-07T19:43:00Z"/>
          <w:b/>
          <w:bCs/>
          <w:sz w:val="26"/>
          <w:szCs w:val="26"/>
          <w:lang w:val="en-US"/>
        </w:rPr>
        <w:pPrChange w:id="5592" w:author="admin" w:date="2025-05-21T00:40:00Z">
          <w:pPr>
            <w:pStyle w:val="Default"/>
            <w:numPr>
              <w:numId w:val="55"/>
            </w:numPr>
            <w:tabs>
              <w:tab w:val="num" w:pos="720"/>
            </w:tabs>
            <w:spacing w:line="480" w:lineRule="auto"/>
            <w:ind w:left="720" w:hanging="360"/>
            <w:jc w:val="both"/>
          </w:pPr>
        </w:pPrChange>
      </w:pPr>
      <w:ins w:id="5593" w:author="Antoneth Macaisa" w:date="2025-05-07T19:43:00Z">
        <w:r w:rsidRPr="00BE2C17">
          <w:rPr>
            <w:b/>
            <w:bCs/>
            <w:sz w:val="26"/>
            <w:szCs w:val="26"/>
            <w:lang w:val="en-US"/>
          </w:rPr>
          <w:t>Number of Guests</w:t>
        </w:r>
      </w:ins>
    </w:p>
    <w:p w14:paraId="5E6DFE99" w14:textId="77777777" w:rsidR="001561C5" w:rsidRPr="00BE2C17" w:rsidRDefault="001561C5">
      <w:pPr>
        <w:pStyle w:val="Default"/>
        <w:numPr>
          <w:ilvl w:val="0"/>
          <w:numId w:val="55"/>
        </w:numPr>
        <w:spacing w:line="360" w:lineRule="auto"/>
        <w:jc w:val="both"/>
        <w:rPr>
          <w:ins w:id="5594" w:author="Antoneth Macaisa" w:date="2025-05-07T19:43:00Z"/>
          <w:b/>
          <w:bCs/>
          <w:sz w:val="26"/>
          <w:szCs w:val="26"/>
          <w:lang w:val="en-US"/>
        </w:rPr>
        <w:pPrChange w:id="5595" w:author="admin" w:date="2025-05-21T00:40:00Z">
          <w:pPr>
            <w:pStyle w:val="Default"/>
            <w:numPr>
              <w:numId w:val="55"/>
            </w:numPr>
            <w:tabs>
              <w:tab w:val="num" w:pos="720"/>
            </w:tabs>
            <w:spacing w:line="480" w:lineRule="auto"/>
            <w:ind w:left="720" w:hanging="360"/>
            <w:jc w:val="both"/>
          </w:pPr>
        </w:pPrChange>
      </w:pPr>
      <w:ins w:id="5596" w:author="Antoneth Macaisa" w:date="2025-05-07T19:43:00Z">
        <w:r w:rsidRPr="00BE2C17">
          <w:rPr>
            <w:b/>
            <w:bCs/>
            <w:sz w:val="26"/>
            <w:szCs w:val="26"/>
            <w:lang w:val="en-US"/>
          </w:rPr>
          <w:t>View</w:t>
        </w:r>
      </w:ins>
    </w:p>
    <w:p w14:paraId="3CCD0E05" w14:textId="77777777" w:rsidR="001561C5" w:rsidRPr="00BE2C17" w:rsidRDefault="001561C5">
      <w:pPr>
        <w:pStyle w:val="Default"/>
        <w:numPr>
          <w:ilvl w:val="0"/>
          <w:numId w:val="55"/>
        </w:numPr>
        <w:spacing w:line="360" w:lineRule="auto"/>
        <w:jc w:val="both"/>
        <w:rPr>
          <w:ins w:id="5597" w:author="Antoneth Macaisa" w:date="2025-05-07T19:43:00Z"/>
          <w:b/>
          <w:bCs/>
          <w:sz w:val="26"/>
          <w:szCs w:val="26"/>
          <w:lang w:val="en-US"/>
        </w:rPr>
        <w:pPrChange w:id="5598" w:author="admin" w:date="2025-05-21T00:40:00Z">
          <w:pPr>
            <w:pStyle w:val="Default"/>
            <w:numPr>
              <w:numId w:val="55"/>
            </w:numPr>
            <w:tabs>
              <w:tab w:val="num" w:pos="720"/>
            </w:tabs>
            <w:spacing w:line="480" w:lineRule="auto"/>
            <w:ind w:left="720" w:hanging="360"/>
            <w:jc w:val="both"/>
          </w:pPr>
        </w:pPrChange>
      </w:pPr>
      <w:ins w:id="5599" w:author="Antoneth Macaisa" w:date="2025-05-07T19:43:00Z">
        <w:r w:rsidRPr="00BE2C17">
          <w:rPr>
            <w:b/>
            <w:bCs/>
            <w:sz w:val="26"/>
            <w:szCs w:val="26"/>
            <w:lang w:val="en-US"/>
          </w:rPr>
          <w:t>Editable maximum lengths</w:t>
        </w:r>
      </w:ins>
    </w:p>
    <w:p w14:paraId="219FB8E0" w14:textId="77777777" w:rsidR="001561C5" w:rsidRPr="00BE2C17" w:rsidRDefault="001561C5">
      <w:pPr>
        <w:pStyle w:val="Default"/>
        <w:numPr>
          <w:ilvl w:val="0"/>
          <w:numId w:val="55"/>
        </w:numPr>
        <w:spacing w:line="360" w:lineRule="auto"/>
        <w:jc w:val="both"/>
        <w:rPr>
          <w:ins w:id="5600" w:author="Antoneth Macaisa" w:date="2025-05-07T19:43:00Z"/>
          <w:b/>
          <w:bCs/>
          <w:sz w:val="26"/>
          <w:szCs w:val="26"/>
          <w:lang w:val="en-US"/>
        </w:rPr>
        <w:pPrChange w:id="5601" w:author="admin" w:date="2025-05-21T00:40:00Z">
          <w:pPr>
            <w:pStyle w:val="Default"/>
            <w:numPr>
              <w:numId w:val="55"/>
            </w:numPr>
            <w:tabs>
              <w:tab w:val="num" w:pos="720"/>
            </w:tabs>
            <w:spacing w:line="480" w:lineRule="auto"/>
            <w:ind w:left="720" w:hanging="360"/>
            <w:jc w:val="both"/>
          </w:pPr>
        </w:pPrChange>
      </w:pPr>
      <w:ins w:id="5602" w:author="Antoneth Macaisa" w:date="2025-05-07T19:43:00Z">
        <w:r w:rsidRPr="00BE2C17">
          <w:rPr>
            <w:b/>
            <w:bCs/>
            <w:sz w:val="26"/>
            <w:szCs w:val="26"/>
            <w:lang w:val="en-US"/>
          </w:rPr>
          <w:t xml:space="preserve">Same day </w:t>
        </w:r>
        <w:proofErr w:type="spellStart"/>
        <w:r w:rsidRPr="00BE2C17">
          <w:rPr>
            <w:b/>
            <w:bCs/>
            <w:sz w:val="26"/>
            <w:szCs w:val="26"/>
            <w:lang w:val="en-US"/>
          </w:rPr>
          <w:t>dropdowm</w:t>
        </w:r>
        <w:proofErr w:type="spellEnd"/>
      </w:ins>
    </w:p>
    <w:p w14:paraId="078421CD" w14:textId="77777777" w:rsidR="001561C5" w:rsidRPr="00BE2C17" w:rsidRDefault="001561C5">
      <w:pPr>
        <w:pStyle w:val="Default"/>
        <w:numPr>
          <w:ilvl w:val="0"/>
          <w:numId w:val="55"/>
        </w:numPr>
        <w:spacing w:line="360" w:lineRule="auto"/>
        <w:jc w:val="both"/>
        <w:rPr>
          <w:ins w:id="5603" w:author="Antoneth Macaisa" w:date="2025-05-07T19:43:00Z"/>
          <w:b/>
          <w:bCs/>
          <w:sz w:val="26"/>
          <w:szCs w:val="26"/>
          <w:lang w:val="en-US"/>
        </w:rPr>
        <w:pPrChange w:id="5604" w:author="admin" w:date="2025-05-21T00:40:00Z">
          <w:pPr>
            <w:pStyle w:val="Default"/>
            <w:numPr>
              <w:numId w:val="55"/>
            </w:numPr>
            <w:tabs>
              <w:tab w:val="num" w:pos="720"/>
            </w:tabs>
            <w:spacing w:line="480" w:lineRule="auto"/>
            <w:ind w:left="720" w:hanging="360"/>
            <w:jc w:val="both"/>
          </w:pPr>
        </w:pPrChange>
      </w:pPr>
      <w:ins w:id="5605" w:author="Antoneth Macaisa" w:date="2025-05-07T19:43:00Z">
        <w:r w:rsidRPr="00BE2C17">
          <w:rPr>
            <w:b/>
            <w:bCs/>
            <w:sz w:val="26"/>
            <w:szCs w:val="26"/>
            <w:lang w:val="en-US"/>
          </w:rPr>
          <w:t>Check in time dropdown</w:t>
        </w:r>
      </w:ins>
    </w:p>
    <w:p w14:paraId="6B22389F" w14:textId="1F50A720" w:rsidR="001561C5" w:rsidRPr="00BE2C17" w:rsidRDefault="001561C5">
      <w:pPr>
        <w:pStyle w:val="Default"/>
        <w:numPr>
          <w:ilvl w:val="0"/>
          <w:numId w:val="55"/>
        </w:numPr>
        <w:spacing w:line="360" w:lineRule="auto"/>
        <w:jc w:val="both"/>
        <w:rPr>
          <w:ins w:id="5606" w:author="Antoneth Macaisa" w:date="2025-05-07T19:53:00Z"/>
          <w:b/>
          <w:bCs/>
          <w:sz w:val="26"/>
          <w:szCs w:val="26"/>
          <w:lang w:val="en-US"/>
        </w:rPr>
        <w:pPrChange w:id="5607" w:author="admin" w:date="2025-05-21T00:40:00Z">
          <w:pPr>
            <w:pStyle w:val="Default"/>
            <w:numPr>
              <w:numId w:val="55"/>
            </w:numPr>
            <w:tabs>
              <w:tab w:val="num" w:pos="720"/>
            </w:tabs>
            <w:spacing w:line="480" w:lineRule="auto"/>
            <w:ind w:left="720" w:hanging="360"/>
            <w:jc w:val="both"/>
          </w:pPr>
        </w:pPrChange>
      </w:pPr>
      <w:ins w:id="5608" w:author="Antoneth Macaisa" w:date="2025-05-07T19:43:00Z">
        <w:r w:rsidRPr="00BE2C17">
          <w:rPr>
            <w:b/>
            <w:bCs/>
            <w:sz w:val="26"/>
            <w:szCs w:val="26"/>
            <w:lang w:val="en-US"/>
          </w:rPr>
          <w:t>Same</w:t>
        </w:r>
      </w:ins>
    </w:p>
    <w:p w14:paraId="767B8908" w14:textId="14152B29" w:rsidR="007C7AFF" w:rsidRPr="00BE2C17" w:rsidRDefault="007C7AFF">
      <w:pPr>
        <w:pStyle w:val="Default"/>
        <w:numPr>
          <w:ilvl w:val="0"/>
          <w:numId w:val="55"/>
        </w:numPr>
        <w:spacing w:line="360" w:lineRule="auto"/>
        <w:jc w:val="both"/>
        <w:rPr>
          <w:ins w:id="5609" w:author="Antoneth Macaisa" w:date="2025-05-07T19:53:00Z"/>
          <w:b/>
          <w:bCs/>
          <w:sz w:val="26"/>
          <w:szCs w:val="26"/>
          <w:lang w:val="en-US"/>
        </w:rPr>
        <w:pPrChange w:id="5610" w:author="admin" w:date="2025-05-21T00:40:00Z">
          <w:pPr>
            <w:pStyle w:val="Default"/>
            <w:numPr>
              <w:numId w:val="55"/>
            </w:numPr>
            <w:tabs>
              <w:tab w:val="num" w:pos="720"/>
            </w:tabs>
            <w:spacing w:line="480" w:lineRule="auto"/>
            <w:ind w:left="720" w:hanging="360"/>
            <w:jc w:val="both"/>
          </w:pPr>
        </w:pPrChange>
      </w:pPr>
      <w:ins w:id="5611" w:author="Antoneth Macaisa" w:date="2025-05-07T19:53:00Z">
        <w:r w:rsidRPr="00BE2C17">
          <w:rPr>
            <w:b/>
            <w:bCs/>
            <w:sz w:val="26"/>
            <w:szCs w:val="26"/>
            <w:lang w:val="en-US"/>
          </w:rPr>
          <w:t>Drop down time</w:t>
        </w:r>
      </w:ins>
    </w:p>
    <w:p w14:paraId="312C540B" w14:textId="47E6B0F7" w:rsidR="007C7AFF" w:rsidRDefault="007C7AFF">
      <w:pPr>
        <w:pStyle w:val="Default"/>
        <w:numPr>
          <w:ilvl w:val="0"/>
          <w:numId w:val="55"/>
        </w:numPr>
        <w:spacing w:line="360" w:lineRule="auto"/>
        <w:jc w:val="both"/>
        <w:rPr>
          <w:ins w:id="5612" w:author="admin" w:date="2025-05-21T00:40:00Z"/>
          <w:b/>
          <w:bCs/>
          <w:sz w:val="26"/>
          <w:szCs w:val="26"/>
          <w:lang w:val="en-US"/>
        </w:rPr>
        <w:pPrChange w:id="5613" w:author="admin" w:date="2025-05-21T00:40:00Z">
          <w:pPr>
            <w:pStyle w:val="Default"/>
            <w:spacing w:line="480" w:lineRule="auto"/>
            <w:jc w:val="center"/>
          </w:pPr>
        </w:pPrChange>
      </w:pPr>
      <w:ins w:id="5614" w:author="Antoneth Macaisa" w:date="2025-05-07T19:53:00Z">
        <w:r w:rsidRPr="00BE2C17">
          <w:rPr>
            <w:b/>
            <w:bCs/>
            <w:sz w:val="26"/>
            <w:szCs w:val="26"/>
            <w:lang w:val="en-US"/>
          </w:rPr>
          <w:t>Save Button</w:t>
        </w:r>
      </w:ins>
    </w:p>
    <w:p w14:paraId="781FBEE1" w14:textId="77777777" w:rsidR="00082FD8" w:rsidRPr="00BE2C17" w:rsidRDefault="00082FD8">
      <w:pPr>
        <w:pStyle w:val="Default"/>
        <w:spacing w:line="360" w:lineRule="auto"/>
        <w:ind w:left="720"/>
        <w:jc w:val="both"/>
        <w:rPr>
          <w:b/>
          <w:bCs/>
          <w:sz w:val="26"/>
          <w:szCs w:val="26"/>
          <w:lang w:val="en-US"/>
        </w:rPr>
        <w:pPrChange w:id="5615" w:author="admin" w:date="2025-05-21T00:40:00Z">
          <w:pPr>
            <w:pStyle w:val="Default"/>
            <w:spacing w:line="480" w:lineRule="auto"/>
            <w:jc w:val="center"/>
          </w:pPr>
        </w:pPrChange>
      </w:pPr>
    </w:p>
    <w:p w14:paraId="5C8A9881" w14:textId="6DE29DC8" w:rsidR="00D43F3A" w:rsidRPr="00BE2C17" w:rsidRDefault="001A3C21" w:rsidP="00D43F3A">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45 </w:t>
      </w:r>
      <w:del w:id="5616" w:author="admin" w:date="2025-05-21T00:41:00Z">
        <w:r w:rsidR="00B31CB7" w:rsidRPr="00BE2C17" w:rsidDel="007052A2">
          <w:rPr>
            <w:sz w:val="26"/>
            <w:szCs w:val="26"/>
            <w:lang w:val="en-US"/>
          </w:rPr>
          <w:delText>below</w:delText>
        </w:r>
        <w:r w:rsidR="00B31CB7" w:rsidRPr="00BE2C17" w:rsidDel="007052A2">
          <w:rPr>
            <w:rFonts w:eastAsia="DengXian"/>
            <w:sz w:val="26"/>
            <w:szCs w:val="26"/>
          </w:rPr>
          <w:delText xml:space="preserve"> </w:delText>
        </w:r>
      </w:del>
      <w:ins w:id="5617" w:author="admin" w:date="2025-05-21T00:41:00Z">
        <w:r w:rsidR="007052A2">
          <w:rPr>
            <w:sz w:val="26"/>
            <w:szCs w:val="26"/>
            <w:lang w:val="en-US"/>
          </w:rPr>
          <w:t>in the next page</w:t>
        </w:r>
        <w:r w:rsidR="007052A2" w:rsidRPr="00BE2C17">
          <w:rPr>
            <w:rFonts w:eastAsia="DengXian"/>
            <w:sz w:val="26"/>
            <w:szCs w:val="26"/>
          </w:rPr>
          <w:t xml:space="preserve"> </w:t>
        </w:r>
      </w:ins>
      <w:r w:rsidR="00D43F3A" w:rsidRPr="00BE2C17">
        <w:rPr>
          <w:rFonts w:eastAsia="DengXian"/>
          <w:sz w:val="26"/>
          <w:szCs w:val="26"/>
        </w:rPr>
        <w:t xml:space="preserve">focuses on the "Number of guests" setting within the "Listing editor." It displays a visual representation of "How many guests can fit comfortably in your space?" with the number "2" shown on both sides of a graphic depicting two people (1, 2), indicating a capacity of </w:t>
      </w:r>
      <w:proofErr w:type="gramStart"/>
      <w:r w:rsidR="00D43F3A" w:rsidRPr="00BE2C17">
        <w:rPr>
          <w:rFonts w:eastAsia="DengXian"/>
          <w:sz w:val="26"/>
          <w:szCs w:val="26"/>
        </w:rPr>
        <w:t>2</w:t>
      </w:r>
      <w:proofErr w:type="gramEnd"/>
      <w:r w:rsidR="00D43F3A" w:rsidRPr="00BE2C17">
        <w:rPr>
          <w:rFonts w:eastAsia="DengXian"/>
          <w:sz w:val="26"/>
          <w:szCs w:val="26"/>
        </w:rPr>
        <w:t xml:space="preserve"> guests.</w:t>
      </w:r>
    </w:p>
    <w:p w14:paraId="2C1A4112" w14:textId="753014EF" w:rsidR="001A3C21" w:rsidRPr="00BE2C17" w:rsidDel="007052A2" w:rsidRDefault="00B133A2" w:rsidP="00D43F3A">
      <w:pPr>
        <w:pStyle w:val="Default"/>
        <w:spacing w:line="480" w:lineRule="auto"/>
        <w:jc w:val="both"/>
        <w:rPr>
          <w:del w:id="5618" w:author="admin" w:date="2025-05-21T00:41:00Z"/>
          <w:rFonts w:eastAsia="DengXian"/>
          <w:sz w:val="26"/>
          <w:szCs w:val="26"/>
          <w:lang w:val="en-US"/>
        </w:rPr>
      </w:pPr>
      <w:r w:rsidRPr="00BE2C17">
        <w:rPr>
          <w:noProof/>
          <w:sz w:val="26"/>
          <w:szCs w:val="26"/>
          <w:lang w:val="en-US" w:eastAsia="en-US"/>
        </w:rPr>
        <w:drawing>
          <wp:anchor distT="0" distB="0" distL="114300" distR="114300" simplePos="0" relativeHeight="251746304" behindDoc="1" locked="0" layoutInCell="1" allowOverlap="1" wp14:anchorId="64FEBB00" wp14:editId="275FA01E">
            <wp:simplePos x="0" y="0"/>
            <wp:positionH relativeFrom="column">
              <wp:posOffset>1152525</wp:posOffset>
            </wp:positionH>
            <wp:positionV relativeFrom="paragraph">
              <wp:posOffset>146050</wp:posOffset>
            </wp:positionV>
            <wp:extent cx="3032801" cy="1676400"/>
            <wp:effectExtent l="19050" t="19050" r="15240" b="19050"/>
            <wp:wrapNone/>
            <wp:docPr id="15894026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1197" t="8022" r="6956" b="21373"/>
                    <a:stretch/>
                  </pic:blipFill>
                  <pic:spPr bwMode="auto">
                    <a:xfrm>
                      <a:off x="0" y="0"/>
                      <a:ext cx="3032801" cy="1676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6CFA9" w14:textId="2D2E2C8D" w:rsidR="001A3C21" w:rsidRPr="00BE2C17" w:rsidRDefault="00B31CB7" w:rsidP="00D43F3A">
      <w:pPr>
        <w:pStyle w:val="Default"/>
        <w:spacing w:line="480" w:lineRule="auto"/>
        <w:jc w:val="both"/>
        <w:rPr>
          <w:sz w:val="26"/>
          <w:szCs w:val="26"/>
          <w:lang w:val="en-US"/>
        </w:rPr>
      </w:pPr>
      <w:del w:id="5619" w:author="admin" w:date="2025-05-21T00:41:00Z">
        <w:r w:rsidRPr="00BE2C17" w:rsidDel="007052A2">
          <w:rPr>
            <w:sz w:val="26"/>
            <w:szCs w:val="26"/>
            <w:lang w:val="en-US"/>
          </w:rPr>
          <w:tab/>
        </w:r>
      </w:del>
    </w:p>
    <w:p w14:paraId="2CA73930" w14:textId="5E516F84" w:rsidR="001A3C21" w:rsidRPr="00BE2C17" w:rsidRDefault="001A3C21" w:rsidP="00D43F3A">
      <w:pPr>
        <w:pStyle w:val="Default"/>
        <w:spacing w:line="480" w:lineRule="auto"/>
        <w:jc w:val="both"/>
        <w:rPr>
          <w:sz w:val="26"/>
          <w:szCs w:val="26"/>
          <w:lang w:val="en-US"/>
        </w:rPr>
      </w:pPr>
    </w:p>
    <w:p w14:paraId="71E46931" w14:textId="305A45E0" w:rsidR="001A3C21" w:rsidRDefault="001A3C21" w:rsidP="00D43F3A">
      <w:pPr>
        <w:pStyle w:val="Default"/>
        <w:spacing w:line="480" w:lineRule="auto"/>
        <w:jc w:val="both"/>
        <w:rPr>
          <w:ins w:id="5620" w:author="admin" w:date="2025-05-21T00:40:00Z"/>
          <w:sz w:val="26"/>
          <w:szCs w:val="26"/>
          <w:lang w:val="en-US"/>
        </w:rPr>
      </w:pPr>
    </w:p>
    <w:p w14:paraId="12376BBC" w14:textId="6D249B37" w:rsidR="00082FD8" w:rsidRDefault="00082FD8" w:rsidP="00D43F3A">
      <w:pPr>
        <w:pStyle w:val="Default"/>
        <w:spacing w:line="480" w:lineRule="auto"/>
        <w:jc w:val="both"/>
        <w:rPr>
          <w:ins w:id="5621" w:author="admin" w:date="2025-05-21T00:40:00Z"/>
          <w:sz w:val="26"/>
          <w:szCs w:val="26"/>
          <w:lang w:val="en-US"/>
        </w:rPr>
      </w:pPr>
    </w:p>
    <w:p w14:paraId="30638B50" w14:textId="77777777" w:rsidR="00082FD8" w:rsidRPr="00BE2C17" w:rsidDel="007052A2" w:rsidRDefault="00082FD8" w:rsidP="00D43F3A">
      <w:pPr>
        <w:pStyle w:val="Default"/>
        <w:spacing w:line="480" w:lineRule="auto"/>
        <w:jc w:val="both"/>
        <w:rPr>
          <w:del w:id="5622" w:author="admin" w:date="2025-05-21T00:41:00Z"/>
          <w:sz w:val="26"/>
          <w:szCs w:val="26"/>
          <w:lang w:val="en-US"/>
        </w:rPr>
      </w:pPr>
    </w:p>
    <w:p w14:paraId="7E96FA0C" w14:textId="7710FF52" w:rsidR="001A3C21" w:rsidRPr="00BE2C17" w:rsidDel="001561C5" w:rsidRDefault="001A3C21">
      <w:pPr>
        <w:pStyle w:val="Default"/>
        <w:spacing w:line="480" w:lineRule="auto"/>
        <w:rPr>
          <w:del w:id="5623" w:author="Antoneth Macaisa" w:date="2025-05-07T19:44:00Z"/>
          <w:sz w:val="26"/>
          <w:szCs w:val="26"/>
          <w:lang w:val="en-US"/>
        </w:rPr>
        <w:pPrChange w:id="5624" w:author="admin" w:date="2025-05-21T00:41:00Z">
          <w:pPr>
            <w:pStyle w:val="Default"/>
            <w:spacing w:line="480" w:lineRule="auto"/>
            <w:jc w:val="both"/>
          </w:pPr>
        </w:pPrChange>
      </w:pPr>
    </w:p>
    <w:p w14:paraId="7EBF9CED" w14:textId="77777777" w:rsidR="007068B6" w:rsidRPr="00BE2C17" w:rsidRDefault="007068B6">
      <w:pPr>
        <w:pStyle w:val="Default"/>
        <w:spacing w:line="480" w:lineRule="auto"/>
        <w:rPr>
          <w:b/>
          <w:bCs/>
          <w:sz w:val="26"/>
          <w:szCs w:val="26"/>
          <w:lang w:val="en-US"/>
        </w:rPr>
        <w:pPrChange w:id="5625" w:author="admin" w:date="2025-05-21T00:41:00Z">
          <w:pPr>
            <w:pStyle w:val="Default"/>
            <w:spacing w:line="480" w:lineRule="auto"/>
            <w:jc w:val="center"/>
          </w:pPr>
        </w:pPrChange>
      </w:pPr>
    </w:p>
    <w:p w14:paraId="4F03BBBB" w14:textId="7E6834D4" w:rsidR="00BF617D" w:rsidRPr="00BE2C17" w:rsidRDefault="00BF617D" w:rsidP="00BF617D">
      <w:pPr>
        <w:pStyle w:val="Default"/>
        <w:spacing w:line="480" w:lineRule="auto"/>
        <w:jc w:val="center"/>
        <w:rPr>
          <w:ins w:id="5626" w:author="Antoneth Macaisa" w:date="2025-05-07T19:44:00Z"/>
          <w:b/>
          <w:bCs/>
          <w:sz w:val="26"/>
          <w:szCs w:val="26"/>
          <w:lang w:val="en-US"/>
        </w:rPr>
      </w:pPr>
      <w:r w:rsidRPr="00BE2C17">
        <w:rPr>
          <w:b/>
          <w:bCs/>
          <w:sz w:val="26"/>
          <w:szCs w:val="26"/>
          <w:lang w:val="en-US"/>
        </w:rPr>
        <w:t>Figure 45. Number of Guest</w:t>
      </w:r>
    </w:p>
    <w:p w14:paraId="743B1F72" w14:textId="77777777" w:rsidR="001561C5" w:rsidRPr="00BE2C17" w:rsidRDefault="001561C5">
      <w:pPr>
        <w:pStyle w:val="Default"/>
        <w:numPr>
          <w:ilvl w:val="0"/>
          <w:numId w:val="56"/>
        </w:numPr>
        <w:rPr>
          <w:ins w:id="5627" w:author="Antoneth Macaisa" w:date="2025-05-07T19:44:00Z"/>
          <w:b/>
          <w:bCs/>
          <w:sz w:val="26"/>
          <w:szCs w:val="26"/>
          <w:lang w:val="en-US"/>
        </w:rPr>
        <w:pPrChange w:id="5628" w:author="Antoneth Macaisa" w:date="2025-05-07T19:44:00Z">
          <w:pPr>
            <w:pStyle w:val="Default"/>
            <w:numPr>
              <w:numId w:val="56"/>
            </w:numPr>
            <w:tabs>
              <w:tab w:val="num" w:pos="720"/>
            </w:tabs>
            <w:spacing w:line="480" w:lineRule="auto"/>
            <w:ind w:left="720" w:hanging="360"/>
          </w:pPr>
        </w:pPrChange>
      </w:pPr>
      <w:ins w:id="5629" w:author="Antoneth Macaisa" w:date="2025-05-07T19:44:00Z">
        <w:r w:rsidRPr="00BE2C17">
          <w:rPr>
            <w:b/>
            <w:bCs/>
            <w:sz w:val="26"/>
            <w:szCs w:val="26"/>
            <w:lang w:val="en-US"/>
          </w:rPr>
          <w:t>Decrease button</w:t>
        </w:r>
      </w:ins>
    </w:p>
    <w:p w14:paraId="7CDE4247" w14:textId="02C7C357" w:rsidR="001561C5" w:rsidRPr="00BE2C17" w:rsidRDefault="001561C5">
      <w:pPr>
        <w:pStyle w:val="Default"/>
        <w:numPr>
          <w:ilvl w:val="0"/>
          <w:numId w:val="56"/>
        </w:numPr>
        <w:spacing w:line="480" w:lineRule="auto"/>
        <w:rPr>
          <w:b/>
          <w:bCs/>
          <w:sz w:val="26"/>
          <w:szCs w:val="26"/>
          <w:lang w:val="en-US"/>
        </w:rPr>
        <w:pPrChange w:id="5630" w:author="Antoneth Macaisa" w:date="2025-05-07T19:44:00Z">
          <w:pPr>
            <w:pStyle w:val="Default"/>
            <w:spacing w:line="480" w:lineRule="auto"/>
            <w:jc w:val="center"/>
          </w:pPr>
        </w:pPrChange>
      </w:pPr>
      <w:ins w:id="5631" w:author="Antoneth Macaisa" w:date="2025-05-07T19:44:00Z">
        <w:r w:rsidRPr="00BE2C17">
          <w:rPr>
            <w:b/>
            <w:bCs/>
            <w:sz w:val="26"/>
            <w:szCs w:val="26"/>
            <w:lang w:val="en-US"/>
          </w:rPr>
          <w:t>Increase button</w:t>
        </w:r>
      </w:ins>
    </w:p>
    <w:p w14:paraId="4C097D8E" w14:textId="5906152D" w:rsidR="00D43F3A" w:rsidRPr="00BE2C17" w:rsidRDefault="007052A2" w:rsidP="00D43F3A">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48352" behindDoc="1" locked="0" layoutInCell="1" allowOverlap="1" wp14:anchorId="044F6A41" wp14:editId="6DEDA8DB">
            <wp:simplePos x="0" y="0"/>
            <wp:positionH relativeFrom="column">
              <wp:posOffset>1075690</wp:posOffset>
            </wp:positionH>
            <wp:positionV relativeFrom="paragraph">
              <wp:posOffset>2166620</wp:posOffset>
            </wp:positionV>
            <wp:extent cx="3465830" cy="1949450"/>
            <wp:effectExtent l="19050" t="19050" r="20320" b="12700"/>
            <wp:wrapNone/>
            <wp:docPr id="19577028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65830" cy="1949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3C21" w:rsidRPr="00BE2C17">
        <w:rPr>
          <w:sz w:val="26"/>
          <w:szCs w:val="26"/>
          <w:lang w:val="en-US"/>
        </w:rPr>
        <w:tab/>
      </w:r>
      <w:r w:rsidR="00B31CB7" w:rsidRPr="00BE2C17">
        <w:rPr>
          <w:sz w:val="26"/>
          <w:szCs w:val="26"/>
          <w:lang w:val="en-US"/>
        </w:rPr>
        <w:t>Figure 46 below</w:t>
      </w:r>
      <w:r w:rsidR="00B31CB7" w:rsidRPr="00BE2C17">
        <w:rPr>
          <w:rFonts w:eastAsia="DengXian"/>
          <w:sz w:val="26"/>
          <w:szCs w:val="26"/>
        </w:rPr>
        <w:t xml:space="preserve"> </w:t>
      </w:r>
      <w:r w:rsidR="00D43F3A" w:rsidRPr="00BE2C17">
        <w:rPr>
          <w:rFonts w:eastAsia="DengXian"/>
          <w:sz w:val="26"/>
          <w:szCs w:val="26"/>
        </w:rPr>
        <w:t>shows the "Accessibility features" section of the "Listing editor." It lists various accessibility features such as "Disabled parking spot," "Step-free path to guest entrance," "Step-free access," "Guest entrance wider than 32 inches," "Swimming pool/hot tub hoist," and "Ceiling or mobile hoist." Each feature has a "+" icon (1) next to it, suggesting the host can add details or confirm the availability of these features.</w:t>
      </w:r>
    </w:p>
    <w:p w14:paraId="73EFCCD7" w14:textId="0290DBE8" w:rsidR="001A3C21" w:rsidRPr="00BE2C17" w:rsidRDefault="001A3C21" w:rsidP="001A3C21">
      <w:pPr>
        <w:pStyle w:val="Default"/>
        <w:tabs>
          <w:tab w:val="left" w:pos="2400"/>
        </w:tabs>
        <w:spacing w:line="480" w:lineRule="auto"/>
        <w:jc w:val="both"/>
        <w:rPr>
          <w:rFonts w:eastAsia="DengXian"/>
          <w:sz w:val="26"/>
          <w:szCs w:val="26"/>
          <w:lang w:val="en-US"/>
        </w:rPr>
      </w:pPr>
      <w:r w:rsidRPr="00BE2C17">
        <w:rPr>
          <w:rFonts w:eastAsia="DengXian"/>
          <w:sz w:val="26"/>
          <w:szCs w:val="26"/>
          <w:lang w:val="en-US"/>
        </w:rPr>
        <w:tab/>
      </w:r>
    </w:p>
    <w:p w14:paraId="274C4686" w14:textId="38257783" w:rsidR="001A3C21" w:rsidRPr="00BE2C17" w:rsidRDefault="00B31CB7" w:rsidP="000B094B">
      <w:pPr>
        <w:pStyle w:val="Default"/>
        <w:spacing w:line="480" w:lineRule="auto"/>
        <w:jc w:val="both"/>
        <w:rPr>
          <w:sz w:val="26"/>
          <w:szCs w:val="26"/>
          <w:lang w:val="en-US"/>
        </w:rPr>
      </w:pPr>
      <w:r w:rsidRPr="00BE2C17">
        <w:rPr>
          <w:sz w:val="26"/>
          <w:szCs w:val="26"/>
          <w:lang w:val="en-US"/>
        </w:rPr>
        <w:tab/>
      </w:r>
    </w:p>
    <w:p w14:paraId="3B6CC97A" w14:textId="0CCD9DE7" w:rsidR="001A3C21" w:rsidRPr="00BE2C17" w:rsidRDefault="001A3C21" w:rsidP="000B094B">
      <w:pPr>
        <w:pStyle w:val="Default"/>
        <w:spacing w:line="480" w:lineRule="auto"/>
        <w:jc w:val="both"/>
        <w:rPr>
          <w:sz w:val="26"/>
          <w:szCs w:val="26"/>
          <w:lang w:val="en-US"/>
        </w:rPr>
      </w:pPr>
    </w:p>
    <w:p w14:paraId="014083F9" w14:textId="77777777" w:rsidR="001A3C21" w:rsidRPr="00BE2C17" w:rsidRDefault="001A3C21" w:rsidP="000B094B">
      <w:pPr>
        <w:pStyle w:val="Default"/>
        <w:spacing w:line="480" w:lineRule="auto"/>
        <w:jc w:val="both"/>
        <w:rPr>
          <w:sz w:val="26"/>
          <w:szCs w:val="26"/>
          <w:lang w:val="en-US"/>
        </w:rPr>
      </w:pPr>
    </w:p>
    <w:p w14:paraId="1749C003" w14:textId="77777777" w:rsidR="00BF617D" w:rsidRPr="00BE2C17" w:rsidRDefault="00BF617D" w:rsidP="000B094B">
      <w:pPr>
        <w:pStyle w:val="Default"/>
        <w:spacing w:line="480" w:lineRule="auto"/>
        <w:jc w:val="both"/>
        <w:rPr>
          <w:sz w:val="26"/>
          <w:szCs w:val="26"/>
          <w:lang w:val="en-US"/>
        </w:rPr>
      </w:pPr>
    </w:p>
    <w:p w14:paraId="5C8A0908" w14:textId="3CEF48AD" w:rsidR="001A3C21" w:rsidRPr="00BE2C17" w:rsidRDefault="00BF617D" w:rsidP="00BF617D">
      <w:pPr>
        <w:pStyle w:val="Default"/>
        <w:spacing w:line="480" w:lineRule="auto"/>
        <w:jc w:val="center"/>
        <w:rPr>
          <w:ins w:id="5632" w:author="Antoneth Macaisa" w:date="2025-05-07T19:44:00Z"/>
          <w:b/>
          <w:bCs/>
          <w:sz w:val="26"/>
          <w:szCs w:val="26"/>
          <w:lang w:val="en-US"/>
        </w:rPr>
      </w:pPr>
      <w:r w:rsidRPr="00BE2C17">
        <w:rPr>
          <w:b/>
          <w:bCs/>
          <w:sz w:val="26"/>
          <w:szCs w:val="26"/>
          <w:lang w:val="en-US"/>
        </w:rPr>
        <w:t>Figure 46. Accessibility Features</w:t>
      </w:r>
    </w:p>
    <w:p w14:paraId="77293B2C" w14:textId="1AE7924C" w:rsidR="001561C5" w:rsidRPr="00BE2C17" w:rsidRDefault="001561C5">
      <w:pPr>
        <w:pStyle w:val="Default"/>
        <w:numPr>
          <w:ilvl w:val="0"/>
          <w:numId w:val="57"/>
        </w:numPr>
        <w:spacing w:line="480" w:lineRule="auto"/>
        <w:rPr>
          <w:b/>
          <w:bCs/>
          <w:sz w:val="26"/>
          <w:szCs w:val="26"/>
          <w:lang w:val="en-US"/>
        </w:rPr>
        <w:pPrChange w:id="5633" w:author="Antoneth Macaisa" w:date="2025-05-07T19:44:00Z">
          <w:pPr>
            <w:pStyle w:val="Default"/>
            <w:spacing w:line="480" w:lineRule="auto"/>
            <w:jc w:val="center"/>
          </w:pPr>
        </w:pPrChange>
      </w:pPr>
      <w:ins w:id="5634" w:author="Antoneth Macaisa" w:date="2025-05-07T19:44:00Z">
        <w:r w:rsidRPr="00BE2C17">
          <w:rPr>
            <w:b/>
            <w:bCs/>
            <w:sz w:val="26"/>
            <w:szCs w:val="26"/>
            <w:lang w:val="en-US"/>
          </w:rPr>
          <w:t>Add button</w:t>
        </w:r>
      </w:ins>
    </w:p>
    <w:p w14:paraId="6A1FA783" w14:textId="1260E1E9" w:rsidR="001A3C21" w:rsidRPr="00BE2C17" w:rsidRDefault="001A3C21"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47 below</w:t>
      </w:r>
      <w:r w:rsidR="00B31CB7" w:rsidRPr="00BE2C17">
        <w:rPr>
          <w:rFonts w:eastAsia="DengXian"/>
          <w:sz w:val="26"/>
          <w:szCs w:val="26"/>
        </w:rPr>
        <w:t xml:space="preserve"> </w:t>
      </w:r>
      <w:r w:rsidR="000B094B" w:rsidRPr="00BE2C17">
        <w:rPr>
          <w:rFonts w:eastAsia="DengXian"/>
          <w:sz w:val="26"/>
          <w:szCs w:val="26"/>
        </w:rPr>
        <w:t xml:space="preserve">shows the "Property type" section within the "Listing editor." It </w:t>
      </w:r>
      <w:proofErr w:type="gramStart"/>
      <w:r w:rsidR="000B094B" w:rsidRPr="00BE2C17">
        <w:rPr>
          <w:rFonts w:eastAsia="DengXian"/>
          <w:sz w:val="26"/>
          <w:szCs w:val="26"/>
        </w:rPr>
        <w:t>asks</w:t>
      </w:r>
      <w:proofErr w:type="gramEnd"/>
      <w:r w:rsidR="000B094B" w:rsidRPr="00BE2C17">
        <w:rPr>
          <w:rFonts w:eastAsia="DengXian"/>
          <w:sz w:val="26"/>
          <w:szCs w:val="26"/>
        </w:rPr>
        <w:t xml:space="preserve"> "What kind of space are you listing?" with "House" selected in a </w:t>
      </w:r>
      <w:r w:rsidR="000B094B" w:rsidRPr="00BE2C17">
        <w:rPr>
          <w:rFonts w:eastAsia="DengXian"/>
          <w:sz w:val="26"/>
          <w:szCs w:val="26"/>
        </w:rPr>
        <w:lastRenderedPageBreak/>
        <w:t xml:space="preserve">dropdown (1). Below, "Property type" </w:t>
      </w:r>
      <w:proofErr w:type="gramStart"/>
      <w:r w:rsidR="000B094B" w:rsidRPr="00BE2C17">
        <w:rPr>
          <w:rFonts w:eastAsia="DengXian"/>
          <w:sz w:val="26"/>
          <w:szCs w:val="26"/>
        </w:rPr>
        <w:t>is specified</w:t>
      </w:r>
      <w:proofErr w:type="gramEnd"/>
      <w:r w:rsidR="000B094B" w:rsidRPr="00BE2C17">
        <w:rPr>
          <w:rFonts w:eastAsia="DengXian"/>
          <w:sz w:val="26"/>
          <w:szCs w:val="26"/>
        </w:rPr>
        <w:t xml:space="preserve"> as "Home" (2). </w:t>
      </w:r>
      <w:proofErr w:type="gramStart"/>
      <w:r w:rsidR="000B094B" w:rsidRPr="00BE2C17">
        <w:rPr>
          <w:rFonts w:eastAsia="DengXian"/>
          <w:sz w:val="26"/>
          <w:szCs w:val="26"/>
        </w:rPr>
        <w:t>Further</w:t>
      </w:r>
      <w:proofErr w:type="gramEnd"/>
      <w:r w:rsidR="000B094B" w:rsidRPr="00BE2C17">
        <w:rPr>
          <w:rFonts w:eastAsia="DengXian"/>
          <w:sz w:val="26"/>
          <w:szCs w:val="26"/>
        </w:rPr>
        <w:t xml:space="preserve"> down, "Listing type" offers options like "Room" (3). Information clarifies that "Guests have their own room for sleeping. Other spaces might be shared." The host is asked "How many rooms in the building?" with "1" entered, and "Which floor is the listing on?</w:t>
      </w:r>
      <w:proofErr w:type="gramStart"/>
      <w:r w:rsidR="000B094B" w:rsidRPr="00BE2C17">
        <w:rPr>
          <w:rFonts w:eastAsia="DengXian"/>
          <w:sz w:val="26"/>
          <w:szCs w:val="26"/>
        </w:rPr>
        <w:t>" also</w:t>
      </w:r>
      <w:proofErr w:type="gramEnd"/>
      <w:r w:rsidR="000B094B" w:rsidRPr="00BE2C17">
        <w:rPr>
          <w:rFonts w:eastAsia="DengXian"/>
          <w:sz w:val="26"/>
          <w:szCs w:val="26"/>
        </w:rPr>
        <w:t xml:space="preserve"> with "1" entered. A field for "Your unit" (5) is present. Finally, a dropdown for "Property size" allows selection between "Unit" and "Square feet/Square meters" (5), with a "Save" button (6) at the bottom.</w:t>
      </w:r>
    </w:p>
    <w:p w14:paraId="019A5B9B" w14:textId="29C75547" w:rsidR="001561C5" w:rsidRPr="00BE2C17" w:rsidRDefault="007052A2" w:rsidP="000B094B">
      <w:pPr>
        <w:pStyle w:val="Default"/>
        <w:spacing w:line="480" w:lineRule="auto"/>
        <w:jc w:val="both"/>
        <w:rPr>
          <w:ins w:id="5635" w:author="Antoneth Macaisa" w:date="2025-05-07T19:44:00Z"/>
          <w:noProof/>
          <w:sz w:val="26"/>
          <w:szCs w:val="26"/>
        </w:rPr>
      </w:pPr>
      <w:r w:rsidRPr="00BE2C17">
        <w:rPr>
          <w:noProof/>
          <w:sz w:val="26"/>
          <w:szCs w:val="26"/>
          <w:lang w:val="en-US" w:eastAsia="en-US"/>
        </w:rPr>
        <w:drawing>
          <wp:anchor distT="0" distB="0" distL="114300" distR="114300" simplePos="0" relativeHeight="251750400" behindDoc="1" locked="0" layoutInCell="1" allowOverlap="1" wp14:anchorId="39658015" wp14:editId="4E53C2AA">
            <wp:simplePos x="0" y="0"/>
            <wp:positionH relativeFrom="column">
              <wp:posOffset>1085850</wp:posOffset>
            </wp:positionH>
            <wp:positionV relativeFrom="paragraph">
              <wp:posOffset>245110</wp:posOffset>
            </wp:positionV>
            <wp:extent cx="3633250" cy="2324100"/>
            <wp:effectExtent l="19050" t="19050" r="24765" b="19050"/>
            <wp:wrapNone/>
            <wp:docPr id="5304801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2079"/>
                    <a:stretch/>
                  </pic:blipFill>
                  <pic:spPr bwMode="auto">
                    <a:xfrm>
                      <a:off x="0" y="0"/>
                      <a:ext cx="3633250" cy="2324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EF033" w14:textId="77777777" w:rsidR="001561C5" w:rsidRPr="00BE2C17" w:rsidRDefault="001561C5" w:rsidP="000B094B">
      <w:pPr>
        <w:pStyle w:val="Default"/>
        <w:spacing w:line="480" w:lineRule="auto"/>
        <w:jc w:val="both"/>
        <w:rPr>
          <w:ins w:id="5636" w:author="Antoneth Macaisa" w:date="2025-05-07T19:44:00Z"/>
          <w:noProof/>
          <w:sz w:val="26"/>
          <w:szCs w:val="26"/>
        </w:rPr>
      </w:pPr>
    </w:p>
    <w:p w14:paraId="1619D00E" w14:textId="7C886C23" w:rsidR="001A3C21" w:rsidRPr="00BE2C17" w:rsidRDefault="001A3C21" w:rsidP="000B094B">
      <w:pPr>
        <w:pStyle w:val="Default"/>
        <w:spacing w:line="480" w:lineRule="auto"/>
        <w:jc w:val="both"/>
        <w:rPr>
          <w:rFonts w:eastAsia="DengXian"/>
          <w:sz w:val="26"/>
          <w:szCs w:val="26"/>
          <w:lang w:val="en-US"/>
        </w:rPr>
      </w:pPr>
    </w:p>
    <w:p w14:paraId="1AAC28DA" w14:textId="77777777" w:rsidR="001A3C21" w:rsidRPr="00BE2C17" w:rsidRDefault="00B31CB7" w:rsidP="000B094B">
      <w:pPr>
        <w:pStyle w:val="Default"/>
        <w:spacing w:line="480" w:lineRule="auto"/>
        <w:jc w:val="both"/>
        <w:rPr>
          <w:sz w:val="26"/>
          <w:szCs w:val="26"/>
          <w:lang w:val="en-US"/>
        </w:rPr>
      </w:pPr>
      <w:r w:rsidRPr="00BE2C17">
        <w:rPr>
          <w:sz w:val="26"/>
          <w:szCs w:val="26"/>
          <w:lang w:val="en-US"/>
        </w:rPr>
        <w:tab/>
      </w:r>
    </w:p>
    <w:p w14:paraId="1CD57D4B" w14:textId="77777777" w:rsidR="001A3C21" w:rsidRPr="00BE2C17" w:rsidRDefault="001A3C21" w:rsidP="000B094B">
      <w:pPr>
        <w:pStyle w:val="Default"/>
        <w:spacing w:line="480" w:lineRule="auto"/>
        <w:jc w:val="both"/>
        <w:rPr>
          <w:sz w:val="26"/>
          <w:szCs w:val="26"/>
          <w:lang w:val="en-US"/>
        </w:rPr>
      </w:pPr>
    </w:p>
    <w:p w14:paraId="04A21D0A" w14:textId="77777777" w:rsidR="001A3C21" w:rsidRPr="00BE2C17" w:rsidRDefault="001A3C21" w:rsidP="000B094B">
      <w:pPr>
        <w:pStyle w:val="Default"/>
        <w:spacing w:line="480" w:lineRule="auto"/>
        <w:jc w:val="both"/>
        <w:rPr>
          <w:sz w:val="26"/>
          <w:szCs w:val="26"/>
          <w:lang w:val="en-US"/>
        </w:rPr>
      </w:pPr>
    </w:p>
    <w:p w14:paraId="7E5568AC" w14:textId="77777777" w:rsidR="001A3C21" w:rsidRPr="00BE2C17" w:rsidDel="001561C5" w:rsidRDefault="001A3C21" w:rsidP="000B094B">
      <w:pPr>
        <w:pStyle w:val="Default"/>
        <w:spacing w:line="480" w:lineRule="auto"/>
        <w:jc w:val="both"/>
        <w:rPr>
          <w:del w:id="5637" w:author="Antoneth Macaisa" w:date="2025-05-07T19:44:00Z"/>
          <w:sz w:val="26"/>
          <w:szCs w:val="26"/>
          <w:lang w:val="en-US"/>
        </w:rPr>
      </w:pPr>
    </w:p>
    <w:p w14:paraId="3F18263F" w14:textId="44D19ABD" w:rsidR="00BF617D" w:rsidRPr="00BE2C17" w:rsidRDefault="00BF617D" w:rsidP="000B094B">
      <w:pPr>
        <w:pStyle w:val="Default"/>
        <w:spacing w:line="480" w:lineRule="auto"/>
        <w:jc w:val="both"/>
        <w:rPr>
          <w:sz w:val="26"/>
          <w:szCs w:val="26"/>
          <w:lang w:val="en-US"/>
        </w:rPr>
      </w:pPr>
    </w:p>
    <w:p w14:paraId="0E3EA14B" w14:textId="5D2E08F7" w:rsidR="001A3C21" w:rsidRPr="00BE2C17" w:rsidRDefault="00BF617D" w:rsidP="00BF617D">
      <w:pPr>
        <w:pStyle w:val="Default"/>
        <w:spacing w:line="480" w:lineRule="auto"/>
        <w:jc w:val="center"/>
        <w:rPr>
          <w:ins w:id="5638" w:author="Antoneth Macaisa" w:date="2025-05-07T19:44:00Z"/>
          <w:b/>
          <w:bCs/>
          <w:sz w:val="26"/>
          <w:szCs w:val="26"/>
          <w:lang w:val="en-US"/>
        </w:rPr>
      </w:pPr>
      <w:r w:rsidRPr="00BE2C17">
        <w:rPr>
          <w:b/>
          <w:bCs/>
          <w:sz w:val="26"/>
          <w:szCs w:val="26"/>
          <w:lang w:val="en-US"/>
        </w:rPr>
        <w:t>Figure 47. Property Type</w:t>
      </w:r>
    </w:p>
    <w:p w14:paraId="0EE16CD5" w14:textId="77777777" w:rsidR="001561C5" w:rsidRPr="00BE2C17" w:rsidRDefault="001561C5">
      <w:pPr>
        <w:pStyle w:val="Default"/>
        <w:numPr>
          <w:ilvl w:val="0"/>
          <w:numId w:val="58"/>
        </w:numPr>
        <w:spacing w:line="276" w:lineRule="auto"/>
        <w:rPr>
          <w:ins w:id="5639" w:author="Antoneth Macaisa" w:date="2025-05-07T19:45:00Z"/>
          <w:b/>
          <w:bCs/>
          <w:sz w:val="26"/>
          <w:szCs w:val="26"/>
          <w:lang w:val="en-US"/>
        </w:rPr>
        <w:pPrChange w:id="5640" w:author="admin" w:date="2025-05-21T00:42:00Z">
          <w:pPr>
            <w:pStyle w:val="Default"/>
            <w:numPr>
              <w:numId w:val="58"/>
            </w:numPr>
            <w:tabs>
              <w:tab w:val="num" w:pos="720"/>
            </w:tabs>
            <w:spacing w:line="480" w:lineRule="auto"/>
            <w:ind w:left="720" w:hanging="360"/>
          </w:pPr>
        </w:pPrChange>
      </w:pPr>
      <w:ins w:id="5641" w:author="Antoneth Macaisa" w:date="2025-05-07T19:45:00Z">
        <w:r w:rsidRPr="00BE2C17">
          <w:rPr>
            <w:b/>
            <w:bCs/>
            <w:sz w:val="26"/>
            <w:szCs w:val="26"/>
            <w:lang w:val="en-US"/>
          </w:rPr>
          <w:t>Place dropdown</w:t>
        </w:r>
      </w:ins>
    </w:p>
    <w:p w14:paraId="7918D708" w14:textId="77777777" w:rsidR="001561C5" w:rsidRPr="00BE2C17" w:rsidRDefault="001561C5">
      <w:pPr>
        <w:pStyle w:val="Default"/>
        <w:numPr>
          <w:ilvl w:val="0"/>
          <w:numId w:val="58"/>
        </w:numPr>
        <w:spacing w:line="276" w:lineRule="auto"/>
        <w:rPr>
          <w:ins w:id="5642" w:author="Antoneth Macaisa" w:date="2025-05-07T19:45:00Z"/>
          <w:b/>
          <w:bCs/>
          <w:sz w:val="26"/>
          <w:szCs w:val="26"/>
          <w:lang w:val="en-US"/>
        </w:rPr>
        <w:pPrChange w:id="5643" w:author="admin" w:date="2025-05-21T00:42:00Z">
          <w:pPr>
            <w:pStyle w:val="Default"/>
            <w:numPr>
              <w:numId w:val="58"/>
            </w:numPr>
            <w:tabs>
              <w:tab w:val="num" w:pos="720"/>
            </w:tabs>
            <w:spacing w:line="480" w:lineRule="auto"/>
            <w:ind w:left="720" w:hanging="360"/>
          </w:pPr>
        </w:pPrChange>
      </w:pPr>
      <w:ins w:id="5644" w:author="Antoneth Macaisa" w:date="2025-05-07T19:45:00Z">
        <w:r w:rsidRPr="00BE2C17">
          <w:rPr>
            <w:b/>
            <w:bCs/>
            <w:sz w:val="26"/>
            <w:szCs w:val="26"/>
            <w:lang w:val="en-US"/>
          </w:rPr>
          <w:t>Property type dropdown</w:t>
        </w:r>
      </w:ins>
    </w:p>
    <w:p w14:paraId="48FE3BD3" w14:textId="77777777" w:rsidR="001561C5" w:rsidRPr="00BE2C17" w:rsidRDefault="001561C5">
      <w:pPr>
        <w:pStyle w:val="Default"/>
        <w:numPr>
          <w:ilvl w:val="0"/>
          <w:numId w:val="58"/>
        </w:numPr>
        <w:spacing w:line="276" w:lineRule="auto"/>
        <w:rPr>
          <w:ins w:id="5645" w:author="Antoneth Macaisa" w:date="2025-05-07T19:45:00Z"/>
          <w:b/>
          <w:bCs/>
          <w:sz w:val="26"/>
          <w:szCs w:val="26"/>
          <w:lang w:val="en-US"/>
        </w:rPr>
        <w:pPrChange w:id="5646" w:author="admin" w:date="2025-05-21T00:42:00Z">
          <w:pPr>
            <w:pStyle w:val="Default"/>
            <w:numPr>
              <w:numId w:val="58"/>
            </w:numPr>
            <w:tabs>
              <w:tab w:val="num" w:pos="720"/>
            </w:tabs>
            <w:spacing w:line="480" w:lineRule="auto"/>
            <w:ind w:left="720" w:hanging="360"/>
          </w:pPr>
        </w:pPrChange>
      </w:pPr>
      <w:ins w:id="5647" w:author="Antoneth Macaisa" w:date="2025-05-07T19:45:00Z">
        <w:r w:rsidRPr="00BE2C17">
          <w:rPr>
            <w:b/>
            <w:bCs/>
            <w:sz w:val="26"/>
            <w:szCs w:val="26"/>
            <w:lang w:val="en-US"/>
          </w:rPr>
          <w:t>Listing type dropdown</w:t>
        </w:r>
      </w:ins>
    </w:p>
    <w:p w14:paraId="5C49F979" w14:textId="77777777" w:rsidR="001561C5" w:rsidRPr="00BE2C17" w:rsidRDefault="001561C5">
      <w:pPr>
        <w:pStyle w:val="Default"/>
        <w:numPr>
          <w:ilvl w:val="0"/>
          <w:numId w:val="58"/>
        </w:numPr>
        <w:spacing w:line="276" w:lineRule="auto"/>
        <w:rPr>
          <w:ins w:id="5648" w:author="Antoneth Macaisa" w:date="2025-05-07T19:45:00Z"/>
          <w:b/>
          <w:bCs/>
          <w:sz w:val="26"/>
          <w:szCs w:val="26"/>
          <w:lang w:val="en-US"/>
        </w:rPr>
        <w:pPrChange w:id="5649" w:author="admin" w:date="2025-05-21T00:42:00Z">
          <w:pPr>
            <w:pStyle w:val="Default"/>
            <w:numPr>
              <w:numId w:val="58"/>
            </w:numPr>
            <w:tabs>
              <w:tab w:val="num" w:pos="720"/>
            </w:tabs>
            <w:spacing w:line="480" w:lineRule="auto"/>
            <w:ind w:left="720" w:hanging="360"/>
          </w:pPr>
        </w:pPrChange>
      </w:pPr>
      <w:ins w:id="5650" w:author="Antoneth Macaisa" w:date="2025-05-07T19:45:00Z">
        <w:r w:rsidRPr="00BE2C17">
          <w:rPr>
            <w:b/>
            <w:bCs/>
            <w:sz w:val="26"/>
            <w:szCs w:val="26"/>
            <w:lang w:val="en-US"/>
          </w:rPr>
          <w:t>Increase Button</w:t>
        </w:r>
      </w:ins>
    </w:p>
    <w:p w14:paraId="1CF47F69" w14:textId="77777777" w:rsidR="001561C5" w:rsidRPr="00BE2C17" w:rsidRDefault="001561C5">
      <w:pPr>
        <w:pStyle w:val="Default"/>
        <w:numPr>
          <w:ilvl w:val="0"/>
          <w:numId w:val="58"/>
        </w:numPr>
        <w:spacing w:line="276" w:lineRule="auto"/>
        <w:rPr>
          <w:ins w:id="5651" w:author="Antoneth Macaisa" w:date="2025-05-07T19:45:00Z"/>
          <w:b/>
          <w:bCs/>
          <w:sz w:val="26"/>
          <w:szCs w:val="26"/>
          <w:lang w:val="en-US"/>
        </w:rPr>
        <w:pPrChange w:id="5652" w:author="admin" w:date="2025-05-21T00:42:00Z">
          <w:pPr>
            <w:pStyle w:val="Default"/>
            <w:numPr>
              <w:numId w:val="58"/>
            </w:numPr>
            <w:tabs>
              <w:tab w:val="num" w:pos="720"/>
            </w:tabs>
            <w:spacing w:line="480" w:lineRule="auto"/>
            <w:ind w:left="720" w:hanging="360"/>
          </w:pPr>
        </w:pPrChange>
      </w:pPr>
      <w:ins w:id="5653" w:author="Antoneth Macaisa" w:date="2025-05-07T19:45:00Z">
        <w:r w:rsidRPr="00BE2C17">
          <w:rPr>
            <w:b/>
            <w:bCs/>
            <w:sz w:val="26"/>
            <w:szCs w:val="26"/>
            <w:lang w:val="en-US"/>
          </w:rPr>
          <w:t>Dropdown for property size</w:t>
        </w:r>
      </w:ins>
    </w:p>
    <w:p w14:paraId="093E146E" w14:textId="5BA53990" w:rsidR="001561C5" w:rsidRPr="00BE2C17" w:rsidRDefault="001561C5">
      <w:pPr>
        <w:pStyle w:val="Default"/>
        <w:numPr>
          <w:ilvl w:val="0"/>
          <w:numId w:val="58"/>
        </w:numPr>
        <w:spacing w:line="276" w:lineRule="auto"/>
        <w:rPr>
          <w:b/>
          <w:bCs/>
          <w:sz w:val="26"/>
          <w:szCs w:val="26"/>
          <w:lang w:val="en-US"/>
        </w:rPr>
        <w:pPrChange w:id="5654" w:author="admin" w:date="2025-05-21T00:42:00Z">
          <w:pPr>
            <w:pStyle w:val="Default"/>
            <w:spacing w:line="480" w:lineRule="auto"/>
            <w:jc w:val="center"/>
          </w:pPr>
        </w:pPrChange>
      </w:pPr>
      <w:ins w:id="5655" w:author="Antoneth Macaisa" w:date="2025-05-07T19:45:00Z">
        <w:r w:rsidRPr="00BE2C17">
          <w:rPr>
            <w:b/>
            <w:bCs/>
            <w:sz w:val="26"/>
            <w:szCs w:val="26"/>
            <w:lang w:val="en-US"/>
          </w:rPr>
          <w:t>Save button</w:t>
        </w:r>
      </w:ins>
    </w:p>
    <w:p w14:paraId="750E7968" w14:textId="13BE7E95" w:rsidR="000B094B" w:rsidRPr="00BE2C17" w:rsidDel="007052A2" w:rsidRDefault="001A3C21" w:rsidP="000B094B">
      <w:pPr>
        <w:pStyle w:val="Default"/>
        <w:spacing w:line="480" w:lineRule="auto"/>
        <w:jc w:val="both"/>
        <w:rPr>
          <w:del w:id="5656" w:author="admin" w:date="2025-05-21T00:42:00Z"/>
          <w:rFonts w:eastAsia="DengXian"/>
          <w:sz w:val="26"/>
          <w:szCs w:val="26"/>
          <w:lang w:val="en-US"/>
        </w:rPr>
      </w:pPr>
      <w:r w:rsidRPr="00BE2C17">
        <w:rPr>
          <w:sz w:val="26"/>
          <w:szCs w:val="26"/>
          <w:lang w:val="en-US"/>
        </w:rPr>
        <w:lastRenderedPageBreak/>
        <w:tab/>
      </w:r>
      <w:r w:rsidR="00B31CB7" w:rsidRPr="00BE2C17">
        <w:rPr>
          <w:sz w:val="26"/>
          <w:szCs w:val="26"/>
          <w:lang w:val="en-US"/>
        </w:rPr>
        <w:t>Figure 48 below</w:t>
      </w:r>
      <w:r w:rsidR="00B31CB7" w:rsidRPr="00BE2C17">
        <w:rPr>
          <w:rFonts w:eastAsia="DengXian"/>
          <w:sz w:val="26"/>
          <w:szCs w:val="26"/>
        </w:rPr>
        <w:t xml:space="preserve"> </w:t>
      </w:r>
      <w:r w:rsidR="000B094B" w:rsidRPr="00BE2C17">
        <w:rPr>
          <w:rFonts w:eastAsia="DengXian"/>
          <w:sz w:val="26"/>
          <w:szCs w:val="26"/>
        </w:rPr>
        <w:t xml:space="preserve">displays the "Description" section of the "Listing editor" (1). It provides several fields for the host to describe their property, including "Listing description" (with example text "Reconnect with loved ones in this family-friendly place"), "Your property" ("Add details"), "Guest access" ("Add details"), "Interaction with guests" ("Add details"), and "Other details to note" ("Add details"). Each field has a pencil icon next to it, indicating it </w:t>
      </w:r>
      <w:proofErr w:type="gramStart"/>
      <w:r w:rsidR="000B094B" w:rsidRPr="00BE2C17">
        <w:rPr>
          <w:rFonts w:eastAsia="DengXian"/>
          <w:sz w:val="26"/>
          <w:szCs w:val="26"/>
        </w:rPr>
        <w:t>can be edited</w:t>
      </w:r>
      <w:proofErr w:type="gramEnd"/>
      <w:r w:rsidR="000B094B" w:rsidRPr="00BE2C17">
        <w:rPr>
          <w:rFonts w:eastAsia="DengXian"/>
          <w:sz w:val="26"/>
          <w:szCs w:val="26"/>
        </w:rPr>
        <w:t>.</w:t>
      </w:r>
    </w:p>
    <w:p w14:paraId="3FD547C7" w14:textId="77777777" w:rsidR="001561C5" w:rsidRPr="00BE2C17" w:rsidDel="007052A2" w:rsidRDefault="001561C5" w:rsidP="001A3C21">
      <w:pPr>
        <w:pStyle w:val="Default"/>
        <w:tabs>
          <w:tab w:val="left" w:pos="5540"/>
        </w:tabs>
        <w:spacing w:line="480" w:lineRule="auto"/>
        <w:jc w:val="both"/>
        <w:rPr>
          <w:ins w:id="5657" w:author="Antoneth Macaisa" w:date="2025-05-07T19:45:00Z"/>
          <w:del w:id="5658" w:author="admin" w:date="2025-05-21T00:42:00Z"/>
          <w:noProof/>
          <w:sz w:val="26"/>
          <w:szCs w:val="26"/>
        </w:rPr>
      </w:pPr>
    </w:p>
    <w:p w14:paraId="56DF3324" w14:textId="77777777" w:rsidR="001561C5" w:rsidRPr="00BE2C17" w:rsidDel="007052A2" w:rsidRDefault="001561C5" w:rsidP="001A3C21">
      <w:pPr>
        <w:pStyle w:val="Default"/>
        <w:tabs>
          <w:tab w:val="left" w:pos="5540"/>
        </w:tabs>
        <w:spacing w:line="480" w:lineRule="auto"/>
        <w:jc w:val="both"/>
        <w:rPr>
          <w:ins w:id="5659" w:author="Antoneth Macaisa" w:date="2025-05-07T19:45:00Z"/>
          <w:del w:id="5660" w:author="admin" w:date="2025-05-21T00:42:00Z"/>
          <w:noProof/>
          <w:sz w:val="26"/>
          <w:szCs w:val="26"/>
        </w:rPr>
      </w:pPr>
    </w:p>
    <w:p w14:paraId="5C7D0277" w14:textId="77777777" w:rsidR="001561C5" w:rsidRPr="00BE2C17" w:rsidDel="007052A2" w:rsidRDefault="001561C5" w:rsidP="001A3C21">
      <w:pPr>
        <w:pStyle w:val="Default"/>
        <w:tabs>
          <w:tab w:val="left" w:pos="5540"/>
        </w:tabs>
        <w:spacing w:line="480" w:lineRule="auto"/>
        <w:jc w:val="both"/>
        <w:rPr>
          <w:ins w:id="5661" w:author="Antoneth Macaisa" w:date="2025-05-07T19:45:00Z"/>
          <w:del w:id="5662" w:author="admin" w:date="2025-05-21T00:42:00Z"/>
          <w:noProof/>
          <w:sz w:val="26"/>
          <w:szCs w:val="26"/>
        </w:rPr>
      </w:pPr>
    </w:p>
    <w:p w14:paraId="672686C3" w14:textId="77777777" w:rsidR="001561C5" w:rsidRPr="00BE2C17" w:rsidRDefault="001561C5">
      <w:pPr>
        <w:pStyle w:val="Default"/>
        <w:spacing w:line="480" w:lineRule="auto"/>
        <w:jc w:val="both"/>
        <w:rPr>
          <w:ins w:id="5663" w:author="Antoneth Macaisa" w:date="2025-05-07T19:45:00Z"/>
          <w:noProof/>
          <w:sz w:val="26"/>
          <w:szCs w:val="26"/>
        </w:rPr>
        <w:pPrChange w:id="5664" w:author="admin" w:date="2025-05-21T00:42:00Z">
          <w:pPr>
            <w:pStyle w:val="Default"/>
            <w:tabs>
              <w:tab w:val="left" w:pos="5540"/>
            </w:tabs>
            <w:spacing w:line="480" w:lineRule="auto"/>
            <w:jc w:val="both"/>
          </w:pPr>
        </w:pPrChange>
      </w:pPr>
    </w:p>
    <w:p w14:paraId="2D226E59" w14:textId="37AC46D7" w:rsidR="001A3C21" w:rsidRPr="00BE2C17" w:rsidRDefault="001A3C21" w:rsidP="001A3C21">
      <w:pPr>
        <w:pStyle w:val="Default"/>
        <w:tabs>
          <w:tab w:val="left" w:pos="5540"/>
        </w:tabs>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52448" behindDoc="1" locked="0" layoutInCell="1" allowOverlap="1" wp14:anchorId="3CFED484" wp14:editId="165FBAEA">
            <wp:simplePos x="0" y="0"/>
            <wp:positionH relativeFrom="column">
              <wp:posOffset>1003300</wp:posOffset>
            </wp:positionH>
            <wp:positionV relativeFrom="paragraph">
              <wp:posOffset>-14061</wp:posOffset>
            </wp:positionV>
            <wp:extent cx="3462231" cy="1947343"/>
            <wp:effectExtent l="19050" t="19050" r="24130" b="15240"/>
            <wp:wrapNone/>
            <wp:docPr id="20540859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62231" cy="194734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E2C17">
        <w:rPr>
          <w:rFonts w:eastAsia="DengXian"/>
          <w:sz w:val="26"/>
          <w:szCs w:val="26"/>
          <w:lang w:val="en-US"/>
        </w:rPr>
        <w:tab/>
      </w:r>
    </w:p>
    <w:p w14:paraId="4745F3A6" w14:textId="77777777" w:rsidR="001A3C21" w:rsidRPr="00BE2C17" w:rsidRDefault="00B31CB7" w:rsidP="000B094B">
      <w:pPr>
        <w:pStyle w:val="Default"/>
        <w:spacing w:line="480" w:lineRule="auto"/>
        <w:jc w:val="both"/>
        <w:rPr>
          <w:sz w:val="26"/>
          <w:szCs w:val="26"/>
          <w:lang w:val="en-US"/>
        </w:rPr>
      </w:pPr>
      <w:r w:rsidRPr="00BE2C17">
        <w:rPr>
          <w:sz w:val="26"/>
          <w:szCs w:val="26"/>
          <w:lang w:val="en-US"/>
        </w:rPr>
        <w:tab/>
      </w:r>
    </w:p>
    <w:p w14:paraId="791A5595" w14:textId="77777777" w:rsidR="001A3C21" w:rsidRPr="00BE2C17" w:rsidRDefault="001A3C21" w:rsidP="000B094B">
      <w:pPr>
        <w:pStyle w:val="Default"/>
        <w:spacing w:line="480" w:lineRule="auto"/>
        <w:jc w:val="both"/>
        <w:rPr>
          <w:sz w:val="26"/>
          <w:szCs w:val="26"/>
          <w:lang w:val="en-US"/>
        </w:rPr>
      </w:pPr>
    </w:p>
    <w:p w14:paraId="2825206C" w14:textId="77777777" w:rsidR="001A3C21" w:rsidRPr="00BE2C17" w:rsidRDefault="001A3C21" w:rsidP="000B094B">
      <w:pPr>
        <w:pStyle w:val="Default"/>
        <w:spacing w:line="480" w:lineRule="auto"/>
        <w:jc w:val="both"/>
        <w:rPr>
          <w:sz w:val="26"/>
          <w:szCs w:val="26"/>
          <w:lang w:val="en-US"/>
        </w:rPr>
      </w:pPr>
    </w:p>
    <w:p w14:paraId="0E626CFE" w14:textId="77777777" w:rsidR="001A3C21" w:rsidRPr="00BE2C17" w:rsidDel="001561C5" w:rsidRDefault="001A3C21" w:rsidP="000B094B">
      <w:pPr>
        <w:pStyle w:val="Default"/>
        <w:spacing w:line="480" w:lineRule="auto"/>
        <w:jc w:val="both"/>
        <w:rPr>
          <w:del w:id="5665" w:author="Antoneth Macaisa" w:date="2025-05-07T19:45:00Z"/>
          <w:sz w:val="26"/>
          <w:szCs w:val="26"/>
          <w:lang w:val="en-US"/>
        </w:rPr>
      </w:pPr>
    </w:p>
    <w:p w14:paraId="0C955130" w14:textId="77777777" w:rsidR="001A3C21" w:rsidRPr="00BE2C17" w:rsidRDefault="001A3C21" w:rsidP="000B094B">
      <w:pPr>
        <w:pStyle w:val="Default"/>
        <w:spacing w:line="480" w:lineRule="auto"/>
        <w:jc w:val="both"/>
        <w:rPr>
          <w:sz w:val="26"/>
          <w:szCs w:val="26"/>
          <w:lang w:val="en-US"/>
        </w:rPr>
      </w:pPr>
    </w:p>
    <w:p w14:paraId="0167B4B7" w14:textId="2EE9DD4A" w:rsidR="00BF617D" w:rsidRPr="00BE2C17" w:rsidRDefault="00BF617D" w:rsidP="00BF617D">
      <w:pPr>
        <w:pStyle w:val="Default"/>
        <w:spacing w:line="480" w:lineRule="auto"/>
        <w:jc w:val="center"/>
        <w:rPr>
          <w:ins w:id="5666" w:author="Antoneth Macaisa" w:date="2025-05-07T19:45:00Z"/>
          <w:b/>
          <w:bCs/>
          <w:sz w:val="26"/>
          <w:szCs w:val="26"/>
          <w:lang w:val="en-US"/>
        </w:rPr>
      </w:pPr>
      <w:r w:rsidRPr="00BE2C17">
        <w:rPr>
          <w:b/>
          <w:bCs/>
          <w:sz w:val="26"/>
          <w:szCs w:val="26"/>
          <w:lang w:val="en-US"/>
        </w:rPr>
        <w:t>Figure 48. Description of Co-Working Space</w:t>
      </w:r>
    </w:p>
    <w:p w14:paraId="5E7B7362" w14:textId="065CC787" w:rsidR="001561C5" w:rsidRPr="00BE2C17" w:rsidRDefault="001561C5">
      <w:pPr>
        <w:pStyle w:val="Default"/>
        <w:numPr>
          <w:ilvl w:val="0"/>
          <w:numId w:val="59"/>
        </w:numPr>
        <w:spacing w:line="480" w:lineRule="auto"/>
        <w:rPr>
          <w:b/>
          <w:bCs/>
          <w:sz w:val="26"/>
          <w:szCs w:val="26"/>
          <w:lang w:val="en-US"/>
        </w:rPr>
        <w:pPrChange w:id="5667" w:author="Antoneth Macaisa" w:date="2025-05-07T19:45:00Z">
          <w:pPr>
            <w:pStyle w:val="Default"/>
            <w:spacing w:line="480" w:lineRule="auto"/>
            <w:jc w:val="center"/>
          </w:pPr>
        </w:pPrChange>
      </w:pPr>
      <w:ins w:id="5668" w:author="Antoneth Macaisa" w:date="2025-05-07T19:45:00Z">
        <w:r w:rsidRPr="00BE2C17">
          <w:rPr>
            <w:b/>
            <w:bCs/>
            <w:sz w:val="26"/>
            <w:szCs w:val="26"/>
            <w:lang w:val="en-US"/>
          </w:rPr>
          <w:t>Edit Symbol</w:t>
        </w:r>
      </w:ins>
    </w:p>
    <w:p w14:paraId="47547781" w14:textId="315E8275" w:rsidR="000B094B" w:rsidRPr="00BE2C17" w:rsidRDefault="001A3C21"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49 below</w:t>
      </w:r>
      <w:r w:rsidR="00B31CB7" w:rsidRPr="00BE2C17">
        <w:rPr>
          <w:rFonts w:eastAsia="DengXian"/>
          <w:sz w:val="26"/>
          <w:szCs w:val="26"/>
        </w:rPr>
        <w:t xml:space="preserve"> </w:t>
      </w:r>
      <w:r w:rsidR="000B094B" w:rsidRPr="00BE2C17">
        <w:rPr>
          <w:rFonts w:eastAsia="DengXian"/>
          <w:sz w:val="26"/>
          <w:szCs w:val="26"/>
        </w:rPr>
        <w:t xml:space="preserve">shows the "About the host" section in the "Listing editor." A profile picture placeholder with the initial "J" is visible, along with an "Add" </w:t>
      </w:r>
      <w:r w:rsidR="000B094B" w:rsidRPr="00BE2C17">
        <w:rPr>
          <w:rFonts w:eastAsia="DengXian"/>
          <w:sz w:val="26"/>
          <w:szCs w:val="26"/>
        </w:rPr>
        <w:lastRenderedPageBreak/>
        <w:t>button to upload a photo (1). The host's name "</w:t>
      </w:r>
      <w:proofErr w:type="spellStart"/>
      <w:r w:rsidR="000B094B" w:rsidRPr="00BE2C17">
        <w:rPr>
          <w:rFonts w:eastAsia="DengXian"/>
          <w:sz w:val="26"/>
          <w:szCs w:val="26"/>
        </w:rPr>
        <w:t>Jonelyn</w:t>
      </w:r>
      <w:proofErr w:type="spellEnd"/>
      <w:r w:rsidR="000B094B" w:rsidRPr="00BE2C17">
        <w:rPr>
          <w:rFonts w:eastAsia="DengXian"/>
          <w:sz w:val="26"/>
          <w:szCs w:val="26"/>
        </w:rPr>
        <w:t xml:space="preserve">" and the year they started hosting "Started hosting in 2025" </w:t>
      </w:r>
      <w:proofErr w:type="gramStart"/>
      <w:r w:rsidR="000B094B" w:rsidRPr="00BE2C17">
        <w:rPr>
          <w:rFonts w:eastAsia="DengXian"/>
          <w:sz w:val="26"/>
          <w:szCs w:val="26"/>
        </w:rPr>
        <w:t>are displayed</w:t>
      </w:r>
      <w:proofErr w:type="gramEnd"/>
      <w:r w:rsidR="000B094B" w:rsidRPr="00BE2C17">
        <w:rPr>
          <w:rFonts w:eastAsia="DengXian"/>
          <w:sz w:val="26"/>
          <w:szCs w:val="26"/>
        </w:rPr>
        <w:t xml:space="preserve">. </w:t>
      </w:r>
      <w:proofErr w:type="gramStart"/>
      <w:r w:rsidR="000B094B" w:rsidRPr="00BE2C17">
        <w:rPr>
          <w:rFonts w:eastAsia="DengXian"/>
          <w:sz w:val="26"/>
          <w:szCs w:val="26"/>
        </w:rPr>
        <w:t xml:space="preserve">Several prompts encourage the host to share information, such as "The information you share will be used across Airbnb to help other guests and Airbnb get to know you" (introductory text), "Where I've always wanted to go" (2), "My work" (4), "My most useless skill" (5), "Pets" (not </w:t>
      </w:r>
      <w:r w:rsidR="007052A2" w:rsidRPr="00BE2C17">
        <w:rPr>
          <w:noProof/>
          <w:sz w:val="26"/>
          <w:szCs w:val="26"/>
          <w:lang w:val="en-US" w:eastAsia="en-US"/>
        </w:rPr>
        <w:drawing>
          <wp:anchor distT="0" distB="0" distL="114300" distR="114300" simplePos="0" relativeHeight="251754496" behindDoc="1" locked="0" layoutInCell="1" allowOverlap="1" wp14:anchorId="50CADCE9" wp14:editId="170FE806">
            <wp:simplePos x="0" y="0"/>
            <wp:positionH relativeFrom="column">
              <wp:posOffset>1151814</wp:posOffset>
            </wp:positionH>
            <wp:positionV relativeFrom="paragraph">
              <wp:posOffset>1076325</wp:posOffset>
            </wp:positionV>
            <wp:extent cx="3462231" cy="1947343"/>
            <wp:effectExtent l="19050" t="19050" r="24130" b="15240"/>
            <wp:wrapNone/>
            <wp:docPr id="14746764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62231" cy="194734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B094B" w:rsidRPr="00BE2C17">
        <w:rPr>
          <w:rFonts w:eastAsia="DengXian"/>
          <w:sz w:val="26"/>
          <w:szCs w:val="26"/>
        </w:rPr>
        <w:t>visible in this view), "Decade I was born" (6), and "Where I went to school" (7).</w:t>
      </w:r>
      <w:proofErr w:type="gramEnd"/>
    </w:p>
    <w:p w14:paraId="5EAD2920" w14:textId="1CC09431" w:rsidR="00BF617D" w:rsidRPr="00BE2C17" w:rsidRDefault="00BF617D" w:rsidP="000B094B">
      <w:pPr>
        <w:pStyle w:val="Default"/>
        <w:spacing w:line="480" w:lineRule="auto"/>
        <w:jc w:val="both"/>
        <w:rPr>
          <w:rFonts w:eastAsia="DengXian"/>
          <w:sz w:val="26"/>
          <w:szCs w:val="26"/>
          <w:lang w:val="en-US"/>
        </w:rPr>
      </w:pPr>
    </w:p>
    <w:p w14:paraId="335D1FD5" w14:textId="4D0CBA46" w:rsidR="00BF617D" w:rsidRPr="00BE2C17" w:rsidRDefault="00BF617D" w:rsidP="000B094B">
      <w:pPr>
        <w:pStyle w:val="Default"/>
        <w:spacing w:line="480" w:lineRule="auto"/>
        <w:jc w:val="both"/>
        <w:rPr>
          <w:rFonts w:eastAsia="DengXian"/>
          <w:sz w:val="26"/>
          <w:szCs w:val="26"/>
          <w:lang w:val="en-US"/>
        </w:rPr>
      </w:pPr>
    </w:p>
    <w:p w14:paraId="4573DA9D" w14:textId="217A41BB" w:rsidR="00BF617D" w:rsidRPr="00BE2C17" w:rsidRDefault="00BF617D" w:rsidP="000B094B">
      <w:pPr>
        <w:pStyle w:val="Default"/>
        <w:spacing w:line="480" w:lineRule="auto"/>
        <w:jc w:val="both"/>
        <w:rPr>
          <w:rFonts w:eastAsia="DengXian"/>
          <w:sz w:val="26"/>
          <w:szCs w:val="26"/>
          <w:lang w:val="en-US"/>
        </w:rPr>
      </w:pPr>
    </w:p>
    <w:p w14:paraId="0CCB0682" w14:textId="71ECC0DD" w:rsidR="001561C5" w:rsidRPr="00BE2C17" w:rsidRDefault="001561C5" w:rsidP="000B094B">
      <w:pPr>
        <w:pStyle w:val="Default"/>
        <w:spacing w:line="480" w:lineRule="auto"/>
        <w:jc w:val="both"/>
        <w:rPr>
          <w:ins w:id="5669" w:author="Antoneth Macaisa" w:date="2025-05-07T19:45:00Z"/>
          <w:noProof/>
          <w:sz w:val="26"/>
          <w:szCs w:val="26"/>
        </w:rPr>
      </w:pPr>
    </w:p>
    <w:p w14:paraId="4D303091" w14:textId="77777777" w:rsidR="001561C5" w:rsidRPr="00BE2C17" w:rsidDel="007052A2" w:rsidRDefault="001561C5" w:rsidP="000B094B">
      <w:pPr>
        <w:pStyle w:val="Default"/>
        <w:spacing w:line="480" w:lineRule="auto"/>
        <w:jc w:val="both"/>
        <w:rPr>
          <w:ins w:id="5670" w:author="Antoneth Macaisa" w:date="2025-05-07T19:45:00Z"/>
          <w:del w:id="5671" w:author="admin" w:date="2025-05-21T00:42:00Z"/>
          <w:noProof/>
          <w:sz w:val="26"/>
          <w:szCs w:val="26"/>
        </w:rPr>
      </w:pPr>
    </w:p>
    <w:p w14:paraId="7B2EB7BF" w14:textId="089403B2" w:rsidR="00740F9D" w:rsidRPr="00BE2C17" w:rsidDel="007052A2" w:rsidRDefault="00740F9D" w:rsidP="000B094B">
      <w:pPr>
        <w:pStyle w:val="Default"/>
        <w:spacing w:line="480" w:lineRule="auto"/>
        <w:jc w:val="both"/>
        <w:rPr>
          <w:del w:id="5672" w:author="admin" w:date="2025-05-21T00:42:00Z"/>
          <w:rFonts w:eastAsia="DengXian"/>
          <w:sz w:val="26"/>
          <w:szCs w:val="26"/>
          <w:lang w:val="en-US"/>
        </w:rPr>
      </w:pPr>
    </w:p>
    <w:p w14:paraId="0A2101E1" w14:textId="77777777" w:rsidR="00740F9D" w:rsidRPr="00BE2C17" w:rsidDel="007052A2" w:rsidRDefault="00B31CB7" w:rsidP="000B094B">
      <w:pPr>
        <w:pStyle w:val="Default"/>
        <w:spacing w:line="480" w:lineRule="auto"/>
        <w:jc w:val="both"/>
        <w:rPr>
          <w:del w:id="5673" w:author="admin" w:date="2025-05-21T00:42:00Z"/>
          <w:sz w:val="26"/>
          <w:szCs w:val="26"/>
          <w:lang w:val="en-US"/>
        </w:rPr>
      </w:pPr>
      <w:del w:id="5674" w:author="admin" w:date="2025-05-21T00:42:00Z">
        <w:r w:rsidRPr="00BE2C17" w:rsidDel="007052A2">
          <w:rPr>
            <w:sz w:val="26"/>
            <w:szCs w:val="26"/>
            <w:lang w:val="en-US"/>
          </w:rPr>
          <w:tab/>
        </w:r>
      </w:del>
    </w:p>
    <w:p w14:paraId="70666D0C" w14:textId="77777777" w:rsidR="00740F9D" w:rsidRPr="00BE2C17" w:rsidDel="007052A2" w:rsidRDefault="00740F9D" w:rsidP="000B094B">
      <w:pPr>
        <w:pStyle w:val="Default"/>
        <w:spacing w:line="480" w:lineRule="auto"/>
        <w:jc w:val="both"/>
        <w:rPr>
          <w:del w:id="5675" w:author="admin" w:date="2025-05-21T00:42:00Z"/>
          <w:sz w:val="26"/>
          <w:szCs w:val="26"/>
          <w:lang w:val="en-US"/>
        </w:rPr>
      </w:pPr>
    </w:p>
    <w:p w14:paraId="4EF7CD60" w14:textId="77777777" w:rsidR="00740F9D" w:rsidRPr="00BE2C17" w:rsidDel="007052A2" w:rsidRDefault="00740F9D" w:rsidP="000B094B">
      <w:pPr>
        <w:pStyle w:val="Default"/>
        <w:spacing w:line="480" w:lineRule="auto"/>
        <w:jc w:val="both"/>
        <w:rPr>
          <w:del w:id="5676" w:author="admin" w:date="2025-05-21T00:42:00Z"/>
          <w:sz w:val="26"/>
          <w:szCs w:val="26"/>
          <w:lang w:val="en-US"/>
        </w:rPr>
      </w:pPr>
    </w:p>
    <w:p w14:paraId="66848C24" w14:textId="77777777" w:rsidR="00740F9D" w:rsidRPr="00BE2C17" w:rsidDel="001561C5" w:rsidRDefault="00740F9D" w:rsidP="000B094B">
      <w:pPr>
        <w:pStyle w:val="Default"/>
        <w:spacing w:line="480" w:lineRule="auto"/>
        <w:jc w:val="both"/>
        <w:rPr>
          <w:del w:id="5677" w:author="Antoneth Macaisa" w:date="2025-05-07T19:45:00Z"/>
          <w:sz w:val="26"/>
          <w:szCs w:val="26"/>
          <w:lang w:val="en-US"/>
        </w:rPr>
      </w:pPr>
    </w:p>
    <w:p w14:paraId="54E4BA86" w14:textId="77777777" w:rsidR="00BF617D" w:rsidRPr="00BE2C17" w:rsidRDefault="00BF617D" w:rsidP="000B094B">
      <w:pPr>
        <w:pStyle w:val="Default"/>
        <w:spacing w:line="480" w:lineRule="auto"/>
        <w:jc w:val="both"/>
        <w:rPr>
          <w:sz w:val="26"/>
          <w:szCs w:val="26"/>
          <w:lang w:val="en-US"/>
        </w:rPr>
      </w:pPr>
    </w:p>
    <w:p w14:paraId="7494CDFA" w14:textId="7F4F8148" w:rsidR="00740F9D" w:rsidRPr="00BE2C17" w:rsidRDefault="00BF617D" w:rsidP="00BF617D">
      <w:pPr>
        <w:pStyle w:val="Default"/>
        <w:spacing w:line="480" w:lineRule="auto"/>
        <w:jc w:val="center"/>
        <w:rPr>
          <w:ins w:id="5678" w:author="Antoneth Macaisa" w:date="2025-05-07T19:45:00Z"/>
          <w:b/>
          <w:bCs/>
          <w:sz w:val="26"/>
          <w:szCs w:val="26"/>
          <w:lang w:val="en-US"/>
        </w:rPr>
      </w:pPr>
      <w:r w:rsidRPr="00BE2C17">
        <w:rPr>
          <w:b/>
          <w:bCs/>
          <w:sz w:val="26"/>
          <w:szCs w:val="26"/>
          <w:lang w:val="en-US"/>
        </w:rPr>
        <w:t>Figure 49. About the Host</w:t>
      </w:r>
    </w:p>
    <w:p w14:paraId="3D6CB0E0" w14:textId="77777777" w:rsidR="001561C5" w:rsidRPr="00BE2C17" w:rsidRDefault="001561C5">
      <w:pPr>
        <w:pStyle w:val="Default"/>
        <w:numPr>
          <w:ilvl w:val="0"/>
          <w:numId w:val="60"/>
        </w:numPr>
        <w:spacing w:line="276" w:lineRule="auto"/>
        <w:rPr>
          <w:ins w:id="5679" w:author="Antoneth Macaisa" w:date="2025-05-07T19:45:00Z"/>
          <w:b/>
          <w:bCs/>
          <w:sz w:val="26"/>
          <w:szCs w:val="26"/>
          <w:lang w:val="en-US"/>
        </w:rPr>
        <w:pPrChange w:id="5680" w:author="admin" w:date="2025-05-21T00:42:00Z">
          <w:pPr>
            <w:pStyle w:val="Default"/>
            <w:numPr>
              <w:numId w:val="60"/>
            </w:numPr>
            <w:tabs>
              <w:tab w:val="num" w:pos="720"/>
            </w:tabs>
            <w:spacing w:line="480" w:lineRule="auto"/>
            <w:ind w:left="720" w:hanging="360"/>
          </w:pPr>
        </w:pPrChange>
      </w:pPr>
      <w:ins w:id="5681" w:author="Antoneth Macaisa" w:date="2025-05-07T19:45:00Z">
        <w:r w:rsidRPr="00BE2C17">
          <w:rPr>
            <w:b/>
            <w:bCs/>
            <w:sz w:val="26"/>
            <w:szCs w:val="26"/>
            <w:lang w:val="en-US"/>
          </w:rPr>
          <w:t>Upload Image for Profile</w:t>
        </w:r>
      </w:ins>
    </w:p>
    <w:p w14:paraId="0DCA68B4" w14:textId="77777777" w:rsidR="001561C5" w:rsidRPr="00BE2C17" w:rsidRDefault="001561C5">
      <w:pPr>
        <w:pStyle w:val="Default"/>
        <w:numPr>
          <w:ilvl w:val="0"/>
          <w:numId w:val="60"/>
        </w:numPr>
        <w:spacing w:line="276" w:lineRule="auto"/>
        <w:rPr>
          <w:ins w:id="5682" w:author="Antoneth Macaisa" w:date="2025-05-07T19:45:00Z"/>
          <w:b/>
          <w:bCs/>
          <w:sz w:val="26"/>
          <w:szCs w:val="26"/>
          <w:lang w:val="en-US"/>
        </w:rPr>
        <w:pPrChange w:id="5683" w:author="admin" w:date="2025-05-21T00:42:00Z">
          <w:pPr>
            <w:pStyle w:val="Default"/>
            <w:numPr>
              <w:numId w:val="60"/>
            </w:numPr>
            <w:tabs>
              <w:tab w:val="num" w:pos="720"/>
            </w:tabs>
            <w:spacing w:line="480" w:lineRule="auto"/>
            <w:ind w:left="720" w:hanging="360"/>
          </w:pPr>
        </w:pPrChange>
      </w:pPr>
      <w:ins w:id="5684" w:author="Antoneth Macaisa" w:date="2025-05-07T19:45:00Z">
        <w:r w:rsidRPr="00BE2C17">
          <w:rPr>
            <w:b/>
            <w:bCs/>
            <w:sz w:val="26"/>
            <w:szCs w:val="26"/>
            <w:lang w:val="en-US"/>
          </w:rPr>
          <w:t>Dream Travel Edit button</w:t>
        </w:r>
      </w:ins>
    </w:p>
    <w:p w14:paraId="291F8760" w14:textId="77777777" w:rsidR="001561C5" w:rsidRPr="00BE2C17" w:rsidRDefault="001561C5">
      <w:pPr>
        <w:pStyle w:val="Default"/>
        <w:numPr>
          <w:ilvl w:val="0"/>
          <w:numId w:val="60"/>
        </w:numPr>
        <w:spacing w:line="276" w:lineRule="auto"/>
        <w:rPr>
          <w:ins w:id="5685" w:author="Antoneth Macaisa" w:date="2025-05-07T19:45:00Z"/>
          <w:b/>
          <w:bCs/>
          <w:sz w:val="26"/>
          <w:szCs w:val="26"/>
          <w:lang w:val="en-US"/>
        </w:rPr>
        <w:pPrChange w:id="5686" w:author="admin" w:date="2025-05-21T00:42:00Z">
          <w:pPr>
            <w:pStyle w:val="Default"/>
            <w:numPr>
              <w:numId w:val="60"/>
            </w:numPr>
            <w:tabs>
              <w:tab w:val="num" w:pos="720"/>
            </w:tabs>
            <w:spacing w:line="480" w:lineRule="auto"/>
            <w:ind w:left="720" w:hanging="360"/>
          </w:pPr>
        </w:pPrChange>
      </w:pPr>
      <w:ins w:id="5687" w:author="Antoneth Macaisa" w:date="2025-05-07T19:45:00Z">
        <w:r w:rsidRPr="00BE2C17">
          <w:rPr>
            <w:b/>
            <w:bCs/>
            <w:sz w:val="26"/>
            <w:szCs w:val="26"/>
            <w:lang w:val="en-US"/>
          </w:rPr>
          <w:t>Work </w:t>
        </w:r>
      </w:ins>
    </w:p>
    <w:p w14:paraId="39993A61" w14:textId="77777777" w:rsidR="001561C5" w:rsidRPr="00BE2C17" w:rsidRDefault="001561C5">
      <w:pPr>
        <w:pStyle w:val="Default"/>
        <w:numPr>
          <w:ilvl w:val="0"/>
          <w:numId w:val="60"/>
        </w:numPr>
        <w:spacing w:line="276" w:lineRule="auto"/>
        <w:rPr>
          <w:ins w:id="5688" w:author="Antoneth Macaisa" w:date="2025-05-07T19:45:00Z"/>
          <w:b/>
          <w:bCs/>
          <w:sz w:val="26"/>
          <w:szCs w:val="26"/>
          <w:lang w:val="en-US"/>
        </w:rPr>
        <w:pPrChange w:id="5689" w:author="admin" w:date="2025-05-21T00:42:00Z">
          <w:pPr>
            <w:pStyle w:val="Default"/>
            <w:numPr>
              <w:numId w:val="60"/>
            </w:numPr>
            <w:tabs>
              <w:tab w:val="num" w:pos="720"/>
            </w:tabs>
            <w:spacing w:line="480" w:lineRule="auto"/>
            <w:ind w:left="720" w:hanging="360"/>
          </w:pPr>
        </w:pPrChange>
      </w:pPr>
      <w:ins w:id="5690" w:author="Antoneth Macaisa" w:date="2025-05-07T19:45:00Z">
        <w:r w:rsidRPr="00BE2C17">
          <w:rPr>
            <w:b/>
            <w:bCs/>
            <w:sz w:val="26"/>
            <w:szCs w:val="26"/>
            <w:lang w:val="en-US"/>
          </w:rPr>
          <w:lastRenderedPageBreak/>
          <w:t>Useless skill</w:t>
        </w:r>
      </w:ins>
    </w:p>
    <w:p w14:paraId="4661602C" w14:textId="77777777" w:rsidR="001561C5" w:rsidRPr="00BE2C17" w:rsidRDefault="001561C5">
      <w:pPr>
        <w:pStyle w:val="Default"/>
        <w:numPr>
          <w:ilvl w:val="0"/>
          <w:numId w:val="60"/>
        </w:numPr>
        <w:spacing w:line="276" w:lineRule="auto"/>
        <w:rPr>
          <w:ins w:id="5691" w:author="Antoneth Macaisa" w:date="2025-05-07T19:45:00Z"/>
          <w:b/>
          <w:bCs/>
          <w:sz w:val="26"/>
          <w:szCs w:val="26"/>
          <w:lang w:val="en-US"/>
        </w:rPr>
        <w:pPrChange w:id="5692" w:author="admin" w:date="2025-05-21T00:42:00Z">
          <w:pPr>
            <w:pStyle w:val="Default"/>
            <w:numPr>
              <w:numId w:val="60"/>
            </w:numPr>
            <w:tabs>
              <w:tab w:val="num" w:pos="720"/>
            </w:tabs>
            <w:spacing w:line="480" w:lineRule="auto"/>
            <w:ind w:left="720" w:hanging="360"/>
          </w:pPr>
        </w:pPrChange>
      </w:pPr>
      <w:ins w:id="5693" w:author="Antoneth Macaisa" w:date="2025-05-07T19:45:00Z">
        <w:r w:rsidRPr="00BE2C17">
          <w:rPr>
            <w:b/>
            <w:bCs/>
            <w:sz w:val="26"/>
            <w:szCs w:val="26"/>
            <w:lang w:val="en-US"/>
          </w:rPr>
          <w:t>Pets</w:t>
        </w:r>
      </w:ins>
    </w:p>
    <w:p w14:paraId="20B35606" w14:textId="77777777" w:rsidR="001561C5" w:rsidRPr="00BE2C17" w:rsidRDefault="001561C5">
      <w:pPr>
        <w:pStyle w:val="Default"/>
        <w:numPr>
          <w:ilvl w:val="0"/>
          <w:numId w:val="60"/>
        </w:numPr>
        <w:spacing w:line="276" w:lineRule="auto"/>
        <w:rPr>
          <w:ins w:id="5694" w:author="Antoneth Macaisa" w:date="2025-05-07T19:45:00Z"/>
          <w:b/>
          <w:bCs/>
          <w:sz w:val="26"/>
          <w:szCs w:val="26"/>
        </w:rPr>
        <w:pPrChange w:id="5695" w:author="admin" w:date="2025-05-21T00:42:00Z">
          <w:pPr>
            <w:pStyle w:val="Default"/>
            <w:numPr>
              <w:numId w:val="60"/>
            </w:numPr>
            <w:tabs>
              <w:tab w:val="num" w:pos="720"/>
            </w:tabs>
            <w:spacing w:line="480" w:lineRule="auto"/>
            <w:ind w:left="720" w:hanging="360"/>
          </w:pPr>
        </w:pPrChange>
      </w:pPr>
      <w:ins w:id="5696" w:author="Antoneth Macaisa" w:date="2025-05-07T19:45:00Z">
        <w:r w:rsidRPr="00BE2C17">
          <w:rPr>
            <w:b/>
            <w:bCs/>
            <w:sz w:val="26"/>
            <w:szCs w:val="26"/>
            <w:lang w:val="en-US"/>
          </w:rPr>
          <w:t>Decade that owner a</w:t>
        </w:r>
        <w:r w:rsidRPr="00BE2C17">
          <w:rPr>
            <w:b/>
            <w:bCs/>
            <w:sz w:val="26"/>
            <w:szCs w:val="26"/>
          </w:rPr>
          <w:t>s born</w:t>
        </w:r>
      </w:ins>
    </w:p>
    <w:p w14:paraId="11215054" w14:textId="7797027F" w:rsidR="001561C5" w:rsidRPr="00BE2C17" w:rsidRDefault="001561C5">
      <w:pPr>
        <w:pStyle w:val="Default"/>
        <w:numPr>
          <w:ilvl w:val="0"/>
          <w:numId w:val="60"/>
        </w:numPr>
        <w:spacing w:line="276" w:lineRule="auto"/>
        <w:rPr>
          <w:b/>
          <w:bCs/>
          <w:sz w:val="26"/>
          <w:szCs w:val="26"/>
          <w:lang w:val="en-US"/>
        </w:rPr>
        <w:pPrChange w:id="5697" w:author="admin" w:date="2025-05-21T00:42:00Z">
          <w:pPr>
            <w:pStyle w:val="Default"/>
            <w:spacing w:line="480" w:lineRule="auto"/>
            <w:jc w:val="center"/>
          </w:pPr>
        </w:pPrChange>
      </w:pPr>
      <w:ins w:id="5698" w:author="Antoneth Macaisa" w:date="2025-05-07T19:45:00Z">
        <w:r w:rsidRPr="00BE2C17">
          <w:rPr>
            <w:b/>
            <w:bCs/>
            <w:sz w:val="26"/>
            <w:szCs w:val="26"/>
            <w:lang w:val="en-US"/>
          </w:rPr>
          <w:t>Graduate school</w:t>
        </w:r>
      </w:ins>
    </w:p>
    <w:p w14:paraId="42C8BC94" w14:textId="293BA1D7" w:rsidR="007052A2" w:rsidRDefault="00740F9D">
      <w:pPr>
        <w:pStyle w:val="Default"/>
        <w:spacing w:line="480" w:lineRule="auto"/>
        <w:ind w:left="720"/>
        <w:jc w:val="both"/>
        <w:rPr>
          <w:ins w:id="5699" w:author="admin" w:date="2025-05-21T00:42:00Z"/>
          <w:sz w:val="26"/>
          <w:szCs w:val="26"/>
          <w:lang w:val="en-US"/>
        </w:rPr>
        <w:pPrChange w:id="5700" w:author="admin" w:date="2025-05-21T00:42:00Z">
          <w:pPr>
            <w:pStyle w:val="Default"/>
            <w:spacing w:line="480" w:lineRule="auto"/>
            <w:jc w:val="both"/>
          </w:pPr>
        </w:pPrChange>
      </w:pPr>
      <w:del w:id="5701" w:author="admin" w:date="2025-05-21T00:42:00Z">
        <w:r w:rsidRPr="00BE2C17" w:rsidDel="007052A2">
          <w:rPr>
            <w:sz w:val="26"/>
            <w:szCs w:val="26"/>
            <w:lang w:val="en-US"/>
          </w:rPr>
          <w:tab/>
        </w:r>
      </w:del>
    </w:p>
    <w:p w14:paraId="671F0875" w14:textId="0399EA93" w:rsidR="00740F9D" w:rsidRPr="00BE2C17" w:rsidRDefault="00B31CB7">
      <w:pPr>
        <w:pStyle w:val="Default"/>
        <w:spacing w:line="480" w:lineRule="auto"/>
        <w:ind w:firstLine="360"/>
        <w:jc w:val="both"/>
        <w:rPr>
          <w:rFonts w:eastAsia="DengXian"/>
          <w:sz w:val="26"/>
          <w:szCs w:val="26"/>
          <w:lang w:val="en-US"/>
        </w:rPr>
        <w:pPrChange w:id="5702" w:author="admin" w:date="2025-05-21T00:42:00Z">
          <w:pPr>
            <w:pStyle w:val="Default"/>
            <w:spacing w:line="480" w:lineRule="auto"/>
            <w:jc w:val="both"/>
          </w:pPr>
        </w:pPrChange>
      </w:pPr>
      <w:r w:rsidRPr="00BE2C17">
        <w:rPr>
          <w:sz w:val="26"/>
          <w:szCs w:val="26"/>
          <w:lang w:val="en-US"/>
        </w:rPr>
        <w:t xml:space="preserve">Figure 50 </w:t>
      </w:r>
      <w:del w:id="5703" w:author="admin" w:date="2025-05-21T00:42:00Z">
        <w:r w:rsidRPr="00BE2C17" w:rsidDel="007052A2">
          <w:rPr>
            <w:sz w:val="26"/>
            <w:szCs w:val="26"/>
            <w:lang w:val="en-US"/>
          </w:rPr>
          <w:delText>below</w:delText>
        </w:r>
        <w:r w:rsidRPr="00BE2C17" w:rsidDel="007052A2">
          <w:rPr>
            <w:rFonts w:eastAsia="DengXian"/>
            <w:sz w:val="26"/>
            <w:szCs w:val="26"/>
          </w:rPr>
          <w:delText xml:space="preserve"> </w:delText>
        </w:r>
      </w:del>
      <w:ins w:id="5704" w:author="admin" w:date="2025-05-21T00:42:00Z">
        <w:r w:rsidR="007052A2">
          <w:rPr>
            <w:sz w:val="26"/>
            <w:szCs w:val="26"/>
            <w:lang w:val="en-US"/>
          </w:rPr>
          <w:t>in the next page</w:t>
        </w:r>
        <w:r w:rsidR="007052A2" w:rsidRPr="00BE2C17">
          <w:rPr>
            <w:rFonts w:eastAsia="DengXian"/>
            <w:sz w:val="26"/>
            <w:szCs w:val="26"/>
          </w:rPr>
          <w:t xml:space="preserve"> </w:t>
        </w:r>
      </w:ins>
      <w:r w:rsidR="000B094B" w:rsidRPr="00BE2C17">
        <w:rPr>
          <w:rFonts w:eastAsia="DengXian"/>
          <w:sz w:val="26"/>
          <w:szCs w:val="26"/>
        </w:rPr>
        <w:t xml:space="preserve">continues the "About the host" section. Building upon the previous image, it shows more prompts for the host to personalize their profile. These include "My work" (8), "My most useless skill" (9), "Pets" (10), "Decade I was born," "Where I went to school" (8), "My favorite song in high school" (8), "I spend too much time..." (9), "My fun fact" (10), "My biography title would be..." (11), "I'm obsessed with..." </w:t>
      </w:r>
      <w:proofErr w:type="gramStart"/>
      <w:r w:rsidR="000B094B" w:rsidRPr="00BE2C17">
        <w:rPr>
          <w:rFonts w:eastAsia="DengXian"/>
          <w:sz w:val="26"/>
          <w:szCs w:val="26"/>
        </w:rPr>
        <w:t>(12), and "Languages I speak" (13).</w:t>
      </w:r>
      <w:proofErr w:type="gramEnd"/>
    </w:p>
    <w:p w14:paraId="51367EA2" w14:textId="72662E8A" w:rsidR="001561C5" w:rsidRPr="00BE2C17" w:rsidRDefault="007052A2" w:rsidP="000B094B">
      <w:pPr>
        <w:pStyle w:val="Default"/>
        <w:spacing w:line="480" w:lineRule="auto"/>
        <w:jc w:val="both"/>
        <w:rPr>
          <w:ins w:id="5705" w:author="Antoneth Macaisa" w:date="2025-05-07T19:46:00Z"/>
          <w:noProof/>
          <w:sz w:val="26"/>
          <w:szCs w:val="26"/>
        </w:rPr>
      </w:pPr>
      <w:ins w:id="5706" w:author="Antoneth Macaisa" w:date="2025-05-07T19:55:00Z">
        <w:r w:rsidRPr="00BE2C17">
          <w:rPr>
            <w:noProof/>
            <w:sz w:val="26"/>
            <w:szCs w:val="26"/>
            <w:lang w:val="en-US" w:eastAsia="en-US"/>
          </w:rPr>
          <w:drawing>
            <wp:anchor distT="0" distB="0" distL="114300" distR="114300" simplePos="0" relativeHeight="251810816" behindDoc="1" locked="0" layoutInCell="1" allowOverlap="1" wp14:anchorId="5EBD518D" wp14:editId="7A76AB19">
              <wp:simplePos x="0" y="0"/>
              <wp:positionH relativeFrom="column">
                <wp:posOffset>1000760</wp:posOffset>
              </wp:positionH>
              <wp:positionV relativeFrom="paragraph">
                <wp:posOffset>33705</wp:posOffset>
              </wp:positionV>
              <wp:extent cx="3461173" cy="1946910"/>
              <wp:effectExtent l="19050" t="19050" r="25400" b="15240"/>
              <wp:wrapNone/>
              <wp:docPr id="12175004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461173" cy="1946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p>
    <w:p w14:paraId="7788A882" w14:textId="3B3BFD81" w:rsidR="001561C5" w:rsidRPr="00BE2C17" w:rsidRDefault="001561C5" w:rsidP="000B094B">
      <w:pPr>
        <w:pStyle w:val="Default"/>
        <w:spacing w:line="480" w:lineRule="auto"/>
        <w:jc w:val="both"/>
        <w:rPr>
          <w:ins w:id="5707" w:author="Antoneth Macaisa" w:date="2025-05-07T19:46:00Z"/>
          <w:noProof/>
          <w:sz w:val="26"/>
          <w:szCs w:val="26"/>
        </w:rPr>
      </w:pPr>
    </w:p>
    <w:p w14:paraId="1EC77CD1" w14:textId="77777777" w:rsidR="001561C5" w:rsidRPr="00BE2C17" w:rsidRDefault="001561C5" w:rsidP="000B094B">
      <w:pPr>
        <w:pStyle w:val="Default"/>
        <w:spacing w:line="480" w:lineRule="auto"/>
        <w:jc w:val="both"/>
        <w:rPr>
          <w:ins w:id="5708" w:author="Antoneth Macaisa" w:date="2025-05-07T19:46:00Z"/>
          <w:noProof/>
          <w:sz w:val="26"/>
          <w:szCs w:val="26"/>
        </w:rPr>
      </w:pPr>
    </w:p>
    <w:p w14:paraId="60CF351D" w14:textId="257D1841" w:rsidR="001561C5" w:rsidDel="007052A2" w:rsidRDefault="001561C5" w:rsidP="000B094B">
      <w:pPr>
        <w:pStyle w:val="Default"/>
        <w:spacing w:line="480" w:lineRule="auto"/>
        <w:jc w:val="both"/>
        <w:rPr>
          <w:del w:id="5709" w:author="admin" w:date="2025-05-21T00:43:00Z"/>
          <w:rFonts w:eastAsia="DengXian"/>
          <w:sz w:val="26"/>
          <w:szCs w:val="26"/>
          <w:lang w:val="en-US"/>
        </w:rPr>
      </w:pPr>
    </w:p>
    <w:p w14:paraId="4B183D52" w14:textId="77777777" w:rsidR="007052A2" w:rsidRPr="00BE2C17" w:rsidRDefault="007052A2" w:rsidP="000B094B">
      <w:pPr>
        <w:pStyle w:val="Default"/>
        <w:spacing w:line="480" w:lineRule="auto"/>
        <w:jc w:val="both"/>
        <w:rPr>
          <w:ins w:id="5710" w:author="admin" w:date="2025-05-21T00:43:00Z"/>
          <w:noProof/>
          <w:sz w:val="26"/>
          <w:szCs w:val="26"/>
        </w:rPr>
      </w:pPr>
    </w:p>
    <w:p w14:paraId="53C077ED" w14:textId="2EF11959" w:rsidR="00740F9D" w:rsidRPr="00BE2C17" w:rsidDel="007052A2" w:rsidRDefault="00740F9D" w:rsidP="000B094B">
      <w:pPr>
        <w:pStyle w:val="Default"/>
        <w:spacing w:line="480" w:lineRule="auto"/>
        <w:jc w:val="both"/>
        <w:rPr>
          <w:del w:id="5711" w:author="admin" w:date="2025-05-21T00:43:00Z"/>
          <w:rFonts w:eastAsia="DengXian"/>
          <w:sz w:val="26"/>
          <w:szCs w:val="26"/>
          <w:lang w:val="en-US"/>
        </w:rPr>
      </w:pPr>
      <w:del w:id="5712" w:author="Antoneth Macaisa" w:date="2025-05-07T19:55:00Z">
        <w:r w:rsidRPr="00BE2C17" w:rsidDel="007C7AFF">
          <w:rPr>
            <w:noProof/>
            <w:sz w:val="26"/>
            <w:szCs w:val="26"/>
            <w:lang w:val="en-US" w:eastAsia="en-US"/>
          </w:rPr>
          <w:drawing>
            <wp:anchor distT="0" distB="0" distL="114300" distR="114300" simplePos="0" relativeHeight="251756544" behindDoc="1" locked="0" layoutInCell="1" allowOverlap="1" wp14:anchorId="23BDBEA3" wp14:editId="6E444CB8">
              <wp:simplePos x="0" y="0"/>
              <wp:positionH relativeFrom="column">
                <wp:posOffset>977900</wp:posOffset>
              </wp:positionH>
              <wp:positionV relativeFrom="paragraph">
                <wp:posOffset>-14696</wp:posOffset>
              </wp:positionV>
              <wp:extent cx="3461461" cy="1946910"/>
              <wp:effectExtent l="19050" t="19050" r="24765" b="15240"/>
              <wp:wrapNone/>
              <wp:docPr id="10099593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1461" cy="1946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A72B4FC" w14:textId="00CB2BE7" w:rsidR="00740F9D" w:rsidRPr="00BE2C17" w:rsidDel="007052A2" w:rsidRDefault="00B31CB7" w:rsidP="000B094B">
      <w:pPr>
        <w:pStyle w:val="Default"/>
        <w:spacing w:line="480" w:lineRule="auto"/>
        <w:jc w:val="both"/>
        <w:rPr>
          <w:del w:id="5713" w:author="admin" w:date="2025-05-21T00:43:00Z"/>
          <w:sz w:val="26"/>
          <w:szCs w:val="26"/>
          <w:lang w:val="en-US"/>
        </w:rPr>
      </w:pPr>
      <w:del w:id="5714" w:author="admin" w:date="2025-05-21T00:43:00Z">
        <w:r w:rsidRPr="00BE2C17" w:rsidDel="007052A2">
          <w:rPr>
            <w:sz w:val="26"/>
            <w:szCs w:val="26"/>
            <w:lang w:val="en-US"/>
          </w:rPr>
          <w:tab/>
        </w:r>
      </w:del>
    </w:p>
    <w:p w14:paraId="285F4E18" w14:textId="77777777" w:rsidR="00740F9D" w:rsidRPr="00BE2C17" w:rsidDel="007052A2" w:rsidRDefault="00740F9D" w:rsidP="000B094B">
      <w:pPr>
        <w:pStyle w:val="Default"/>
        <w:spacing w:line="480" w:lineRule="auto"/>
        <w:jc w:val="both"/>
        <w:rPr>
          <w:del w:id="5715" w:author="admin" w:date="2025-05-21T00:43:00Z"/>
          <w:sz w:val="26"/>
          <w:szCs w:val="26"/>
          <w:lang w:val="en-US"/>
        </w:rPr>
      </w:pPr>
    </w:p>
    <w:p w14:paraId="227D671B" w14:textId="77777777" w:rsidR="00740F9D" w:rsidRPr="00BE2C17" w:rsidRDefault="00740F9D" w:rsidP="000B094B">
      <w:pPr>
        <w:pStyle w:val="Default"/>
        <w:spacing w:line="480" w:lineRule="auto"/>
        <w:jc w:val="both"/>
        <w:rPr>
          <w:sz w:val="26"/>
          <w:szCs w:val="26"/>
          <w:lang w:val="en-US"/>
        </w:rPr>
      </w:pPr>
    </w:p>
    <w:p w14:paraId="7243DEF1" w14:textId="77777777" w:rsidR="00740F9D" w:rsidRPr="00BE2C17" w:rsidDel="001561C5" w:rsidRDefault="00740F9D" w:rsidP="000B094B">
      <w:pPr>
        <w:pStyle w:val="Default"/>
        <w:spacing w:line="480" w:lineRule="auto"/>
        <w:jc w:val="both"/>
        <w:rPr>
          <w:del w:id="5716" w:author="Antoneth Macaisa" w:date="2025-05-07T19:46:00Z"/>
          <w:sz w:val="26"/>
          <w:szCs w:val="26"/>
          <w:lang w:val="en-US"/>
        </w:rPr>
      </w:pPr>
    </w:p>
    <w:p w14:paraId="3AC95180" w14:textId="77777777" w:rsidR="00740F9D" w:rsidRPr="00BE2C17" w:rsidRDefault="00740F9D" w:rsidP="000B094B">
      <w:pPr>
        <w:pStyle w:val="Default"/>
        <w:spacing w:line="480" w:lineRule="auto"/>
        <w:jc w:val="both"/>
        <w:rPr>
          <w:sz w:val="26"/>
          <w:szCs w:val="26"/>
          <w:lang w:val="en-US"/>
        </w:rPr>
      </w:pPr>
    </w:p>
    <w:p w14:paraId="2B0C94CC" w14:textId="089692F4" w:rsidR="00BF617D" w:rsidRPr="00BE2C17" w:rsidRDefault="00BF617D">
      <w:pPr>
        <w:pStyle w:val="Default"/>
        <w:spacing w:line="360" w:lineRule="auto"/>
        <w:jc w:val="center"/>
        <w:rPr>
          <w:ins w:id="5717" w:author="Antoneth Macaisa" w:date="2025-05-07T19:55:00Z"/>
          <w:b/>
          <w:bCs/>
          <w:sz w:val="26"/>
          <w:szCs w:val="26"/>
          <w:lang w:val="en-US"/>
        </w:rPr>
        <w:pPrChange w:id="5718" w:author="admin" w:date="2025-05-21T00:43:00Z">
          <w:pPr>
            <w:pStyle w:val="Default"/>
            <w:spacing w:line="480" w:lineRule="auto"/>
            <w:jc w:val="center"/>
          </w:pPr>
        </w:pPrChange>
      </w:pPr>
      <w:r w:rsidRPr="00BE2C17">
        <w:rPr>
          <w:b/>
          <w:bCs/>
          <w:sz w:val="26"/>
          <w:szCs w:val="26"/>
          <w:lang w:val="en-US"/>
        </w:rPr>
        <w:t>Figure 50. About the Host</w:t>
      </w:r>
    </w:p>
    <w:p w14:paraId="6F35BE82" w14:textId="77777777" w:rsidR="007C7AFF" w:rsidRPr="00BE2C17" w:rsidRDefault="007C7AFF">
      <w:pPr>
        <w:pStyle w:val="Default"/>
        <w:numPr>
          <w:ilvl w:val="0"/>
          <w:numId w:val="61"/>
        </w:numPr>
        <w:spacing w:line="360" w:lineRule="auto"/>
        <w:jc w:val="both"/>
        <w:rPr>
          <w:ins w:id="5719" w:author="Antoneth Macaisa" w:date="2025-05-07T19:55:00Z"/>
          <w:b/>
          <w:bCs/>
          <w:sz w:val="26"/>
          <w:szCs w:val="26"/>
          <w:lang w:val="en-US"/>
        </w:rPr>
        <w:pPrChange w:id="5720" w:author="admin" w:date="2025-05-21T00:43:00Z">
          <w:pPr>
            <w:pStyle w:val="Default"/>
            <w:numPr>
              <w:numId w:val="61"/>
            </w:numPr>
            <w:tabs>
              <w:tab w:val="num" w:pos="720"/>
            </w:tabs>
            <w:spacing w:line="480" w:lineRule="auto"/>
            <w:ind w:left="720" w:hanging="360"/>
            <w:jc w:val="both"/>
          </w:pPr>
        </w:pPrChange>
      </w:pPr>
      <w:proofErr w:type="spellStart"/>
      <w:ins w:id="5721" w:author="Antoneth Macaisa" w:date="2025-05-07T19:55:00Z">
        <w:r w:rsidRPr="00BE2C17">
          <w:rPr>
            <w:b/>
            <w:bCs/>
            <w:sz w:val="26"/>
            <w:szCs w:val="26"/>
            <w:lang w:val="en-US"/>
          </w:rPr>
          <w:t>Fave</w:t>
        </w:r>
        <w:proofErr w:type="spellEnd"/>
        <w:r w:rsidRPr="00BE2C17">
          <w:rPr>
            <w:b/>
            <w:bCs/>
            <w:sz w:val="26"/>
            <w:szCs w:val="26"/>
            <w:lang w:val="en-US"/>
          </w:rPr>
          <w:t xml:space="preserve"> high school songs</w:t>
        </w:r>
      </w:ins>
    </w:p>
    <w:p w14:paraId="7BDA7151" w14:textId="77777777" w:rsidR="007C7AFF" w:rsidRPr="00BE2C17" w:rsidRDefault="007C7AFF">
      <w:pPr>
        <w:pStyle w:val="Default"/>
        <w:numPr>
          <w:ilvl w:val="0"/>
          <w:numId w:val="61"/>
        </w:numPr>
        <w:spacing w:line="360" w:lineRule="auto"/>
        <w:jc w:val="both"/>
        <w:rPr>
          <w:ins w:id="5722" w:author="Antoneth Macaisa" w:date="2025-05-07T19:55:00Z"/>
          <w:b/>
          <w:bCs/>
          <w:sz w:val="26"/>
          <w:szCs w:val="26"/>
          <w:lang w:val="en-US"/>
        </w:rPr>
        <w:pPrChange w:id="5723" w:author="admin" w:date="2025-05-21T00:43:00Z">
          <w:pPr>
            <w:pStyle w:val="Default"/>
            <w:numPr>
              <w:numId w:val="61"/>
            </w:numPr>
            <w:tabs>
              <w:tab w:val="num" w:pos="720"/>
            </w:tabs>
            <w:spacing w:line="480" w:lineRule="auto"/>
            <w:ind w:left="720" w:hanging="360"/>
            <w:jc w:val="both"/>
          </w:pPr>
        </w:pPrChange>
      </w:pPr>
      <w:ins w:id="5724" w:author="Antoneth Macaisa" w:date="2025-05-07T19:55:00Z">
        <w:r w:rsidRPr="00BE2C17">
          <w:rPr>
            <w:b/>
            <w:bCs/>
            <w:sz w:val="26"/>
            <w:szCs w:val="26"/>
            <w:lang w:val="en-US"/>
          </w:rPr>
          <w:t>Hobby</w:t>
        </w:r>
      </w:ins>
    </w:p>
    <w:p w14:paraId="063A2671" w14:textId="77777777" w:rsidR="007C7AFF" w:rsidRPr="00BE2C17" w:rsidRDefault="007C7AFF">
      <w:pPr>
        <w:pStyle w:val="Default"/>
        <w:numPr>
          <w:ilvl w:val="0"/>
          <w:numId w:val="61"/>
        </w:numPr>
        <w:spacing w:line="360" w:lineRule="auto"/>
        <w:jc w:val="both"/>
        <w:rPr>
          <w:ins w:id="5725" w:author="Antoneth Macaisa" w:date="2025-05-07T19:55:00Z"/>
          <w:b/>
          <w:bCs/>
          <w:sz w:val="26"/>
          <w:szCs w:val="26"/>
          <w:lang w:val="en-US"/>
        </w:rPr>
        <w:pPrChange w:id="5726" w:author="admin" w:date="2025-05-21T00:43:00Z">
          <w:pPr>
            <w:pStyle w:val="Default"/>
            <w:numPr>
              <w:numId w:val="61"/>
            </w:numPr>
            <w:tabs>
              <w:tab w:val="num" w:pos="720"/>
            </w:tabs>
            <w:spacing w:line="480" w:lineRule="auto"/>
            <w:ind w:left="720" w:hanging="360"/>
            <w:jc w:val="both"/>
          </w:pPr>
        </w:pPrChange>
      </w:pPr>
      <w:ins w:id="5727" w:author="Antoneth Macaisa" w:date="2025-05-07T19:55:00Z">
        <w:r w:rsidRPr="00BE2C17">
          <w:rPr>
            <w:b/>
            <w:bCs/>
            <w:sz w:val="26"/>
            <w:szCs w:val="26"/>
            <w:lang w:val="en-US"/>
          </w:rPr>
          <w:t>Fun fact</w:t>
        </w:r>
      </w:ins>
    </w:p>
    <w:p w14:paraId="7FE173D2" w14:textId="77777777" w:rsidR="007C7AFF" w:rsidRPr="00BE2C17" w:rsidRDefault="007C7AFF">
      <w:pPr>
        <w:pStyle w:val="Default"/>
        <w:numPr>
          <w:ilvl w:val="0"/>
          <w:numId w:val="61"/>
        </w:numPr>
        <w:spacing w:line="360" w:lineRule="auto"/>
        <w:jc w:val="both"/>
        <w:rPr>
          <w:ins w:id="5728" w:author="Antoneth Macaisa" w:date="2025-05-07T19:55:00Z"/>
          <w:b/>
          <w:bCs/>
          <w:sz w:val="26"/>
          <w:szCs w:val="26"/>
          <w:lang w:val="en-US"/>
        </w:rPr>
        <w:pPrChange w:id="5729" w:author="admin" w:date="2025-05-21T00:43:00Z">
          <w:pPr>
            <w:pStyle w:val="Default"/>
            <w:numPr>
              <w:numId w:val="61"/>
            </w:numPr>
            <w:tabs>
              <w:tab w:val="num" w:pos="720"/>
            </w:tabs>
            <w:spacing w:line="480" w:lineRule="auto"/>
            <w:ind w:left="720" w:hanging="360"/>
            <w:jc w:val="both"/>
          </w:pPr>
        </w:pPrChange>
      </w:pPr>
      <w:ins w:id="5730" w:author="Antoneth Macaisa" w:date="2025-05-07T19:55:00Z">
        <w:r w:rsidRPr="00BE2C17">
          <w:rPr>
            <w:b/>
            <w:bCs/>
            <w:sz w:val="26"/>
            <w:szCs w:val="26"/>
            <w:lang w:val="en-US"/>
          </w:rPr>
          <w:t>Biography title</w:t>
        </w:r>
      </w:ins>
    </w:p>
    <w:p w14:paraId="07253707" w14:textId="77777777" w:rsidR="007C7AFF" w:rsidRPr="00BE2C17" w:rsidRDefault="007C7AFF">
      <w:pPr>
        <w:pStyle w:val="Default"/>
        <w:numPr>
          <w:ilvl w:val="0"/>
          <w:numId w:val="61"/>
        </w:numPr>
        <w:spacing w:line="360" w:lineRule="auto"/>
        <w:jc w:val="both"/>
        <w:rPr>
          <w:ins w:id="5731" w:author="Antoneth Macaisa" w:date="2025-05-07T19:55:00Z"/>
          <w:b/>
          <w:bCs/>
          <w:sz w:val="26"/>
          <w:szCs w:val="26"/>
          <w:lang w:val="en-US"/>
        </w:rPr>
        <w:pPrChange w:id="5732" w:author="admin" w:date="2025-05-21T00:43:00Z">
          <w:pPr>
            <w:pStyle w:val="Default"/>
            <w:numPr>
              <w:numId w:val="61"/>
            </w:numPr>
            <w:tabs>
              <w:tab w:val="num" w:pos="720"/>
            </w:tabs>
            <w:spacing w:line="480" w:lineRule="auto"/>
            <w:ind w:left="720" w:hanging="360"/>
            <w:jc w:val="both"/>
          </w:pPr>
        </w:pPrChange>
      </w:pPr>
      <w:ins w:id="5733" w:author="Antoneth Macaisa" w:date="2025-05-07T19:55:00Z">
        <w:r w:rsidRPr="00BE2C17">
          <w:rPr>
            <w:b/>
            <w:bCs/>
            <w:sz w:val="26"/>
            <w:szCs w:val="26"/>
            <w:lang w:val="en-US"/>
          </w:rPr>
          <w:t>Obsessed with</w:t>
        </w:r>
      </w:ins>
    </w:p>
    <w:p w14:paraId="53A6B769" w14:textId="4C2A21C6" w:rsidR="007C7AFF" w:rsidRDefault="007C7AFF">
      <w:pPr>
        <w:pStyle w:val="Default"/>
        <w:numPr>
          <w:ilvl w:val="0"/>
          <w:numId w:val="61"/>
        </w:numPr>
        <w:spacing w:line="360" w:lineRule="auto"/>
        <w:jc w:val="both"/>
        <w:rPr>
          <w:ins w:id="5734" w:author="admin" w:date="2025-05-21T00:43:00Z"/>
          <w:b/>
          <w:bCs/>
          <w:sz w:val="26"/>
          <w:szCs w:val="26"/>
          <w:lang w:val="en-US"/>
        </w:rPr>
        <w:pPrChange w:id="5735" w:author="admin" w:date="2025-05-21T00:43:00Z">
          <w:pPr>
            <w:pStyle w:val="Default"/>
            <w:spacing w:line="480" w:lineRule="auto"/>
            <w:jc w:val="center"/>
          </w:pPr>
        </w:pPrChange>
      </w:pPr>
      <w:ins w:id="5736" w:author="Antoneth Macaisa" w:date="2025-05-07T19:55:00Z">
        <w:r w:rsidRPr="00BE2C17">
          <w:rPr>
            <w:b/>
            <w:bCs/>
            <w:sz w:val="26"/>
            <w:szCs w:val="26"/>
            <w:lang w:val="en-US"/>
          </w:rPr>
          <w:t>Languages</w:t>
        </w:r>
      </w:ins>
    </w:p>
    <w:p w14:paraId="075E7E47" w14:textId="77777777" w:rsidR="007052A2" w:rsidRPr="00BE2C17" w:rsidRDefault="007052A2">
      <w:pPr>
        <w:pStyle w:val="Default"/>
        <w:spacing w:line="360" w:lineRule="auto"/>
        <w:ind w:left="720"/>
        <w:jc w:val="both"/>
        <w:rPr>
          <w:b/>
          <w:bCs/>
          <w:sz w:val="26"/>
          <w:szCs w:val="26"/>
          <w:lang w:val="en-US"/>
        </w:rPr>
        <w:pPrChange w:id="5737" w:author="admin" w:date="2025-05-21T00:43:00Z">
          <w:pPr>
            <w:pStyle w:val="Default"/>
            <w:spacing w:line="480" w:lineRule="auto"/>
            <w:jc w:val="center"/>
          </w:pPr>
        </w:pPrChange>
      </w:pPr>
    </w:p>
    <w:p w14:paraId="60550D08" w14:textId="78D7101B" w:rsidR="000B094B" w:rsidRPr="00BE2C17" w:rsidRDefault="007052A2">
      <w:pPr>
        <w:pStyle w:val="Default"/>
        <w:spacing w:line="480" w:lineRule="auto"/>
        <w:jc w:val="both"/>
        <w:rPr>
          <w:rFonts w:eastAsia="DengXian"/>
          <w:sz w:val="26"/>
          <w:szCs w:val="26"/>
          <w:lang w:val="en-US"/>
        </w:rPr>
      </w:pPr>
      <w:ins w:id="5738" w:author="admin" w:date="2025-05-21T00:43:00Z">
        <w:r>
          <w:rPr>
            <w:sz w:val="26"/>
            <w:szCs w:val="26"/>
            <w:lang w:val="en-US"/>
          </w:rPr>
          <w:tab/>
        </w:r>
      </w:ins>
      <w:del w:id="5739" w:author="admin" w:date="2025-05-21T00:43:00Z">
        <w:r w:rsidR="00740F9D" w:rsidRPr="00BE2C17" w:rsidDel="007052A2">
          <w:rPr>
            <w:sz w:val="26"/>
            <w:szCs w:val="26"/>
            <w:lang w:val="en-US"/>
          </w:rPr>
          <w:tab/>
        </w:r>
      </w:del>
      <w:ins w:id="5740" w:author="admin" w:date="2025-05-21T00:43:00Z">
        <w:r>
          <w:rPr>
            <w:sz w:val="26"/>
            <w:szCs w:val="26"/>
            <w:lang w:val="en-US"/>
          </w:rPr>
          <w:t xml:space="preserve">In the next page, </w:t>
        </w:r>
      </w:ins>
      <w:r w:rsidR="00B31CB7" w:rsidRPr="00BE2C17">
        <w:rPr>
          <w:sz w:val="26"/>
          <w:szCs w:val="26"/>
          <w:lang w:val="en-US"/>
        </w:rPr>
        <w:t xml:space="preserve">Figure 51 </w:t>
      </w:r>
      <w:del w:id="5741" w:author="admin" w:date="2025-05-21T00:43:00Z">
        <w:r w:rsidR="00B31CB7" w:rsidRPr="00BE2C17" w:rsidDel="007052A2">
          <w:rPr>
            <w:sz w:val="26"/>
            <w:szCs w:val="26"/>
            <w:lang w:val="en-US"/>
          </w:rPr>
          <w:delText>below</w:delText>
        </w:r>
        <w:r w:rsidR="00B31CB7" w:rsidRPr="00BE2C17" w:rsidDel="007052A2">
          <w:rPr>
            <w:rFonts w:eastAsia="DengXian"/>
            <w:sz w:val="26"/>
            <w:szCs w:val="26"/>
          </w:rPr>
          <w:delText xml:space="preserve"> </w:delText>
        </w:r>
      </w:del>
      <w:r w:rsidR="000B094B" w:rsidRPr="00BE2C17">
        <w:rPr>
          <w:rFonts w:eastAsia="DengXian"/>
          <w:sz w:val="26"/>
          <w:szCs w:val="26"/>
        </w:rPr>
        <w:t xml:space="preserve">further expands on the "About the host" section, now focusing on "About you." A text area </w:t>
      </w:r>
      <w:proofErr w:type="gramStart"/>
      <w:r w:rsidR="000B094B" w:rsidRPr="00BE2C17">
        <w:rPr>
          <w:rFonts w:eastAsia="DengXian"/>
          <w:sz w:val="26"/>
          <w:szCs w:val="26"/>
        </w:rPr>
        <w:t>is provided</w:t>
      </w:r>
      <w:proofErr w:type="gramEnd"/>
      <w:r w:rsidR="000B094B" w:rsidRPr="00BE2C17">
        <w:rPr>
          <w:rFonts w:eastAsia="DengXian"/>
          <w:sz w:val="26"/>
          <w:szCs w:val="26"/>
        </w:rPr>
        <w:t xml:space="preserve"> for the host to write something fun and personal (14), with an "Add photo" option. A section for "Where you've been" (15) allows the host to indicate places </w:t>
      </w:r>
      <w:proofErr w:type="gramStart"/>
      <w:r w:rsidR="000B094B" w:rsidRPr="00BE2C17">
        <w:rPr>
          <w:rFonts w:eastAsia="DengXian"/>
          <w:sz w:val="26"/>
          <w:szCs w:val="26"/>
        </w:rPr>
        <w:t>they've</w:t>
      </w:r>
      <w:proofErr w:type="gramEnd"/>
      <w:r w:rsidR="000B094B" w:rsidRPr="00BE2C17">
        <w:rPr>
          <w:rFonts w:eastAsia="DengXian"/>
          <w:sz w:val="26"/>
          <w:szCs w:val="26"/>
        </w:rPr>
        <w:t xml:space="preserve"> traveled, with icons for different types of trips (e.g., world, sun, plane). Finally, "What you're into" (16) lets the host add interests by clicking "+" icons, with "Add interests" text below.</w:t>
      </w:r>
    </w:p>
    <w:p w14:paraId="27A9EA9B" w14:textId="77777777" w:rsidR="007C7AFF" w:rsidRPr="00BE2C17" w:rsidRDefault="007C7AFF" w:rsidP="000B094B">
      <w:pPr>
        <w:pStyle w:val="Default"/>
        <w:spacing w:line="480" w:lineRule="auto"/>
        <w:jc w:val="both"/>
        <w:rPr>
          <w:ins w:id="5742" w:author="Antoneth Macaisa" w:date="2025-05-07T19:55:00Z"/>
          <w:noProof/>
          <w:sz w:val="26"/>
          <w:szCs w:val="26"/>
        </w:rPr>
      </w:pPr>
    </w:p>
    <w:p w14:paraId="718F0751" w14:textId="77777777" w:rsidR="007C7AFF" w:rsidRPr="00BE2C17" w:rsidRDefault="007C7AFF" w:rsidP="000B094B">
      <w:pPr>
        <w:pStyle w:val="Default"/>
        <w:spacing w:line="480" w:lineRule="auto"/>
        <w:jc w:val="both"/>
        <w:rPr>
          <w:ins w:id="5743" w:author="Antoneth Macaisa" w:date="2025-05-07T19:55:00Z"/>
          <w:noProof/>
          <w:sz w:val="26"/>
          <w:szCs w:val="26"/>
        </w:rPr>
      </w:pPr>
    </w:p>
    <w:p w14:paraId="00280B55" w14:textId="2D465E89" w:rsidR="007C7AFF" w:rsidRPr="00BE2C17" w:rsidRDefault="007052A2" w:rsidP="000B094B">
      <w:pPr>
        <w:pStyle w:val="Default"/>
        <w:spacing w:line="480" w:lineRule="auto"/>
        <w:jc w:val="both"/>
        <w:rPr>
          <w:ins w:id="5744" w:author="Antoneth Macaisa" w:date="2025-05-07T19:55:00Z"/>
          <w:noProof/>
          <w:sz w:val="26"/>
          <w:szCs w:val="26"/>
        </w:rPr>
      </w:pPr>
      <w:r w:rsidRPr="00BE2C17">
        <w:rPr>
          <w:noProof/>
          <w:sz w:val="26"/>
          <w:szCs w:val="26"/>
          <w:lang w:val="en-US" w:eastAsia="en-US"/>
        </w:rPr>
        <w:drawing>
          <wp:anchor distT="0" distB="0" distL="114300" distR="114300" simplePos="0" relativeHeight="251758592" behindDoc="1" locked="0" layoutInCell="1" allowOverlap="1" wp14:anchorId="566B7C8B" wp14:editId="544E67D5">
            <wp:simplePos x="0" y="0"/>
            <wp:positionH relativeFrom="column">
              <wp:posOffset>1323975</wp:posOffset>
            </wp:positionH>
            <wp:positionV relativeFrom="paragraph">
              <wp:posOffset>-6350</wp:posOffset>
            </wp:positionV>
            <wp:extent cx="2952750" cy="1552575"/>
            <wp:effectExtent l="19050" t="19050" r="19050" b="28575"/>
            <wp:wrapNone/>
            <wp:docPr id="8092787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722" t="11242" r="4026" b="9062"/>
                    <a:stretch/>
                  </pic:blipFill>
                  <pic:spPr bwMode="auto">
                    <a:xfrm>
                      <a:off x="0" y="0"/>
                      <a:ext cx="2952750" cy="15525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EE4A28" w14:textId="7245B8EC" w:rsidR="007C7AFF" w:rsidRPr="00BE2C17" w:rsidRDefault="007C7AFF" w:rsidP="000B094B">
      <w:pPr>
        <w:pStyle w:val="Default"/>
        <w:spacing w:line="480" w:lineRule="auto"/>
        <w:jc w:val="both"/>
        <w:rPr>
          <w:ins w:id="5745" w:author="Antoneth Macaisa" w:date="2025-05-07T19:55:00Z"/>
          <w:noProof/>
          <w:sz w:val="26"/>
          <w:szCs w:val="26"/>
        </w:rPr>
      </w:pPr>
    </w:p>
    <w:p w14:paraId="2F16024B" w14:textId="5449C639" w:rsidR="00740F9D" w:rsidRPr="00BE2C17" w:rsidRDefault="00740F9D" w:rsidP="000B094B">
      <w:pPr>
        <w:pStyle w:val="Default"/>
        <w:spacing w:line="480" w:lineRule="auto"/>
        <w:jc w:val="both"/>
        <w:rPr>
          <w:rFonts w:eastAsia="DengXian"/>
          <w:sz w:val="26"/>
          <w:szCs w:val="26"/>
          <w:lang w:val="en-US"/>
        </w:rPr>
      </w:pPr>
    </w:p>
    <w:p w14:paraId="1132EAF5" w14:textId="77777777" w:rsidR="00740F9D" w:rsidRPr="00BE2C17" w:rsidDel="007052A2" w:rsidRDefault="00B31CB7" w:rsidP="000B094B">
      <w:pPr>
        <w:pStyle w:val="Default"/>
        <w:spacing w:line="480" w:lineRule="auto"/>
        <w:jc w:val="both"/>
        <w:rPr>
          <w:del w:id="5746" w:author="admin" w:date="2025-05-21T00:44:00Z"/>
          <w:sz w:val="26"/>
          <w:szCs w:val="26"/>
          <w:lang w:val="en-US"/>
        </w:rPr>
      </w:pPr>
      <w:r w:rsidRPr="00BE2C17">
        <w:rPr>
          <w:sz w:val="26"/>
          <w:szCs w:val="26"/>
          <w:lang w:val="en-US"/>
        </w:rPr>
        <w:tab/>
      </w:r>
    </w:p>
    <w:p w14:paraId="036A2FBE" w14:textId="77777777" w:rsidR="00740F9D" w:rsidRPr="00BE2C17" w:rsidDel="007052A2" w:rsidRDefault="00740F9D" w:rsidP="000B094B">
      <w:pPr>
        <w:pStyle w:val="Default"/>
        <w:spacing w:line="480" w:lineRule="auto"/>
        <w:jc w:val="both"/>
        <w:rPr>
          <w:del w:id="5747" w:author="admin" w:date="2025-05-21T00:43:00Z"/>
          <w:sz w:val="26"/>
          <w:szCs w:val="26"/>
          <w:lang w:val="en-US"/>
        </w:rPr>
      </w:pPr>
    </w:p>
    <w:p w14:paraId="394487F5" w14:textId="77777777" w:rsidR="00740F9D" w:rsidRPr="00BE2C17" w:rsidDel="007052A2" w:rsidRDefault="00740F9D" w:rsidP="000B094B">
      <w:pPr>
        <w:pStyle w:val="Default"/>
        <w:spacing w:line="480" w:lineRule="auto"/>
        <w:jc w:val="both"/>
        <w:rPr>
          <w:del w:id="5748" w:author="admin" w:date="2025-05-21T00:43:00Z"/>
          <w:sz w:val="26"/>
          <w:szCs w:val="26"/>
          <w:lang w:val="en-US"/>
        </w:rPr>
      </w:pPr>
    </w:p>
    <w:p w14:paraId="1ED0E19A" w14:textId="77777777" w:rsidR="00740F9D" w:rsidRPr="00BE2C17" w:rsidDel="007C7AFF" w:rsidRDefault="00740F9D" w:rsidP="000B094B">
      <w:pPr>
        <w:pStyle w:val="Default"/>
        <w:spacing w:line="480" w:lineRule="auto"/>
        <w:jc w:val="both"/>
        <w:rPr>
          <w:del w:id="5749" w:author="Antoneth Macaisa" w:date="2025-05-07T19:55:00Z"/>
          <w:sz w:val="26"/>
          <w:szCs w:val="26"/>
          <w:lang w:val="en-US"/>
        </w:rPr>
      </w:pPr>
    </w:p>
    <w:p w14:paraId="7F0AEA03" w14:textId="77777777" w:rsidR="00BF617D" w:rsidRPr="00BE2C17" w:rsidRDefault="00BF617D" w:rsidP="000B094B">
      <w:pPr>
        <w:pStyle w:val="Default"/>
        <w:spacing w:line="480" w:lineRule="auto"/>
        <w:jc w:val="both"/>
        <w:rPr>
          <w:sz w:val="26"/>
          <w:szCs w:val="26"/>
          <w:lang w:val="en-US"/>
        </w:rPr>
      </w:pPr>
    </w:p>
    <w:p w14:paraId="0DEF12F8" w14:textId="07A33B3F" w:rsidR="00740F9D" w:rsidRPr="00BE2C17" w:rsidRDefault="00BF617D" w:rsidP="00BF617D">
      <w:pPr>
        <w:pStyle w:val="Default"/>
        <w:spacing w:line="480" w:lineRule="auto"/>
        <w:jc w:val="center"/>
        <w:rPr>
          <w:ins w:id="5750" w:author="Antoneth Macaisa" w:date="2025-05-07T19:55:00Z"/>
          <w:b/>
          <w:bCs/>
          <w:sz w:val="26"/>
          <w:szCs w:val="26"/>
          <w:lang w:val="en-US"/>
        </w:rPr>
      </w:pPr>
      <w:r w:rsidRPr="00BE2C17">
        <w:rPr>
          <w:b/>
          <w:bCs/>
          <w:sz w:val="26"/>
          <w:szCs w:val="26"/>
          <w:lang w:val="en-US"/>
        </w:rPr>
        <w:t>Figure 51. About the Host</w:t>
      </w:r>
    </w:p>
    <w:p w14:paraId="602EB516" w14:textId="77777777" w:rsidR="007C7AFF" w:rsidRPr="00BE2C17" w:rsidRDefault="007C7AFF">
      <w:pPr>
        <w:pStyle w:val="Default"/>
        <w:numPr>
          <w:ilvl w:val="0"/>
          <w:numId w:val="62"/>
        </w:numPr>
        <w:jc w:val="both"/>
        <w:rPr>
          <w:ins w:id="5751" w:author="Antoneth Macaisa" w:date="2025-05-07T19:56:00Z"/>
          <w:b/>
          <w:bCs/>
          <w:sz w:val="26"/>
          <w:szCs w:val="26"/>
          <w:lang w:val="en-US"/>
        </w:rPr>
        <w:pPrChange w:id="5752" w:author="Antoneth Macaisa" w:date="2025-05-07T19:56:00Z">
          <w:pPr>
            <w:pStyle w:val="Default"/>
            <w:numPr>
              <w:numId w:val="62"/>
            </w:numPr>
            <w:tabs>
              <w:tab w:val="num" w:pos="720"/>
            </w:tabs>
            <w:spacing w:line="480" w:lineRule="auto"/>
            <w:ind w:left="720" w:hanging="360"/>
            <w:jc w:val="both"/>
          </w:pPr>
        </w:pPrChange>
      </w:pPr>
      <w:ins w:id="5753" w:author="Antoneth Macaisa" w:date="2025-05-07T19:56:00Z">
        <w:r w:rsidRPr="00BE2C17">
          <w:rPr>
            <w:b/>
            <w:bCs/>
            <w:sz w:val="26"/>
            <w:szCs w:val="26"/>
            <w:lang w:val="en-US"/>
          </w:rPr>
          <w:t>Add intro</w:t>
        </w:r>
      </w:ins>
    </w:p>
    <w:p w14:paraId="7AE5FAE9" w14:textId="77777777" w:rsidR="007C7AFF" w:rsidRPr="00BE2C17" w:rsidRDefault="007C7AFF">
      <w:pPr>
        <w:pStyle w:val="Default"/>
        <w:numPr>
          <w:ilvl w:val="0"/>
          <w:numId w:val="62"/>
        </w:numPr>
        <w:jc w:val="both"/>
        <w:rPr>
          <w:ins w:id="5754" w:author="Antoneth Macaisa" w:date="2025-05-07T19:56:00Z"/>
          <w:b/>
          <w:bCs/>
          <w:sz w:val="26"/>
          <w:szCs w:val="26"/>
          <w:lang w:val="en-US"/>
        </w:rPr>
        <w:pPrChange w:id="5755" w:author="Antoneth Macaisa" w:date="2025-05-07T19:56:00Z">
          <w:pPr>
            <w:pStyle w:val="Default"/>
            <w:numPr>
              <w:numId w:val="62"/>
            </w:numPr>
            <w:tabs>
              <w:tab w:val="num" w:pos="720"/>
            </w:tabs>
            <w:spacing w:line="480" w:lineRule="auto"/>
            <w:ind w:left="720" w:hanging="360"/>
            <w:jc w:val="both"/>
          </w:pPr>
        </w:pPrChange>
      </w:pPr>
      <w:ins w:id="5756" w:author="Antoneth Macaisa" w:date="2025-05-07T19:56:00Z">
        <w:r w:rsidRPr="00BE2C17">
          <w:rPr>
            <w:b/>
            <w:bCs/>
            <w:sz w:val="26"/>
            <w:szCs w:val="26"/>
            <w:lang w:val="en-US"/>
          </w:rPr>
          <w:t>Where you've been toggle</w:t>
        </w:r>
      </w:ins>
    </w:p>
    <w:p w14:paraId="63D7A864" w14:textId="77777777" w:rsidR="007C7AFF" w:rsidRPr="00BE2C17" w:rsidRDefault="007C7AFF" w:rsidP="007C7AFF">
      <w:pPr>
        <w:pStyle w:val="Default"/>
        <w:numPr>
          <w:ilvl w:val="0"/>
          <w:numId w:val="62"/>
        </w:numPr>
        <w:spacing w:line="480" w:lineRule="auto"/>
        <w:jc w:val="both"/>
        <w:rPr>
          <w:ins w:id="5757" w:author="Antoneth Macaisa" w:date="2025-05-07T19:56:00Z"/>
          <w:b/>
          <w:bCs/>
          <w:sz w:val="26"/>
          <w:szCs w:val="26"/>
          <w:lang w:val="en-US"/>
        </w:rPr>
      </w:pPr>
      <w:ins w:id="5758" w:author="Antoneth Macaisa" w:date="2025-05-07T19:56:00Z">
        <w:r w:rsidRPr="00BE2C17">
          <w:rPr>
            <w:b/>
            <w:bCs/>
            <w:sz w:val="26"/>
            <w:szCs w:val="26"/>
            <w:lang w:val="en-US"/>
          </w:rPr>
          <w:t>Add button to adding interest to you</w:t>
        </w:r>
      </w:ins>
    </w:p>
    <w:p w14:paraId="1ADBD956" w14:textId="13524174" w:rsidR="007C7AFF" w:rsidRPr="00BE2C17" w:rsidDel="007C7AFF" w:rsidRDefault="007C7AFF">
      <w:pPr>
        <w:pStyle w:val="Default"/>
        <w:spacing w:line="480" w:lineRule="auto"/>
        <w:rPr>
          <w:del w:id="5759" w:author="Antoneth Macaisa" w:date="2025-05-07T19:56:00Z"/>
          <w:b/>
          <w:bCs/>
          <w:sz w:val="26"/>
          <w:szCs w:val="26"/>
          <w:lang w:val="en-US"/>
        </w:rPr>
        <w:pPrChange w:id="5760" w:author="Antoneth Macaisa" w:date="2025-05-07T19:55:00Z">
          <w:pPr>
            <w:pStyle w:val="Default"/>
            <w:spacing w:line="480" w:lineRule="auto"/>
            <w:jc w:val="center"/>
          </w:pPr>
        </w:pPrChange>
      </w:pPr>
      <w:r w:rsidRPr="00BE2C17">
        <w:rPr>
          <w:noProof/>
          <w:sz w:val="26"/>
          <w:szCs w:val="26"/>
          <w:lang w:val="en-US" w:eastAsia="en-US"/>
        </w:rPr>
        <w:drawing>
          <wp:anchor distT="0" distB="0" distL="114300" distR="114300" simplePos="0" relativeHeight="251760640" behindDoc="1" locked="0" layoutInCell="1" allowOverlap="1" wp14:anchorId="751066B4" wp14:editId="7DC193E8">
            <wp:simplePos x="0" y="0"/>
            <wp:positionH relativeFrom="column">
              <wp:posOffset>1016000</wp:posOffset>
            </wp:positionH>
            <wp:positionV relativeFrom="paragraph">
              <wp:posOffset>2175147</wp:posOffset>
            </wp:positionV>
            <wp:extent cx="3464848" cy="1948815"/>
            <wp:effectExtent l="19050" t="19050" r="21590" b="13335"/>
            <wp:wrapNone/>
            <wp:docPr id="20786058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4848" cy="1948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E1C7B2" w14:textId="27B77608"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52 below</w:t>
      </w:r>
      <w:r w:rsidR="00B31CB7" w:rsidRPr="00BE2C17">
        <w:rPr>
          <w:rFonts w:eastAsia="DengXian"/>
          <w:sz w:val="26"/>
          <w:szCs w:val="26"/>
        </w:rPr>
        <w:t xml:space="preserve"> </w:t>
      </w:r>
      <w:r w:rsidR="000B094B" w:rsidRPr="00BE2C17">
        <w:rPr>
          <w:rFonts w:eastAsia="DengXian"/>
          <w:sz w:val="26"/>
          <w:szCs w:val="26"/>
        </w:rPr>
        <w:t xml:space="preserve">displays the "Booking settings" section of the "Listing editor." A toggle for "Instant Book" (1) </w:t>
      </w:r>
      <w:proofErr w:type="gramStart"/>
      <w:r w:rsidR="000B094B" w:rsidRPr="00BE2C17">
        <w:rPr>
          <w:rFonts w:eastAsia="DengXian"/>
          <w:sz w:val="26"/>
          <w:szCs w:val="26"/>
        </w:rPr>
        <w:t>is shown</w:t>
      </w:r>
      <w:proofErr w:type="gramEnd"/>
      <w:r w:rsidR="000B094B" w:rsidRPr="00BE2C17">
        <w:rPr>
          <w:rFonts w:eastAsia="DengXian"/>
          <w:sz w:val="26"/>
          <w:szCs w:val="26"/>
        </w:rPr>
        <w:t>, allowing guests to book automatically. A toggle for "Require guests to read and agree to your House Rules" (2) is also present. An option to "Add a booking message" (3) is available. A section for "Approved guest bookings" (4) is shown with a chat bubble icon. A "Save" button (5) is at the bottom.</w:t>
      </w:r>
    </w:p>
    <w:p w14:paraId="2544F9E9" w14:textId="02BD01A9" w:rsidR="00BF617D" w:rsidRPr="00BE2C17" w:rsidRDefault="00BF617D" w:rsidP="000B094B">
      <w:pPr>
        <w:pStyle w:val="Default"/>
        <w:spacing w:line="480" w:lineRule="auto"/>
        <w:jc w:val="both"/>
        <w:rPr>
          <w:rFonts w:eastAsia="DengXian"/>
          <w:sz w:val="26"/>
          <w:szCs w:val="26"/>
          <w:lang w:val="en-US"/>
        </w:rPr>
      </w:pPr>
    </w:p>
    <w:p w14:paraId="42050C45" w14:textId="3F1E954B" w:rsidR="00740F9D" w:rsidRPr="00BE2C17" w:rsidRDefault="00740F9D" w:rsidP="00740F9D">
      <w:pPr>
        <w:pStyle w:val="Default"/>
        <w:tabs>
          <w:tab w:val="left" w:pos="3480"/>
        </w:tabs>
        <w:spacing w:line="480" w:lineRule="auto"/>
        <w:jc w:val="both"/>
        <w:rPr>
          <w:rFonts w:eastAsia="DengXian"/>
          <w:sz w:val="26"/>
          <w:szCs w:val="26"/>
          <w:lang w:val="en-US"/>
        </w:rPr>
      </w:pPr>
      <w:r w:rsidRPr="00BE2C17">
        <w:rPr>
          <w:rFonts w:eastAsia="DengXian"/>
          <w:sz w:val="26"/>
          <w:szCs w:val="26"/>
          <w:lang w:val="en-US"/>
        </w:rPr>
        <w:tab/>
      </w:r>
    </w:p>
    <w:p w14:paraId="5ADF52C1"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167FB2A8" w14:textId="77777777" w:rsidR="00740F9D" w:rsidRPr="00BE2C17" w:rsidDel="007C7AFF" w:rsidRDefault="00740F9D" w:rsidP="000B094B">
      <w:pPr>
        <w:pStyle w:val="Default"/>
        <w:spacing w:line="480" w:lineRule="auto"/>
        <w:jc w:val="both"/>
        <w:rPr>
          <w:del w:id="5761" w:author="Antoneth Macaisa" w:date="2025-05-07T19:56:00Z"/>
          <w:sz w:val="26"/>
          <w:szCs w:val="26"/>
          <w:lang w:val="en-US"/>
        </w:rPr>
      </w:pPr>
    </w:p>
    <w:p w14:paraId="56F4A1B5" w14:textId="77777777" w:rsidR="00740F9D" w:rsidRPr="00BE2C17" w:rsidDel="007C7AFF" w:rsidRDefault="00740F9D" w:rsidP="000B094B">
      <w:pPr>
        <w:pStyle w:val="Default"/>
        <w:spacing w:line="480" w:lineRule="auto"/>
        <w:jc w:val="both"/>
        <w:rPr>
          <w:del w:id="5762" w:author="Antoneth Macaisa" w:date="2025-05-07T19:56:00Z"/>
          <w:sz w:val="26"/>
          <w:szCs w:val="26"/>
          <w:lang w:val="en-US"/>
        </w:rPr>
      </w:pPr>
    </w:p>
    <w:p w14:paraId="67BC74D2" w14:textId="77777777" w:rsidR="00740F9D" w:rsidRPr="00BE2C17" w:rsidRDefault="00740F9D" w:rsidP="000B094B">
      <w:pPr>
        <w:pStyle w:val="Default"/>
        <w:spacing w:line="480" w:lineRule="auto"/>
        <w:jc w:val="both"/>
        <w:rPr>
          <w:sz w:val="26"/>
          <w:szCs w:val="26"/>
          <w:lang w:val="en-US"/>
        </w:rPr>
      </w:pPr>
    </w:p>
    <w:p w14:paraId="307F66D1" w14:textId="77777777" w:rsidR="00740F9D" w:rsidRPr="00BE2C17" w:rsidRDefault="00740F9D" w:rsidP="000B094B">
      <w:pPr>
        <w:pStyle w:val="Default"/>
        <w:spacing w:line="480" w:lineRule="auto"/>
        <w:jc w:val="both"/>
        <w:rPr>
          <w:sz w:val="26"/>
          <w:szCs w:val="26"/>
          <w:lang w:val="en-US"/>
        </w:rPr>
      </w:pPr>
    </w:p>
    <w:p w14:paraId="07FE6230" w14:textId="6AE59A54" w:rsidR="00BF617D" w:rsidRPr="00BE2C17" w:rsidRDefault="00BF617D" w:rsidP="00BF617D">
      <w:pPr>
        <w:pStyle w:val="Default"/>
        <w:spacing w:line="480" w:lineRule="auto"/>
        <w:jc w:val="center"/>
        <w:rPr>
          <w:b/>
          <w:bCs/>
          <w:sz w:val="26"/>
          <w:szCs w:val="26"/>
          <w:lang w:val="en-US"/>
        </w:rPr>
      </w:pPr>
      <w:r w:rsidRPr="00BE2C17">
        <w:rPr>
          <w:b/>
          <w:bCs/>
          <w:sz w:val="26"/>
          <w:szCs w:val="26"/>
          <w:lang w:val="en-US"/>
        </w:rPr>
        <w:lastRenderedPageBreak/>
        <w:t>Figure 52. Booking Setting</w:t>
      </w:r>
    </w:p>
    <w:p w14:paraId="74508CAF" w14:textId="77777777" w:rsidR="007C7AFF" w:rsidRPr="00BE2C17" w:rsidRDefault="007C7AFF">
      <w:pPr>
        <w:numPr>
          <w:ilvl w:val="0"/>
          <w:numId w:val="63"/>
        </w:numPr>
        <w:spacing w:after="0" w:line="240" w:lineRule="auto"/>
        <w:textAlignment w:val="baseline"/>
        <w:rPr>
          <w:ins w:id="5763" w:author="Antoneth Macaisa" w:date="2025-05-07T19:56:00Z"/>
          <w:rFonts w:ascii="Times New Roman" w:eastAsia="Times New Roman" w:hAnsi="Times New Roman"/>
          <w:b/>
          <w:color w:val="000000"/>
          <w:sz w:val="26"/>
          <w:szCs w:val="26"/>
          <w:lang w:val="en-US" w:eastAsia="en-US"/>
        </w:rPr>
        <w:pPrChange w:id="5764" w:author="Antoneth Macaisa" w:date="2025-05-07T19:56:00Z">
          <w:pPr>
            <w:numPr>
              <w:numId w:val="63"/>
            </w:numPr>
            <w:tabs>
              <w:tab w:val="num" w:pos="720"/>
            </w:tabs>
            <w:spacing w:after="0" w:line="480" w:lineRule="auto"/>
            <w:ind w:left="720" w:hanging="360"/>
            <w:textAlignment w:val="baseline"/>
          </w:pPr>
        </w:pPrChange>
      </w:pPr>
      <w:ins w:id="5765" w:author="Antoneth Macaisa" w:date="2025-05-07T19:56:00Z">
        <w:r w:rsidRPr="00BE2C17">
          <w:rPr>
            <w:rFonts w:ascii="Times New Roman" w:eastAsia="Times New Roman" w:hAnsi="Times New Roman"/>
            <w:b/>
            <w:color w:val="000000"/>
            <w:sz w:val="26"/>
            <w:szCs w:val="26"/>
            <w:lang w:val="en-US" w:eastAsia="en-US"/>
          </w:rPr>
          <w:t xml:space="preserve">Instant Book </w:t>
        </w:r>
      </w:ins>
    </w:p>
    <w:p w14:paraId="5132163A" w14:textId="77777777" w:rsidR="007C7AFF" w:rsidRPr="00BE2C17" w:rsidRDefault="007C7AFF">
      <w:pPr>
        <w:numPr>
          <w:ilvl w:val="0"/>
          <w:numId w:val="63"/>
        </w:numPr>
        <w:spacing w:after="0" w:line="240" w:lineRule="auto"/>
        <w:textAlignment w:val="baseline"/>
        <w:rPr>
          <w:ins w:id="5766" w:author="Antoneth Macaisa" w:date="2025-05-07T19:56:00Z"/>
          <w:rFonts w:ascii="Times New Roman" w:eastAsia="Times New Roman" w:hAnsi="Times New Roman"/>
          <w:b/>
          <w:color w:val="000000"/>
          <w:sz w:val="26"/>
          <w:szCs w:val="26"/>
          <w:lang w:val="en-US" w:eastAsia="en-US"/>
        </w:rPr>
        <w:pPrChange w:id="5767" w:author="Antoneth Macaisa" w:date="2025-05-07T19:56:00Z">
          <w:pPr>
            <w:numPr>
              <w:numId w:val="63"/>
            </w:numPr>
            <w:tabs>
              <w:tab w:val="num" w:pos="720"/>
            </w:tabs>
            <w:spacing w:after="0" w:line="480" w:lineRule="auto"/>
            <w:ind w:left="720" w:hanging="360"/>
            <w:textAlignment w:val="baseline"/>
          </w:pPr>
        </w:pPrChange>
      </w:pPr>
      <w:ins w:id="5768" w:author="Antoneth Macaisa" w:date="2025-05-07T19:56:00Z">
        <w:r w:rsidRPr="00BE2C17">
          <w:rPr>
            <w:rFonts w:ascii="Times New Roman" w:eastAsia="Times New Roman" w:hAnsi="Times New Roman"/>
            <w:b/>
            <w:color w:val="000000"/>
            <w:sz w:val="26"/>
            <w:szCs w:val="26"/>
            <w:lang w:val="en-US" w:eastAsia="en-US"/>
          </w:rPr>
          <w:t>Toggle for track record</w:t>
        </w:r>
      </w:ins>
    </w:p>
    <w:p w14:paraId="098B8444" w14:textId="77777777" w:rsidR="007C7AFF" w:rsidRPr="00BE2C17" w:rsidRDefault="007C7AFF">
      <w:pPr>
        <w:numPr>
          <w:ilvl w:val="0"/>
          <w:numId w:val="63"/>
        </w:numPr>
        <w:spacing w:after="0" w:line="240" w:lineRule="auto"/>
        <w:textAlignment w:val="baseline"/>
        <w:rPr>
          <w:ins w:id="5769" w:author="Antoneth Macaisa" w:date="2025-05-07T19:56:00Z"/>
          <w:rFonts w:ascii="Times New Roman" w:eastAsia="Times New Roman" w:hAnsi="Times New Roman"/>
          <w:b/>
          <w:color w:val="000000"/>
          <w:sz w:val="26"/>
          <w:szCs w:val="26"/>
          <w:lang w:val="en-US" w:eastAsia="en-US"/>
        </w:rPr>
        <w:pPrChange w:id="5770" w:author="Antoneth Macaisa" w:date="2025-05-07T19:56:00Z">
          <w:pPr>
            <w:numPr>
              <w:numId w:val="63"/>
            </w:numPr>
            <w:tabs>
              <w:tab w:val="num" w:pos="720"/>
            </w:tabs>
            <w:spacing w:after="0" w:line="480" w:lineRule="auto"/>
            <w:ind w:left="720" w:hanging="360"/>
            <w:textAlignment w:val="baseline"/>
          </w:pPr>
        </w:pPrChange>
      </w:pPr>
      <w:ins w:id="5771" w:author="Antoneth Macaisa" w:date="2025-05-07T19:56:00Z">
        <w:r w:rsidRPr="00BE2C17">
          <w:rPr>
            <w:rFonts w:ascii="Times New Roman" w:eastAsia="Times New Roman" w:hAnsi="Times New Roman"/>
            <w:b/>
            <w:color w:val="000000"/>
            <w:sz w:val="26"/>
            <w:szCs w:val="26"/>
            <w:lang w:val="en-US" w:eastAsia="en-US"/>
          </w:rPr>
          <w:t>Custom messages</w:t>
        </w:r>
      </w:ins>
    </w:p>
    <w:p w14:paraId="485DEC56" w14:textId="77777777" w:rsidR="007C7AFF" w:rsidRPr="00BE2C17" w:rsidRDefault="007C7AFF">
      <w:pPr>
        <w:numPr>
          <w:ilvl w:val="0"/>
          <w:numId w:val="63"/>
        </w:numPr>
        <w:spacing w:after="0" w:line="240" w:lineRule="auto"/>
        <w:textAlignment w:val="baseline"/>
        <w:rPr>
          <w:ins w:id="5772" w:author="Antoneth Macaisa" w:date="2025-05-07T19:56:00Z"/>
          <w:rFonts w:ascii="Times New Roman" w:eastAsia="Times New Roman" w:hAnsi="Times New Roman"/>
          <w:b/>
          <w:color w:val="000000"/>
          <w:sz w:val="26"/>
          <w:szCs w:val="26"/>
          <w:lang w:val="en-US" w:eastAsia="en-US"/>
        </w:rPr>
        <w:pPrChange w:id="5773" w:author="Antoneth Macaisa" w:date="2025-05-07T19:56:00Z">
          <w:pPr>
            <w:numPr>
              <w:numId w:val="63"/>
            </w:numPr>
            <w:tabs>
              <w:tab w:val="num" w:pos="720"/>
            </w:tabs>
            <w:spacing w:after="0" w:line="480" w:lineRule="auto"/>
            <w:ind w:left="720" w:hanging="360"/>
            <w:textAlignment w:val="baseline"/>
          </w:pPr>
        </w:pPrChange>
      </w:pPr>
      <w:ins w:id="5774" w:author="Antoneth Macaisa" w:date="2025-05-07T19:56:00Z">
        <w:r w:rsidRPr="00BE2C17">
          <w:rPr>
            <w:rFonts w:ascii="Times New Roman" w:eastAsia="Times New Roman" w:hAnsi="Times New Roman"/>
            <w:b/>
            <w:color w:val="000000"/>
            <w:sz w:val="26"/>
            <w:szCs w:val="26"/>
            <w:lang w:val="en-US" w:eastAsia="en-US"/>
          </w:rPr>
          <w:t>Serious custom messages</w:t>
        </w:r>
      </w:ins>
    </w:p>
    <w:p w14:paraId="0313A11A" w14:textId="207A634E" w:rsidR="007C7AFF" w:rsidRPr="00BE2C17" w:rsidRDefault="007C7AFF">
      <w:pPr>
        <w:numPr>
          <w:ilvl w:val="0"/>
          <w:numId w:val="63"/>
        </w:numPr>
        <w:spacing w:after="0" w:line="480" w:lineRule="auto"/>
        <w:textAlignment w:val="baseline"/>
        <w:rPr>
          <w:ins w:id="5775" w:author="Antoneth Macaisa" w:date="2025-05-07T19:56:00Z"/>
          <w:b/>
          <w:sz w:val="26"/>
          <w:szCs w:val="26"/>
          <w:lang w:val="en-US" w:eastAsia="en-US"/>
          <w:rPrChange w:id="5776" w:author="Antoneth Macaisa" w:date="2025-05-07T21:00:00Z">
            <w:rPr>
              <w:ins w:id="5777" w:author="Antoneth Macaisa" w:date="2025-05-07T19:56:00Z"/>
              <w:lang w:val="en-US"/>
            </w:rPr>
          </w:rPrChange>
        </w:rPr>
        <w:pPrChange w:id="5778" w:author="Antoneth Macaisa" w:date="2025-05-07T19:56:00Z">
          <w:pPr>
            <w:pStyle w:val="Default"/>
            <w:spacing w:line="480" w:lineRule="auto"/>
            <w:jc w:val="both"/>
          </w:pPr>
        </w:pPrChange>
      </w:pPr>
      <w:ins w:id="5779" w:author="Antoneth Macaisa" w:date="2025-05-07T19:56:00Z">
        <w:r w:rsidRPr="00BE2C17">
          <w:rPr>
            <w:rFonts w:ascii="Times New Roman" w:eastAsia="Times New Roman" w:hAnsi="Times New Roman"/>
            <w:b/>
            <w:color w:val="000000"/>
            <w:sz w:val="26"/>
            <w:szCs w:val="26"/>
            <w:lang w:val="en-US" w:eastAsia="en-US"/>
          </w:rPr>
          <w:t>Approve all bookings messages</w:t>
        </w:r>
      </w:ins>
      <w:del w:id="5780" w:author="Antoneth Macaisa" w:date="2025-05-07T19:56:00Z">
        <w:r w:rsidR="00740F9D" w:rsidRPr="00BE2C17" w:rsidDel="007C7AFF">
          <w:rPr>
            <w:sz w:val="26"/>
            <w:szCs w:val="26"/>
            <w:lang w:val="en-US"/>
            <w:rPrChange w:id="5781" w:author="Antoneth Macaisa" w:date="2025-05-07T21:00:00Z">
              <w:rPr>
                <w:lang w:val="en-US"/>
              </w:rPr>
            </w:rPrChange>
          </w:rPr>
          <w:tab/>
        </w:r>
      </w:del>
    </w:p>
    <w:p w14:paraId="0BA9F29B" w14:textId="010E73DC" w:rsidR="00740F9D" w:rsidRPr="00BE2C17" w:rsidRDefault="007C7AFF"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62688" behindDoc="1" locked="0" layoutInCell="1" allowOverlap="1" wp14:anchorId="07AEDCCD" wp14:editId="32678404">
            <wp:simplePos x="0" y="0"/>
            <wp:positionH relativeFrom="column">
              <wp:posOffset>1131523</wp:posOffset>
            </wp:positionH>
            <wp:positionV relativeFrom="paragraph">
              <wp:posOffset>2169341</wp:posOffset>
            </wp:positionV>
            <wp:extent cx="3468612" cy="1950932"/>
            <wp:effectExtent l="19050" t="19050" r="17780" b="11430"/>
            <wp:wrapNone/>
            <wp:docPr id="16957538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68612" cy="195093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id="5782" w:author="Antoneth Macaisa" w:date="2025-05-07T19:56:00Z">
        <w:r w:rsidRPr="00BE2C17">
          <w:rPr>
            <w:sz w:val="26"/>
            <w:szCs w:val="26"/>
            <w:lang w:val="en-US"/>
          </w:rPr>
          <w:tab/>
        </w:r>
      </w:ins>
      <w:r w:rsidR="00B31CB7" w:rsidRPr="00BE2C17">
        <w:rPr>
          <w:sz w:val="26"/>
          <w:szCs w:val="26"/>
          <w:lang w:val="en-US"/>
        </w:rPr>
        <w:t>Figure 53 below</w:t>
      </w:r>
      <w:r w:rsidR="00B31CB7" w:rsidRPr="00BE2C17">
        <w:rPr>
          <w:rFonts w:eastAsia="DengXian"/>
          <w:sz w:val="26"/>
          <w:szCs w:val="26"/>
        </w:rPr>
        <w:t xml:space="preserve"> </w:t>
      </w:r>
      <w:r w:rsidR="000B094B" w:rsidRPr="00BE2C17">
        <w:rPr>
          <w:rFonts w:eastAsia="DengXian"/>
          <w:sz w:val="26"/>
          <w:szCs w:val="26"/>
        </w:rPr>
        <w:t xml:space="preserve">shows a confirmation modal that appears when a host attempts to turn off "Instant Book" in the "Booking settings." The question "Are you sure you want to turn off Instant Book?" is displayed, along with reasons why it might not be beneficial ("You may get fewer bookings," "You'll need to review every booking request," "You'll need to respond to each request in 24 hours"). Options to "Cancel" (2) or "Turn Instant Book off" (1) </w:t>
      </w:r>
      <w:proofErr w:type="gramStart"/>
      <w:r w:rsidR="000B094B" w:rsidRPr="00BE2C17">
        <w:rPr>
          <w:rFonts w:eastAsia="DengXian"/>
          <w:sz w:val="26"/>
          <w:szCs w:val="26"/>
        </w:rPr>
        <w:t>are provided</w:t>
      </w:r>
      <w:proofErr w:type="gramEnd"/>
      <w:r w:rsidR="000B094B" w:rsidRPr="00BE2C17">
        <w:rPr>
          <w:rFonts w:eastAsia="DengXian"/>
          <w:sz w:val="26"/>
          <w:szCs w:val="26"/>
        </w:rPr>
        <w:t>.</w:t>
      </w:r>
    </w:p>
    <w:p w14:paraId="78852273" w14:textId="306DD844" w:rsidR="00740F9D" w:rsidRPr="00BE2C17" w:rsidRDefault="00740F9D" w:rsidP="000B094B">
      <w:pPr>
        <w:pStyle w:val="Default"/>
        <w:spacing w:line="480" w:lineRule="auto"/>
        <w:jc w:val="both"/>
        <w:rPr>
          <w:rFonts w:eastAsia="DengXian"/>
          <w:sz w:val="26"/>
          <w:szCs w:val="26"/>
          <w:lang w:val="en-US"/>
        </w:rPr>
      </w:pPr>
    </w:p>
    <w:p w14:paraId="2F400AF3"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232BD966" w14:textId="77777777" w:rsidR="00740F9D" w:rsidRPr="00BE2C17" w:rsidRDefault="00740F9D" w:rsidP="000B094B">
      <w:pPr>
        <w:pStyle w:val="Default"/>
        <w:spacing w:line="480" w:lineRule="auto"/>
        <w:jc w:val="both"/>
        <w:rPr>
          <w:sz w:val="26"/>
          <w:szCs w:val="26"/>
          <w:lang w:val="en-US"/>
        </w:rPr>
      </w:pPr>
    </w:p>
    <w:p w14:paraId="034FB24D" w14:textId="77777777" w:rsidR="00740F9D" w:rsidRPr="00BE2C17" w:rsidRDefault="00740F9D" w:rsidP="000B094B">
      <w:pPr>
        <w:pStyle w:val="Default"/>
        <w:spacing w:line="480" w:lineRule="auto"/>
        <w:jc w:val="both"/>
        <w:rPr>
          <w:sz w:val="26"/>
          <w:szCs w:val="26"/>
          <w:lang w:val="en-US"/>
        </w:rPr>
      </w:pPr>
    </w:p>
    <w:p w14:paraId="49BD7B0A" w14:textId="77777777" w:rsidR="00740F9D" w:rsidRPr="00BE2C17" w:rsidDel="007C7AFF" w:rsidRDefault="00740F9D" w:rsidP="000B094B">
      <w:pPr>
        <w:pStyle w:val="Default"/>
        <w:spacing w:line="480" w:lineRule="auto"/>
        <w:jc w:val="both"/>
        <w:rPr>
          <w:del w:id="5783" w:author="Antoneth Macaisa" w:date="2025-05-07T19:56:00Z"/>
          <w:sz w:val="26"/>
          <w:szCs w:val="26"/>
          <w:lang w:val="en-US"/>
        </w:rPr>
      </w:pPr>
    </w:p>
    <w:p w14:paraId="1584DA0B" w14:textId="77777777" w:rsidR="00BF617D" w:rsidRPr="00BE2C17" w:rsidRDefault="00BF617D" w:rsidP="000B094B">
      <w:pPr>
        <w:pStyle w:val="Default"/>
        <w:spacing w:line="480" w:lineRule="auto"/>
        <w:jc w:val="both"/>
        <w:rPr>
          <w:sz w:val="26"/>
          <w:szCs w:val="26"/>
          <w:lang w:val="en-US"/>
        </w:rPr>
      </w:pPr>
    </w:p>
    <w:p w14:paraId="32C37BFF" w14:textId="130A809F" w:rsidR="00BF617D" w:rsidRPr="00BE2C17" w:rsidRDefault="00BF617D" w:rsidP="00BF617D">
      <w:pPr>
        <w:pStyle w:val="Default"/>
        <w:spacing w:line="480" w:lineRule="auto"/>
        <w:jc w:val="center"/>
        <w:rPr>
          <w:ins w:id="5784" w:author="Antoneth Macaisa" w:date="2025-05-07T19:56:00Z"/>
          <w:b/>
          <w:bCs/>
          <w:sz w:val="26"/>
          <w:szCs w:val="26"/>
          <w:lang w:val="en-US"/>
        </w:rPr>
      </w:pPr>
      <w:r w:rsidRPr="00BE2C17">
        <w:rPr>
          <w:b/>
          <w:bCs/>
          <w:sz w:val="26"/>
          <w:szCs w:val="26"/>
          <w:lang w:val="en-US"/>
        </w:rPr>
        <w:t>Figure 53. Instant Book Off</w:t>
      </w:r>
    </w:p>
    <w:p w14:paraId="60D41819" w14:textId="58286F76" w:rsidR="007C7AFF" w:rsidRPr="00BE2C17" w:rsidRDefault="007C7AFF">
      <w:pPr>
        <w:pStyle w:val="Default"/>
        <w:numPr>
          <w:ilvl w:val="0"/>
          <w:numId w:val="64"/>
        </w:numPr>
        <w:spacing w:line="480" w:lineRule="auto"/>
        <w:rPr>
          <w:b/>
          <w:bCs/>
          <w:sz w:val="26"/>
          <w:szCs w:val="26"/>
          <w:lang w:val="en-US"/>
        </w:rPr>
        <w:pPrChange w:id="5785" w:author="Antoneth Macaisa" w:date="2025-05-07T19:56:00Z">
          <w:pPr>
            <w:pStyle w:val="Default"/>
            <w:spacing w:line="480" w:lineRule="auto"/>
            <w:jc w:val="center"/>
          </w:pPr>
        </w:pPrChange>
      </w:pPr>
      <w:ins w:id="5786" w:author="Antoneth Macaisa" w:date="2025-05-07T19:56:00Z">
        <w:r w:rsidRPr="00BE2C17">
          <w:rPr>
            <w:b/>
            <w:bCs/>
            <w:sz w:val="26"/>
            <w:szCs w:val="26"/>
            <w:lang w:val="en-US"/>
          </w:rPr>
          <w:t>Instant Book Button</w:t>
        </w:r>
      </w:ins>
    </w:p>
    <w:p w14:paraId="6EBE93FE" w14:textId="63DE948A"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54 below</w:t>
      </w:r>
      <w:r w:rsidR="00B31CB7" w:rsidRPr="00BE2C17">
        <w:rPr>
          <w:rFonts w:eastAsia="DengXian"/>
          <w:sz w:val="26"/>
          <w:szCs w:val="26"/>
        </w:rPr>
        <w:t xml:space="preserve"> </w:t>
      </w:r>
      <w:r w:rsidR="000B094B" w:rsidRPr="00BE2C17">
        <w:rPr>
          <w:rFonts w:eastAsia="DengXian"/>
          <w:sz w:val="26"/>
          <w:szCs w:val="26"/>
        </w:rPr>
        <w:t xml:space="preserve">shows the "Reservations" section of the host dashboard. Filters (1) are available to "Select a listing" and to choose "Reservations that start </w:t>
      </w:r>
      <w:r w:rsidR="000B094B" w:rsidRPr="00BE2C17">
        <w:rPr>
          <w:rFonts w:eastAsia="DengXian"/>
          <w:sz w:val="26"/>
          <w:szCs w:val="26"/>
        </w:rPr>
        <w:lastRenderedPageBreak/>
        <w:t xml:space="preserve">or end within the following dates" (2), with a calendar interface (3, 4) allowing the host to select a date range in May 2025. An "Apply" button (5) is present to apply the date filter. Tabs for "Upcoming," "Completed," "Cancelled," and "All" </w:t>
      </w:r>
      <w:r w:rsidR="007C7AFF" w:rsidRPr="00BE2C17">
        <w:rPr>
          <w:noProof/>
          <w:sz w:val="26"/>
          <w:szCs w:val="26"/>
          <w:lang w:val="en-US" w:eastAsia="en-US"/>
        </w:rPr>
        <w:drawing>
          <wp:anchor distT="0" distB="0" distL="114300" distR="114300" simplePos="0" relativeHeight="251764736" behindDoc="1" locked="0" layoutInCell="1" allowOverlap="1" wp14:anchorId="757355FC" wp14:editId="0121C8C6">
            <wp:simplePos x="0" y="0"/>
            <wp:positionH relativeFrom="column">
              <wp:posOffset>977900</wp:posOffset>
            </wp:positionH>
            <wp:positionV relativeFrom="paragraph">
              <wp:posOffset>614589</wp:posOffset>
            </wp:positionV>
            <wp:extent cx="3453765" cy="1942581"/>
            <wp:effectExtent l="19050" t="19050" r="13335" b="19685"/>
            <wp:wrapNone/>
            <wp:docPr id="8145636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53765" cy="194258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B094B" w:rsidRPr="00BE2C17">
        <w:rPr>
          <w:rFonts w:eastAsia="DengXian"/>
          <w:sz w:val="26"/>
          <w:szCs w:val="26"/>
        </w:rPr>
        <w:t>reservations are visible at the top.</w:t>
      </w:r>
    </w:p>
    <w:p w14:paraId="36122E12" w14:textId="57FB6F02" w:rsidR="00740F9D" w:rsidRPr="00BE2C17" w:rsidRDefault="00740F9D" w:rsidP="00740F9D">
      <w:pPr>
        <w:pStyle w:val="Default"/>
        <w:spacing w:line="480" w:lineRule="auto"/>
        <w:jc w:val="center"/>
        <w:rPr>
          <w:rFonts w:eastAsia="DengXian"/>
          <w:sz w:val="26"/>
          <w:szCs w:val="26"/>
          <w:lang w:val="en-US"/>
        </w:rPr>
      </w:pPr>
    </w:p>
    <w:p w14:paraId="796E6221"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0B202CDE" w14:textId="77777777" w:rsidR="00740F9D" w:rsidRPr="00BE2C17" w:rsidRDefault="00740F9D" w:rsidP="000B094B">
      <w:pPr>
        <w:pStyle w:val="Default"/>
        <w:spacing w:line="480" w:lineRule="auto"/>
        <w:jc w:val="both"/>
        <w:rPr>
          <w:sz w:val="26"/>
          <w:szCs w:val="26"/>
          <w:lang w:val="en-US"/>
        </w:rPr>
      </w:pPr>
    </w:p>
    <w:p w14:paraId="1D536CCF" w14:textId="77777777" w:rsidR="00740F9D" w:rsidRPr="00BE2C17" w:rsidRDefault="00740F9D" w:rsidP="000B094B">
      <w:pPr>
        <w:pStyle w:val="Default"/>
        <w:spacing w:line="480" w:lineRule="auto"/>
        <w:jc w:val="both"/>
        <w:rPr>
          <w:sz w:val="26"/>
          <w:szCs w:val="26"/>
          <w:lang w:val="en-US"/>
        </w:rPr>
      </w:pPr>
    </w:p>
    <w:p w14:paraId="2BBEFE0D" w14:textId="601320BF" w:rsidR="00740F9D" w:rsidRPr="00BE2C17" w:rsidRDefault="007B010D" w:rsidP="000B094B">
      <w:pPr>
        <w:pStyle w:val="Default"/>
        <w:spacing w:line="480" w:lineRule="auto"/>
        <w:jc w:val="both"/>
        <w:rPr>
          <w:sz w:val="26"/>
          <w:szCs w:val="26"/>
          <w:lang w:val="en-US"/>
        </w:rPr>
      </w:pPr>
      <w:del w:id="5787" w:author="Antoneth Macaisa" w:date="2025-05-07T19:57:00Z">
        <w:r w:rsidRPr="00BE2C17" w:rsidDel="007C7AFF">
          <w:rPr>
            <w:sz w:val="26"/>
            <w:szCs w:val="26"/>
            <w:lang w:val="en-US"/>
          </w:rPr>
          <w:br/>
        </w:r>
      </w:del>
    </w:p>
    <w:p w14:paraId="7C858428" w14:textId="0F3E320F" w:rsidR="00740F9D" w:rsidRPr="00BE2C17" w:rsidRDefault="00BF617D" w:rsidP="00BF617D">
      <w:pPr>
        <w:pStyle w:val="Default"/>
        <w:spacing w:line="480" w:lineRule="auto"/>
        <w:jc w:val="center"/>
        <w:rPr>
          <w:ins w:id="5788" w:author="Antoneth Macaisa" w:date="2025-05-07T19:57:00Z"/>
          <w:b/>
          <w:bCs/>
          <w:sz w:val="26"/>
          <w:szCs w:val="26"/>
          <w:lang w:val="en-US"/>
        </w:rPr>
      </w:pPr>
      <w:r w:rsidRPr="00BE2C17">
        <w:rPr>
          <w:b/>
          <w:bCs/>
          <w:sz w:val="26"/>
          <w:szCs w:val="26"/>
          <w:lang w:val="en-US"/>
        </w:rPr>
        <w:t xml:space="preserve">Figure 54. </w:t>
      </w:r>
      <w:r w:rsidR="007B010D" w:rsidRPr="00BE2C17">
        <w:rPr>
          <w:b/>
          <w:bCs/>
          <w:sz w:val="26"/>
          <w:szCs w:val="26"/>
          <w:lang w:val="en-US"/>
        </w:rPr>
        <w:t>Reservation Filter</w:t>
      </w:r>
    </w:p>
    <w:p w14:paraId="4D0FB6C3" w14:textId="77777777" w:rsidR="007C7AFF" w:rsidRPr="00BE2C17" w:rsidRDefault="007C7AFF">
      <w:pPr>
        <w:numPr>
          <w:ilvl w:val="0"/>
          <w:numId w:val="65"/>
        </w:numPr>
        <w:spacing w:after="0" w:line="240" w:lineRule="auto"/>
        <w:textAlignment w:val="baseline"/>
        <w:rPr>
          <w:ins w:id="5789" w:author="Antoneth Macaisa" w:date="2025-05-07T19:57:00Z"/>
          <w:rFonts w:ascii="Times New Roman" w:eastAsia="Times New Roman" w:hAnsi="Times New Roman"/>
          <w:b/>
          <w:color w:val="000000"/>
          <w:sz w:val="26"/>
          <w:szCs w:val="26"/>
          <w:lang w:val="en-US" w:eastAsia="en-US"/>
        </w:rPr>
        <w:pPrChange w:id="5790" w:author="Antoneth Macaisa" w:date="2025-05-07T19:57:00Z">
          <w:pPr>
            <w:numPr>
              <w:numId w:val="65"/>
            </w:numPr>
            <w:tabs>
              <w:tab w:val="num" w:pos="720"/>
            </w:tabs>
            <w:spacing w:after="0" w:line="480" w:lineRule="auto"/>
            <w:ind w:left="720" w:hanging="360"/>
            <w:textAlignment w:val="baseline"/>
          </w:pPr>
        </w:pPrChange>
      </w:pPr>
      <w:ins w:id="5791" w:author="Antoneth Macaisa" w:date="2025-05-07T19:57:00Z">
        <w:r w:rsidRPr="00BE2C17">
          <w:rPr>
            <w:rFonts w:ascii="Times New Roman" w:eastAsia="Times New Roman" w:hAnsi="Times New Roman"/>
            <w:b/>
            <w:color w:val="000000"/>
            <w:sz w:val="26"/>
            <w:szCs w:val="26"/>
            <w:lang w:val="en-US" w:eastAsia="en-US"/>
          </w:rPr>
          <w:t>Listing drops down </w:t>
        </w:r>
      </w:ins>
    </w:p>
    <w:p w14:paraId="6EE34163" w14:textId="77777777" w:rsidR="007C7AFF" w:rsidRPr="00BE2C17" w:rsidRDefault="007C7AFF">
      <w:pPr>
        <w:numPr>
          <w:ilvl w:val="0"/>
          <w:numId w:val="65"/>
        </w:numPr>
        <w:spacing w:after="0" w:line="240" w:lineRule="auto"/>
        <w:textAlignment w:val="baseline"/>
        <w:rPr>
          <w:ins w:id="5792" w:author="Antoneth Macaisa" w:date="2025-05-07T19:57:00Z"/>
          <w:rFonts w:ascii="Times New Roman" w:eastAsia="Times New Roman" w:hAnsi="Times New Roman"/>
          <w:b/>
          <w:color w:val="000000"/>
          <w:sz w:val="26"/>
          <w:szCs w:val="26"/>
          <w:lang w:val="en-US" w:eastAsia="en-US"/>
        </w:rPr>
        <w:pPrChange w:id="5793" w:author="Antoneth Macaisa" w:date="2025-05-07T19:57:00Z">
          <w:pPr>
            <w:numPr>
              <w:numId w:val="65"/>
            </w:numPr>
            <w:tabs>
              <w:tab w:val="num" w:pos="720"/>
            </w:tabs>
            <w:spacing w:after="0" w:line="480" w:lineRule="auto"/>
            <w:ind w:left="720" w:hanging="360"/>
            <w:textAlignment w:val="baseline"/>
          </w:pPr>
        </w:pPrChange>
      </w:pPr>
      <w:ins w:id="5794" w:author="Antoneth Macaisa" w:date="2025-05-07T19:57:00Z">
        <w:r w:rsidRPr="00BE2C17">
          <w:rPr>
            <w:rFonts w:ascii="Times New Roman" w:eastAsia="Times New Roman" w:hAnsi="Times New Roman"/>
            <w:b/>
            <w:color w:val="000000"/>
            <w:sz w:val="26"/>
            <w:szCs w:val="26"/>
            <w:lang w:val="en-US" w:eastAsia="en-US"/>
          </w:rPr>
          <w:t>Duration of reservation toggle</w:t>
        </w:r>
      </w:ins>
    </w:p>
    <w:p w14:paraId="1F50580C" w14:textId="77777777" w:rsidR="007C7AFF" w:rsidRPr="00BE2C17" w:rsidRDefault="007C7AFF">
      <w:pPr>
        <w:numPr>
          <w:ilvl w:val="0"/>
          <w:numId w:val="65"/>
        </w:numPr>
        <w:spacing w:after="0" w:line="240" w:lineRule="auto"/>
        <w:textAlignment w:val="baseline"/>
        <w:rPr>
          <w:ins w:id="5795" w:author="Antoneth Macaisa" w:date="2025-05-07T19:57:00Z"/>
          <w:rFonts w:ascii="Times New Roman" w:eastAsia="Times New Roman" w:hAnsi="Times New Roman"/>
          <w:b/>
          <w:color w:val="000000"/>
          <w:sz w:val="26"/>
          <w:szCs w:val="26"/>
          <w:lang w:val="en-US" w:eastAsia="en-US"/>
        </w:rPr>
        <w:pPrChange w:id="5796" w:author="Antoneth Macaisa" w:date="2025-05-07T19:57:00Z">
          <w:pPr>
            <w:numPr>
              <w:numId w:val="65"/>
            </w:numPr>
            <w:tabs>
              <w:tab w:val="num" w:pos="720"/>
            </w:tabs>
            <w:spacing w:after="0" w:line="480" w:lineRule="auto"/>
            <w:ind w:left="720" w:hanging="360"/>
            <w:textAlignment w:val="baseline"/>
          </w:pPr>
        </w:pPrChange>
      </w:pPr>
      <w:ins w:id="5797" w:author="Antoneth Macaisa" w:date="2025-05-07T19:57:00Z">
        <w:r w:rsidRPr="00BE2C17">
          <w:rPr>
            <w:rFonts w:ascii="Times New Roman" w:eastAsia="Times New Roman" w:hAnsi="Times New Roman"/>
            <w:b/>
            <w:color w:val="000000"/>
            <w:sz w:val="26"/>
            <w:szCs w:val="26"/>
            <w:lang w:val="en-US" w:eastAsia="en-US"/>
          </w:rPr>
          <w:t>Generated calendar</w:t>
        </w:r>
      </w:ins>
    </w:p>
    <w:p w14:paraId="3E37A727" w14:textId="2919732D" w:rsidR="007C7AFF" w:rsidRPr="00BE2C17" w:rsidRDefault="007C7AFF">
      <w:pPr>
        <w:numPr>
          <w:ilvl w:val="0"/>
          <w:numId w:val="65"/>
        </w:numPr>
        <w:spacing w:after="0" w:line="480" w:lineRule="auto"/>
        <w:textAlignment w:val="baseline"/>
        <w:rPr>
          <w:b/>
          <w:sz w:val="26"/>
          <w:szCs w:val="26"/>
          <w:lang w:val="en-US" w:eastAsia="en-US"/>
          <w:rPrChange w:id="5798" w:author="Antoneth Macaisa" w:date="2025-05-07T21:00:00Z">
            <w:rPr>
              <w:lang w:val="en-US"/>
            </w:rPr>
          </w:rPrChange>
        </w:rPr>
        <w:pPrChange w:id="5799" w:author="Antoneth Macaisa" w:date="2025-05-07T19:57:00Z">
          <w:pPr>
            <w:pStyle w:val="Default"/>
            <w:spacing w:line="480" w:lineRule="auto"/>
            <w:jc w:val="center"/>
          </w:pPr>
        </w:pPrChange>
      </w:pPr>
      <w:ins w:id="5800" w:author="Antoneth Macaisa" w:date="2025-05-07T19:57:00Z">
        <w:r w:rsidRPr="00BE2C17">
          <w:rPr>
            <w:rFonts w:ascii="Times New Roman" w:eastAsia="Times New Roman" w:hAnsi="Times New Roman"/>
            <w:b/>
            <w:color w:val="000000"/>
            <w:sz w:val="26"/>
            <w:szCs w:val="26"/>
            <w:lang w:val="en-US" w:eastAsia="en-US"/>
          </w:rPr>
          <w:t>Apply button</w:t>
        </w:r>
      </w:ins>
    </w:p>
    <w:p w14:paraId="2040759B" w14:textId="292BE8FF"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55 below</w:t>
      </w:r>
      <w:r w:rsidR="00B31CB7" w:rsidRPr="00BE2C17">
        <w:rPr>
          <w:rFonts w:eastAsia="DengXian"/>
          <w:sz w:val="26"/>
          <w:szCs w:val="26"/>
        </w:rPr>
        <w:t xml:space="preserve"> </w:t>
      </w:r>
      <w:r w:rsidR="000B094B" w:rsidRPr="00BE2C17">
        <w:rPr>
          <w:rFonts w:eastAsia="DengXian"/>
          <w:sz w:val="26"/>
          <w:szCs w:val="26"/>
        </w:rPr>
        <w:t>displays the "Safety considerations" subsection within "Guest safety" in the "Listing editor" (</w:t>
      </w:r>
      <w:proofErr w:type="gramStart"/>
      <w:r w:rsidR="000B094B" w:rsidRPr="00BE2C17">
        <w:rPr>
          <w:rFonts w:eastAsia="DengXian"/>
          <w:sz w:val="26"/>
          <w:szCs w:val="26"/>
        </w:rPr>
        <w:t>1</w:t>
      </w:r>
      <w:proofErr w:type="gramEnd"/>
      <w:r w:rsidR="000B094B" w:rsidRPr="00BE2C17">
        <w:rPr>
          <w:rFonts w:eastAsia="DengXian"/>
          <w:sz w:val="26"/>
          <w:szCs w:val="26"/>
        </w:rPr>
        <w:t xml:space="preserve">, 2). It presents a list of safety considerations with explanations and toggles or options to indicate their presence or absence. Examples include "Not good for children 0-2," "Not good for infants under 2," "Stairs that aren't well-lit or don't have handrails," "Potentially dangerous animals present," "Some spaces are shared," and "Carbon monoxide detector isn't working." </w:t>
      </w:r>
      <w:r w:rsidR="000B094B" w:rsidRPr="00BE2C17">
        <w:rPr>
          <w:rFonts w:eastAsia="DengXian"/>
          <w:sz w:val="26"/>
          <w:szCs w:val="26"/>
        </w:rPr>
        <w:lastRenderedPageBreak/>
        <w:t>Each item has an arrow or toggle (3, 4) to provide more detail or mark its status. "Cancel" (6) and "Save" (5) buttons are at the bottom.</w:t>
      </w:r>
    </w:p>
    <w:p w14:paraId="627ACC84" w14:textId="77777777" w:rsidR="007C7AFF" w:rsidRPr="00BE2C17" w:rsidRDefault="007C7AFF" w:rsidP="00740F9D">
      <w:pPr>
        <w:pStyle w:val="Default"/>
        <w:spacing w:line="480" w:lineRule="auto"/>
        <w:jc w:val="center"/>
        <w:rPr>
          <w:ins w:id="5801" w:author="Antoneth Macaisa" w:date="2025-05-07T19:57:00Z"/>
          <w:noProof/>
          <w:sz w:val="26"/>
          <w:szCs w:val="26"/>
        </w:rPr>
      </w:pPr>
    </w:p>
    <w:p w14:paraId="5F1F7D2B" w14:textId="3B4BB566" w:rsidR="00740F9D" w:rsidRPr="00BE2C17" w:rsidRDefault="00740F9D" w:rsidP="00740F9D">
      <w:pPr>
        <w:pStyle w:val="Default"/>
        <w:spacing w:line="480" w:lineRule="auto"/>
        <w:jc w:val="center"/>
        <w:rPr>
          <w:rFonts w:eastAsia="DengXian"/>
          <w:sz w:val="26"/>
          <w:szCs w:val="26"/>
          <w:lang w:val="en-US"/>
        </w:rPr>
      </w:pPr>
      <w:r w:rsidRPr="00BE2C17">
        <w:rPr>
          <w:noProof/>
          <w:sz w:val="26"/>
          <w:szCs w:val="26"/>
          <w:lang w:val="en-US" w:eastAsia="en-US"/>
        </w:rPr>
        <w:drawing>
          <wp:anchor distT="0" distB="0" distL="114300" distR="114300" simplePos="0" relativeHeight="251766784" behindDoc="1" locked="0" layoutInCell="1" allowOverlap="1" wp14:anchorId="522DFA30" wp14:editId="3C7D5350">
            <wp:simplePos x="0" y="0"/>
            <wp:positionH relativeFrom="column">
              <wp:posOffset>952500</wp:posOffset>
            </wp:positionH>
            <wp:positionV relativeFrom="paragraph">
              <wp:posOffset>-14696</wp:posOffset>
            </wp:positionV>
            <wp:extent cx="3460115" cy="1946153"/>
            <wp:effectExtent l="19050" t="19050" r="26035" b="16510"/>
            <wp:wrapNone/>
            <wp:docPr id="17881818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60115" cy="194615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C969641"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509AEFA8" w14:textId="77777777" w:rsidR="00740F9D" w:rsidRPr="00BE2C17" w:rsidRDefault="00740F9D" w:rsidP="000B094B">
      <w:pPr>
        <w:pStyle w:val="Default"/>
        <w:spacing w:line="480" w:lineRule="auto"/>
        <w:jc w:val="both"/>
        <w:rPr>
          <w:sz w:val="26"/>
          <w:szCs w:val="26"/>
          <w:lang w:val="en-US"/>
        </w:rPr>
      </w:pPr>
    </w:p>
    <w:p w14:paraId="1934BA9C" w14:textId="77777777" w:rsidR="00740F9D" w:rsidRPr="00BE2C17" w:rsidRDefault="00740F9D" w:rsidP="000B094B">
      <w:pPr>
        <w:pStyle w:val="Default"/>
        <w:spacing w:line="480" w:lineRule="auto"/>
        <w:jc w:val="both"/>
        <w:rPr>
          <w:sz w:val="26"/>
          <w:szCs w:val="26"/>
          <w:lang w:val="en-US"/>
        </w:rPr>
      </w:pPr>
    </w:p>
    <w:p w14:paraId="0F0B5462" w14:textId="77777777" w:rsidR="007B010D" w:rsidRPr="00BE2C17" w:rsidDel="007C7AFF" w:rsidRDefault="007B010D" w:rsidP="000B094B">
      <w:pPr>
        <w:pStyle w:val="Default"/>
        <w:spacing w:line="480" w:lineRule="auto"/>
        <w:jc w:val="both"/>
        <w:rPr>
          <w:del w:id="5802" w:author="Antoneth Macaisa" w:date="2025-05-07T19:57:00Z"/>
          <w:sz w:val="26"/>
          <w:szCs w:val="26"/>
          <w:lang w:val="en-US"/>
        </w:rPr>
      </w:pPr>
    </w:p>
    <w:p w14:paraId="522B16F7" w14:textId="77777777" w:rsidR="00740F9D" w:rsidRPr="00BE2C17" w:rsidRDefault="00740F9D" w:rsidP="000B094B">
      <w:pPr>
        <w:pStyle w:val="Default"/>
        <w:spacing w:line="480" w:lineRule="auto"/>
        <w:jc w:val="both"/>
        <w:rPr>
          <w:sz w:val="26"/>
          <w:szCs w:val="26"/>
          <w:lang w:val="en-US"/>
        </w:rPr>
      </w:pPr>
    </w:p>
    <w:p w14:paraId="32E34E1B" w14:textId="2D3E8145" w:rsidR="007C7AFF" w:rsidRPr="00BE2C17" w:rsidRDefault="007B010D" w:rsidP="007B010D">
      <w:pPr>
        <w:pStyle w:val="Default"/>
        <w:spacing w:line="480" w:lineRule="auto"/>
        <w:jc w:val="center"/>
        <w:rPr>
          <w:ins w:id="5803" w:author="Antoneth Macaisa" w:date="2025-05-07T19:57:00Z"/>
          <w:b/>
          <w:bCs/>
          <w:sz w:val="26"/>
          <w:szCs w:val="26"/>
          <w:lang w:val="en-US"/>
        </w:rPr>
      </w:pPr>
      <w:r w:rsidRPr="00BE2C17">
        <w:rPr>
          <w:b/>
          <w:bCs/>
          <w:sz w:val="26"/>
          <w:szCs w:val="26"/>
          <w:lang w:val="en-US"/>
        </w:rPr>
        <w:t>Figure 55. Safety Considerations</w:t>
      </w:r>
    </w:p>
    <w:p w14:paraId="5F165AA9" w14:textId="77777777" w:rsidR="007C7AFF" w:rsidRPr="00BE2C17" w:rsidRDefault="007C7AFF">
      <w:pPr>
        <w:pStyle w:val="Default"/>
        <w:numPr>
          <w:ilvl w:val="0"/>
          <w:numId w:val="66"/>
        </w:numPr>
        <w:rPr>
          <w:ins w:id="5804" w:author="Antoneth Macaisa" w:date="2025-05-07T19:57:00Z"/>
          <w:b/>
          <w:bCs/>
          <w:sz w:val="26"/>
          <w:szCs w:val="26"/>
          <w:lang w:val="en-US"/>
        </w:rPr>
        <w:pPrChange w:id="5805" w:author="Antoneth Macaisa" w:date="2025-05-07T19:57:00Z">
          <w:pPr>
            <w:pStyle w:val="Default"/>
            <w:numPr>
              <w:numId w:val="66"/>
            </w:numPr>
            <w:tabs>
              <w:tab w:val="num" w:pos="720"/>
            </w:tabs>
            <w:spacing w:line="480" w:lineRule="auto"/>
            <w:ind w:left="720" w:hanging="360"/>
          </w:pPr>
        </w:pPrChange>
      </w:pPr>
      <w:ins w:id="5806" w:author="Antoneth Macaisa" w:date="2025-05-07T19:57:00Z">
        <w:r w:rsidRPr="00BE2C17">
          <w:rPr>
            <w:b/>
            <w:bCs/>
            <w:sz w:val="26"/>
            <w:szCs w:val="26"/>
            <w:lang w:val="en-US"/>
          </w:rPr>
          <w:t>Back button </w:t>
        </w:r>
      </w:ins>
    </w:p>
    <w:p w14:paraId="77A0E53A" w14:textId="77777777" w:rsidR="007C7AFF" w:rsidRPr="00BE2C17" w:rsidRDefault="007C7AFF">
      <w:pPr>
        <w:pStyle w:val="Default"/>
        <w:numPr>
          <w:ilvl w:val="0"/>
          <w:numId w:val="66"/>
        </w:numPr>
        <w:rPr>
          <w:ins w:id="5807" w:author="Antoneth Macaisa" w:date="2025-05-07T19:57:00Z"/>
          <w:b/>
          <w:bCs/>
          <w:sz w:val="26"/>
          <w:szCs w:val="26"/>
          <w:lang w:val="en-US"/>
        </w:rPr>
        <w:pPrChange w:id="5808" w:author="Antoneth Macaisa" w:date="2025-05-07T19:57:00Z">
          <w:pPr>
            <w:pStyle w:val="Default"/>
            <w:numPr>
              <w:numId w:val="66"/>
            </w:numPr>
            <w:tabs>
              <w:tab w:val="num" w:pos="720"/>
            </w:tabs>
            <w:spacing w:line="480" w:lineRule="auto"/>
            <w:ind w:left="720" w:hanging="360"/>
          </w:pPr>
        </w:pPrChange>
      </w:pPr>
      <w:ins w:id="5809" w:author="Antoneth Macaisa" w:date="2025-05-07T19:57:00Z">
        <w:r w:rsidRPr="00BE2C17">
          <w:rPr>
            <w:b/>
            <w:bCs/>
            <w:sz w:val="26"/>
            <w:szCs w:val="26"/>
            <w:lang w:val="en-US"/>
          </w:rPr>
          <w:t>Safety consideration selector </w:t>
        </w:r>
      </w:ins>
    </w:p>
    <w:p w14:paraId="7286C81F" w14:textId="77777777" w:rsidR="007C7AFF" w:rsidRPr="00BE2C17" w:rsidRDefault="007C7AFF">
      <w:pPr>
        <w:pStyle w:val="Default"/>
        <w:numPr>
          <w:ilvl w:val="0"/>
          <w:numId w:val="66"/>
        </w:numPr>
        <w:rPr>
          <w:ins w:id="5810" w:author="Antoneth Macaisa" w:date="2025-05-07T19:57:00Z"/>
          <w:b/>
          <w:bCs/>
          <w:sz w:val="26"/>
          <w:szCs w:val="26"/>
          <w:lang w:val="en-US"/>
        </w:rPr>
        <w:pPrChange w:id="5811" w:author="Antoneth Macaisa" w:date="2025-05-07T19:57:00Z">
          <w:pPr>
            <w:pStyle w:val="Default"/>
            <w:numPr>
              <w:numId w:val="66"/>
            </w:numPr>
            <w:tabs>
              <w:tab w:val="num" w:pos="720"/>
            </w:tabs>
            <w:spacing w:line="480" w:lineRule="auto"/>
            <w:ind w:left="720" w:hanging="360"/>
          </w:pPr>
        </w:pPrChange>
      </w:pPr>
      <w:ins w:id="5812" w:author="Antoneth Macaisa" w:date="2025-05-07T19:57:00Z">
        <w:r w:rsidRPr="00BE2C17">
          <w:rPr>
            <w:b/>
            <w:bCs/>
            <w:sz w:val="26"/>
            <w:szCs w:val="26"/>
            <w:lang w:val="en-US"/>
          </w:rPr>
          <w:t>X-button</w:t>
        </w:r>
      </w:ins>
    </w:p>
    <w:p w14:paraId="37B83663" w14:textId="77777777" w:rsidR="007C7AFF" w:rsidRPr="00BE2C17" w:rsidRDefault="007C7AFF">
      <w:pPr>
        <w:pStyle w:val="Default"/>
        <w:numPr>
          <w:ilvl w:val="0"/>
          <w:numId w:val="66"/>
        </w:numPr>
        <w:rPr>
          <w:ins w:id="5813" w:author="Antoneth Macaisa" w:date="2025-05-07T19:57:00Z"/>
          <w:b/>
          <w:bCs/>
          <w:sz w:val="26"/>
          <w:szCs w:val="26"/>
          <w:lang w:val="en-US"/>
        </w:rPr>
        <w:pPrChange w:id="5814" w:author="Antoneth Macaisa" w:date="2025-05-07T19:57:00Z">
          <w:pPr>
            <w:pStyle w:val="Default"/>
            <w:numPr>
              <w:numId w:val="66"/>
            </w:numPr>
            <w:tabs>
              <w:tab w:val="num" w:pos="720"/>
            </w:tabs>
            <w:spacing w:line="480" w:lineRule="auto"/>
            <w:ind w:left="720" w:hanging="360"/>
          </w:pPr>
        </w:pPrChange>
      </w:pPr>
      <w:ins w:id="5815" w:author="Antoneth Macaisa" w:date="2025-05-07T19:57:00Z">
        <w:r w:rsidRPr="00BE2C17">
          <w:rPr>
            <w:b/>
            <w:bCs/>
            <w:sz w:val="26"/>
            <w:szCs w:val="26"/>
            <w:lang w:val="en-US"/>
          </w:rPr>
          <w:t>Check button </w:t>
        </w:r>
      </w:ins>
    </w:p>
    <w:p w14:paraId="07C1D934" w14:textId="11294305" w:rsidR="007C7AFF" w:rsidRPr="00BE2C17" w:rsidRDefault="007C7AFF">
      <w:pPr>
        <w:pStyle w:val="Default"/>
        <w:numPr>
          <w:ilvl w:val="0"/>
          <w:numId w:val="66"/>
        </w:numPr>
        <w:spacing w:line="480" w:lineRule="auto"/>
        <w:rPr>
          <w:b/>
          <w:bCs/>
          <w:sz w:val="26"/>
          <w:szCs w:val="26"/>
          <w:lang w:val="en-US"/>
        </w:rPr>
        <w:pPrChange w:id="5816" w:author="Antoneth Macaisa" w:date="2025-05-07T19:57:00Z">
          <w:pPr>
            <w:pStyle w:val="Default"/>
            <w:spacing w:line="480" w:lineRule="auto"/>
            <w:jc w:val="center"/>
          </w:pPr>
        </w:pPrChange>
      </w:pPr>
      <w:ins w:id="5817" w:author="Antoneth Macaisa" w:date="2025-05-07T19:57:00Z">
        <w:r w:rsidRPr="00BE2C17">
          <w:rPr>
            <w:b/>
            <w:bCs/>
            <w:sz w:val="26"/>
            <w:szCs w:val="26"/>
            <w:lang w:val="en-US"/>
          </w:rPr>
          <w:t xml:space="preserve">Cancel button </w:t>
        </w:r>
      </w:ins>
    </w:p>
    <w:p w14:paraId="69F96138" w14:textId="18600FEE" w:rsidR="00740F9D"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56 below</w:t>
      </w:r>
      <w:r w:rsidR="00B31CB7" w:rsidRPr="00BE2C17">
        <w:rPr>
          <w:rFonts w:eastAsia="DengXian"/>
          <w:sz w:val="26"/>
          <w:szCs w:val="26"/>
        </w:rPr>
        <w:t xml:space="preserve"> </w:t>
      </w:r>
      <w:r w:rsidR="000B094B" w:rsidRPr="00BE2C17">
        <w:rPr>
          <w:rFonts w:eastAsia="DengXian"/>
          <w:sz w:val="26"/>
          <w:szCs w:val="26"/>
        </w:rPr>
        <w:t xml:space="preserve">shows the "Calendar" view for a host in 2025. Months from April to September are partially visible, with days and potentially prices or availability indicators. </w:t>
      </w:r>
      <w:proofErr w:type="gramStart"/>
      <w:r w:rsidR="000B094B" w:rsidRPr="00BE2C17">
        <w:rPr>
          <w:rFonts w:eastAsia="DengXian"/>
          <w:sz w:val="26"/>
          <w:szCs w:val="26"/>
        </w:rPr>
        <w:t xml:space="preserve">On the right, a section allows the host to manage pricing and fees, including "Cleaning fee" (1) with a per-stay amount of "₱0" and an edit option, "Amount per short stay" (2) with an "Add" option to attract guests booking for 1 or 2 nights by setting a lower cleaning fee, "Pet fee" (3) with a per-stay amount of "₱0" </w:t>
      </w:r>
      <w:r w:rsidR="000B094B" w:rsidRPr="00BE2C17">
        <w:rPr>
          <w:rFonts w:eastAsia="DengXian"/>
          <w:sz w:val="26"/>
          <w:szCs w:val="26"/>
        </w:rPr>
        <w:lastRenderedPageBreak/>
        <w:t>and an edit option, and "Extra guest fee" (4) with "₱0" per guest, per night after 1 guest, and an edit option.</w:t>
      </w:r>
      <w:proofErr w:type="gramEnd"/>
      <w:r w:rsidR="000B094B" w:rsidRPr="00BE2C17">
        <w:rPr>
          <w:rFonts w:eastAsia="DengXian"/>
          <w:sz w:val="26"/>
          <w:szCs w:val="26"/>
        </w:rPr>
        <w:t xml:space="preserve"> A "View" dropdown (5) is at the top.</w:t>
      </w:r>
    </w:p>
    <w:p w14:paraId="24A7114C" w14:textId="77777777" w:rsidR="007B010D" w:rsidRPr="00BE2C17" w:rsidRDefault="007B010D" w:rsidP="000B094B">
      <w:pPr>
        <w:pStyle w:val="Default"/>
        <w:spacing w:line="480" w:lineRule="auto"/>
        <w:jc w:val="both"/>
        <w:rPr>
          <w:rFonts w:eastAsia="DengXian"/>
          <w:sz w:val="26"/>
          <w:szCs w:val="26"/>
          <w:lang w:val="en-US"/>
        </w:rPr>
      </w:pPr>
    </w:p>
    <w:p w14:paraId="580A2297" w14:textId="57157123" w:rsidR="007B010D" w:rsidRPr="00BE2C17" w:rsidRDefault="007B010D" w:rsidP="000B094B">
      <w:pPr>
        <w:pStyle w:val="Default"/>
        <w:spacing w:line="480" w:lineRule="auto"/>
        <w:jc w:val="both"/>
        <w:rPr>
          <w:rFonts w:eastAsia="DengXian"/>
          <w:sz w:val="26"/>
          <w:szCs w:val="26"/>
          <w:lang w:val="en-US"/>
        </w:rPr>
      </w:pPr>
    </w:p>
    <w:p w14:paraId="4E49139E" w14:textId="234D31D8" w:rsidR="00740F9D" w:rsidRPr="00BE2C17" w:rsidRDefault="00740F9D" w:rsidP="000B094B">
      <w:pPr>
        <w:pStyle w:val="Default"/>
        <w:spacing w:line="480" w:lineRule="auto"/>
        <w:jc w:val="both"/>
        <w:rPr>
          <w:rFonts w:eastAsia="DengXian"/>
          <w:sz w:val="26"/>
          <w:szCs w:val="26"/>
          <w:lang w:val="en-US"/>
        </w:rPr>
      </w:pPr>
    </w:p>
    <w:p w14:paraId="71D1F65C" w14:textId="384FE0F9" w:rsidR="00740F9D" w:rsidRPr="00BE2C17" w:rsidRDefault="007B010D" w:rsidP="000B094B">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768832" behindDoc="1" locked="0" layoutInCell="1" allowOverlap="1" wp14:anchorId="7CE85384" wp14:editId="09FA993A">
            <wp:simplePos x="0" y="0"/>
            <wp:positionH relativeFrom="column">
              <wp:posOffset>1049020</wp:posOffset>
            </wp:positionH>
            <wp:positionV relativeFrom="paragraph">
              <wp:posOffset>-19141</wp:posOffset>
            </wp:positionV>
            <wp:extent cx="3463925" cy="1948296"/>
            <wp:effectExtent l="19050" t="19050" r="22225" b="13970"/>
            <wp:wrapNone/>
            <wp:docPr id="4845489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63925" cy="194829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31CB7" w:rsidRPr="00BE2C17">
        <w:rPr>
          <w:sz w:val="26"/>
          <w:szCs w:val="26"/>
          <w:lang w:val="en-US"/>
        </w:rPr>
        <w:tab/>
      </w:r>
    </w:p>
    <w:p w14:paraId="5839765A" w14:textId="77777777" w:rsidR="00740F9D" w:rsidRPr="00BE2C17" w:rsidRDefault="00740F9D" w:rsidP="000B094B">
      <w:pPr>
        <w:pStyle w:val="Default"/>
        <w:spacing w:line="480" w:lineRule="auto"/>
        <w:jc w:val="both"/>
        <w:rPr>
          <w:sz w:val="26"/>
          <w:szCs w:val="26"/>
          <w:lang w:val="en-US"/>
        </w:rPr>
      </w:pPr>
    </w:p>
    <w:p w14:paraId="1BF3AC6E" w14:textId="77777777" w:rsidR="00740F9D" w:rsidRPr="00BE2C17" w:rsidRDefault="00740F9D" w:rsidP="000B094B">
      <w:pPr>
        <w:pStyle w:val="Default"/>
        <w:spacing w:line="480" w:lineRule="auto"/>
        <w:jc w:val="both"/>
        <w:rPr>
          <w:sz w:val="26"/>
          <w:szCs w:val="26"/>
          <w:lang w:val="en-US"/>
        </w:rPr>
      </w:pPr>
    </w:p>
    <w:p w14:paraId="7795071F" w14:textId="77777777" w:rsidR="00740F9D" w:rsidRPr="00BE2C17" w:rsidRDefault="00740F9D" w:rsidP="000B094B">
      <w:pPr>
        <w:pStyle w:val="Default"/>
        <w:spacing w:line="480" w:lineRule="auto"/>
        <w:jc w:val="both"/>
        <w:rPr>
          <w:sz w:val="26"/>
          <w:szCs w:val="26"/>
          <w:lang w:val="en-US"/>
        </w:rPr>
      </w:pPr>
    </w:p>
    <w:p w14:paraId="314D2153" w14:textId="77777777" w:rsidR="00740F9D" w:rsidRPr="00BE2C17" w:rsidDel="007C7AFF" w:rsidRDefault="00740F9D" w:rsidP="000B094B">
      <w:pPr>
        <w:pStyle w:val="Default"/>
        <w:spacing w:line="480" w:lineRule="auto"/>
        <w:jc w:val="both"/>
        <w:rPr>
          <w:del w:id="5818" w:author="Antoneth Macaisa" w:date="2025-05-07T19:57:00Z"/>
          <w:sz w:val="26"/>
          <w:szCs w:val="26"/>
          <w:lang w:val="en-US"/>
        </w:rPr>
      </w:pPr>
    </w:p>
    <w:p w14:paraId="3BAD4DEA" w14:textId="77777777" w:rsidR="007B010D" w:rsidRPr="00BE2C17" w:rsidRDefault="007B010D" w:rsidP="000B094B">
      <w:pPr>
        <w:pStyle w:val="Default"/>
        <w:spacing w:line="480" w:lineRule="auto"/>
        <w:jc w:val="both"/>
        <w:rPr>
          <w:sz w:val="26"/>
          <w:szCs w:val="26"/>
          <w:lang w:val="en-US"/>
        </w:rPr>
      </w:pPr>
    </w:p>
    <w:p w14:paraId="328A49F0" w14:textId="7E43489C" w:rsidR="007B010D" w:rsidRPr="00BE2C17" w:rsidRDefault="007B010D" w:rsidP="007B010D">
      <w:pPr>
        <w:pStyle w:val="Default"/>
        <w:spacing w:line="480" w:lineRule="auto"/>
        <w:jc w:val="center"/>
        <w:rPr>
          <w:ins w:id="5819" w:author="Antoneth Macaisa" w:date="2025-05-07T19:58:00Z"/>
          <w:b/>
          <w:bCs/>
          <w:sz w:val="26"/>
          <w:szCs w:val="26"/>
          <w:lang w:val="en-US"/>
        </w:rPr>
      </w:pPr>
      <w:r w:rsidRPr="00BE2C17">
        <w:rPr>
          <w:b/>
          <w:bCs/>
          <w:sz w:val="26"/>
          <w:szCs w:val="26"/>
          <w:lang w:val="en-US"/>
        </w:rPr>
        <w:t>Figure 56. Listing Fees</w:t>
      </w:r>
    </w:p>
    <w:p w14:paraId="106227CE" w14:textId="77777777" w:rsidR="007C7AFF" w:rsidRPr="00BE2C17" w:rsidRDefault="007C7AFF">
      <w:pPr>
        <w:pStyle w:val="Default"/>
        <w:numPr>
          <w:ilvl w:val="0"/>
          <w:numId w:val="67"/>
        </w:numPr>
        <w:rPr>
          <w:ins w:id="5820" w:author="Antoneth Macaisa" w:date="2025-05-07T19:58:00Z"/>
          <w:b/>
          <w:bCs/>
          <w:sz w:val="26"/>
          <w:szCs w:val="26"/>
          <w:lang w:val="en-US"/>
        </w:rPr>
        <w:pPrChange w:id="5821" w:author="Antoneth Macaisa" w:date="2025-05-07T19:58:00Z">
          <w:pPr>
            <w:pStyle w:val="Default"/>
            <w:numPr>
              <w:numId w:val="67"/>
            </w:numPr>
            <w:tabs>
              <w:tab w:val="num" w:pos="720"/>
            </w:tabs>
            <w:spacing w:line="480" w:lineRule="auto"/>
            <w:ind w:left="720" w:hanging="360"/>
            <w:jc w:val="center"/>
          </w:pPr>
        </w:pPrChange>
      </w:pPr>
      <w:ins w:id="5822" w:author="Antoneth Macaisa" w:date="2025-05-07T19:58:00Z">
        <w:r w:rsidRPr="00BE2C17">
          <w:rPr>
            <w:b/>
            <w:bCs/>
            <w:sz w:val="26"/>
            <w:szCs w:val="26"/>
            <w:lang w:val="en-US"/>
          </w:rPr>
          <w:t>Per stay Edit Symbol</w:t>
        </w:r>
      </w:ins>
    </w:p>
    <w:p w14:paraId="209DC6D4" w14:textId="77777777" w:rsidR="007C7AFF" w:rsidRPr="00BE2C17" w:rsidRDefault="007C7AFF">
      <w:pPr>
        <w:pStyle w:val="Default"/>
        <w:numPr>
          <w:ilvl w:val="0"/>
          <w:numId w:val="67"/>
        </w:numPr>
        <w:rPr>
          <w:ins w:id="5823" w:author="Antoneth Macaisa" w:date="2025-05-07T19:58:00Z"/>
          <w:b/>
          <w:bCs/>
          <w:sz w:val="26"/>
          <w:szCs w:val="26"/>
          <w:lang w:val="en-US"/>
        </w:rPr>
        <w:pPrChange w:id="5824" w:author="Antoneth Macaisa" w:date="2025-05-07T19:58:00Z">
          <w:pPr>
            <w:pStyle w:val="Default"/>
            <w:numPr>
              <w:numId w:val="67"/>
            </w:numPr>
            <w:tabs>
              <w:tab w:val="num" w:pos="720"/>
            </w:tabs>
            <w:spacing w:line="480" w:lineRule="auto"/>
            <w:ind w:left="720" w:hanging="360"/>
            <w:jc w:val="center"/>
          </w:pPr>
        </w:pPrChange>
      </w:pPr>
      <w:ins w:id="5825" w:author="Antoneth Macaisa" w:date="2025-05-07T19:58:00Z">
        <w:r w:rsidRPr="00BE2C17">
          <w:rPr>
            <w:b/>
            <w:bCs/>
            <w:sz w:val="26"/>
            <w:szCs w:val="26"/>
            <w:lang w:val="en-US"/>
          </w:rPr>
          <w:t>Add button </w:t>
        </w:r>
      </w:ins>
    </w:p>
    <w:p w14:paraId="6F165B08" w14:textId="0C3075A8" w:rsidR="007C7AFF" w:rsidRPr="00BE2C17" w:rsidRDefault="007C7AFF">
      <w:pPr>
        <w:pStyle w:val="Default"/>
        <w:numPr>
          <w:ilvl w:val="0"/>
          <w:numId w:val="67"/>
        </w:numPr>
        <w:spacing w:line="480" w:lineRule="auto"/>
        <w:rPr>
          <w:b/>
          <w:bCs/>
          <w:sz w:val="26"/>
          <w:szCs w:val="26"/>
          <w:lang w:val="en-US"/>
        </w:rPr>
        <w:pPrChange w:id="5826" w:author="Antoneth Macaisa" w:date="2025-05-07T19:58:00Z">
          <w:pPr>
            <w:pStyle w:val="Default"/>
            <w:spacing w:line="480" w:lineRule="auto"/>
            <w:jc w:val="center"/>
          </w:pPr>
        </w:pPrChange>
      </w:pPr>
      <w:ins w:id="5827" w:author="Antoneth Macaisa" w:date="2025-05-07T19:58:00Z">
        <w:r w:rsidRPr="00BE2C17">
          <w:rPr>
            <w:b/>
            <w:bCs/>
            <w:sz w:val="26"/>
            <w:szCs w:val="26"/>
            <w:lang w:val="en-US"/>
          </w:rPr>
          <w:t>Pet fee per stay Edit Symbol</w:t>
        </w:r>
      </w:ins>
    </w:p>
    <w:p w14:paraId="2EC8C495" w14:textId="55BFEC0F" w:rsidR="000B094B" w:rsidRPr="00BE2C17" w:rsidRDefault="007C7AFF"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70880" behindDoc="1" locked="0" layoutInCell="1" allowOverlap="1" wp14:anchorId="00E4F5A1" wp14:editId="3B81B6CF">
            <wp:simplePos x="0" y="0"/>
            <wp:positionH relativeFrom="column">
              <wp:posOffset>990600</wp:posOffset>
            </wp:positionH>
            <wp:positionV relativeFrom="paragraph">
              <wp:posOffset>2143760</wp:posOffset>
            </wp:positionV>
            <wp:extent cx="3466042" cy="1949487"/>
            <wp:effectExtent l="19050" t="19050" r="20320" b="12700"/>
            <wp:wrapNone/>
            <wp:docPr id="12938085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66042" cy="194948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 xml:space="preserve">Figure 57 below </w:t>
      </w:r>
      <w:r w:rsidR="000B094B" w:rsidRPr="00BE2C17">
        <w:rPr>
          <w:rFonts w:eastAsia="DengXian"/>
          <w:sz w:val="26"/>
          <w:szCs w:val="26"/>
        </w:rPr>
        <w:t xml:space="preserve">shows the "Calendar" view with a "Settings" panel open, specifically under the "Pricing" tab. It </w:t>
      </w:r>
      <w:proofErr w:type="gramStart"/>
      <w:r w:rsidR="000B094B" w:rsidRPr="00BE2C17">
        <w:rPr>
          <w:rFonts w:eastAsia="DengXian"/>
          <w:sz w:val="26"/>
          <w:szCs w:val="26"/>
        </w:rPr>
        <w:t>indicates that</w:t>
      </w:r>
      <w:proofErr w:type="gramEnd"/>
      <w:r w:rsidR="000B094B" w:rsidRPr="00BE2C17">
        <w:rPr>
          <w:rFonts w:eastAsia="DengXian"/>
          <w:sz w:val="26"/>
          <w:szCs w:val="26"/>
        </w:rPr>
        <w:t xml:space="preserve"> "These settings apply to all nights, unless you customize them by date." The "Base price" (1) is set to "₱1,000" per night, with an edit option (2). An option to "Add" a "Custom weekend price" (3) is available. A toggle for "Smart Pricing" (4) </w:t>
      </w:r>
      <w:proofErr w:type="gramStart"/>
      <w:r w:rsidR="000B094B" w:rsidRPr="00BE2C17">
        <w:rPr>
          <w:rFonts w:eastAsia="DengXian"/>
          <w:sz w:val="26"/>
          <w:szCs w:val="26"/>
        </w:rPr>
        <w:t>is turned off</w:t>
      </w:r>
      <w:proofErr w:type="gramEnd"/>
      <w:r w:rsidR="000B094B" w:rsidRPr="00BE2C17">
        <w:rPr>
          <w:rFonts w:eastAsia="DengXian"/>
          <w:sz w:val="26"/>
          <w:szCs w:val="26"/>
        </w:rPr>
        <w:t>. Below, a "Discounts" section encourages the host to "Adjust your pricing to attract more guests."</w:t>
      </w:r>
    </w:p>
    <w:p w14:paraId="0AC711EE" w14:textId="25EB7A4F" w:rsidR="00740F9D" w:rsidRPr="00BE2C17" w:rsidRDefault="00740F9D" w:rsidP="000B094B">
      <w:pPr>
        <w:pStyle w:val="Default"/>
        <w:spacing w:line="480" w:lineRule="auto"/>
        <w:jc w:val="both"/>
        <w:rPr>
          <w:rFonts w:eastAsia="DengXian"/>
          <w:sz w:val="26"/>
          <w:szCs w:val="26"/>
          <w:lang w:val="en-US"/>
        </w:rPr>
      </w:pPr>
    </w:p>
    <w:p w14:paraId="5FC0ACA0"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3069A56E" w14:textId="77777777" w:rsidR="00740F9D" w:rsidRPr="00BE2C17" w:rsidRDefault="00740F9D" w:rsidP="000B094B">
      <w:pPr>
        <w:pStyle w:val="Default"/>
        <w:spacing w:line="480" w:lineRule="auto"/>
        <w:jc w:val="both"/>
        <w:rPr>
          <w:sz w:val="26"/>
          <w:szCs w:val="26"/>
          <w:lang w:val="en-US"/>
        </w:rPr>
      </w:pPr>
    </w:p>
    <w:p w14:paraId="6971D7F5" w14:textId="77777777" w:rsidR="00740F9D" w:rsidRPr="00BE2C17" w:rsidRDefault="00740F9D" w:rsidP="000B094B">
      <w:pPr>
        <w:pStyle w:val="Default"/>
        <w:spacing w:line="480" w:lineRule="auto"/>
        <w:jc w:val="both"/>
        <w:rPr>
          <w:sz w:val="26"/>
          <w:szCs w:val="26"/>
          <w:lang w:val="en-US"/>
        </w:rPr>
      </w:pPr>
    </w:p>
    <w:p w14:paraId="190CB3BA" w14:textId="77777777" w:rsidR="00740F9D" w:rsidRPr="00BE2C17" w:rsidDel="007C7AFF" w:rsidRDefault="00740F9D" w:rsidP="000B094B">
      <w:pPr>
        <w:pStyle w:val="Default"/>
        <w:spacing w:line="480" w:lineRule="auto"/>
        <w:jc w:val="both"/>
        <w:rPr>
          <w:del w:id="5828" w:author="Antoneth Macaisa" w:date="2025-05-07T19:58:00Z"/>
          <w:sz w:val="26"/>
          <w:szCs w:val="26"/>
          <w:lang w:val="en-US"/>
        </w:rPr>
      </w:pPr>
    </w:p>
    <w:p w14:paraId="66333904" w14:textId="77777777" w:rsidR="007B010D" w:rsidRPr="00BE2C17" w:rsidRDefault="007B010D" w:rsidP="000B094B">
      <w:pPr>
        <w:pStyle w:val="Default"/>
        <w:spacing w:line="480" w:lineRule="auto"/>
        <w:jc w:val="both"/>
        <w:rPr>
          <w:sz w:val="26"/>
          <w:szCs w:val="26"/>
          <w:lang w:val="en-US"/>
        </w:rPr>
      </w:pPr>
    </w:p>
    <w:p w14:paraId="17F9C1CF" w14:textId="253C5990" w:rsidR="00740F9D" w:rsidRPr="00BE2C17" w:rsidRDefault="007B010D" w:rsidP="007B010D">
      <w:pPr>
        <w:pStyle w:val="Default"/>
        <w:spacing w:line="480" w:lineRule="auto"/>
        <w:jc w:val="center"/>
        <w:rPr>
          <w:ins w:id="5829" w:author="Antoneth Macaisa" w:date="2025-05-07T19:58:00Z"/>
          <w:b/>
          <w:bCs/>
          <w:sz w:val="26"/>
          <w:szCs w:val="26"/>
          <w:lang w:val="en-US"/>
        </w:rPr>
      </w:pPr>
      <w:r w:rsidRPr="00BE2C17">
        <w:rPr>
          <w:b/>
          <w:bCs/>
          <w:sz w:val="26"/>
          <w:szCs w:val="26"/>
          <w:lang w:val="en-US"/>
        </w:rPr>
        <w:t>Figure 57. Price Listing Settings</w:t>
      </w:r>
    </w:p>
    <w:p w14:paraId="7E039C59" w14:textId="77777777" w:rsidR="007C7AFF" w:rsidRPr="00BE2C17" w:rsidRDefault="007C7AFF">
      <w:pPr>
        <w:pStyle w:val="Default"/>
        <w:numPr>
          <w:ilvl w:val="0"/>
          <w:numId w:val="68"/>
        </w:numPr>
        <w:rPr>
          <w:ins w:id="5830" w:author="Antoneth Macaisa" w:date="2025-05-07T19:58:00Z"/>
          <w:b/>
          <w:bCs/>
          <w:sz w:val="26"/>
          <w:szCs w:val="26"/>
          <w:lang w:val="en-US"/>
        </w:rPr>
        <w:pPrChange w:id="5831" w:author="Antoneth Macaisa" w:date="2025-05-07T19:58:00Z">
          <w:pPr>
            <w:pStyle w:val="Default"/>
            <w:numPr>
              <w:numId w:val="68"/>
            </w:numPr>
            <w:tabs>
              <w:tab w:val="num" w:pos="720"/>
            </w:tabs>
            <w:spacing w:line="480" w:lineRule="auto"/>
            <w:ind w:left="720" w:hanging="360"/>
          </w:pPr>
        </w:pPrChange>
      </w:pPr>
      <w:ins w:id="5832" w:author="Antoneth Macaisa" w:date="2025-05-07T19:58:00Z">
        <w:r w:rsidRPr="00BE2C17">
          <w:rPr>
            <w:b/>
            <w:bCs/>
            <w:sz w:val="26"/>
            <w:szCs w:val="26"/>
            <w:lang w:val="en-US"/>
          </w:rPr>
          <w:t>Unit Cost Sign</w:t>
        </w:r>
      </w:ins>
    </w:p>
    <w:p w14:paraId="6B91ED67" w14:textId="77777777" w:rsidR="007C7AFF" w:rsidRPr="00BE2C17" w:rsidRDefault="007C7AFF">
      <w:pPr>
        <w:pStyle w:val="Default"/>
        <w:numPr>
          <w:ilvl w:val="0"/>
          <w:numId w:val="68"/>
        </w:numPr>
        <w:rPr>
          <w:ins w:id="5833" w:author="Antoneth Macaisa" w:date="2025-05-07T19:58:00Z"/>
          <w:b/>
          <w:bCs/>
          <w:sz w:val="26"/>
          <w:szCs w:val="26"/>
          <w:lang w:val="en-US"/>
        </w:rPr>
        <w:pPrChange w:id="5834" w:author="Antoneth Macaisa" w:date="2025-05-07T19:58:00Z">
          <w:pPr>
            <w:pStyle w:val="Default"/>
            <w:numPr>
              <w:numId w:val="68"/>
            </w:numPr>
            <w:tabs>
              <w:tab w:val="num" w:pos="720"/>
            </w:tabs>
            <w:spacing w:line="480" w:lineRule="auto"/>
            <w:ind w:left="720" w:hanging="360"/>
          </w:pPr>
        </w:pPrChange>
      </w:pPr>
      <w:ins w:id="5835" w:author="Antoneth Macaisa" w:date="2025-05-07T19:58:00Z">
        <w:r w:rsidRPr="00BE2C17">
          <w:rPr>
            <w:b/>
            <w:bCs/>
            <w:sz w:val="26"/>
            <w:szCs w:val="26"/>
            <w:lang w:val="en-US"/>
          </w:rPr>
          <w:t>Per night unit cost editable</w:t>
        </w:r>
      </w:ins>
    </w:p>
    <w:p w14:paraId="584D77FC" w14:textId="77777777" w:rsidR="007C7AFF" w:rsidRPr="00BE2C17" w:rsidRDefault="007C7AFF">
      <w:pPr>
        <w:pStyle w:val="Default"/>
        <w:numPr>
          <w:ilvl w:val="0"/>
          <w:numId w:val="68"/>
        </w:numPr>
        <w:rPr>
          <w:ins w:id="5836" w:author="Antoneth Macaisa" w:date="2025-05-07T19:58:00Z"/>
          <w:b/>
          <w:bCs/>
          <w:sz w:val="26"/>
          <w:szCs w:val="26"/>
          <w:lang w:val="en-US"/>
        </w:rPr>
        <w:pPrChange w:id="5837" w:author="Antoneth Macaisa" w:date="2025-05-07T19:58:00Z">
          <w:pPr>
            <w:pStyle w:val="Default"/>
            <w:numPr>
              <w:numId w:val="68"/>
            </w:numPr>
            <w:tabs>
              <w:tab w:val="num" w:pos="720"/>
            </w:tabs>
            <w:spacing w:line="480" w:lineRule="auto"/>
            <w:ind w:left="720" w:hanging="360"/>
          </w:pPr>
        </w:pPrChange>
      </w:pPr>
      <w:ins w:id="5838" w:author="Antoneth Macaisa" w:date="2025-05-07T19:58:00Z">
        <w:r w:rsidRPr="00BE2C17">
          <w:rPr>
            <w:b/>
            <w:bCs/>
            <w:sz w:val="26"/>
            <w:szCs w:val="26"/>
            <w:lang w:val="en-US"/>
          </w:rPr>
          <w:t>Add button of custom weekend price </w:t>
        </w:r>
      </w:ins>
    </w:p>
    <w:p w14:paraId="7AD03277" w14:textId="12A6E6E0" w:rsidR="007C7AFF" w:rsidRPr="00BE2C17" w:rsidRDefault="007C7AFF">
      <w:pPr>
        <w:pStyle w:val="Default"/>
        <w:numPr>
          <w:ilvl w:val="0"/>
          <w:numId w:val="68"/>
        </w:numPr>
        <w:spacing w:line="480" w:lineRule="auto"/>
        <w:rPr>
          <w:b/>
          <w:bCs/>
          <w:sz w:val="26"/>
          <w:szCs w:val="26"/>
          <w:lang w:val="en-US"/>
        </w:rPr>
        <w:pPrChange w:id="5839" w:author="Antoneth Macaisa" w:date="2025-05-07T19:58:00Z">
          <w:pPr>
            <w:pStyle w:val="Default"/>
            <w:spacing w:line="480" w:lineRule="auto"/>
            <w:jc w:val="center"/>
          </w:pPr>
        </w:pPrChange>
      </w:pPr>
      <w:ins w:id="5840" w:author="Antoneth Macaisa" w:date="2025-05-07T19:58:00Z">
        <w:r w:rsidRPr="00BE2C17">
          <w:rPr>
            <w:b/>
            <w:bCs/>
            <w:sz w:val="26"/>
            <w:szCs w:val="26"/>
            <w:lang w:val="en-US"/>
          </w:rPr>
          <w:t>Smart pricing toggle</w:t>
        </w:r>
      </w:ins>
    </w:p>
    <w:p w14:paraId="3A334975" w14:textId="6BA4DE98" w:rsidR="00740F9D" w:rsidRPr="00BE2C17" w:rsidRDefault="007C7AFF"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72928" behindDoc="1" locked="0" layoutInCell="1" allowOverlap="1" wp14:anchorId="3E2C1B37" wp14:editId="22DAB9B7">
            <wp:simplePos x="0" y="0"/>
            <wp:positionH relativeFrom="column">
              <wp:posOffset>939800</wp:posOffset>
            </wp:positionH>
            <wp:positionV relativeFrom="paragraph">
              <wp:posOffset>2137319</wp:posOffset>
            </wp:positionV>
            <wp:extent cx="3469640" cy="1951355"/>
            <wp:effectExtent l="19050" t="19050" r="16510" b="10795"/>
            <wp:wrapNone/>
            <wp:docPr id="841151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69640" cy="19513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Figure 58 below</w:t>
      </w:r>
      <w:r w:rsidR="00B31CB7" w:rsidRPr="00BE2C17">
        <w:rPr>
          <w:rFonts w:eastAsia="DengXian"/>
          <w:sz w:val="26"/>
          <w:szCs w:val="26"/>
        </w:rPr>
        <w:t xml:space="preserve"> </w:t>
      </w:r>
      <w:r w:rsidR="000B094B" w:rsidRPr="00BE2C17">
        <w:rPr>
          <w:rFonts w:eastAsia="DengXian"/>
          <w:sz w:val="26"/>
          <w:szCs w:val="26"/>
        </w:rPr>
        <w:t>displays the "Calendar" view with the "Settings" panel now showing the "Availability" tab. "Advance notice" is set to "Same day" (1). "Same day advance notice" has a cutoff time of "9:00 AM" (2). "Preparation time" is set to "None" (3). "Availability window" is set to "12 months in advance" with a note that "Requests allowed beyond this window." (4). A link to "More availability settings" (5) suggests further customization options for check-in and checkout days.</w:t>
      </w:r>
    </w:p>
    <w:p w14:paraId="7E7145C8" w14:textId="579E36B0" w:rsidR="00740F9D" w:rsidRPr="00BE2C17" w:rsidRDefault="00740F9D" w:rsidP="000B094B">
      <w:pPr>
        <w:pStyle w:val="Default"/>
        <w:spacing w:line="480" w:lineRule="auto"/>
        <w:jc w:val="both"/>
        <w:rPr>
          <w:rFonts w:eastAsia="DengXian"/>
          <w:sz w:val="26"/>
          <w:szCs w:val="26"/>
          <w:lang w:val="en-US"/>
        </w:rPr>
      </w:pPr>
    </w:p>
    <w:p w14:paraId="78D95313"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0C39BA40" w14:textId="77777777" w:rsidR="00740F9D" w:rsidRPr="00BE2C17" w:rsidRDefault="00740F9D" w:rsidP="000B094B">
      <w:pPr>
        <w:pStyle w:val="Default"/>
        <w:spacing w:line="480" w:lineRule="auto"/>
        <w:jc w:val="both"/>
        <w:rPr>
          <w:sz w:val="26"/>
          <w:szCs w:val="26"/>
          <w:lang w:val="en-US"/>
        </w:rPr>
      </w:pPr>
    </w:p>
    <w:p w14:paraId="40A02932" w14:textId="77777777" w:rsidR="00740F9D" w:rsidRPr="00BE2C17" w:rsidRDefault="00740F9D" w:rsidP="000B094B">
      <w:pPr>
        <w:pStyle w:val="Default"/>
        <w:spacing w:line="480" w:lineRule="auto"/>
        <w:jc w:val="both"/>
        <w:rPr>
          <w:sz w:val="26"/>
          <w:szCs w:val="26"/>
          <w:lang w:val="en-US"/>
        </w:rPr>
      </w:pPr>
    </w:p>
    <w:p w14:paraId="0B776AAA" w14:textId="77777777" w:rsidR="00740F9D" w:rsidRPr="00BE2C17" w:rsidDel="007C7AFF" w:rsidRDefault="00740F9D" w:rsidP="000B094B">
      <w:pPr>
        <w:pStyle w:val="Default"/>
        <w:spacing w:line="480" w:lineRule="auto"/>
        <w:jc w:val="both"/>
        <w:rPr>
          <w:del w:id="5841" w:author="Antoneth Macaisa" w:date="2025-05-07T19:58:00Z"/>
          <w:sz w:val="26"/>
          <w:szCs w:val="26"/>
          <w:lang w:val="en-US"/>
        </w:rPr>
      </w:pPr>
    </w:p>
    <w:p w14:paraId="7962759C" w14:textId="77777777" w:rsidR="007B010D" w:rsidRPr="00BE2C17" w:rsidRDefault="007B010D" w:rsidP="000B094B">
      <w:pPr>
        <w:pStyle w:val="Default"/>
        <w:spacing w:line="480" w:lineRule="auto"/>
        <w:jc w:val="both"/>
        <w:rPr>
          <w:sz w:val="26"/>
          <w:szCs w:val="26"/>
          <w:lang w:val="en-US"/>
        </w:rPr>
      </w:pPr>
    </w:p>
    <w:p w14:paraId="64F967B2" w14:textId="5E8FBFA5" w:rsidR="00740F9D" w:rsidRPr="00BE2C17" w:rsidRDefault="007B010D" w:rsidP="007B010D">
      <w:pPr>
        <w:pStyle w:val="Default"/>
        <w:spacing w:line="480" w:lineRule="auto"/>
        <w:jc w:val="center"/>
        <w:rPr>
          <w:ins w:id="5842" w:author="Antoneth Macaisa" w:date="2025-05-07T19:58:00Z"/>
          <w:b/>
          <w:bCs/>
          <w:sz w:val="26"/>
          <w:szCs w:val="26"/>
          <w:lang w:val="en-US"/>
        </w:rPr>
      </w:pPr>
      <w:r w:rsidRPr="00BE2C17">
        <w:rPr>
          <w:b/>
          <w:bCs/>
          <w:sz w:val="26"/>
          <w:szCs w:val="26"/>
          <w:lang w:val="en-US"/>
        </w:rPr>
        <w:t>Figure 58. Availability</w:t>
      </w:r>
    </w:p>
    <w:p w14:paraId="4FE0233E" w14:textId="77777777" w:rsidR="007C7AFF" w:rsidRPr="00BE2C17" w:rsidRDefault="007C7AFF">
      <w:pPr>
        <w:pStyle w:val="Default"/>
        <w:numPr>
          <w:ilvl w:val="0"/>
          <w:numId w:val="69"/>
        </w:numPr>
        <w:rPr>
          <w:ins w:id="5843" w:author="Antoneth Macaisa" w:date="2025-05-07T19:58:00Z"/>
          <w:b/>
          <w:bCs/>
          <w:sz w:val="26"/>
          <w:szCs w:val="26"/>
          <w:lang w:val="en-US"/>
        </w:rPr>
        <w:pPrChange w:id="5844" w:author="Antoneth Macaisa" w:date="2025-05-07T19:59:00Z">
          <w:pPr>
            <w:pStyle w:val="Default"/>
            <w:numPr>
              <w:numId w:val="69"/>
            </w:numPr>
            <w:tabs>
              <w:tab w:val="num" w:pos="720"/>
            </w:tabs>
            <w:spacing w:line="480" w:lineRule="auto"/>
            <w:ind w:left="720" w:hanging="360"/>
          </w:pPr>
        </w:pPrChange>
      </w:pPr>
      <w:ins w:id="5845" w:author="Antoneth Macaisa" w:date="2025-05-07T19:58:00Z">
        <w:r w:rsidRPr="00BE2C17">
          <w:rPr>
            <w:b/>
            <w:bCs/>
            <w:sz w:val="26"/>
            <w:szCs w:val="26"/>
            <w:lang w:val="en-US"/>
          </w:rPr>
          <w:t>Same day button </w:t>
        </w:r>
      </w:ins>
    </w:p>
    <w:p w14:paraId="64B4DE5C" w14:textId="77777777" w:rsidR="007C7AFF" w:rsidRPr="00BE2C17" w:rsidRDefault="007C7AFF">
      <w:pPr>
        <w:pStyle w:val="Default"/>
        <w:numPr>
          <w:ilvl w:val="0"/>
          <w:numId w:val="69"/>
        </w:numPr>
        <w:rPr>
          <w:ins w:id="5846" w:author="Antoneth Macaisa" w:date="2025-05-07T19:58:00Z"/>
          <w:b/>
          <w:bCs/>
          <w:sz w:val="26"/>
          <w:szCs w:val="26"/>
          <w:lang w:val="en-US"/>
        </w:rPr>
        <w:pPrChange w:id="5847" w:author="Antoneth Macaisa" w:date="2025-05-07T19:59:00Z">
          <w:pPr>
            <w:pStyle w:val="Default"/>
            <w:numPr>
              <w:numId w:val="69"/>
            </w:numPr>
            <w:tabs>
              <w:tab w:val="num" w:pos="720"/>
            </w:tabs>
            <w:spacing w:line="480" w:lineRule="auto"/>
            <w:ind w:left="720" w:hanging="360"/>
          </w:pPr>
        </w:pPrChange>
      </w:pPr>
      <w:ins w:id="5848" w:author="Antoneth Macaisa" w:date="2025-05-07T19:58:00Z">
        <w:r w:rsidRPr="00BE2C17">
          <w:rPr>
            <w:b/>
            <w:bCs/>
            <w:sz w:val="26"/>
            <w:szCs w:val="26"/>
            <w:lang w:val="en-US"/>
          </w:rPr>
          <w:t>Preparation time </w:t>
        </w:r>
      </w:ins>
    </w:p>
    <w:p w14:paraId="09C34B4A" w14:textId="77777777" w:rsidR="007C7AFF" w:rsidRPr="00BE2C17" w:rsidRDefault="007C7AFF">
      <w:pPr>
        <w:pStyle w:val="Default"/>
        <w:numPr>
          <w:ilvl w:val="0"/>
          <w:numId w:val="69"/>
        </w:numPr>
        <w:rPr>
          <w:ins w:id="5849" w:author="Antoneth Macaisa" w:date="2025-05-07T19:58:00Z"/>
          <w:b/>
          <w:bCs/>
          <w:sz w:val="26"/>
          <w:szCs w:val="26"/>
          <w:lang w:val="en-US"/>
        </w:rPr>
        <w:pPrChange w:id="5850" w:author="Antoneth Macaisa" w:date="2025-05-07T19:59:00Z">
          <w:pPr>
            <w:pStyle w:val="Default"/>
            <w:numPr>
              <w:numId w:val="69"/>
            </w:numPr>
            <w:tabs>
              <w:tab w:val="num" w:pos="720"/>
            </w:tabs>
            <w:spacing w:line="480" w:lineRule="auto"/>
            <w:ind w:left="720" w:hanging="360"/>
          </w:pPr>
        </w:pPrChange>
      </w:pPr>
      <w:ins w:id="5851" w:author="Antoneth Macaisa" w:date="2025-05-07T19:58:00Z">
        <w:r w:rsidRPr="00BE2C17">
          <w:rPr>
            <w:b/>
            <w:bCs/>
            <w:sz w:val="26"/>
            <w:szCs w:val="26"/>
            <w:lang w:val="en-US"/>
          </w:rPr>
          <w:t>Availability </w:t>
        </w:r>
      </w:ins>
    </w:p>
    <w:p w14:paraId="242BFD86" w14:textId="77777777" w:rsidR="007C7AFF" w:rsidRPr="00BE2C17" w:rsidRDefault="007C7AFF">
      <w:pPr>
        <w:pStyle w:val="Default"/>
        <w:numPr>
          <w:ilvl w:val="0"/>
          <w:numId w:val="69"/>
        </w:numPr>
        <w:rPr>
          <w:ins w:id="5852" w:author="Antoneth Macaisa" w:date="2025-05-07T19:58:00Z"/>
          <w:b/>
          <w:bCs/>
          <w:sz w:val="26"/>
          <w:szCs w:val="26"/>
          <w:lang w:val="en-US"/>
        </w:rPr>
        <w:pPrChange w:id="5853" w:author="Antoneth Macaisa" w:date="2025-05-07T19:59:00Z">
          <w:pPr>
            <w:pStyle w:val="Default"/>
            <w:numPr>
              <w:numId w:val="69"/>
            </w:numPr>
            <w:tabs>
              <w:tab w:val="num" w:pos="720"/>
            </w:tabs>
            <w:spacing w:line="480" w:lineRule="auto"/>
            <w:ind w:left="720" w:hanging="360"/>
          </w:pPr>
        </w:pPrChange>
      </w:pPr>
      <w:ins w:id="5854" w:author="Antoneth Macaisa" w:date="2025-05-07T19:58:00Z">
        <w:r w:rsidRPr="00BE2C17">
          <w:rPr>
            <w:b/>
            <w:bCs/>
            <w:sz w:val="26"/>
            <w:szCs w:val="26"/>
            <w:lang w:val="en-US"/>
          </w:rPr>
          <w:t>12 months in advance </w:t>
        </w:r>
      </w:ins>
    </w:p>
    <w:p w14:paraId="1B8A8846" w14:textId="6E819573" w:rsidR="007C7AFF" w:rsidRPr="00BE2C17" w:rsidRDefault="007C7AFF">
      <w:pPr>
        <w:pStyle w:val="Default"/>
        <w:numPr>
          <w:ilvl w:val="0"/>
          <w:numId w:val="69"/>
        </w:numPr>
        <w:spacing w:line="480" w:lineRule="auto"/>
        <w:rPr>
          <w:b/>
          <w:bCs/>
          <w:sz w:val="26"/>
          <w:szCs w:val="26"/>
          <w:lang w:val="en-US"/>
        </w:rPr>
        <w:pPrChange w:id="5855" w:author="Antoneth Macaisa" w:date="2025-05-07T19:58:00Z">
          <w:pPr>
            <w:pStyle w:val="Default"/>
            <w:spacing w:line="480" w:lineRule="auto"/>
            <w:jc w:val="center"/>
          </w:pPr>
        </w:pPrChange>
      </w:pPr>
      <w:ins w:id="5856" w:author="Antoneth Macaisa" w:date="2025-05-07T19:58:00Z">
        <w:r w:rsidRPr="00BE2C17">
          <w:rPr>
            <w:b/>
            <w:bCs/>
            <w:sz w:val="26"/>
            <w:szCs w:val="26"/>
            <w:lang w:val="en-US"/>
          </w:rPr>
          <w:t xml:space="preserve">More availability settings </w:t>
        </w:r>
      </w:ins>
    </w:p>
    <w:p w14:paraId="5C9BFFB1" w14:textId="56D8FAAA"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59 below</w:t>
      </w:r>
      <w:r w:rsidR="00B31CB7" w:rsidRPr="00BE2C17">
        <w:rPr>
          <w:rFonts w:eastAsia="DengXian"/>
          <w:sz w:val="26"/>
          <w:szCs w:val="26"/>
        </w:rPr>
        <w:t xml:space="preserve"> </w:t>
      </w:r>
      <w:r w:rsidR="000B094B" w:rsidRPr="00BE2C17">
        <w:rPr>
          <w:rFonts w:eastAsia="DengXian"/>
          <w:sz w:val="26"/>
          <w:szCs w:val="26"/>
        </w:rPr>
        <w:t xml:space="preserve">continues the "Calendar" "Settings" panel under "Availability." "Preparation time" </w:t>
      </w:r>
      <w:proofErr w:type="gramStart"/>
      <w:r w:rsidR="000B094B" w:rsidRPr="00BE2C17">
        <w:rPr>
          <w:rFonts w:eastAsia="DengXian"/>
          <w:sz w:val="26"/>
          <w:szCs w:val="26"/>
        </w:rPr>
        <w:t>is again shown</w:t>
      </w:r>
      <w:proofErr w:type="gramEnd"/>
      <w:r w:rsidR="000B094B" w:rsidRPr="00BE2C17">
        <w:rPr>
          <w:rFonts w:eastAsia="DengXian"/>
          <w:sz w:val="26"/>
          <w:szCs w:val="26"/>
        </w:rPr>
        <w:t xml:space="preserve"> as "None" (6). The "Availability window" is "12 months in advance" (7). A link to "More availability settings" to restrict check-in and checkout days is present (8). Finally, a "Connect calendars" section allows the host to "Sync all of your hosting calendars so they automatically </w:t>
      </w:r>
      <w:r w:rsidR="007C7AFF" w:rsidRPr="00BE2C17">
        <w:rPr>
          <w:noProof/>
          <w:sz w:val="26"/>
          <w:szCs w:val="26"/>
          <w:lang w:val="en-US" w:eastAsia="en-US"/>
        </w:rPr>
        <w:drawing>
          <wp:anchor distT="0" distB="0" distL="114300" distR="114300" simplePos="0" relativeHeight="251774976" behindDoc="1" locked="0" layoutInCell="1" allowOverlap="1" wp14:anchorId="60CEEB4C" wp14:editId="5E569A97">
            <wp:simplePos x="0" y="0"/>
            <wp:positionH relativeFrom="column">
              <wp:posOffset>939800</wp:posOffset>
            </wp:positionH>
            <wp:positionV relativeFrom="paragraph">
              <wp:posOffset>1379129</wp:posOffset>
            </wp:positionV>
            <wp:extent cx="3467735" cy="1950085"/>
            <wp:effectExtent l="19050" t="19050" r="18415" b="12065"/>
            <wp:wrapNone/>
            <wp:docPr id="19931244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7735" cy="1950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B094B" w:rsidRPr="00BE2C17">
        <w:rPr>
          <w:rFonts w:eastAsia="DengXian"/>
          <w:sz w:val="26"/>
          <w:szCs w:val="26"/>
        </w:rPr>
        <w:t>stay up to date," with an option to "Connect to another website" (9).</w:t>
      </w:r>
    </w:p>
    <w:p w14:paraId="0E371422" w14:textId="64F64599" w:rsidR="007B010D" w:rsidRPr="00BE2C17" w:rsidRDefault="007B010D" w:rsidP="000B094B">
      <w:pPr>
        <w:pStyle w:val="Default"/>
        <w:spacing w:line="480" w:lineRule="auto"/>
        <w:jc w:val="both"/>
        <w:rPr>
          <w:rFonts w:eastAsia="DengXian"/>
          <w:sz w:val="26"/>
          <w:szCs w:val="26"/>
          <w:lang w:val="en-US"/>
        </w:rPr>
      </w:pPr>
    </w:p>
    <w:p w14:paraId="6EF47B88" w14:textId="3D461A15" w:rsidR="00740F9D" w:rsidRPr="00BE2C17" w:rsidRDefault="00740F9D" w:rsidP="000B094B">
      <w:pPr>
        <w:pStyle w:val="Default"/>
        <w:spacing w:line="480" w:lineRule="auto"/>
        <w:jc w:val="both"/>
        <w:rPr>
          <w:rFonts w:eastAsia="DengXian"/>
          <w:sz w:val="26"/>
          <w:szCs w:val="26"/>
          <w:lang w:val="en-US"/>
        </w:rPr>
      </w:pPr>
    </w:p>
    <w:p w14:paraId="64273814"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2AEEF62E" w14:textId="77777777" w:rsidR="00740F9D" w:rsidRPr="00BE2C17" w:rsidRDefault="00740F9D" w:rsidP="000B094B">
      <w:pPr>
        <w:pStyle w:val="Default"/>
        <w:spacing w:line="480" w:lineRule="auto"/>
        <w:jc w:val="both"/>
        <w:rPr>
          <w:sz w:val="26"/>
          <w:szCs w:val="26"/>
          <w:lang w:val="en-US"/>
        </w:rPr>
      </w:pPr>
    </w:p>
    <w:p w14:paraId="05B478F7" w14:textId="77777777" w:rsidR="00740F9D" w:rsidRPr="00BE2C17" w:rsidDel="007C7AFF" w:rsidRDefault="00740F9D" w:rsidP="000B094B">
      <w:pPr>
        <w:pStyle w:val="Default"/>
        <w:spacing w:line="480" w:lineRule="auto"/>
        <w:jc w:val="both"/>
        <w:rPr>
          <w:del w:id="5857" w:author="Antoneth Macaisa" w:date="2025-05-07T19:59:00Z"/>
          <w:sz w:val="26"/>
          <w:szCs w:val="26"/>
          <w:lang w:val="en-US"/>
        </w:rPr>
      </w:pPr>
    </w:p>
    <w:p w14:paraId="1DDD4750" w14:textId="77777777" w:rsidR="00740F9D" w:rsidRPr="00BE2C17" w:rsidDel="007C7AFF" w:rsidRDefault="00740F9D" w:rsidP="000B094B">
      <w:pPr>
        <w:pStyle w:val="Default"/>
        <w:spacing w:line="480" w:lineRule="auto"/>
        <w:jc w:val="both"/>
        <w:rPr>
          <w:del w:id="5858" w:author="Antoneth Macaisa" w:date="2025-05-07T19:59:00Z"/>
          <w:sz w:val="26"/>
          <w:szCs w:val="26"/>
          <w:lang w:val="en-US"/>
        </w:rPr>
      </w:pPr>
    </w:p>
    <w:p w14:paraId="6B46766B" w14:textId="43A575AD" w:rsidR="00740F9D" w:rsidRPr="00BE2C17" w:rsidRDefault="007B010D" w:rsidP="007B010D">
      <w:pPr>
        <w:pStyle w:val="Default"/>
        <w:spacing w:line="480" w:lineRule="auto"/>
        <w:jc w:val="center"/>
        <w:rPr>
          <w:ins w:id="5859" w:author="Antoneth Macaisa" w:date="2025-05-07T19:59:00Z"/>
          <w:b/>
          <w:bCs/>
          <w:sz w:val="26"/>
          <w:szCs w:val="26"/>
          <w:lang w:val="en-US"/>
        </w:rPr>
      </w:pPr>
      <w:r w:rsidRPr="00BE2C17">
        <w:rPr>
          <w:b/>
          <w:bCs/>
          <w:sz w:val="26"/>
          <w:szCs w:val="26"/>
          <w:lang w:val="en-US"/>
        </w:rPr>
        <w:br/>
        <w:t>Figure 59. Availability</w:t>
      </w:r>
    </w:p>
    <w:p w14:paraId="4CB94403" w14:textId="77777777" w:rsidR="007C7AFF" w:rsidRPr="00BE2C17" w:rsidRDefault="007C7AFF">
      <w:pPr>
        <w:pStyle w:val="Default"/>
        <w:numPr>
          <w:ilvl w:val="0"/>
          <w:numId w:val="70"/>
        </w:numPr>
        <w:spacing w:line="360" w:lineRule="auto"/>
        <w:jc w:val="both"/>
        <w:rPr>
          <w:ins w:id="5860" w:author="Antoneth Macaisa" w:date="2025-05-07T19:59:00Z"/>
          <w:b/>
          <w:bCs/>
          <w:sz w:val="26"/>
          <w:szCs w:val="26"/>
          <w:lang w:val="en-US"/>
        </w:rPr>
        <w:pPrChange w:id="5861" w:author="admin" w:date="2025-05-21T00:44:00Z">
          <w:pPr>
            <w:pStyle w:val="Default"/>
            <w:numPr>
              <w:numId w:val="70"/>
            </w:numPr>
            <w:tabs>
              <w:tab w:val="num" w:pos="720"/>
            </w:tabs>
            <w:spacing w:line="480" w:lineRule="auto"/>
            <w:ind w:left="720" w:hanging="360"/>
            <w:jc w:val="both"/>
          </w:pPr>
        </w:pPrChange>
      </w:pPr>
      <w:ins w:id="5862" w:author="Antoneth Macaisa" w:date="2025-05-07T19:59:00Z">
        <w:r w:rsidRPr="00BE2C17">
          <w:rPr>
            <w:b/>
            <w:bCs/>
            <w:sz w:val="26"/>
            <w:szCs w:val="26"/>
            <w:lang w:val="en-US"/>
          </w:rPr>
          <w:lastRenderedPageBreak/>
          <w:t>Advance notice </w:t>
        </w:r>
      </w:ins>
    </w:p>
    <w:p w14:paraId="7A730D10" w14:textId="77777777" w:rsidR="007C7AFF" w:rsidRPr="00BE2C17" w:rsidRDefault="007C7AFF">
      <w:pPr>
        <w:pStyle w:val="Default"/>
        <w:numPr>
          <w:ilvl w:val="0"/>
          <w:numId w:val="70"/>
        </w:numPr>
        <w:spacing w:line="360" w:lineRule="auto"/>
        <w:jc w:val="both"/>
        <w:rPr>
          <w:ins w:id="5863" w:author="Antoneth Macaisa" w:date="2025-05-07T19:59:00Z"/>
          <w:b/>
          <w:bCs/>
          <w:sz w:val="26"/>
          <w:szCs w:val="26"/>
          <w:lang w:val="en-US"/>
        </w:rPr>
        <w:pPrChange w:id="5864" w:author="admin" w:date="2025-05-21T00:44:00Z">
          <w:pPr>
            <w:pStyle w:val="Default"/>
            <w:numPr>
              <w:numId w:val="70"/>
            </w:numPr>
            <w:tabs>
              <w:tab w:val="num" w:pos="720"/>
            </w:tabs>
            <w:spacing w:line="480" w:lineRule="auto"/>
            <w:ind w:left="720" w:hanging="360"/>
            <w:jc w:val="both"/>
          </w:pPr>
        </w:pPrChange>
      </w:pPr>
      <w:ins w:id="5865" w:author="Antoneth Macaisa" w:date="2025-05-07T19:59:00Z">
        <w:r w:rsidRPr="00BE2C17">
          <w:rPr>
            <w:b/>
            <w:bCs/>
            <w:sz w:val="26"/>
            <w:szCs w:val="26"/>
            <w:lang w:val="en-US"/>
          </w:rPr>
          <w:t>Preparation time selector </w:t>
        </w:r>
      </w:ins>
    </w:p>
    <w:p w14:paraId="2AC9272F" w14:textId="77777777" w:rsidR="007C7AFF" w:rsidRPr="00BE2C17" w:rsidRDefault="007C7AFF">
      <w:pPr>
        <w:pStyle w:val="Default"/>
        <w:numPr>
          <w:ilvl w:val="0"/>
          <w:numId w:val="70"/>
        </w:numPr>
        <w:spacing w:line="360" w:lineRule="auto"/>
        <w:jc w:val="both"/>
        <w:rPr>
          <w:ins w:id="5866" w:author="Antoneth Macaisa" w:date="2025-05-07T19:59:00Z"/>
          <w:b/>
          <w:bCs/>
          <w:sz w:val="26"/>
          <w:szCs w:val="26"/>
          <w:lang w:val="en-US"/>
        </w:rPr>
        <w:pPrChange w:id="5867" w:author="admin" w:date="2025-05-21T00:44:00Z">
          <w:pPr>
            <w:pStyle w:val="Default"/>
            <w:numPr>
              <w:numId w:val="70"/>
            </w:numPr>
            <w:tabs>
              <w:tab w:val="num" w:pos="720"/>
            </w:tabs>
            <w:spacing w:line="480" w:lineRule="auto"/>
            <w:ind w:left="720" w:hanging="360"/>
            <w:jc w:val="both"/>
          </w:pPr>
        </w:pPrChange>
      </w:pPr>
      <w:ins w:id="5868" w:author="Antoneth Macaisa" w:date="2025-05-07T19:59:00Z">
        <w:r w:rsidRPr="00BE2C17">
          <w:rPr>
            <w:b/>
            <w:bCs/>
            <w:sz w:val="26"/>
            <w:szCs w:val="26"/>
            <w:lang w:val="en-US"/>
          </w:rPr>
          <w:t>Availability window</w:t>
        </w:r>
      </w:ins>
    </w:p>
    <w:p w14:paraId="1CD9A59A" w14:textId="4270467D" w:rsidR="007C7AFF" w:rsidRDefault="007C7AFF">
      <w:pPr>
        <w:pStyle w:val="Default"/>
        <w:numPr>
          <w:ilvl w:val="0"/>
          <w:numId w:val="70"/>
        </w:numPr>
        <w:spacing w:line="360" w:lineRule="auto"/>
        <w:jc w:val="both"/>
        <w:rPr>
          <w:ins w:id="5869" w:author="admin" w:date="2025-05-21T00:44:00Z"/>
          <w:b/>
          <w:bCs/>
          <w:sz w:val="26"/>
          <w:szCs w:val="26"/>
          <w:lang w:val="en-US"/>
        </w:rPr>
        <w:pPrChange w:id="5870" w:author="admin" w:date="2025-05-21T00:44:00Z">
          <w:pPr>
            <w:pStyle w:val="Default"/>
            <w:spacing w:line="480" w:lineRule="auto"/>
            <w:jc w:val="center"/>
          </w:pPr>
        </w:pPrChange>
      </w:pPr>
      <w:ins w:id="5871" w:author="Antoneth Macaisa" w:date="2025-05-07T19:59:00Z">
        <w:r w:rsidRPr="00BE2C17">
          <w:rPr>
            <w:b/>
            <w:bCs/>
            <w:sz w:val="26"/>
            <w:szCs w:val="26"/>
            <w:lang w:val="en-US"/>
          </w:rPr>
          <w:t>More availability settings</w:t>
        </w:r>
      </w:ins>
    </w:p>
    <w:p w14:paraId="684D0100" w14:textId="77777777" w:rsidR="007052A2" w:rsidRPr="00BE2C17" w:rsidRDefault="007052A2">
      <w:pPr>
        <w:pStyle w:val="Default"/>
        <w:spacing w:line="360" w:lineRule="auto"/>
        <w:ind w:left="720"/>
        <w:jc w:val="both"/>
        <w:rPr>
          <w:b/>
          <w:bCs/>
          <w:sz w:val="26"/>
          <w:szCs w:val="26"/>
          <w:lang w:val="en-US"/>
        </w:rPr>
        <w:pPrChange w:id="5872" w:author="admin" w:date="2025-05-21T00:44:00Z">
          <w:pPr>
            <w:pStyle w:val="Default"/>
            <w:spacing w:line="480" w:lineRule="auto"/>
            <w:jc w:val="center"/>
          </w:pPr>
        </w:pPrChange>
      </w:pPr>
    </w:p>
    <w:p w14:paraId="67AD0F80" w14:textId="4EF5E39A"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60 </w:t>
      </w:r>
      <w:ins w:id="5873" w:author="admin" w:date="2025-05-21T00:44:00Z">
        <w:r w:rsidR="007052A2">
          <w:rPr>
            <w:sz w:val="26"/>
            <w:szCs w:val="26"/>
            <w:lang w:val="en-US"/>
          </w:rPr>
          <w:t>in the next page</w:t>
        </w:r>
      </w:ins>
      <w:del w:id="5874" w:author="admin" w:date="2025-05-21T00:44:00Z">
        <w:r w:rsidR="00B31CB7" w:rsidRPr="00BE2C17" w:rsidDel="007052A2">
          <w:rPr>
            <w:sz w:val="26"/>
            <w:szCs w:val="26"/>
            <w:lang w:val="en-US"/>
          </w:rPr>
          <w:delText>below</w:delText>
        </w:r>
      </w:del>
      <w:r w:rsidR="00B31CB7" w:rsidRPr="00BE2C17">
        <w:rPr>
          <w:rFonts w:eastAsia="DengXian"/>
          <w:sz w:val="26"/>
          <w:szCs w:val="26"/>
        </w:rPr>
        <w:t xml:space="preserve"> </w:t>
      </w:r>
      <w:r w:rsidR="000B094B" w:rsidRPr="00BE2C17">
        <w:rPr>
          <w:rFonts w:eastAsia="DengXian"/>
          <w:sz w:val="26"/>
          <w:szCs w:val="26"/>
        </w:rPr>
        <w:t>shows the "Calendar" view with a "Last-minute discount" setting open. It explains that this is "For reservations booked 1 to 28 days before arrival." A slider allows the host to set the number of "Days before arrival" (1). A "Discount" percentage can be entered (2), currently at "0%." "Save" (3) and "Cancel" (4) buttons are available.</w:t>
      </w:r>
    </w:p>
    <w:p w14:paraId="14BD0628" w14:textId="77777777" w:rsidR="007C7AFF" w:rsidRPr="00BE2C17" w:rsidRDefault="007C7AFF" w:rsidP="000B094B">
      <w:pPr>
        <w:pStyle w:val="Default"/>
        <w:spacing w:line="480" w:lineRule="auto"/>
        <w:jc w:val="both"/>
        <w:rPr>
          <w:ins w:id="5875" w:author="Antoneth Macaisa" w:date="2025-05-07T19:59:00Z"/>
          <w:noProof/>
          <w:sz w:val="26"/>
          <w:szCs w:val="26"/>
        </w:rPr>
      </w:pPr>
    </w:p>
    <w:p w14:paraId="4331228D" w14:textId="7A9B45EF" w:rsidR="007C7AFF" w:rsidRPr="00BE2C17" w:rsidRDefault="007052A2" w:rsidP="000B094B">
      <w:pPr>
        <w:pStyle w:val="Default"/>
        <w:spacing w:line="480" w:lineRule="auto"/>
        <w:jc w:val="both"/>
        <w:rPr>
          <w:ins w:id="5876" w:author="Antoneth Macaisa" w:date="2025-05-07T19:59:00Z"/>
          <w:noProof/>
          <w:sz w:val="26"/>
          <w:szCs w:val="26"/>
        </w:rPr>
      </w:pPr>
      <w:r w:rsidRPr="00BE2C17">
        <w:rPr>
          <w:noProof/>
          <w:sz w:val="26"/>
          <w:szCs w:val="26"/>
          <w:lang w:val="en-US" w:eastAsia="en-US"/>
        </w:rPr>
        <w:drawing>
          <wp:anchor distT="0" distB="0" distL="114300" distR="114300" simplePos="0" relativeHeight="251777024" behindDoc="1" locked="0" layoutInCell="1" allowOverlap="1" wp14:anchorId="0FC70066" wp14:editId="747803AD">
            <wp:simplePos x="0" y="0"/>
            <wp:positionH relativeFrom="column">
              <wp:posOffset>1016000</wp:posOffset>
            </wp:positionH>
            <wp:positionV relativeFrom="paragraph">
              <wp:posOffset>69850</wp:posOffset>
            </wp:positionV>
            <wp:extent cx="3470870" cy="1952202"/>
            <wp:effectExtent l="19050" t="19050" r="15875" b="10160"/>
            <wp:wrapNone/>
            <wp:docPr id="9271208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0870" cy="19522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24FACC" w14:textId="228244EF" w:rsidR="00740F9D" w:rsidRPr="00BE2C17" w:rsidRDefault="00740F9D" w:rsidP="000B094B">
      <w:pPr>
        <w:pStyle w:val="Default"/>
        <w:spacing w:line="480" w:lineRule="auto"/>
        <w:jc w:val="both"/>
        <w:rPr>
          <w:rFonts w:eastAsia="DengXian"/>
          <w:sz w:val="26"/>
          <w:szCs w:val="26"/>
          <w:lang w:val="en-US"/>
        </w:rPr>
      </w:pPr>
    </w:p>
    <w:p w14:paraId="3A5DE4FB"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3910C543" w14:textId="77777777" w:rsidR="00740F9D" w:rsidRPr="00BE2C17" w:rsidRDefault="00740F9D" w:rsidP="000B094B">
      <w:pPr>
        <w:pStyle w:val="Default"/>
        <w:spacing w:line="480" w:lineRule="auto"/>
        <w:jc w:val="both"/>
        <w:rPr>
          <w:sz w:val="26"/>
          <w:szCs w:val="26"/>
          <w:lang w:val="en-US"/>
        </w:rPr>
      </w:pPr>
    </w:p>
    <w:p w14:paraId="03F7AA74" w14:textId="77777777" w:rsidR="00740F9D" w:rsidRPr="00BE2C17" w:rsidRDefault="00740F9D" w:rsidP="000B094B">
      <w:pPr>
        <w:pStyle w:val="Default"/>
        <w:spacing w:line="480" w:lineRule="auto"/>
        <w:jc w:val="both"/>
        <w:rPr>
          <w:sz w:val="26"/>
          <w:szCs w:val="26"/>
          <w:lang w:val="en-US"/>
        </w:rPr>
      </w:pPr>
    </w:p>
    <w:p w14:paraId="3990C9C7" w14:textId="77777777" w:rsidR="00740F9D" w:rsidRPr="00BE2C17" w:rsidDel="007C7AFF" w:rsidRDefault="00740F9D" w:rsidP="000B094B">
      <w:pPr>
        <w:pStyle w:val="Default"/>
        <w:spacing w:line="480" w:lineRule="auto"/>
        <w:jc w:val="both"/>
        <w:rPr>
          <w:del w:id="5877" w:author="Antoneth Macaisa" w:date="2025-05-07T19:59:00Z"/>
          <w:sz w:val="26"/>
          <w:szCs w:val="26"/>
          <w:lang w:val="en-US"/>
        </w:rPr>
      </w:pPr>
    </w:p>
    <w:p w14:paraId="48894102" w14:textId="77777777" w:rsidR="007B010D" w:rsidRPr="00BE2C17" w:rsidRDefault="007B010D" w:rsidP="000B094B">
      <w:pPr>
        <w:pStyle w:val="Default"/>
        <w:spacing w:line="480" w:lineRule="auto"/>
        <w:jc w:val="both"/>
        <w:rPr>
          <w:sz w:val="26"/>
          <w:szCs w:val="26"/>
          <w:lang w:val="en-US"/>
        </w:rPr>
      </w:pPr>
    </w:p>
    <w:p w14:paraId="5A085B3C" w14:textId="0EBE0117" w:rsidR="00740F9D" w:rsidRPr="00BE2C17" w:rsidRDefault="007B010D" w:rsidP="007B010D">
      <w:pPr>
        <w:pStyle w:val="Default"/>
        <w:spacing w:line="480" w:lineRule="auto"/>
        <w:jc w:val="center"/>
        <w:rPr>
          <w:ins w:id="5878" w:author="Antoneth Macaisa" w:date="2025-05-07T19:59:00Z"/>
          <w:b/>
          <w:bCs/>
          <w:sz w:val="26"/>
          <w:szCs w:val="26"/>
          <w:lang w:val="en-US"/>
        </w:rPr>
      </w:pPr>
      <w:r w:rsidRPr="00BE2C17">
        <w:rPr>
          <w:b/>
          <w:bCs/>
          <w:sz w:val="26"/>
          <w:szCs w:val="26"/>
          <w:lang w:val="en-US"/>
        </w:rPr>
        <w:t>Figure 60. Last Minute Discount</w:t>
      </w:r>
    </w:p>
    <w:p w14:paraId="5932FC52" w14:textId="77777777" w:rsidR="007C7AFF" w:rsidRPr="00BE2C17" w:rsidRDefault="007C7AFF">
      <w:pPr>
        <w:pStyle w:val="Default"/>
        <w:numPr>
          <w:ilvl w:val="0"/>
          <w:numId w:val="71"/>
        </w:numPr>
        <w:rPr>
          <w:ins w:id="5879" w:author="Antoneth Macaisa" w:date="2025-05-07T19:59:00Z"/>
          <w:b/>
          <w:bCs/>
          <w:sz w:val="26"/>
          <w:szCs w:val="26"/>
          <w:lang w:val="en-US"/>
        </w:rPr>
        <w:pPrChange w:id="5880" w:author="Antoneth Macaisa" w:date="2025-05-07T20:00:00Z">
          <w:pPr>
            <w:pStyle w:val="Default"/>
            <w:numPr>
              <w:numId w:val="71"/>
            </w:numPr>
            <w:spacing w:line="480" w:lineRule="auto"/>
            <w:ind w:left="720" w:hanging="360"/>
            <w:jc w:val="center"/>
          </w:pPr>
        </w:pPrChange>
      </w:pPr>
      <w:ins w:id="5881" w:author="Antoneth Macaisa" w:date="2025-05-07T19:59:00Z">
        <w:r w:rsidRPr="00BE2C17">
          <w:rPr>
            <w:rFonts w:eastAsia="DengXian"/>
            <w:b/>
            <w:sz w:val="26"/>
            <w:szCs w:val="26"/>
          </w:rPr>
          <w:t>Days before arrival</w:t>
        </w:r>
      </w:ins>
    </w:p>
    <w:p w14:paraId="1406CCDA" w14:textId="77777777" w:rsidR="007C7AFF" w:rsidRPr="00BE2C17" w:rsidRDefault="007C7AFF">
      <w:pPr>
        <w:pStyle w:val="Default"/>
        <w:numPr>
          <w:ilvl w:val="0"/>
          <w:numId w:val="71"/>
        </w:numPr>
        <w:rPr>
          <w:ins w:id="5882" w:author="Antoneth Macaisa" w:date="2025-05-07T19:59:00Z"/>
          <w:b/>
          <w:bCs/>
          <w:sz w:val="26"/>
          <w:szCs w:val="26"/>
          <w:lang w:val="en-US"/>
        </w:rPr>
        <w:pPrChange w:id="5883" w:author="Antoneth Macaisa" w:date="2025-05-07T20:00:00Z">
          <w:pPr>
            <w:pStyle w:val="Default"/>
            <w:numPr>
              <w:numId w:val="71"/>
            </w:numPr>
            <w:spacing w:line="480" w:lineRule="auto"/>
            <w:ind w:left="720" w:hanging="360"/>
            <w:jc w:val="center"/>
          </w:pPr>
        </w:pPrChange>
      </w:pPr>
      <w:ins w:id="5884" w:author="Antoneth Macaisa" w:date="2025-05-07T19:59:00Z">
        <w:r w:rsidRPr="00BE2C17">
          <w:rPr>
            <w:rFonts w:eastAsia="DengXian"/>
            <w:b/>
            <w:sz w:val="26"/>
            <w:szCs w:val="26"/>
          </w:rPr>
          <w:t xml:space="preserve">Discount Editable </w:t>
        </w:r>
      </w:ins>
    </w:p>
    <w:p w14:paraId="63ED92B9" w14:textId="77777777" w:rsidR="007C7AFF" w:rsidRPr="00BE2C17" w:rsidRDefault="007C7AFF">
      <w:pPr>
        <w:pStyle w:val="Default"/>
        <w:numPr>
          <w:ilvl w:val="0"/>
          <w:numId w:val="71"/>
        </w:numPr>
        <w:rPr>
          <w:ins w:id="5885" w:author="Antoneth Macaisa" w:date="2025-05-07T19:59:00Z"/>
          <w:b/>
          <w:bCs/>
          <w:sz w:val="26"/>
          <w:szCs w:val="26"/>
          <w:lang w:val="en-US"/>
        </w:rPr>
        <w:pPrChange w:id="5886" w:author="Antoneth Macaisa" w:date="2025-05-07T20:00:00Z">
          <w:pPr>
            <w:pStyle w:val="Default"/>
            <w:numPr>
              <w:numId w:val="71"/>
            </w:numPr>
            <w:spacing w:line="480" w:lineRule="auto"/>
            <w:ind w:left="720" w:hanging="360"/>
            <w:jc w:val="center"/>
          </w:pPr>
        </w:pPrChange>
      </w:pPr>
      <w:ins w:id="5887" w:author="Antoneth Macaisa" w:date="2025-05-07T19:59:00Z">
        <w:r w:rsidRPr="00BE2C17">
          <w:rPr>
            <w:rFonts w:eastAsia="DengXian"/>
            <w:b/>
            <w:sz w:val="26"/>
            <w:szCs w:val="26"/>
          </w:rPr>
          <w:t>Save</w:t>
        </w:r>
      </w:ins>
    </w:p>
    <w:p w14:paraId="72FBF53A" w14:textId="33486B53" w:rsidR="007C7AFF" w:rsidRPr="00BE2C17" w:rsidRDefault="007C7AFF">
      <w:pPr>
        <w:pStyle w:val="Default"/>
        <w:numPr>
          <w:ilvl w:val="0"/>
          <w:numId w:val="71"/>
        </w:numPr>
        <w:spacing w:line="480" w:lineRule="auto"/>
        <w:rPr>
          <w:b/>
          <w:bCs/>
          <w:sz w:val="26"/>
          <w:szCs w:val="26"/>
          <w:lang w:val="en-US"/>
        </w:rPr>
        <w:pPrChange w:id="5888" w:author="Antoneth Macaisa" w:date="2025-05-07T19:59:00Z">
          <w:pPr>
            <w:pStyle w:val="Default"/>
            <w:spacing w:line="480" w:lineRule="auto"/>
            <w:jc w:val="center"/>
          </w:pPr>
        </w:pPrChange>
      </w:pPr>
      <w:ins w:id="5889" w:author="Antoneth Macaisa" w:date="2025-05-07T19:59:00Z">
        <w:r w:rsidRPr="00BE2C17">
          <w:rPr>
            <w:rFonts w:eastAsia="DengXian"/>
            <w:b/>
            <w:sz w:val="26"/>
            <w:szCs w:val="26"/>
          </w:rPr>
          <w:lastRenderedPageBreak/>
          <w:t>Cancel</w:t>
        </w:r>
      </w:ins>
    </w:p>
    <w:p w14:paraId="75389869" w14:textId="210D4DBF" w:rsidR="000B094B" w:rsidRPr="00BE2C17" w:rsidRDefault="007C7AFF"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79072" behindDoc="1" locked="0" layoutInCell="1" allowOverlap="1" wp14:anchorId="037FEF2E" wp14:editId="3C22CFF2">
            <wp:simplePos x="0" y="0"/>
            <wp:positionH relativeFrom="column">
              <wp:posOffset>940712</wp:posOffset>
            </wp:positionH>
            <wp:positionV relativeFrom="paragraph">
              <wp:posOffset>1464310</wp:posOffset>
            </wp:positionV>
            <wp:extent cx="3469852" cy="1951630"/>
            <wp:effectExtent l="19050" t="19050" r="16510" b="10795"/>
            <wp:wrapNone/>
            <wp:docPr id="15503641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69852" cy="1951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Figure 61 below</w:t>
      </w:r>
      <w:r w:rsidR="00B31CB7" w:rsidRPr="00BE2C17">
        <w:rPr>
          <w:rFonts w:eastAsia="DengXian"/>
          <w:sz w:val="26"/>
          <w:szCs w:val="26"/>
        </w:rPr>
        <w:t xml:space="preserve"> </w:t>
      </w:r>
      <w:r w:rsidR="000B094B" w:rsidRPr="00BE2C17">
        <w:rPr>
          <w:rFonts w:eastAsia="DengXian"/>
          <w:sz w:val="26"/>
          <w:szCs w:val="26"/>
        </w:rPr>
        <w:t>displays the "Earnings" section of the host dashboard. It shows "You've made $0.00 this month" in a prominent font. A simple line graph displays potential earnings over several months, with "May" highlighted on the x-axis (1). A button to "View earnings summary" (2) is below the graph.</w:t>
      </w:r>
    </w:p>
    <w:p w14:paraId="67515743" w14:textId="1242A053" w:rsidR="00740F9D" w:rsidRPr="00BE2C17" w:rsidRDefault="00740F9D" w:rsidP="000B094B">
      <w:pPr>
        <w:pStyle w:val="Default"/>
        <w:spacing w:line="480" w:lineRule="auto"/>
        <w:jc w:val="both"/>
        <w:rPr>
          <w:rFonts w:eastAsia="DengXian"/>
          <w:sz w:val="26"/>
          <w:szCs w:val="26"/>
          <w:lang w:val="en-US"/>
        </w:rPr>
      </w:pPr>
    </w:p>
    <w:p w14:paraId="5223350F"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3399BFDC" w14:textId="77777777" w:rsidR="00740F9D" w:rsidRPr="00BE2C17" w:rsidRDefault="00740F9D" w:rsidP="000B094B">
      <w:pPr>
        <w:pStyle w:val="Default"/>
        <w:spacing w:line="480" w:lineRule="auto"/>
        <w:jc w:val="both"/>
        <w:rPr>
          <w:sz w:val="26"/>
          <w:szCs w:val="26"/>
          <w:lang w:val="en-US"/>
        </w:rPr>
      </w:pPr>
    </w:p>
    <w:p w14:paraId="4B10F6BB" w14:textId="77777777" w:rsidR="00740F9D" w:rsidRPr="00BE2C17" w:rsidRDefault="00740F9D" w:rsidP="000B094B">
      <w:pPr>
        <w:pStyle w:val="Default"/>
        <w:spacing w:line="480" w:lineRule="auto"/>
        <w:jc w:val="both"/>
        <w:rPr>
          <w:sz w:val="26"/>
          <w:szCs w:val="26"/>
          <w:lang w:val="en-US"/>
        </w:rPr>
      </w:pPr>
    </w:p>
    <w:p w14:paraId="0C542C5A" w14:textId="77777777" w:rsidR="00740F9D" w:rsidRPr="00BE2C17" w:rsidDel="007C7AFF" w:rsidRDefault="00740F9D" w:rsidP="000B094B">
      <w:pPr>
        <w:pStyle w:val="Default"/>
        <w:spacing w:line="480" w:lineRule="auto"/>
        <w:jc w:val="both"/>
        <w:rPr>
          <w:del w:id="5890" w:author="Antoneth Macaisa" w:date="2025-05-07T20:00:00Z"/>
          <w:sz w:val="26"/>
          <w:szCs w:val="26"/>
          <w:lang w:val="en-US"/>
        </w:rPr>
      </w:pPr>
    </w:p>
    <w:p w14:paraId="7E54B9A0" w14:textId="77777777" w:rsidR="00740F9D" w:rsidRPr="00BE2C17" w:rsidRDefault="00740F9D" w:rsidP="000B094B">
      <w:pPr>
        <w:pStyle w:val="Default"/>
        <w:spacing w:line="480" w:lineRule="auto"/>
        <w:jc w:val="both"/>
        <w:rPr>
          <w:sz w:val="26"/>
          <w:szCs w:val="26"/>
          <w:lang w:val="en-US"/>
        </w:rPr>
      </w:pPr>
    </w:p>
    <w:p w14:paraId="720BDB52" w14:textId="1F6E3330" w:rsidR="007B010D" w:rsidRPr="00BE2C17" w:rsidRDefault="007B010D" w:rsidP="007B010D">
      <w:pPr>
        <w:pStyle w:val="Default"/>
        <w:spacing w:line="480" w:lineRule="auto"/>
        <w:jc w:val="center"/>
        <w:rPr>
          <w:ins w:id="5891" w:author="Antoneth Macaisa" w:date="2025-05-07T20:00:00Z"/>
          <w:b/>
          <w:bCs/>
          <w:sz w:val="26"/>
          <w:szCs w:val="26"/>
          <w:lang w:val="en-US"/>
        </w:rPr>
      </w:pPr>
      <w:r w:rsidRPr="00BE2C17">
        <w:rPr>
          <w:b/>
          <w:bCs/>
          <w:sz w:val="26"/>
          <w:szCs w:val="26"/>
          <w:lang w:val="en-US"/>
        </w:rPr>
        <w:t>Figure 61. Earning Dashboard</w:t>
      </w:r>
    </w:p>
    <w:p w14:paraId="397DAC46" w14:textId="77777777" w:rsidR="007C7AFF" w:rsidRPr="00BE2C17" w:rsidRDefault="007C7AFF" w:rsidP="007C7AFF">
      <w:pPr>
        <w:numPr>
          <w:ilvl w:val="0"/>
          <w:numId w:val="72"/>
        </w:numPr>
        <w:spacing w:after="0" w:line="240" w:lineRule="auto"/>
        <w:textAlignment w:val="baseline"/>
        <w:rPr>
          <w:ins w:id="5892" w:author="Antoneth Macaisa" w:date="2025-05-07T20:00:00Z"/>
          <w:rFonts w:ascii="Times New Roman" w:eastAsia="Times New Roman" w:hAnsi="Times New Roman"/>
          <w:b/>
          <w:color w:val="000000"/>
          <w:sz w:val="26"/>
          <w:szCs w:val="26"/>
          <w:lang w:val="en-US" w:eastAsia="en-US"/>
        </w:rPr>
      </w:pPr>
      <w:ins w:id="5893" w:author="Antoneth Macaisa" w:date="2025-05-07T20:00:00Z">
        <w:r w:rsidRPr="00BE2C17">
          <w:rPr>
            <w:rFonts w:ascii="Times New Roman" w:eastAsia="Times New Roman" w:hAnsi="Times New Roman"/>
            <w:b/>
            <w:color w:val="000000"/>
            <w:sz w:val="26"/>
            <w:szCs w:val="26"/>
            <w:lang w:val="en-US" w:eastAsia="en-US"/>
          </w:rPr>
          <w:t>Monthly income dashboard </w:t>
        </w:r>
      </w:ins>
    </w:p>
    <w:p w14:paraId="6366A6B6" w14:textId="4C136188" w:rsidR="007C7AFF" w:rsidRPr="00BE2C17" w:rsidRDefault="007C7AFF">
      <w:pPr>
        <w:numPr>
          <w:ilvl w:val="0"/>
          <w:numId w:val="72"/>
        </w:numPr>
        <w:spacing w:after="0" w:line="240" w:lineRule="auto"/>
        <w:textAlignment w:val="baseline"/>
        <w:rPr>
          <w:b/>
          <w:sz w:val="26"/>
          <w:szCs w:val="26"/>
          <w:lang w:val="en-US" w:eastAsia="en-US"/>
          <w:rPrChange w:id="5894" w:author="Antoneth Macaisa" w:date="2025-05-07T21:00:00Z">
            <w:rPr>
              <w:lang w:val="en-US"/>
            </w:rPr>
          </w:rPrChange>
        </w:rPr>
        <w:pPrChange w:id="5895" w:author="Antoneth Macaisa" w:date="2025-05-07T20:00:00Z">
          <w:pPr>
            <w:pStyle w:val="Default"/>
            <w:spacing w:line="480" w:lineRule="auto"/>
            <w:jc w:val="center"/>
          </w:pPr>
        </w:pPrChange>
      </w:pPr>
      <w:ins w:id="5896" w:author="Antoneth Macaisa" w:date="2025-05-07T20:00:00Z">
        <w:r w:rsidRPr="00BE2C17">
          <w:rPr>
            <w:rFonts w:ascii="Times New Roman" w:eastAsia="Times New Roman" w:hAnsi="Times New Roman"/>
            <w:b/>
            <w:color w:val="000000"/>
            <w:sz w:val="26"/>
            <w:szCs w:val="26"/>
            <w:lang w:val="en-US" w:eastAsia="en-US"/>
          </w:rPr>
          <w:t xml:space="preserve">View earning summary button </w:t>
        </w:r>
      </w:ins>
    </w:p>
    <w:p w14:paraId="173BD81A" w14:textId="0040C120" w:rsidR="000B094B" w:rsidRPr="00BE2C17" w:rsidDel="007C7AFF" w:rsidRDefault="007C7AFF" w:rsidP="000B094B">
      <w:pPr>
        <w:pStyle w:val="Default"/>
        <w:spacing w:line="480" w:lineRule="auto"/>
        <w:jc w:val="both"/>
        <w:rPr>
          <w:del w:id="5897" w:author="Antoneth Macaisa" w:date="2025-05-07T20:00:00Z"/>
          <w:rFonts w:eastAsia="DengXian"/>
          <w:sz w:val="26"/>
          <w:szCs w:val="26"/>
          <w:lang w:val="en-US"/>
        </w:rPr>
      </w:pPr>
      <w:r w:rsidRPr="00BE2C17">
        <w:rPr>
          <w:noProof/>
          <w:sz w:val="26"/>
          <w:szCs w:val="26"/>
          <w:lang w:val="en-US" w:eastAsia="en-US"/>
        </w:rPr>
        <w:drawing>
          <wp:anchor distT="0" distB="0" distL="114300" distR="114300" simplePos="0" relativeHeight="251781120" behindDoc="1" locked="0" layoutInCell="1" allowOverlap="1" wp14:anchorId="6B0F21B8" wp14:editId="3528FBCC">
            <wp:simplePos x="0" y="0"/>
            <wp:positionH relativeFrom="column">
              <wp:posOffset>1063625</wp:posOffset>
            </wp:positionH>
            <wp:positionV relativeFrom="paragraph">
              <wp:posOffset>1459865</wp:posOffset>
            </wp:positionV>
            <wp:extent cx="3469640" cy="1951510"/>
            <wp:effectExtent l="19050" t="19050" r="16510" b="10795"/>
            <wp:wrapNone/>
            <wp:docPr id="8675121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69640" cy="19515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Figure 62 below</w:t>
      </w:r>
      <w:r w:rsidR="00B31CB7" w:rsidRPr="00BE2C17">
        <w:rPr>
          <w:rFonts w:eastAsia="DengXian"/>
          <w:sz w:val="26"/>
          <w:szCs w:val="26"/>
        </w:rPr>
        <w:t xml:space="preserve"> </w:t>
      </w:r>
      <w:r w:rsidR="000B094B" w:rsidRPr="00BE2C17">
        <w:rPr>
          <w:rFonts w:eastAsia="DengXian"/>
          <w:sz w:val="26"/>
          <w:szCs w:val="26"/>
        </w:rPr>
        <w:t>shows a "Year-to-date summary" modal that appears after clicking "View earnings summary." It displays earnings from "Jan 1 - May 6, 2025," with "Gross earnings," "Adjustments," "Airbnb service fee," "Tax withheld," and "Total (USD)" all listed as "$0." An "X" button (1) allows the user to close the summary.</w:t>
      </w:r>
    </w:p>
    <w:p w14:paraId="7F17D784" w14:textId="77777777" w:rsidR="007B010D" w:rsidRPr="00BE2C17" w:rsidDel="007C7AFF" w:rsidRDefault="007B010D" w:rsidP="000B094B">
      <w:pPr>
        <w:pStyle w:val="Default"/>
        <w:spacing w:line="480" w:lineRule="auto"/>
        <w:jc w:val="both"/>
        <w:rPr>
          <w:del w:id="5898" w:author="Antoneth Macaisa" w:date="2025-05-07T20:00:00Z"/>
          <w:rFonts w:eastAsia="DengXian"/>
          <w:sz w:val="26"/>
          <w:szCs w:val="26"/>
          <w:lang w:val="en-US"/>
        </w:rPr>
      </w:pPr>
    </w:p>
    <w:p w14:paraId="1FF04959" w14:textId="77777777" w:rsidR="007B010D" w:rsidRPr="00BE2C17" w:rsidDel="007C7AFF" w:rsidRDefault="007B010D" w:rsidP="000B094B">
      <w:pPr>
        <w:pStyle w:val="Default"/>
        <w:spacing w:line="480" w:lineRule="auto"/>
        <w:jc w:val="both"/>
        <w:rPr>
          <w:del w:id="5899" w:author="Antoneth Macaisa" w:date="2025-05-07T20:00:00Z"/>
          <w:rFonts w:eastAsia="DengXian"/>
          <w:sz w:val="26"/>
          <w:szCs w:val="26"/>
          <w:lang w:val="en-US"/>
        </w:rPr>
      </w:pPr>
    </w:p>
    <w:p w14:paraId="46A15207" w14:textId="77777777" w:rsidR="007B010D" w:rsidRPr="00BE2C17" w:rsidDel="007C7AFF" w:rsidRDefault="007B010D" w:rsidP="000B094B">
      <w:pPr>
        <w:pStyle w:val="Default"/>
        <w:spacing w:line="480" w:lineRule="auto"/>
        <w:jc w:val="both"/>
        <w:rPr>
          <w:del w:id="5900" w:author="Antoneth Macaisa" w:date="2025-05-07T20:00:00Z"/>
          <w:rFonts w:eastAsia="DengXian"/>
          <w:sz w:val="26"/>
          <w:szCs w:val="26"/>
          <w:lang w:val="en-US"/>
        </w:rPr>
      </w:pPr>
    </w:p>
    <w:p w14:paraId="41E51912" w14:textId="77777777" w:rsidR="007B010D" w:rsidRPr="00BE2C17" w:rsidRDefault="007B010D" w:rsidP="000B094B">
      <w:pPr>
        <w:pStyle w:val="Default"/>
        <w:spacing w:line="480" w:lineRule="auto"/>
        <w:jc w:val="both"/>
        <w:rPr>
          <w:rFonts w:eastAsia="DengXian"/>
          <w:sz w:val="26"/>
          <w:szCs w:val="26"/>
          <w:lang w:val="en-US"/>
        </w:rPr>
      </w:pPr>
    </w:p>
    <w:p w14:paraId="1A0C24DF" w14:textId="29F6E876" w:rsidR="00740F9D" w:rsidRPr="00BE2C17" w:rsidRDefault="00740F9D" w:rsidP="000B094B">
      <w:pPr>
        <w:pStyle w:val="Default"/>
        <w:spacing w:line="480" w:lineRule="auto"/>
        <w:jc w:val="both"/>
        <w:rPr>
          <w:rFonts w:eastAsia="DengXian"/>
          <w:sz w:val="26"/>
          <w:szCs w:val="26"/>
          <w:lang w:val="en-US"/>
        </w:rPr>
      </w:pPr>
    </w:p>
    <w:p w14:paraId="4BAD5F3B"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76FCA207" w14:textId="77777777" w:rsidR="00740F9D" w:rsidRPr="00BE2C17" w:rsidRDefault="00740F9D" w:rsidP="000B094B">
      <w:pPr>
        <w:pStyle w:val="Default"/>
        <w:spacing w:line="480" w:lineRule="auto"/>
        <w:jc w:val="both"/>
        <w:rPr>
          <w:sz w:val="26"/>
          <w:szCs w:val="26"/>
          <w:lang w:val="en-US"/>
        </w:rPr>
      </w:pPr>
    </w:p>
    <w:p w14:paraId="51E74BCF" w14:textId="77777777" w:rsidR="00740F9D" w:rsidRPr="00BE2C17" w:rsidDel="007C7AFF" w:rsidRDefault="00740F9D" w:rsidP="000B094B">
      <w:pPr>
        <w:pStyle w:val="Default"/>
        <w:spacing w:line="480" w:lineRule="auto"/>
        <w:jc w:val="both"/>
        <w:rPr>
          <w:del w:id="5901" w:author="Antoneth Macaisa" w:date="2025-05-07T20:00:00Z"/>
          <w:sz w:val="26"/>
          <w:szCs w:val="26"/>
          <w:lang w:val="en-US"/>
        </w:rPr>
      </w:pPr>
    </w:p>
    <w:p w14:paraId="0153AB5B" w14:textId="77777777" w:rsidR="00740F9D" w:rsidRPr="00BE2C17" w:rsidDel="007C7AFF" w:rsidRDefault="00740F9D" w:rsidP="000B094B">
      <w:pPr>
        <w:pStyle w:val="Default"/>
        <w:spacing w:line="480" w:lineRule="auto"/>
        <w:jc w:val="both"/>
        <w:rPr>
          <w:del w:id="5902" w:author="Antoneth Macaisa" w:date="2025-05-07T20:00:00Z"/>
          <w:sz w:val="26"/>
          <w:szCs w:val="26"/>
          <w:lang w:val="en-US"/>
        </w:rPr>
      </w:pPr>
    </w:p>
    <w:p w14:paraId="482C1D66" w14:textId="77777777" w:rsidR="007B010D" w:rsidRPr="00BE2C17" w:rsidRDefault="007B010D" w:rsidP="000B094B">
      <w:pPr>
        <w:pStyle w:val="Default"/>
        <w:spacing w:line="480" w:lineRule="auto"/>
        <w:jc w:val="both"/>
        <w:rPr>
          <w:sz w:val="26"/>
          <w:szCs w:val="26"/>
          <w:lang w:val="en-US"/>
        </w:rPr>
      </w:pPr>
    </w:p>
    <w:p w14:paraId="3F53125E" w14:textId="4B08D913" w:rsidR="00740F9D" w:rsidRPr="00BE2C17" w:rsidRDefault="007B010D" w:rsidP="007B010D">
      <w:pPr>
        <w:pStyle w:val="Default"/>
        <w:spacing w:line="480" w:lineRule="auto"/>
        <w:jc w:val="center"/>
        <w:rPr>
          <w:ins w:id="5903" w:author="Antoneth Macaisa" w:date="2025-05-07T20:00:00Z"/>
          <w:b/>
          <w:bCs/>
          <w:sz w:val="26"/>
          <w:szCs w:val="26"/>
          <w:lang w:val="en-US"/>
        </w:rPr>
      </w:pPr>
      <w:r w:rsidRPr="00BE2C17">
        <w:rPr>
          <w:b/>
          <w:bCs/>
          <w:sz w:val="26"/>
          <w:szCs w:val="26"/>
          <w:lang w:val="en-US"/>
        </w:rPr>
        <w:t>Figure 62. Year to Date Summary</w:t>
      </w:r>
    </w:p>
    <w:p w14:paraId="644B4BAC" w14:textId="765ECA9E" w:rsidR="007C7AFF" w:rsidRPr="00BE2C17" w:rsidRDefault="007C7AFF">
      <w:pPr>
        <w:pStyle w:val="Default"/>
        <w:numPr>
          <w:ilvl w:val="0"/>
          <w:numId w:val="73"/>
        </w:numPr>
        <w:spacing w:line="480" w:lineRule="auto"/>
        <w:rPr>
          <w:b/>
          <w:bCs/>
          <w:sz w:val="26"/>
          <w:szCs w:val="26"/>
          <w:lang w:val="en-US"/>
        </w:rPr>
        <w:pPrChange w:id="5904" w:author="Antoneth Macaisa" w:date="2025-05-07T20:00:00Z">
          <w:pPr>
            <w:pStyle w:val="Default"/>
            <w:spacing w:line="480" w:lineRule="auto"/>
            <w:jc w:val="center"/>
          </w:pPr>
        </w:pPrChange>
      </w:pPr>
      <w:ins w:id="5905" w:author="Antoneth Macaisa" w:date="2025-05-07T20:00:00Z">
        <w:r w:rsidRPr="00BE2C17">
          <w:rPr>
            <w:b/>
            <w:bCs/>
            <w:sz w:val="26"/>
            <w:szCs w:val="26"/>
            <w:lang w:val="en-US"/>
          </w:rPr>
          <w:t>Choose Button</w:t>
        </w:r>
      </w:ins>
    </w:p>
    <w:p w14:paraId="6DDE1CE8" w14:textId="2302C5B2"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63 below</w:t>
      </w:r>
      <w:r w:rsidR="00B31CB7" w:rsidRPr="00BE2C17">
        <w:rPr>
          <w:rFonts w:eastAsia="DengXian"/>
          <w:sz w:val="26"/>
          <w:szCs w:val="26"/>
        </w:rPr>
        <w:t xml:space="preserve"> </w:t>
      </w:r>
      <w:r w:rsidR="000B094B" w:rsidRPr="00BE2C17">
        <w:rPr>
          <w:rFonts w:eastAsia="DengXian"/>
          <w:sz w:val="26"/>
          <w:szCs w:val="26"/>
        </w:rPr>
        <w:t xml:space="preserve">appears to be an administrator dashboard for </w:t>
      </w:r>
      <w:proofErr w:type="spellStart"/>
      <w:r w:rsidR="000B094B" w:rsidRPr="00BE2C17">
        <w:rPr>
          <w:rFonts w:eastAsia="DengXian"/>
          <w:sz w:val="26"/>
          <w:szCs w:val="26"/>
        </w:rPr>
        <w:t>FlexiDesk</w:t>
      </w:r>
      <w:proofErr w:type="spellEnd"/>
      <w:r w:rsidR="000B094B" w:rsidRPr="00BE2C17">
        <w:rPr>
          <w:rFonts w:eastAsia="DengXian"/>
          <w:sz w:val="26"/>
          <w:szCs w:val="26"/>
        </w:rPr>
        <w:t xml:space="preserve">. Key metrics are displayed in boxes, including "TOTAL USERS" (123) (7), "VERIFIED USERS" (93) (8), "LISTED </w:t>
      </w:r>
      <w:proofErr w:type="spellStart"/>
      <w:r w:rsidR="000B094B" w:rsidRPr="00BE2C17">
        <w:rPr>
          <w:rFonts w:eastAsia="DengXian"/>
          <w:sz w:val="26"/>
          <w:szCs w:val="26"/>
        </w:rPr>
        <w:t>Coworking</w:t>
      </w:r>
      <w:proofErr w:type="spellEnd"/>
      <w:r w:rsidR="000B094B" w:rsidRPr="00BE2C17">
        <w:rPr>
          <w:rFonts w:eastAsia="DengXian"/>
          <w:sz w:val="26"/>
          <w:szCs w:val="26"/>
        </w:rPr>
        <w:t xml:space="preserve"> Space" (308) (6), and "PENDING VERIFICATION" (30) (5). Charts showing "Monthly Signups" and another metric are also visible. A "Top Owners" list displays names and email addresses (4). A search bar (3) and notification/profile icons (1, 2) are at the top. A left sidebar (9) offers navigation options like "Discover," "Dashboard," "User Management," "Analytics &amp; Insights," "Security &amp; Compliance," and "Settings."</w:t>
      </w:r>
    </w:p>
    <w:p w14:paraId="1D5C369A" w14:textId="079F2E35" w:rsidR="007B010D" w:rsidRPr="00BE2C17" w:rsidDel="007C7AFF" w:rsidRDefault="007B010D" w:rsidP="000B094B">
      <w:pPr>
        <w:pStyle w:val="Default"/>
        <w:spacing w:line="480" w:lineRule="auto"/>
        <w:jc w:val="both"/>
        <w:rPr>
          <w:del w:id="5906" w:author="Antoneth Macaisa" w:date="2025-05-07T20:01:00Z"/>
          <w:rFonts w:eastAsia="DengXian"/>
          <w:sz w:val="26"/>
          <w:szCs w:val="26"/>
          <w:lang w:val="en-US"/>
        </w:rPr>
      </w:pPr>
    </w:p>
    <w:p w14:paraId="362C20E5" w14:textId="77777777" w:rsidR="007B010D" w:rsidRPr="00BE2C17" w:rsidDel="007C7AFF" w:rsidRDefault="007B010D" w:rsidP="000B094B">
      <w:pPr>
        <w:pStyle w:val="Default"/>
        <w:spacing w:line="480" w:lineRule="auto"/>
        <w:jc w:val="both"/>
        <w:rPr>
          <w:del w:id="5907" w:author="Antoneth Macaisa" w:date="2025-05-07T20:01:00Z"/>
          <w:rFonts w:eastAsia="DengXian"/>
          <w:sz w:val="26"/>
          <w:szCs w:val="26"/>
          <w:lang w:val="en-US"/>
        </w:rPr>
      </w:pPr>
    </w:p>
    <w:p w14:paraId="76C445F3" w14:textId="5B040738" w:rsidR="00740F9D" w:rsidRPr="00BE2C17" w:rsidDel="007C7AFF" w:rsidRDefault="00740F9D" w:rsidP="000B094B">
      <w:pPr>
        <w:pStyle w:val="Default"/>
        <w:spacing w:line="480" w:lineRule="auto"/>
        <w:jc w:val="both"/>
        <w:rPr>
          <w:del w:id="5908" w:author="Antoneth Macaisa" w:date="2025-05-07T20:01:00Z"/>
          <w:rFonts w:eastAsia="DengXian"/>
          <w:sz w:val="26"/>
          <w:szCs w:val="26"/>
          <w:lang w:val="en-US"/>
        </w:rPr>
      </w:pPr>
    </w:p>
    <w:p w14:paraId="71B20842" w14:textId="308895B5" w:rsidR="00740F9D" w:rsidRPr="00BE2C17" w:rsidDel="007C7AFF" w:rsidRDefault="00740F9D" w:rsidP="000B094B">
      <w:pPr>
        <w:pStyle w:val="Default"/>
        <w:spacing w:line="480" w:lineRule="auto"/>
        <w:jc w:val="both"/>
        <w:rPr>
          <w:del w:id="5909" w:author="Antoneth Macaisa" w:date="2025-05-07T20:01:00Z"/>
          <w:rFonts w:eastAsia="DengXian"/>
          <w:sz w:val="26"/>
          <w:szCs w:val="26"/>
          <w:lang w:val="en-US"/>
        </w:rPr>
      </w:pPr>
    </w:p>
    <w:p w14:paraId="03BF001E" w14:textId="585B8757" w:rsidR="00740F9D" w:rsidRPr="00BE2C17" w:rsidRDefault="00740F9D" w:rsidP="000B094B">
      <w:pPr>
        <w:pStyle w:val="Default"/>
        <w:spacing w:line="480" w:lineRule="auto"/>
        <w:jc w:val="both"/>
        <w:rPr>
          <w:rFonts w:eastAsia="DengXian"/>
          <w:sz w:val="26"/>
          <w:szCs w:val="26"/>
          <w:lang w:val="en-US"/>
        </w:rPr>
      </w:pPr>
    </w:p>
    <w:p w14:paraId="6F9E16FD" w14:textId="3C671076" w:rsidR="00740F9D" w:rsidRPr="00BE2C17" w:rsidRDefault="007B010D"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83168" behindDoc="1" locked="0" layoutInCell="1" allowOverlap="1" wp14:anchorId="097424B0" wp14:editId="0C5757C3">
            <wp:simplePos x="0" y="0"/>
            <wp:positionH relativeFrom="column">
              <wp:posOffset>995045</wp:posOffset>
            </wp:positionH>
            <wp:positionV relativeFrom="paragraph">
              <wp:posOffset>-21681</wp:posOffset>
            </wp:positionV>
            <wp:extent cx="3461385" cy="1946867"/>
            <wp:effectExtent l="19050" t="19050" r="24765" b="15875"/>
            <wp:wrapNone/>
            <wp:docPr id="11996643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61385" cy="194686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845C6F" w14:textId="77777777" w:rsidR="007B010D" w:rsidRPr="00BE2C17" w:rsidRDefault="00B31CB7" w:rsidP="000B094B">
      <w:pPr>
        <w:pStyle w:val="Default"/>
        <w:spacing w:line="480" w:lineRule="auto"/>
        <w:jc w:val="both"/>
        <w:rPr>
          <w:sz w:val="26"/>
          <w:szCs w:val="26"/>
          <w:lang w:val="en-US"/>
        </w:rPr>
      </w:pPr>
      <w:r w:rsidRPr="00BE2C17">
        <w:rPr>
          <w:sz w:val="26"/>
          <w:szCs w:val="26"/>
          <w:lang w:val="en-US"/>
        </w:rPr>
        <w:tab/>
      </w:r>
    </w:p>
    <w:p w14:paraId="4484517B" w14:textId="77777777" w:rsidR="007B010D" w:rsidRPr="00BE2C17" w:rsidRDefault="007B010D" w:rsidP="000B094B">
      <w:pPr>
        <w:pStyle w:val="Default"/>
        <w:spacing w:line="480" w:lineRule="auto"/>
        <w:jc w:val="both"/>
        <w:rPr>
          <w:sz w:val="26"/>
          <w:szCs w:val="26"/>
          <w:lang w:val="en-US"/>
        </w:rPr>
      </w:pPr>
    </w:p>
    <w:p w14:paraId="01F0691C" w14:textId="77777777" w:rsidR="007B010D" w:rsidRPr="00BE2C17" w:rsidRDefault="007B010D" w:rsidP="000B094B">
      <w:pPr>
        <w:pStyle w:val="Default"/>
        <w:spacing w:line="480" w:lineRule="auto"/>
        <w:jc w:val="both"/>
        <w:rPr>
          <w:sz w:val="26"/>
          <w:szCs w:val="26"/>
          <w:lang w:val="en-US"/>
        </w:rPr>
      </w:pPr>
    </w:p>
    <w:p w14:paraId="4CB3B24C" w14:textId="77777777" w:rsidR="007B010D" w:rsidRPr="00BE2C17" w:rsidDel="007C7AFF" w:rsidRDefault="007B010D" w:rsidP="000B094B">
      <w:pPr>
        <w:pStyle w:val="Default"/>
        <w:spacing w:line="480" w:lineRule="auto"/>
        <w:jc w:val="both"/>
        <w:rPr>
          <w:del w:id="5910" w:author="Antoneth Macaisa" w:date="2025-05-07T20:01:00Z"/>
          <w:sz w:val="26"/>
          <w:szCs w:val="26"/>
          <w:lang w:val="en-US"/>
        </w:rPr>
      </w:pPr>
    </w:p>
    <w:p w14:paraId="3CED799D" w14:textId="7BB793D3" w:rsidR="007B010D" w:rsidRPr="00BE2C17" w:rsidRDefault="007B010D" w:rsidP="007B010D">
      <w:pPr>
        <w:pStyle w:val="Default"/>
        <w:spacing w:line="480" w:lineRule="auto"/>
        <w:jc w:val="center"/>
        <w:rPr>
          <w:ins w:id="5911" w:author="Antoneth Macaisa" w:date="2025-05-07T20:01:00Z"/>
          <w:b/>
          <w:bCs/>
          <w:sz w:val="26"/>
          <w:szCs w:val="26"/>
          <w:lang w:val="en-US"/>
        </w:rPr>
      </w:pPr>
      <w:r w:rsidRPr="00BE2C17">
        <w:rPr>
          <w:sz w:val="26"/>
          <w:szCs w:val="26"/>
          <w:lang w:val="en-US"/>
        </w:rPr>
        <w:br/>
      </w:r>
      <w:r w:rsidRPr="00BE2C17">
        <w:rPr>
          <w:b/>
          <w:bCs/>
          <w:sz w:val="26"/>
          <w:szCs w:val="26"/>
          <w:lang w:val="en-US"/>
        </w:rPr>
        <w:t>Figure 63. Admin Dashboard</w:t>
      </w:r>
    </w:p>
    <w:p w14:paraId="48D4B958" w14:textId="77777777" w:rsidR="007C7AFF" w:rsidRPr="00BE2C17" w:rsidRDefault="007C7AFF">
      <w:pPr>
        <w:pStyle w:val="Default"/>
        <w:numPr>
          <w:ilvl w:val="0"/>
          <w:numId w:val="74"/>
        </w:numPr>
        <w:spacing w:line="360" w:lineRule="auto"/>
        <w:rPr>
          <w:ins w:id="5912" w:author="Antoneth Macaisa" w:date="2025-05-07T20:01:00Z"/>
          <w:b/>
          <w:sz w:val="26"/>
          <w:szCs w:val="26"/>
          <w:lang w:val="en-US" w:eastAsia="en-US"/>
        </w:rPr>
        <w:pPrChange w:id="5913" w:author="admin" w:date="2025-05-21T00:45:00Z">
          <w:pPr>
            <w:pStyle w:val="Default"/>
            <w:numPr>
              <w:numId w:val="74"/>
            </w:numPr>
            <w:tabs>
              <w:tab w:val="num" w:pos="720"/>
            </w:tabs>
            <w:spacing w:line="480" w:lineRule="auto"/>
            <w:ind w:left="720" w:hanging="360"/>
          </w:pPr>
        </w:pPrChange>
      </w:pPr>
      <w:ins w:id="5914" w:author="Antoneth Macaisa" w:date="2025-05-07T20:01:00Z">
        <w:r w:rsidRPr="00BE2C17">
          <w:rPr>
            <w:b/>
            <w:sz w:val="26"/>
            <w:szCs w:val="26"/>
            <w:lang w:val="en-US" w:eastAsia="en-US"/>
          </w:rPr>
          <w:t>Account Settings </w:t>
        </w:r>
      </w:ins>
    </w:p>
    <w:p w14:paraId="23D74CF9" w14:textId="77777777" w:rsidR="007C7AFF" w:rsidRPr="00BE2C17" w:rsidRDefault="007C7AFF">
      <w:pPr>
        <w:pStyle w:val="Default"/>
        <w:numPr>
          <w:ilvl w:val="0"/>
          <w:numId w:val="74"/>
        </w:numPr>
        <w:spacing w:line="360" w:lineRule="auto"/>
        <w:rPr>
          <w:ins w:id="5915" w:author="Antoneth Macaisa" w:date="2025-05-07T20:01:00Z"/>
          <w:b/>
          <w:sz w:val="26"/>
          <w:szCs w:val="26"/>
          <w:lang w:val="en-US" w:eastAsia="en-US"/>
        </w:rPr>
        <w:pPrChange w:id="5916" w:author="admin" w:date="2025-05-21T00:45:00Z">
          <w:pPr>
            <w:pStyle w:val="Default"/>
            <w:numPr>
              <w:numId w:val="74"/>
            </w:numPr>
            <w:tabs>
              <w:tab w:val="num" w:pos="720"/>
            </w:tabs>
            <w:spacing w:line="480" w:lineRule="auto"/>
            <w:ind w:left="720" w:hanging="360"/>
          </w:pPr>
        </w:pPrChange>
      </w:pPr>
      <w:ins w:id="5917" w:author="Antoneth Macaisa" w:date="2025-05-07T20:01:00Z">
        <w:r w:rsidRPr="00BE2C17">
          <w:rPr>
            <w:b/>
            <w:sz w:val="26"/>
            <w:szCs w:val="26"/>
            <w:lang w:val="en-US" w:eastAsia="en-US"/>
          </w:rPr>
          <w:t>Notification </w:t>
        </w:r>
      </w:ins>
    </w:p>
    <w:p w14:paraId="15B0A46E" w14:textId="77777777" w:rsidR="007C7AFF" w:rsidRPr="00BE2C17" w:rsidRDefault="007C7AFF">
      <w:pPr>
        <w:pStyle w:val="Default"/>
        <w:numPr>
          <w:ilvl w:val="0"/>
          <w:numId w:val="74"/>
        </w:numPr>
        <w:spacing w:line="360" w:lineRule="auto"/>
        <w:rPr>
          <w:ins w:id="5918" w:author="Antoneth Macaisa" w:date="2025-05-07T20:01:00Z"/>
          <w:b/>
          <w:sz w:val="26"/>
          <w:szCs w:val="26"/>
          <w:lang w:val="en-US" w:eastAsia="en-US"/>
        </w:rPr>
        <w:pPrChange w:id="5919" w:author="admin" w:date="2025-05-21T00:45:00Z">
          <w:pPr>
            <w:pStyle w:val="Default"/>
            <w:numPr>
              <w:numId w:val="74"/>
            </w:numPr>
            <w:tabs>
              <w:tab w:val="num" w:pos="720"/>
            </w:tabs>
            <w:spacing w:line="480" w:lineRule="auto"/>
            <w:ind w:left="720" w:hanging="360"/>
          </w:pPr>
        </w:pPrChange>
      </w:pPr>
      <w:ins w:id="5920" w:author="Antoneth Macaisa" w:date="2025-05-07T20:01:00Z">
        <w:r w:rsidRPr="00BE2C17">
          <w:rPr>
            <w:b/>
            <w:sz w:val="26"/>
            <w:szCs w:val="26"/>
            <w:lang w:val="en-US" w:eastAsia="en-US"/>
          </w:rPr>
          <w:t>Search Bar </w:t>
        </w:r>
      </w:ins>
    </w:p>
    <w:p w14:paraId="34A0DDBD" w14:textId="77777777" w:rsidR="007C7AFF" w:rsidRPr="00BE2C17" w:rsidRDefault="007C7AFF">
      <w:pPr>
        <w:pStyle w:val="Default"/>
        <w:numPr>
          <w:ilvl w:val="0"/>
          <w:numId w:val="74"/>
        </w:numPr>
        <w:spacing w:line="360" w:lineRule="auto"/>
        <w:rPr>
          <w:ins w:id="5921" w:author="Antoneth Macaisa" w:date="2025-05-07T20:01:00Z"/>
          <w:b/>
          <w:sz w:val="26"/>
          <w:szCs w:val="26"/>
          <w:lang w:val="en-US" w:eastAsia="en-US"/>
        </w:rPr>
        <w:pPrChange w:id="5922" w:author="admin" w:date="2025-05-21T00:45:00Z">
          <w:pPr>
            <w:pStyle w:val="Default"/>
            <w:numPr>
              <w:numId w:val="74"/>
            </w:numPr>
            <w:tabs>
              <w:tab w:val="num" w:pos="720"/>
            </w:tabs>
            <w:spacing w:line="480" w:lineRule="auto"/>
            <w:ind w:left="720" w:hanging="360"/>
          </w:pPr>
        </w:pPrChange>
      </w:pPr>
      <w:ins w:id="5923" w:author="Antoneth Macaisa" w:date="2025-05-07T20:01:00Z">
        <w:r w:rsidRPr="00BE2C17">
          <w:rPr>
            <w:b/>
            <w:sz w:val="26"/>
            <w:szCs w:val="26"/>
            <w:lang w:val="en-US" w:eastAsia="en-US"/>
          </w:rPr>
          <w:t>Pending verification statistics card </w:t>
        </w:r>
      </w:ins>
    </w:p>
    <w:p w14:paraId="1A6763F8" w14:textId="77777777" w:rsidR="007C7AFF" w:rsidRPr="00BE2C17" w:rsidRDefault="007C7AFF">
      <w:pPr>
        <w:pStyle w:val="Default"/>
        <w:numPr>
          <w:ilvl w:val="0"/>
          <w:numId w:val="74"/>
        </w:numPr>
        <w:spacing w:line="360" w:lineRule="auto"/>
        <w:rPr>
          <w:ins w:id="5924" w:author="Antoneth Macaisa" w:date="2025-05-07T20:01:00Z"/>
          <w:b/>
          <w:sz w:val="26"/>
          <w:szCs w:val="26"/>
          <w:lang w:val="en-US" w:eastAsia="en-US"/>
        </w:rPr>
        <w:pPrChange w:id="5925" w:author="admin" w:date="2025-05-21T00:45:00Z">
          <w:pPr>
            <w:pStyle w:val="Default"/>
            <w:numPr>
              <w:numId w:val="74"/>
            </w:numPr>
            <w:tabs>
              <w:tab w:val="num" w:pos="720"/>
            </w:tabs>
            <w:spacing w:line="480" w:lineRule="auto"/>
            <w:ind w:left="720" w:hanging="360"/>
          </w:pPr>
        </w:pPrChange>
      </w:pPr>
      <w:ins w:id="5926" w:author="Antoneth Macaisa" w:date="2025-05-07T20:01:00Z">
        <w:r w:rsidRPr="00BE2C17">
          <w:rPr>
            <w:b/>
            <w:sz w:val="26"/>
            <w:szCs w:val="26"/>
            <w:lang w:val="en-US" w:eastAsia="en-US"/>
          </w:rPr>
          <w:t xml:space="preserve">Listed </w:t>
        </w:r>
        <w:proofErr w:type="spellStart"/>
        <w:r w:rsidRPr="00BE2C17">
          <w:rPr>
            <w:b/>
            <w:sz w:val="26"/>
            <w:szCs w:val="26"/>
            <w:lang w:val="en-US" w:eastAsia="en-US"/>
          </w:rPr>
          <w:t>CoWorking</w:t>
        </w:r>
        <w:proofErr w:type="spellEnd"/>
        <w:r w:rsidRPr="00BE2C17">
          <w:rPr>
            <w:b/>
            <w:sz w:val="26"/>
            <w:szCs w:val="26"/>
            <w:lang w:val="en-US" w:eastAsia="en-US"/>
          </w:rPr>
          <w:t xml:space="preserve"> Space card </w:t>
        </w:r>
      </w:ins>
    </w:p>
    <w:p w14:paraId="0B72DF70" w14:textId="77777777" w:rsidR="007C7AFF" w:rsidRPr="00BE2C17" w:rsidRDefault="007C7AFF">
      <w:pPr>
        <w:pStyle w:val="Default"/>
        <w:numPr>
          <w:ilvl w:val="0"/>
          <w:numId w:val="74"/>
        </w:numPr>
        <w:spacing w:line="360" w:lineRule="auto"/>
        <w:rPr>
          <w:ins w:id="5927" w:author="Antoneth Macaisa" w:date="2025-05-07T20:01:00Z"/>
          <w:b/>
          <w:sz w:val="26"/>
          <w:szCs w:val="26"/>
          <w:lang w:val="en-US" w:eastAsia="en-US"/>
        </w:rPr>
        <w:pPrChange w:id="5928" w:author="admin" w:date="2025-05-21T00:45:00Z">
          <w:pPr>
            <w:pStyle w:val="Default"/>
            <w:numPr>
              <w:numId w:val="74"/>
            </w:numPr>
            <w:tabs>
              <w:tab w:val="num" w:pos="720"/>
            </w:tabs>
            <w:spacing w:line="480" w:lineRule="auto"/>
            <w:ind w:left="720" w:hanging="360"/>
          </w:pPr>
        </w:pPrChange>
      </w:pPr>
      <w:ins w:id="5929" w:author="Antoneth Macaisa" w:date="2025-05-07T20:01:00Z">
        <w:r w:rsidRPr="00BE2C17">
          <w:rPr>
            <w:b/>
            <w:sz w:val="26"/>
            <w:szCs w:val="26"/>
            <w:lang w:val="en-US" w:eastAsia="en-US"/>
          </w:rPr>
          <w:t>Top owners ranking</w:t>
        </w:r>
      </w:ins>
    </w:p>
    <w:p w14:paraId="50F283F5" w14:textId="77777777" w:rsidR="007C7AFF" w:rsidRPr="00BE2C17" w:rsidRDefault="007C7AFF">
      <w:pPr>
        <w:pStyle w:val="Default"/>
        <w:numPr>
          <w:ilvl w:val="0"/>
          <w:numId w:val="74"/>
        </w:numPr>
        <w:spacing w:line="360" w:lineRule="auto"/>
        <w:rPr>
          <w:ins w:id="5930" w:author="Antoneth Macaisa" w:date="2025-05-07T20:01:00Z"/>
          <w:b/>
          <w:sz w:val="26"/>
          <w:szCs w:val="26"/>
          <w:lang w:val="en-US" w:eastAsia="en-US"/>
        </w:rPr>
        <w:pPrChange w:id="5931" w:author="admin" w:date="2025-05-21T00:45:00Z">
          <w:pPr>
            <w:pStyle w:val="Default"/>
            <w:numPr>
              <w:numId w:val="74"/>
            </w:numPr>
            <w:tabs>
              <w:tab w:val="num" w:pos="720"/>
            </w:tabs>
            <w:spacing w:line="480" w:lineRule="auto"/>
            <w:ind w:left="720" w:hanging="360"/>
          </w:pPr>
        </w:pPrChange>
      </w:pPr>
      <w:ins w:id="5932" w:author="Antoneth Macaisa" w:date="2025-05-07T20:01:00Z">
        <w:r w:rsidRPr="00BE2C17">
          <w:rPr>
            <w:b/>
            <w:sz w:val="26"/>
            <w:szCs w:val="26"/>
            <w:lang w:val="en-US" w:eastAsia="en-US"/>
          </w:rPr>
          <w:t>Verified user card </w:t>
        </w:r>
      </w:ins>
    </w:p>
    <w:p w14:paraId="02BD37A8" w14:textId="77777777" w:rsidR="007C7AFF" w:rsidRPr="00BE2C17" w:rsidRDefault="007C7AFF">
      <w:pPr>
        <w:pStyle w:val="Default"/>
        <w:numPr>
          <w:ilvl w:val="0"/>
          <w:numId w:val="74"/>
        </w:numPr>
        <w:spacing w:line="360" w:lineRule="auto"/>
        <w:rPr>
          <w:ins w:id="5933" w:author="Antoneth Macaisa" w:date="2025-05-07T20:01:00Z"/>
          <w:b/>
          <w:sz w:val="26"/>
          <w:szCs w:val="26"/>
          <w:lang w:val="en-US" w:eastAsia="en-US"/>
        </w:rPr>
        <w:pPrChange w:id="5934" w:author="admin" w:date="2025-05-21T00:45:00Z">
          <w:pPr>
            <w:pStyle w:val="Default"/>
            <w:numPr>
              <w:numId w:val="74"/>
            </w:numPr>
            <w:tabs>
              <w:tab w:val="num" w:pos="720"/>
            </w:tabs>
            <w:spacing w:line="480" w:lineRule="auto"/>
            <w:ind w:left="720" w:hanging="360"/>
          </w:pPr>
        </w:pPrChange>
      </w:pPr>
      <w:ins w:id="5935" w:author="Antoneth Macaisa" w:date="2025-05-07T20:01:00Z">
        <w:r w:rsidRPr="00BE2C17">
          <w:rPr>
            <w:b/>
            <w:sz w:val="26"/>
            <w:szCs w:val="26"/>
            <w:lang w:val="en-US" w:eastAsia="en-US"/>
          </w:rPr>
          <w:t>Total user card </w:t>
        </w:r>
      </w:ins>
    </w:p>
    <w:p w14:paraId="74B97EA5" w14:textId="7BD20084" w:rsidR="007C7AFF" w:rsidRPr="00BE2C17" w:rsidRDefault="007C7AFF">
      <w:pPr>
        <w:pStyle w:val="Default"/>
        <w:numPr>
          <w:ilvl w:val="0"/>
          <w:numId w:val="74"/>
        </w:numPr>
        <w:spacing w:line="360" w:lineRule="auto"/>
        <w:rPr>
          <w:b/>
          <w:sz w:val="26"/>
          <w:szCs w:val="26"/>
          <w:lang w:val="en-US" w:eastAsia="en-US"/>
          <w:rPrChange w:id="5936" w:author="Antoneth Macaisa" w:date="2025-05-07T21:00:00Z">
            <w:rPr>
              <w:b/>
              <w:bCs/>
              <w:sz w:val="26"/>
              <w:szCs w:val="26"/>
              <w:lang w:val="en-US"/>
            </w:rPr>
          </w:rPrChange>
        </w:rPr>
        <w:pPrChange w:id="5937" w:author="admin" w:date="2025-05-21T00:45:00Z">
          <w:pPr>
            <w:pStyle w:val="Default"/>
            <w:spacing w:line="480" w:lineRule="auto"/>
            <w:jc w:val="center"/>
          </w:pPr>
        </w:pPrChange>
      </w:pPr>
      <w:ins w:id="5938" w:author="Antoneth Macaisa" w:date="2025-05-07T20:01:00Z">
        <w:r w:rsidRPr="00BE2C17">
          <w:rPr>
            <w:b/>
            <w:sz w:val="26"/>
            <w:szCs w:val="26"/>
            <w:lang w:val="en-US" w:eastAsia="en-US"/>
          </w:rPr>
          <w:t>Navigation bar</w:t>
        </w:r>
      </w:ins>
    </w:p>
    <w:p w14:paraId="7D07EAB6" w14:textId="50ECAF17" w:rsidR="000B094B" w:rsidRPr="00BE2C17" w:rsidDel="007052A2" w:rsidRDefault="007B010D" w:rsidP="000B094B">
      <w:pPr>
        <w:pStyle w:val="Default"/>
        <w:spacing w:line="480" w:lineRule="auto"/>
        <w:jc w:val="both"/>
        <w:rPr>
          <w:del w:id="5939" w:author="admin" w:date="2025-05-21T00:45:00Z"/>
          <w:rFonts w:eastAsia="DengXian"/>
          <w:sz w:val="26"/>
          <w:szCs w:val="26"/>
          <w:lang w:val="en-US"/>
        </w:rPr>
      </w:pPr>
      <w:r w:rsidRPr="00BE2C17">
        <w:rPr>
          <w:sz w:val="26"/>
          <w:szCs w:val="26"/>
          <w:lang w:val="en-US"/>
        </w:rPr>
        <w:tab/>
      </w:r>
      <w:r w:rsidR="00B31CB7" w:rsidRPr="00BE2C17">
        <w:rPr>
          <w:sz w:val="26"/>
          <w:szCs w:val="26"/>
          <w:lang w:val="en-US"/>
        </w:rPr>
        <w:t xml:space="preserve">Figure 64 </w:t>
      </w:r>
      <w:del w:id="5940" w:author="admin" w:date="2025-05-21T00:45:00Z">
        <w:r w:rsidR="00B31CB7" w:rsidRPr="00BE2C17" w:rsidDel="007052A2">
          <w:rPr>
            <w:sz w:val="26"/>
            <w:szCs w:val="26"/>
            <w:lang w:val="en-US"/>
          </w:rPr>
          <w:delText>below</w:delText>
        </w:r>
        <w:r w:rsidR="00B31CB7" w:rsidRPr="00BE2C17" w:rsidDel="007052A2">
          <w:rPr>
            <w:rFonts w:eastAsia="DengXian"/>
            <w:sz w:val="26"/>
            <w:szCs w:val="26"/>
          </w:rPr>
          <w:delText xml:space="preserve"> </w:delText>
        </w:r>
      </w:del>
      <w:ins w:id="5941" w:author="admin" w:date="2025-05-21T00:45:00Z">
        <w:r w:rsidR="007052A2">
          <w:rPr>
            <w:sz w:val="26"/>
            <w:szCs w:val="26"/>
            <w:lang w:val="en-US"/>
          </w:rPr>
          <w:t>in the next page</w:t>
        </w:r>
        <w:r w:rsidR="007052A2" w:rsidRPr="00BE2C17">
          <w:rPr>
            <w:rFonts w:eastAsia="DengXian"/>
            <w:sz w:val="26"/>
            <w:szCs w:val="26"/>
          </w:rPr>
          <w:t xml:space="preserve"> </w:t>
        </w:r>
      </w:ins>
      <w:r w:rsidR="000B094B" w:rsidRPr="00BE2C17">
        <w:rPr>
          <w:rFonts w:eastAsia="DengXian"/>
          <w:sz w:val="26"/>
          <w:szCs w:val="26"/>
        </w:rPr>
        <w:t xml:space="preserve">shows the "User Management" section of the admin dashboard. It features a "Pending List" (6) of workspaces with columns for "Workspace Name," "Business License Upload," "Contact Info," "Fraud Risk </w:t>
      </w:r>
      <w:r w:rsidR="000B094B" w:rsidRPr="00BE2C17">
        <w:rPr>
          <w:rFonts w:eastAsia="DengXian"/>
          <w:sz w:val="26"/>
          <w:szCs w:val="26"/>
        </w:rPr>
        <w:lastRenderedPageBreak/>
        <w:t xml:space="preserve">Score (%)", and "Action." Actions include checkmarks and an "X" for approval/rejection, and a "Request More Info" link (1, 2, </w:t>
      </w:r>
      <w:proofErr w:type="gramStart"/>
      <w:r w:rsidR="000B094B" w:rsidRPr="00BE2C17">
        <w:rPr>
          <w:rFonts w:eastAsia="DengXian"/>
          <w:sz w:val="26"/>
          <w:szCs w:val="26"/>
        </w:rPr>
        <w:t>3</w:t>
      </w:r>
      <w:proofErr w:type="gramEnd"/>
      <w:r w:rsidR="000B094B" w:rsidRPr="00BE2C17">
        <w:rPr>
          <w:rFonts w:eastAsia="DengXian"/>
          <w:sz w:val="26"/>
          <w:szCs w:val="26"/>
        </w:rPr>
        <w:t>). Below, a "Flagged List" (7) shows similar columns with an "Action" to "Black List" or "Deactivate" (4, 5).</w:t>
      </w:r>
    </w:p>
    <w:p w14:paraId="19AFD928" w14:textId="77777777" w:rsidR="007C7AFF" w:rsidRPr="00BE2C17" w:rsidDel="007052A2" w:rsidRDefault="007C7AFF" w:rsidP="000B094B">
      <w:pPr>
        <w:pStyle w:val="Default"/>
        <w:spacing w:line="480" w:lineRule="auto"/>
        <w:jc w:val="both"/>
        <w:rPr>
          <w:ins w:id="5942" w:author="Antoneth Macaisa" w:date="2025-05-07T20:01:00Z"/>
          <w:del w:id="5943" w:author="admin" w:date="2025-05-21T00:45:00Z"/>
          <w:noProof/>
          <w:sz w:val="26"/>
          <w:szCs w:val="26"/>
        </w:rPr>
      </w:pPr>
    </w:p>
    <w:p w14:paraId="549BF3A1" w14:textId="77777777" w:rsidR="007C7AFF" w:rsidRPr="00BE2C17" w:rsidDel="007052A2" w:rsidRDefault="007C7AFF" w:rsidP="000B094B">
      <w:pPr>
        <w:pStyle w:val="Default"/>
        <w:spacing w:line="480" w:lineRule="auto"/>
        <w:jc w:val="both"/>
        <w:rPr>
          <w:ins w:id="5944" w:author="Antoneth Macaisa" w:date="2025-05-07T20:01:00Z"/>
          <w:del w:id="5945" w:author="admin" w:date="2025-05-21T00:45:00Z"/>
          <w:noProof/>
          <w:sz w:val="26"/>
          <w:szCs w:val="26"/>
        </w:rPr>
      </w:pPr>
    </w:p>
    <w:p w14:paraId="1B110466" w14:textId="77777777" w:rsidR="007C7AFF" w:rsidRPr="00BE2C17" w:rsidRDefault="007C7AFF" w:rsidP="000B094B">
      <w:pPr>
        <w:pStyle w:val="Default"/>
        <w:spacing w:line="480" w:lineRule="auto"/>
        <w:jc w:val="both"/>
        <w:rPr>
          <w:ins w:id="5946" w:author="Antoneth Macaisa" w:date="2025-05-07T20:01:00Z"/>
          <w:noProof/>
          <w:sz w:val="26"/>
          <w:szCs w:val="26"/>
        </w:rPr>
      </w:pPr>
    </w:p>
    <w:p w14:paraId="3CDEFA77" w14:textId="1FB26D1F" w:rsidR="00740F9D" w:rsidRPr="00BE2C17" w:rsidRDefault="00740F9D"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85216" behindDoc="1" locked="0" layoutInCell="1" allowOverlap="1" wp14:anchorId="5BB04667" wp14:editId="5A18FCBB">
            <wp:simplePos x="0" y="0"/>
            <wp:positionH relativeFrom="column">
              <wp:posOffset>1054100</wp:posOffset>
            </wp:positionH>
            <wp:positionV relativeFrom="paragraph">
              <wp:posOffset>52070</wp:posOffset>
            </wp:positionV>
            <wp:extent cx="3251470" cy="1828800"/>
            <wp:effectExtent l="19050" t="19050" r="19050" b="25400"/>
            <wp:wrapNone/>
            <wp:docPr id="85866634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51470" cy="1828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6677001"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6E985062" w14:textId="68FCED51" w:rsidR="00740F9D" w:rsidRDefault="00740F9D" w:rsidP="000B094B">
      <w:pPr>
        <w:pStyle w:val="Default"/>
        <w:spacing w:line="480" w:lineRule="auto"/>
        <w:jc w:val="both"/>
        <w:rPr>
          <w:ins w:id="5947" w:author="admin" w:date="2025-05-21T00:46:00Z"/>
          <w:sz w:val="26"/>
          <w:szCs w:val="26"/>
          <w:lang w:val="en-US"/>
        </w:rPr>
      </w:pPr>
    </w:p>
    <w:p w14:paraId="4A292134" w14:textId="77777777" w:rsidR="007052A2" w:rsidRPr="00BE2C17" w:rsidRDefault="007052A2" w:rsidP="000B094B">
      <w:pPr>
        <w:pStyle w:val="Default"/>
        <w:spacing w:line="480" w:lineRule="auto"/>
        <w:jc w:val="both"/>
        <w:rPr>
          <w:sz w:val="26"/>
          <w:szCs w:val="26"/>
          <w:lang w:val="en-US"/>
        </w:rPr>
      </w:pPr>
    </w:p>
    <w:p w14:paraId="07628474" w14:textId="77777777" w:rsidR="00740F9D" w:rsidRPr="00BE2C17" w:rsidDel="007052A2" w:rsidRDefault="00740F9D" w:rsidP="000B094B">
      <w:pPr>
        <w:pStyle w:val="Default"/>
        <w:spacing w:line="480" w:lineRule="auto"/>
        <w:jc w:val="both"/>
        <w:rPr>
          <w:del w:id="5948" w:author="admin" w:date="2025-05-21T00:46:00Z"/>
          <w:sz w:val="26"/>
          <w:szCs w:val="26"/>
          <w:lang w:val="en-US"/>
        </w:rPr>
      </w:pPr>
    </w:p>
    <w:p w14:paraId="7056E00F" w14:textId="77777777" w:rsidR="00740F9D" w:rsidRPr="00BE2C17" w:rsidDel="007C7AFF" w:rsidRDefault="00740F9D" w:rsidP="000B094B">
      <w:pPr>
        <w:pStyle w:val="Default"/>
        <w:spacing w:line="480" w:lineRule="auto"/>
        <w:jc w:val="both"/>
        <w:rPr>
          <w:del w:id="5949" w:author="Antoneth Macaisa" w:date="2025-05-07T20:01:00Z"/>
          <w:sz w:val="26"/>
          <w:szCs w:val="26"/>
          <w:lang w:val="en-US"/>
        </w:rPr>
      </w:pPr>
    </w:p>
    <w:p w14:paraId="73521F5A" w14:textId="77777777" w:rsidR="007B010D" w:rsidRPr="00BE2C17" w:rsidRDefault="007B010D" w:rsidP="000B094B">
      <w:pPr>
        <w:pStyle w:val="Default"/>
        <w:spacing w:line="480" w:lineRule="auto"/>
        <w:jc w:val="both"/>
        <w:rPr>
          <w:sz w:val="26"/>
          <w:szCs w:val="26"/>
          <w:lang w:val="en-US"/>
        </w:rPr>
      </w:pPr>
    </w:p>
    <w:p w14:paraId="28A891F9" w14:textId="34BB8642" w:rsidR="00740F9D" w:rsidRPr="00BE2C17" w:rsidRDefault="007B010D">
      <w:pPr>
        <w:pStyle w:val="Default"/>
        <w:spacing w:line="360" w:lineRule="auto"/>
        <w:jc w:val="center"/>
        <w:rPr>
          <w:ins w:id="5950" w:author="Antoneth Macaisa" w:date="2025-05-07T20:01:00Z"/>
          <w:b/>
          <w:bCs/>
          <w:sz w:val="26"/>
          <w:szCs w:val="26"/>
          <w:lang w:val="en-US"/>
        </w:rPr>
        <w:pPrChange w:id="5951" w:author="admin" w:date="2025-05-21T00:45:00Z">
          <w:pPr>
            <w:pStyle w:val="Default"/>
            <w:spacing w:line="480" w:lineRule="auto"/>
            <w:jc w:val="center"/>
          </w:pPr>
        </w:pPrChange>
      </w:pPr>
      <w:r w:rsidRPr="00BE2C17">
        <w:rPr>
          <w:b/>
          <w:bCs/>
          <w:sz w:val="26"/>
          <w:szCs w:val="26"/>
          <w:lang w:val="en-US"/>
        </w:rPr>
        <w:t>Figure 64. User Management</w:t>
      </w:r>
    </w:p>
    <w:p w14:paraId="1C9D1E3D" w14:textId="77777777" w:rsidR="007C7AFF" w:rsidRPr="00BE2C17" w:rsidRDefault="007C7AFF">
      <w:pPr>
        <w:pStyle w:val="Default"/>
        <w:numPr>
          <w:ilvl w:val="0"/>
          <w:numId w:val="75"/>
        </w:numPr>
        <w:spacing w:line="360" w:lineRule="auto"/>
        <w:rPr>
          <w:ins w:id="5952" w:author="Antoneth Macaisa" w:date="2025-05-07T20:01:00Z"/>
          <w:b/>
          <w:bCs/>
          <w:sz w:val="26"/>
          <w:szCs w:val="26"/>
          <w:lang w:val="en-US"/>
        </w:rPr>
        <w:pPrChange w:id="5953" w:author="admin" w:date="2025-05-21T00:45:00Z">
          <w:pPr>
            <w:pStyle w:val="Default"/>
            <w:numPr>
              <w:numId w:val="75"/>
            </w:numPr>
            <w:tabs>
              <w:tab w:val="num" w:pos="720"/>
            </w:tabs>
            <w:spacing w:line="480" w:lineRule="auto"/>
            <w:ind w:left="720" w:hanging="360"/>
          </w:pPr>
        </w:pPrChange>
      </w:pPr>
      <w:ins w:id="5954" w:author="Antoneth Macaisa" w:date="2025-05-07T20:01:00Z">
        <w:r w:rsidRPr="00BE2C17">
          <w:rPr>
            <w:b/>
            <w:bCs/>
            <w:sz w:val="26"/>
            <w:szCs w:val="26"/>
            <w:lang w:val="en-US"/>
          </w:rPr>
          <w:t>Request more info button </w:t>
        </w:r>
      </w:ins>
    </w:p>
    <w:p w14:paraId="529DC820" w14:textId="77777777" w:rsidR="007C7AFF" w:rsidRPr="00BE2C17" w:rsidRDefault="007C7AFF">
      <w:pPr>
        <w:pStyle w:val="Default"/>
        <w:numPr>
          <w:ilvl w:val="0"/>
          <w:numId w:val="75"/>
        </w:numPr>
        <w:spacing w:line="360" w:lineRule="auto"/>
        <w:rPr>
          <w:ins w:id="5955" w:author="Antoneth Macaisa" w:date="2025-05-07T20:01:00Z"/>
          <w:b/>
          <w:bCs/>
          <w:sz w:val="26"/>
          <w:szCs w:val="26"/>
          <w:lang w:val="en-US"/>
        </w:rPr>
        <w:pPrChange w:id="5956" w:author="admin" w:date="2025-05-21T00:45:00Z">
          <w:pPr>
            <w:pStyle w:val="Default"/>
            <w:numPr>
              <w:numId w:val="75"/>
            </w:numPr>
            <w:tabs>
              <w:tab w:val="num" w:pos="720"/>
            </w:tabs>
            <w:spacing w:line="480" w:lineRule="auto"/>
            <w:ind w:left="720" w:hanging="360"/>
          </w:pPr>
        </w:pPrChange>
      </w:pPr>
      <w:ins w:id="5957" w:author="Antoneth Macaisa" w:date="2025-05-07T20:01:00Z">
        <w:r w:rsidRPr="00BE2C17">
          <w:rPr>
            <w:b/>
            <w:bCs/>
            <w:sz w:val="26"/>
            <w:szCs w:val="26"/>
            <w:lang w:val="en-US"/>
          </w:rPr>
          <w:t>Decline button </w:t>
        </w:r>
      </w:ins>
    </w:p>
    <w:p w14:paraId="0A1355C9" w14:textId="77777777" w:rsidR="007C7AFF" w:rsidRPr="00BE2C17" w:rsidRDefault="007C7AFF">
      <w:pPr>
        <w:pStyle w:val="Default"/>
        <w:numPr>
          <w:ilvl w:val="0"/>
          <w:numId w:val="75"/>
        </w:numPr>
        <w:spacing w:line="360" w:lineRule="auto"/>
        <w:rPr>
          <w:ins w:id="5958" w:author="Antoneth Macaisa" w:date="2025-05-07T20:01:00Z"/>
          <w:b/>
          <w:bCs/>
          <w:sz w:val="26"/>
          <w:szCs w:val="26"/>
          <w:lang w:val="en-US"/>
        </w:rPr>
        <w:pPrChange w:id="5959" w:author="admin" w:date="2025-05-21T00:45:00Z">
          <w:pPr>
            <w:pStyle w:val="Default"/>
            <w:numPr>
              <w:numId w:val="75"/>
            </w:numPr>
            <w:tabs>
              <w:tab w:val="num" w:pos="720"/>
            </w:tabs>
            <w:spacing w:line="480" w:lineRule="auto"/>
            <w:ind w:left="720" w:hanging="360"/>
          </w:pPr>
        </w:pPrChange>
      </w:pPr>
      <w:ins w:id="5960" w:author="Antoneth Macaisa" w:date="2025-05-07T20:01:00Z">
        <w:r w:rsidRPr="00BE2C17">
          <w:rPr>
            <w:b/>
            <w:bCs/>
            <w:sz w:val="26"/>
            <w:szCs w:val="26"/>
            <w:lang w:val="en-US"/>
          </w:rPr>
          <w:t>Accept but </w:t>
        </w:r>
      </w:ins>
    </w:p>
    <w:p w14:paraId="22CEB18D" w14:textId="0FF4A889" w:rsidR="007C7AFF" w:rsidRPr="00BE2C17" w:rsidRDefault="007C7AFF">
      <w:pPr>
        <w:pStyle w:val="Default"/>
        <w:numPr>
          <w:ilvl w:val="0"/>
          <w:numId w:val="75"/>
        </w:numPr>
        <w:spacing w:line="360" w:lineRule="auto"/>
        <w:rPr>
          <w:ins w:id="5961" w:author="Antoneth Macaisa" w:date="2025-05-07T20:01:00Z"/>
          <w:b/>
          <w:bCs/>
          <w:sz w:val="26"/>
          <w:szCs w:val="26"/>
          <w:lang w:val="en-US"/>
        </w:rPr>
        <w:pPrChange w:id="5962" w:author="admin" w:date="2025-05-21T00:45:00Z">
          <w:pPr>
            <w:pStyle w:val="Default"/>
            <w:numPr>
              <w:numId w:val="75"/>
            </w:numPr>
            <w:tabs>
              <w:tab w:val="num" w:pos="720"/>
            </w:tabs>
            <w:spacing w:line="480" w:lineRule="auto"/>
            <w:ind w:left="720" w:hanging="360"/>
          </w:pPr>
        </w:pPrChange>
      </w:pPr>
      <w:ins w:id="5963" w:author="Antoneth Macaisa" w:date="2025-05-07T20:01:00Z">
        <w:r w:rsidRPr="00BE2C17">
          <w:rPr>
            <w:b/>
            <w:bCs/>
            <w:sz w:val="26"/>
            <w:szCs w:val="26"/>
            <w:lang w:val="en-US"/>
          </w:rPr>
          <w:t>Deactivat</w:t>
        </w:r>
      </w:ins>
      <w:moveToRangeStart w:id="5964" w:author="admin" w:date="2025-05-21T00:47:00Z" w:name="move198680838"/>
      <w:moveTo w:id="5965" w:author="admin" w:date="2025-05-21T00:47:00Z">
        <w:del w:id="5966" w:author="admin" w:date="2025-05-21T00:47:00Z">
          <w:r w:rsidR="007052A2" w:rsidRPr="00BE2C17" w:rsidDel="007052A2">
            <w:rPr>
              <w:noProof/>
              <w:sz w:val="26"/>
              <w:szCs w:val="26"/>
              <w:lang w:val="en-US" w:eastAsia="en-US"/>
            </w:rPr>
            <w:drawing>
              <wp:anchor distT="0" distB="0" distL="114300" distR="114300" simplePos="0" relativeHeight="251833344" behindDoc="1" locked="0" layoutInCell="1" allowOverlap="1" wp14:anchorId="60594486" wp14:editId="37F23888">
                <wp:simplePos x="0" y="0"/>
                <wp:positionH relativeFrom="column">
                  <wp:posOffset>0</wp:posOffset>
                </wp:positionH>
                <wp:positionV relativeFrom="paragraph">
                  <wp:posOffset>18415</wp:posOffset>
                </wp:positionV>
                <wp:extent cx="3251200" cy="1638300"/>
                <wp:effectExtent l="19050" t="19050" r="25400" b="19050"/>
                <wp:wrapNone/>
                <wp:docPr id="16470194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409"/>
                        <a:stretch/>
                      </pic:blipFill>
                      <pic:spPr bwMode="auto">
                        <a:xfrm>
                          <a:off x="0" y="0"/>
                          <a:ext cx="3251200" cy="1638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moveTo>
      <w:moveToRangeEnd w:id="5964"/>
      <w:ins w:id="5967" w:author="Antoneth Macaisa" w:date="2025-05-07T20:01:00Z">
        <w:r w:rsidRPr="00BE2C17">
          <w:rPr>
            <w:b/>
            <w:bCs/>
            <w:sz w:val="26"/>
            <w:szCs w:val="26"/>
            <w:lang w:val="en-US"/>
          </w:rPr>
          <w:t>e button</w:t>
        </w:r>
      </w:ins>
    </w:p>
    <w:p w14:paraId="6E7E242B" w14:textId="77777777" w:rsidR="007C7AFF" w:rsidRPr="00BE2C17" w:rsidRDefault="007C7AFF">
      <w:pPr>
        <w:pStyle w:val="Default"/>
        <w:numPr>
          <w:ilvl w:val="0"/>
          <w:numId w:val="75"/>
        </w:numPr>
        <w:spacing w:line="360" w:lineRule="auto"/>
        <w:rPr>
          <w:ins w:id="5968" w:author="Antoneth Macaisa" w:date="2025-05-07T20:01:00Z"/>
          <w:b/>
          <w:bCs/>
          <w:sz w:val="26"/>
          <w:szCs w:val="26"/>
          <w:lang w:val="en-US"/>
        </w:rPr>
        <w:pPrChange w:id="5969" w:author="admin" w:date="2025-05-21T00:45:00Z">
          <w:pPr>
            <w:pStyle w:val="Default"/>
            <w:numPr>
              <w:numId w:val="75"/>
            </w:numPr>
            <w:tabs>
              <w:tab w:val="num" w:pos="720"/>
            </w:tabs>
            <w:spacing w:line="480" w:lineRule="auto"/>
            <w:ind w:left="720" w:hanging="360"/>
          </w:pPr>
        </w:pPrChange>
      </w:pPr>
      <w:ins w:id="5970" w:author="Antoneth Macaisa" w:date="2025-05-07T20:01:00Z">
        <w:r w:rsidRPr="00BE2C17">
          <w:rPr>
            <w:b/>
            <w:bCs/>
            <w:sz w:val="26"/>
            <w:szCs w:val="26"/>
            <w:lang w:val="en-US"/>
          </w:rPr>
          <w:t>Blacklist button </w:t>
        </w:r>
      </w:ins>
    </w:p>
    <w:p w14:paraId="783E7D6E" w14:textId="77777777" w:rsidR="007C7AFF" w:rsidRPr="00BE2C17" w:rsidRDefault="007C7AFF">
      <w:pPr>
        <w:pStyle w:val="Default"/>
        <w:numPr>
          <w:ilvl w:val="0"/>
          <w:numId w:val="75"/>
        </w:numPr>
        <w:spacing w:line="360" w:lineRule="auto"/>
        <w:rPr>
          <w:ins w:id="5971" w:author="Antoneth Macaisa" w:date="2025-05-07T20:01:00Z"/>
          <w:b/>
          <w:bCs/>
          <w:sz w:val="26"/>
          <w:szCs w:val="26"/>
          <w:lang w:val="en-US"/>
        </w:rPr>
        <w:pPrChange w:id="5972" w:author="admin" w:date="2025-05-21T00:45:00Z">
          <w:pPr>
            <w:pStyle w:val="Default"/>
            <w:numPr>
              <w:numId w:val="75"/>
            </w:numPr>
            <w:tabs>
              <w:tab w:val="num" w:pos="720"/>
            </w:tabs>
            <w:spacing w:line="480" w:lineRule="auto"/>
            <w:ind w:left="720" w:hanging="360"/>
          </w:pPr>
        </w:pPrChange>
      </w:pPr>
      <w:ins w:id="5973" w:author="Antoneth Macaisa" w:date="2025-05-07T20:01:00Z">
        <w:r w:rsidRPr="00BE2C17">
          <w:rPr>
            <w:b/>
            <w:bCs/>
            <w:sz w:val="26"/>
            <w:szCs w:val="26"/>
            <w:lang w:val="en-US"/>
          </w:rPr>
          <w:t>Pending list information </w:t>
        </w:r>
      </w:ins>
    </w:p>
    <w:p w14:paraId="58031180" w14:textId="0E8B91A2" w:rsidR="007C7AFF" w:rsidRPr="00BE2C17" w:rsidRDefault="007C7AFF">
      <w:pPr>
        <w:pStyle w:val="Default"/>
        <w:numPr>
          <w:ilvl w:val="0"/>
          <w:numId w:val="75"/>
        </w:numPr>
        <w:spacing w:line="360" w:lineRule="auto"/>
        <w:rPr>
          <w:b/>
          <w:bCs/>
          <w:sz w:val="26"/>
          <w:szCs w:val="26"/>
          <w:lang w:val="en-US"/>
        </w:rPr>
        <w:pPrChange w:id="5974" w:author="admin" w:date="2025-05-21T00:45:00Z">
          <w:pPr>
            <w:pStyle w:val="Default"/>
            <w:spacing w:line="480" w:lineRule="auto"/>
            <w:jc w:val="center"/>
          </w:pPr>
        </w:pPrChange>
      </w:pPr>
      <w:ins w:id="5975" w:author="Antoneth Macaisa" w:date="2025-05-07T20:01:00Z">
        <w:r w:rsidRPr="00BE2C17">
          <w:rPr>
            <w:b/>
            <w:bCs/>
            <w:sz w:val="26"/>
            <w:szCs w:val="26"/>
            <w:lang w:val="en-US"/>
          </w:rPr>
          <w:t>Flagged list information</w:t>
        </w:r>
      </w:ins>
    </w:p>
    <w:p w14:paraId="00CE48C8" w14:textId="324F3A24" w:rsidR="007052A2" w:rsidRDefault="007052A2">
      <w:pPr>
        <w:pStyle w:val="Default"/>
        <w:spacing w:line="480" w:lineRule="auto"/>
        <w:ind w:left="720"/>
        <w:jc w:val="both"/>
        <w:rPr>
          <w:ins w:id="5976" w:author="admin" w:date="2025-05-21T00:46:00Z"/>
          <w:sz w:val="26"/>
          <w:szCs w:val="26"/>
          <w:lang w:val="en-US"/>
        </w:rPr>
        <w:pPrChange w:id="5977" w:author="admin" w:date="2025-05-21T00:46:00Z">
          <w:pPr>
            <w:pStyle w:val="Default"/>
            <w:spacing w:line="480" w:lineRule="auto"/>
            <w:jc w:val="both"/>
          </w:pPr>
        </w:pPrChange>
      </w:pPr>
      <w:moveFromRangeStart w:id="5978" w:author="admin" w:date="2025-05-21T00:47:00Z" w:name="move198680838"/>
      <w:moveFrom w:id="5979" w:author="admin" w:date="2025-05-21T00:47:00Z">
        <w:r w:rsidRPr="00BE2C17" w:rsidDel="007052A2">
          <w:rPr>
            <w:noProof/>
            <w:sz w:val="26"/>
            <w:szCs w:val="26"/>
            <w:lang w:val="en-US" w:eastAsia="en-US"/>
          </w:rPr>
          <w:drawing>
            <wp:anchor distT="0" distB="0" distL="114300" distR="114300" simplePos="0" relativeHeight="251787264" behindDoc="1" locked="0" layoutInCell="1" allowOverlap="1" wp14:anchorId="6123DFAD" wp14:editId="4E6F713B">
              <wp:simplePos x="0" y="0"/>
              <wp:positionH relativeFrom="column">
                <wp:posOffset>914400</wp:posOffset>
              </wp:positionH>
              <wp:positionV relativeFrom="paragraph">
                <wp:posOffset>1703705</wp:posOffset>
              </wp:positionV>
              <wp:extent cx="3251200" cy="1638300"/>
              <wp:effectExtent l="19050" t="19050" r="25400" b="19050"/>
              <wp:wrapNone/>
              <wp:docPr id="8380791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409"/>
                      <a:stretch/>
                    </pic:blipFill>
                    <pic:spPr bwMode="auto">
                      <a:xfrm>
                        <a:off x="0" y="0"/>
                        <a:ext cx="3251200" cy="1638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From>
      <w:moveFromRangeEnd w:id="5978"/>
      <w:del w:id="5980" w:author="admin" w:date="2025-05-21T00:46:00Z">
        <w:r w:rsidR="00740F9D" w:rsidRPr="00BE2C17" w:rsidDel="007052A2">
          <w:rPr>
            <w:sz w:val="26"/>
            <w:szCs w:val="26"/>
            <w:lang w:val="en-US"/>
          </w:rPr>
          <w:tab/>
        </w:r>
      </w:del>
    </w:p>
    <w:p w14:paraId="508C7342" w14:textId="515D3BDC" w:rsidR="00740F9D" w:rsidRPr="00BE2C17" w:rsidRDefault="00B31CB7">
      <w:pPr>
        <w:pStyle w:val="Default"/>
        <w:spacing w:line="480" w:lineRule="auto"/>
        <w:ind w:firstLine="360"/>
        <w:jc w:val="both"/>
        <w:rPr>
          <w:rFonts w:eastAsia="DengXian"/>
          <w:sz w:val="26"/>
          <w:szCs w:val="26"/>
          <w:lang w:val="en-US"/>
        </w:rPr>
        <w:pPrChange w:id="5981" w:author="admin" w:date="2025-05-21T00:46:00Z">
          <w:pPr>
            <w:pStyle w:val="Default"/>
            <w:spacing w:line="480" w:lineRule="auto"/>
            <w:jc w:val="both"/>
          </w:pPr>
        </w:pPrChange>
      </w:pPr>
      <w:r w:rsidRPr="00BE2C17">
        <w:rPr>
          <w:sz w:val="26"/>
          <w:szCs w:val="26"/>
          <w:lang w:val="en-US"/>
        </w:rPr>
        <w:lastRenderedPageBreak/>
        <w:t>Figure 65 below</w:t>
      </w:r>
      <w:r w:rsidRPr="00BE2C17">
        <w:rPr>
          <w:rFonts w:eastAsia="DengXian"/>
          <w:sz w:val="26"/>
          <w:szCs w:val="26"/>
        </w:rPr>
        <w:t xml:space="preserve"> </w:t>
      </w:r>
      <w:r w:rsidR="000B094B" w:rsidRPr="00BE2C17">
        <w:rPr>
          <w:rFonts w:eastAsia="DengXian"/>
          <w:sz w:val="26"/>
          <w:szCs w:val="26"/>
        </w:rPr>
        <w:t>displays the "Analytics &amp; Insights" section of the admin dashboard, specifically "Charts &amp; Metrics" (4). A table shows "Top Yearly Rates of Co-Working Spaces" with columns for "Source," "Sessions," and "Change." Below are charts for "Monthly Incomes." On the right, a "Campaign Manager" offers options to "Create Ads" (1), "Set Budget" (2), and "Select Co-Workspaces" (3).</w:t>
      </w:r>
    </w:p>
    <w:p w14:paraId="0EAFD758" w14:textId="15CF50C8" w:rsidR="00740F9D" w:rsidRPr="00BE2C17" w:rsidRDefault="00740F9D" w:rsidP="000B094B">
      <w:pPr>
        <w:pStyle w:val="Default"/>
        <w:spacing w:line="480" w:lineRule="auto"/>
        <w:jc w:val="both"/>
        <w:rPr>
          <w:rFonts w:eastAsia="DengXian"/>
          <w:sz w:val="26"/>
          <w:szCs w:val="26"/>
          <w:lang w:val="en-US"/>
        </w:rPr>
      </w:pPr>
    </w:p>
    <w:p w14:paraId="0CB4BC17" w14:textId="4BC3ABB0" w:rsidR="00740F9D" w:rsidRPr="00BE2C17" w:rsidRDefault="00740F9D" w:rsidP="000B094B">
      <w:pPr>
        <w:pStyle w:val="Default"/>
        <w:spacing w:line="480" w:lineRule="auto"/>
        <w:jc w:val="both"/>
        <w:rPr>
          <w:rFonts w:eastAsia="DengXian"/>
          <w:sz w:val="26"/>
          <w:szCs w:val="26"/>
          <w:lang w:val="en-US"/>
        </w:rPr>
      </w:pPr>
    </w:p>
    <w:p w14:paraId="63822415" w14:textId="51615796" w:rsidR="00740F9D" w:rsidRPr="00BE2C17" w:rsidRDefault="00B31CB7" w:rsidP="00D43F3A">
      <w:pPr>
        <w:pStyle w:val="Default"/>
        <w:spacing w:line="480" w:lineRule="auto"/>
        <w:jc w:val="both"/>
        <w:rPr>
          <w:sz w:val="26"/>
          <w:szCs w:val="26"/>
          <w:lang w:val="en-US"/>
        </w:rPr>
      </w:pPr>
      <w:r w:rsidRPr="00BE2C17">
        <w:rPr>
          <w:sz w:val="26"/>
          <w:szCs w:val="26"/>
          <w:lang w:val="en-US"/>
        </w:rPr>
        <w:tab/>
      </w:r>
    </w:p>
    <w:p w14:paraId="65E60216" w14:textId="3E66DDDA" w:rsidR="00740F9D" w:rsidRPr="00BE2C17" w:rsidRDefault="007052A2" w:rsidP="00D43F3A">
      <w:pPr>
        <w:pStyle w:val="Default"/>
        <w:spacing w:line="480" w:lineRule="auto"/>
        <w:jc w:val="both"/>
        <w:rPr>
          <w:sz w:val="26"/>
          <w:szCs w:val="26"/>
          <w:lang w:val="en-US"/>
        </w:rPr>
      </w:pPr>
      <w:ins w:id="5982" w:author="admin" w:date="2025-05-21T00:47:00Z">
        <w:r w:rsidRPr="00BE2C17">
          <w:rPr>
            <w:noProof/>
            <w:sz w:val="26"/>
            <w:szCs w:val="26"/>
            <w:lang w:val="en-US" w:eastAsia="en-US"/>
          </w:rPr>
          <w:drawing>
            <wp:anchor distT="0" distB="0" distL="114300" distR="114300" simplePos="0" relativeHeight="251835392" behindDoc="1" locked="0" layoutInCell="1" allowOverlap="1" wp14:anchorId="2B09DD9A" wp14:editId="1507673C">
              <wp:simplePos x="0" y="0"/>
              <wp:positionH relativeFrom="column">
                <wp:posOffset>1181100</wp:posOffset>
              </wp:positionH>
              <wp:positionV relativeFrom="paragraph">
                <wp:posOffset>69215</wp:posOffset>
              </wp:positionV>
              <wp:extent cx="3251200" cy="1638300"/>
              <wp:effectExtent l="19050" t="19050" r="25400" b="19050"/>
              <wp:wrapNone/>
              <wp:docPr id="16470194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0409"/>
                      <a:stretch/>
                    </pic:blipFill>
                    <pic:spPr bwMode="auto">
                      <a:xfrm>
                        <a:off x="0" y="0"/>
                        <a:ext cx="3251200" cy="1638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65FEB9F" w14:textId="54E16E4E" w:rsidR="00740F9D" w:rsidRPr="00BE2C17" w:rsidRDefault="00740F9D" w:rsidP="00D43F3A">
      <w:pPr>
        <w:pStyle w:val="Default"/>
        <w:spacing w:line="480" w:lineRule="auto"/>
        <w:jc w:val="both"/>
        <w:rPr>
          <w:sz w:val="26"/>
          <w:szCs w:val="26"/>
          <w:lang w:val="en-US"/>
        </w:rPr>
      </w:pPr>
    </w:p>
    <w:p w14:paraId="2110E46A" w14:textId="41973BF0" w:rsidR="00740F9D" w:rsidRPr="00BE2C17" w:rsidRDefault="00740F9D" w:rsidP="00D43F3A">
      <w:pPr>
        <w:pStyle w:val="Default"/>
        <w:spacing w:line="480" w:lineRule="auto"/>
        <w:jc w:val="both"/>
        <w:rPr>
          <w:sz w:val="26"/>
          <w:szCs w:val="26"/>
          <w:lang w:val="en-US"/>
        </w:rPr>
      </w:pPr>
    </w:p>
    <w:p w14:paraId="52B83121" w14:textId="26808896" w:rsidR="007C7AFF" w:rsidRPr="00BE2C17" w:rsidDel="007052A2" w:rsidRDefault="007C7AFF" w:rsidP="007B010D">
      <w:pPr>
        <w:pStyle w:val="Default"/>
        <w:spacing w:line="480" w:lineRule="auto"/>
        <w:jc w:val="center"/>
        <w:rPr>
          <w:ins w:id="5983" w:author="Antoneth Macaisa" w:date="2025-05-07T20:01:00Z"/>
          <w:del w:id="5984" w:author="admin" w:date="2025-05-21T00:47:00Z"/>
          <w:b/>
          <w:bCs/>
          <w:sz w:val="26"/>
          <w:szCs w:val="26"/>
          <w:lang w:val="en-US"/>
        </w:rPr>
      </w:pPr>
    </w:p>
    <w:p w14:paraId="31BB9F0A" w14:textId="23DB570C" w:rsidR="007C7AFF" w:rsidRPr="00BE2C17" w:rsidDel="007052A2" w:rsidRDefault="007C7AFF" w:rsidP="007B010D">
      <w:pPr>
        <w:pStyle w:val="Default"/>
        <w:spacing w:line="480" w:lineRule="auto"/>
        <w:jc w:val="center"/>
        <w:rPr>
          <w:ins w:id="5985" w:author="Antoneth Macaisa" w:date="2025-05-07T20:01:00Z"/>
          <w:del w:id="5986" w:author="admin" w:date="2025-05-21T00:47:00Z"/>
          <w:b/>
          <w:bCs/>
          <w:sz w:val="26"/>
          <w:szCs w:val="26"/>
          <w:lang w:val="en-US"/>
        </w:rPr>
      </w:pPr>
    </w:p>
    <w:p w14:paraId="1A14CFC3" w14:textId="05B9A7CC" w:rsidR="007C7AFF" w:rsidRPr="00BE2C17" w:rsidRDefault="007C7AFF">
      <w:pPr>
        <w:pStyle w:val="Default"/>
        <w:spacing w:line="480" w:lineRule="auto"/>
        <w:rPr>
          <w:ins w:id="5987" w:author="Antoneth Macaisa" w:date="2025-05-07T20:01:00Z"/>
          <w:b/>
          <w:bCs/>
          <w:sz w:val="26"/>
          <w:szCs w:val="26"/>
          <w:lang w:val="en-US"/>
        </w:rPr>
        <w:pPrChange w:id="5988" w:author="admin" w:date="2025-05-21T00:47:00Z">
          <w:pPr>
            <w:pStyle w:val="Default"/>
            <w:spacing w:line="480" w:lineRule="auto"/>
            <w:jc w:val="center"/>
          </w:pPr>
        </w:pPrChange>
      </w:pPr>
    </w:p>
    <w:p w14:paraId="1E25F42C" w14:textId="35D2A38B" w:rsidR="007C7AFF" w:rsidRPr="00BE2C17" w:rsidRDefault="007C7AFF" w:rsidP="007B010D">
      <w:pPr>
        <w:pStyle w:val="Default"/>
        <w:spacing w:line="480" w:lineRule="auto"/>
        <w:jc w:val="center"/>
        <w:rPr>
          <w:ins w:id="5989" w:author="Antoneth Macaisa" w:date="2025-05-07T20:01:00Z"/>
          <w:b/>
          <w:bCs/>
          <w:sz w:val="26"/>
          <w:szCs w:val="26"/>
          <w:lang w:val="en-US"/>
        </w:rPr>
      </w:pPr>
    </w:p>
    <w:p w14:paraId="32FF1F47" w14:textId="79F2969D" w:rsidR="007B010D" w:rsidRPr="00BE2C17" w:rsidRDefault="007B010D" w:rsidP="007B010D">
      <w:pPr>
        <w:pStyle w:val="Default"/>
        <w:spacing w:line="480" w:lineRule="auto"/>
        <w:jc w:val="center"/>
        <w:rPr>
          <w:ins w:id="5990" w:author="Antoneth Macaisa" w:date="2025-05-07T20:02:00Z"/>
          <w:b/>
          <w:bCs/>
          <w:sz w:val="26"/>
          <w:szCs w:val="26"/>
          <w:lang w:val="en-US"/>
        </w:rPr>
      </w:pPr>
      <w:r w:rsidRPr="00BE2C17">
        <w:rPr>
          <w:b/>
          <w:bCs/>
          <w:sz w:val="26"/>
          <w:szCs w:val="26"/>
          <w:lang w:val="en-US"/>
        </w:rPr>
        <w:t>Figure 65. Analytics and Insights</w:t>
      </w:r>
    </w:p>
    <w:p w14:paraId="024B7A03" w14:textId="77777777" w:rsidR="007C7AFF" w:rsidRPr="00BE2C17" w:rsidRDefault="007C7AFF">
      <w:pPr>
        <w:pStyle w:val="Default"/>
        <w:numPr>
          <w:ilvl w:val="0"/>
          <w:numId w:val="76"/>
        </w:numPr>
        <w:spacing w:line="360" w:lineRule="auto"/>
        <w:rPr>
          <w:ins w:id="5991" w:author="Antoneth Macaisa" w:date="2025-05-07T20:02:00Z"/>
          <w:b/>
          <w:bCs/>
          <w:sz w:val="26"/>
          <w:szCs w:val="26"/>
          <w:lang w:val="en-US"/>
        </w:rPr>
        <w:pPrChange w:id="5992" w:author="admin" w:date="2025-05-21T00:47:00Z">
          <w:pPr>
            <w:pStyle w:val="Default"/>
            <w:numPr>
              <w:numId w:val="76"/>
            </w:numPr>
            <w:spacing w:line="480" w:lineRule="auto"/>
            <w:ind w:left="720" w:hanging="360"/>
          </w:pPr>
        </w:pPrChange>
      </w:pPr>
      <w:ins w:id="5993" w:author="Antoneth Macaisa" w:date="2025-05-07T20:02:00Z">
        <w:r w:rsidRPr="00BE2C17">
          <w:rPr>
            <w:b/>
            <w:bCs/>
            <w:sz w:val="26"/>
            <w:szCs w:val="26"/>
            <w:lang w:val="en-US"/>
          </w:rPr>
          <w:t>Create Ads Button</w:t>
        </w:r>
      </w:ins>
    </w:p>
    <w:p w14:paraId="24946696" w14:textId="77777777" w:rsidR="007C7AFF" w:rsidRPr="00BE2C17" w:rsidRDefault="007C7AFF">
      <w:pPr>
        <w:pStyle w:val="Default"/>
        <w:numPr>
          <w:ilvl w:val="0"/>
          <w:numId w:val="76"/>
        </w:numPr>
        <w:spacing w:line="360" w:lineRule="auto"/>
        <w:rPr>
          <w:ins w:id="5994" w:author="Antoneth Macaisa" w:date="2025-05-07T20:02:00Z"/>
          <w:b/>
          <w:bCs/>
          <w:sz w:val="26"/>
          <w:szCs w:val="26"/>
          <w:lang w:val="en-US"/>
        </w:rPr>
        <w:pPrChange w:id="5995" w:author="admin" w:date="2025-05-21T00:47:00Z">
          <w:pPr>
            <w:pStyle w:val="Default"/>
            <w:numPr>
              <w:numId w:val="76"/>
            </w:numPr>
            <w:spacing w:line="480" w:lineRule="auto"/>
            <w:ind w:left="720" w:hanging="360"/>
          </w:pPr>
        </w:pPrChange>
      </w:pPr>
      <w:ins w:id="5996" w:author="Antoneth Macaisa" w:date="2025-05-07T20:02:00Z">
        <w:r w:rsidRPr="00BE2C17">
          <w:rPr>
            <w:b/>
            <w:bCs/>
            <w:sz w:val="26"/>
            <w:szCs w:val="26"/>
            <w:lang w:val="en-US"/>
          </w:rPr>
          <w:t>Set Budget Button</w:t>
        </w:r>
      </w:ins>
    </w:p>
    <w:p w14:paraId="6C304363" w14:textId="77777777" w:rsidR="007C7AFF" w:rsidRPr="00BE2C17" w:rsidRDefault="007C7AFF">
      <w:pPr>
        <w:pStyle w:val="Default"/>
        <w:numPr>
          <w:ilvl w:val="0"/>
          <w:numId w:val="76"/>
        </w:numPr>
        <w:spacing w:line="360" w:lineRule="auto"/>
        <w:rPr>
          <w:ins w:id="5997" w:author="Antoneth Macaisa" w:date="2025-05-07T20:02:00Z"/>
          <w:b/>
          <w:bCs/>
          <w:sz w:val="26"/>
          <w:szCs w:val="26"/>
          <w:lang w:val="en-US"/>
        </w:rPr>
        <w:pPrChange w:id="5998" w:author="admin" w:date="2025-05-21T00:47:00Z">
          <w:pPr>
            <w:pStyle w:val="Default"/>
            <w:numPr>
              <w:numId w:val="76"/>
            </w:numPr>
            <w:spacing w:line="480" w:lineRule="auto"/>
            <w:ind w:left="720" w:hanging="360"/>
          </w:pPr>
        </w:pPrChange>
      </w:pPr>
      <w:ins w:id="5999" w:author="Antoneth Macaisa" w:date="2025-05-07T20:02:00Z">
        <w:r w:rsidRPr="00BE2C17">
          <w:rPr>
            <w:b/>
            <w:bCs/>
            <w:sz w:val="26"/>
            <w:szCs w:val="26"/>
            <w:lang w:val="en-US"/>
          </w:rPr>
          <w:t xml:space="preserve">Select </w:t>
        </w:r>
        <w:proofErr w:type="spellStart"/>
        <w:r w:rsidRPr="00BE2C17">
          <w:rPr>
            <w:b/>
            <w:bCs/>
            <w:sz w:val="26"/>
            <w:szCs w:val="26"/>
            <w:lang w:val="en-US"/>
          </w:rPr>
          <w:t>CoorkSpaces</w:t>
        </w:r>
        <w:proofErr w:type="spellEnd"/>
        <w:r w:rsidRPr="00BE2C17">
          <w:rPr>
            <w:b/>
            <w:bCs/>
            <w:sz w:val="26"/>
            <w:szCs w:val="26"/>
            <w:lang w:val="en-US"/>
          </w:rPr>
          <w:t xml:space="preserve"> Button</w:t>
        </w:r>
      </w:ins>
    </w:p>
    <w:p w14:paraId="33C9F9D3" w14:textId="3BDA1BE5" w:rsidR="007C7AFF" w:rsidRDefault="007C7AFF">
      <w:pPr>
        <w:pStyle w:val="Default"/>
        <w:numPr>
          <w:ilvl w:val="0"/>
          <w:numId w:val="76"/>
        </w:numPr>
        <w:spacing w:line="360" w:lineRule="auto"/>
        <w:rPr>
          <w:ins w:id="6000" w:author="admin" w:date="2025-05-21T00:47:00Z"/>
          <w:b/>
          <w:bCs/>
          <w:sz w:val="26"/>
          <w:szCs w:val="26"/>
          <w:lang w:val="en-US"/>
        </w:rPr>
        <w:pPrChange w:id="6001" w:author="admin" w:date="2025-05-21T00:47:00Z">
          <w:pPr>
            <w:pStyle w:val="Default"/>
            <w:spacing w:line="480" w:lineRule="auto"/>
            <w:jc w:val="center"/>
          </w:pPr>
        </w:pPrChange>
      </w:pPr>
      <w:ins w:id="6002" w:author="Antoneth Macaisa" w:date="2025-05-07T20:02:00Z">
        <w:r w:rsidRPr="00BE2C17">
          <w:rPr>
            <w:b/>
            <w:bCs/>
            <w:sz w:val="26"/>
            <w:szCs w:val="26"/>
            <w:lang w:val="en-US"/>
          </w:rPr>
          <w:t>Charts</w:t>
        </w:r>
      </w:ins>
    </w:p>
    <w:p w14:paraId="396CEC8B" w14:textId="77777777" w:rsidR="007052A2" w:rsidRPr="00BE2C17" w:rsidRDefault="007052A2">
      <w:pPr>
        <w:pStyle w:val="Default"/>
        <w:spacing w:line="360" w:lineRule="auto"/>
        <w:ind w:left="720"/>
        <w:rPr>
          <w:b/>
          <w:bCs/>
          <w:sz w:val="26"/>
          <w:szCs w:val="26"/>
          <w:lang w:val="en-US"/>
        </w:rPr>
        <w:pPrChange w:id="6003" w:author="admin" w:date="2025-05-21T00:47:00Z">
          <w:pPr>
            <w:pStyle w:val="Default"/>
            <w:spacing w:line="480" w:lineRule="auto"/>
            <w:jc w:val="center"/>
          </w:pPr>
        </w:pPrChange>
      </w:pPr>
    </w:p>
    <w:p w14:paraId="09C90182" w14:textId="3C9A8810" w:rsidR="00D43F3A" w:rsidRPr="00BE2C17" w:rsidRDefault="00740F9D" w:rsidP="00D43F3A">
      <w:pPr>
        <w:pStyle w:val="Default"/>
        <w:spacing w:line="480" w:lineRule="auto"/>
        <w:jc w:val="both"/>
        <w:rPr>
          <w:rFonts w:eastAsia="DengXian"/>
          <w:sz w:val="26"/>
          <w:szCs w:val="26"/>
          <w:lang w:val="en-US"/>
        </w:rPr>
      </w:pPr>
      <w:r w:rsidRPr="00BE2C17">
        <w:rPr>
          <w:sz w:val="26"/>
          <w:szCs w:val="26"/>
          <w:lang w:val="en-US"/>
        </w:rPr>
        <w:lastRenderedPageBreak/>
        <w:tab/>
      </w:r>
      <w:r w:rsidR="00B31CB7" w:rsidRPr="00BE2C17">
        <w:rPr>
          <w:sz w:val="26"/>
          <w:szCs w:val="26"/>
          <w:lang w:val="en-US"/>
        </w:rPr>
        <w:t>Figure 66 below</w:t>
      </w:r>
      <w:r w:rsidR="00B31CB7" w:rsidRPr="00BE2C17">
        <w:rPr>
          <w:rFonts w:eastAsia="DengXian"/>
          <w:sz w:val="26"/>
          <w:szCs w:val="26"/>
        </w:rPr>
        <w:t xml:space="preserve"> </w:t>
      </w:r>
      <w:r w:rsidR="000B094B" w:rsidRPr="00BE2C17">
        <w:rPr>
          <w:rFonts w:eastAsia="DengXian"/>
          <w:sz w:val="26"/>
          <w:szCs w:val="26"/>
        </w:rPr>
        <w:t>shows a "Create Ads" modal, likely accessed from the "Campaign Manager." It includes fields to enter an "Ad Title" (1), select a "Workspace to Feature" from a dropdown (2), "Upload Image" for the "Ad Banner Image" (3), and set "Start Date" and "End Date" (5). Buttons to "Preview Ad" (5) and "Submit Ad" (6) are available. A chart from the "Analytics &amp; Insights" section is visible in the background (4).</w:t>
      </w:r>
    </w:p>
    <w:p w14:paraId="2D658B8B" w14:textId="71126ADD" w:rsidR="007B010D" w:rsidRPr="00BE2C17" w:rsidRDefault="007B010D" w:rsidP="00D43F3A">
      <w:pPr>
        <w:pStyle w:val="Default"/>
        <w:spacing w:line="480" w:lineRule="auto"/>
        <w:jc w:val="both"/>
        <w:rPr>
          <w:rFonts w:eastAsia="DengXian"/>
          <w:sz w:val="26"/>
          <w:szCs w:val="26"/>
          <w:lang w:val="en-US"/>
        </w:rPr>
      </w:pPr>
    </w:p>
    <w:p w14:paraId="5CF4D23E" w14:textId="14B4CF32" w:rsidR="007B010D" w:rsidRPr="00BE2C17" w:rsidRDefault="007B010D" w:rsidP="00D43F3A">
      <w:pPr>
        <w:pStyle w:val="Default"/>
        <w:spacing w:line="480" w:lineRule="auto"/>
        <w:jc w:val="both"/>
        <w:rPr>
          <w:rFonts w:eastAsia="DengXian"/>
          <w:sz w:val="26"/>
          <w:szCs w:val="26"/>
          <w:lang w:val="en-US"/>
        </w:rPr>
      </w:pPr>
    </w:p>
    <w:p w14:paraId="6E62A169" w14:textId="11C45F04" w:rsidR="00740F9D" w:rsidRPr="00BE2C17" w:rsidRDefault="00740F9D" w:rsidP="00D43F3A">
      <w:pPr>
        <w:pStyle w:val="Default"/>
        <w:spacing w:line="480" w:lineRule="auto"/>
        <w:jc w:val="both"/>
        <w:rPr>
          <w:rFonts w:eastAsia="DengXian"/>
          <w:sz w:val="26"/>
          <w:szCs w:val="26"/>
          <w:lang w:val="en-US"/>
        </w:rPr>
      </w:pPr>
    </w:p>
    <w:p w14:paraId="7E8A592C"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3C4E3C42" w14:textId="178275AB" w:rsidR="00740F9D" w:rsidRPr="00BE2C17" w:rsidRDefault="007052A2" w:rsidP="000B094B">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789312" behindDoc="1" locked="0" layoutInCell="1" allowOverlap="1" wp14:anchorId="14432F62" wp14:editId="1B99563E">
            <wp:simplePos x="0" y="0"/>
            <wp:positionH relativeFrom="column">
              <wp:posOffset>946150</wp:posOffset>
            </wp:positionH>
            <wp:positionV relativeFrom="paragraph">
              <wp:posOffset>287655</wp:posOffset>
            </wp:positionV>
            <wp:extent cx="3463290" cy="1947939"/>
            <wp:effectExtent l="19050" t="19050" r="22860" b="14605"/>
            <wp:wrapNone/>
            <wp:docPr id="3816453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63290" cy="194793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1F1525" w14:textId="230F281C" w:rsidR="00740F9D" w:rsidRPr="00BE2C17" w:rsidRDefault="00740F9D" w:rsidP="000B094B">
      <w:pPr>
        <w:pStyle w:val="Default"/>
        <w:spacing w:line="480" w:lineRule="auto"/>
        <w:jc w:val="both"/>
        <w:rPr>
          <w:sz w:val="26"/>
          <w:szCs w:val="26"/>
          <w:lang w:val="en-US"/>
        </w:rPr>
      </w:pPr>
    </w:p>
    <w:p w14:paraId="5745D103" w14:textId="77777777" w:rsidR="00740F9D" w:rsidRPr="00BE2C17" w:rsidRDefault="00740F9D" w:rsidP="000B094B">
      <w:pPr>
        <w:pStyle w:val="Default"/>
        <w:spacing w:line="480" w:lineRule="auto"/>
        <w:jc w:val="both"/>
        <w:rPr>
          <w:sz w:val="26"/>
          <w:szCs w:val="26"/>
          <w:lang w:val="en-US"/>
        </w:rPr>
      </w:pPr>
    </w:p>
    <w:p w14:paraId="6B81AD91" w14:textId="77777777" w:rsidR="00740F9D" w:rsidRPr="00BE2C17" w:rsidRDefault="00740F9D" w:rsidP="000B094B">
      <w:pPr>
        <w:pStyle w:val="Default"/>
        <w:spacing w:line="480" w:lineRule="auto"/>
        <w:jc w:val="both"/>
        <w:rPr>
          <w:sz w:val="26"/>
          <w:szCs w:val="26"/>
          <w:lang w:val="en-US"/>
        </w:rPr>
      </w:pPr>
    </w:p>
    <w:p w14:paraId="63B07B9A" w14:textId="77777777" w:rsidR="007C7AFF" w:rsidRPr="00BE2C17" w:rsidRDefault="007C7AFF" w:rsidP="007B010D">
      <w:pPr>
        <w:pStyle w:val="Default"/>
        <w:spacing w:line="480" w:lineRule="auto"/>
        <w:jc w:val="center"/>
        <w:rPr>
          <w:ins w:id="6004" w:author="Antoneth Macaisa" w:date="2025-05-07T20:03:00Z"/>
          <w:b/>
          <w:bCs/>
          <w:sz w:val="26"/>
          <w:szCs w:val="26"/>
          <w:lang w:val="en-US"/>
        </w:rPr>
      </w:pPr>
    </w:p>
    <w:p w14:paraId="58FD4AA8" w14:textId="77777777" w:rsidR="007C7AFF" w:rsidRPr="00BE2C17" w:rsidRDefault="007C7AFF" w:rsidP="007B010D">
      <w:pPr>
        <w:pStyle w:val="Default"/>
        <w:spacing w:line="480" w:lineRule="auto"/>
        <w:jc w:val="center"/>
        <w:rPr>
          <w:ins w:id="6005" w:author="Antoneth Macaisa" w:date="2025-05-07T20:03:00Z"/>
          <w:b/>
          <w:bCs/>
          <w:sz w:val="26"/>
          <w:szCs w:val="26"/>
          <w:lang w:val="en-US"/>
        </w:rPr>
      </w:pPr>
    </w:p>
    <w:p w14:paraId="25141F2C" w14:textId="281216B1" w:rsidR="007B010D" w:rsidRPr="00BE2C17" w:rsidRDefault="007B010D">
      <w:pPr>
        <w:pStyle w:val="Default"/>
        <w:spacing w:line="360" w:lineRule="auto"/>
        <w:jc w:val="center"/>
        <w:rPr>
          <w:ins w:id="6006" w:author="Antoneth Macaisa" w:date="2025-05-07T20:03:00Z"/>
          <w:b/>
          <w:bCs/>
          <w:sz w:val="26"/>
          <w:szCs w:val="26"/>
          <w:lang w:val="en-US"/>
        </w:rPr>
        <w:pPrChange w:id="6007" w:author="admin" w:date="2025-05-21T00:48:00Z">
          <w:pPr>
            <w:pStyle w:val="Default"/>
            <w:spacing w:line="480" w:lineRule="auto"/>
            <w:jc w:val="center"/>
          </w:pPr>
        </w:pPrChange>
      </w:pPr>
      <w:r w:rsidRPr="00BE2C17">
        <w:rPr>
          <w:b/>
          <w:bCs/>
          <w:sz w:val="26"/>
          <w:szCs w:val="26"/>
          <w:lang w:val="en-US"/>
        </w:rPr>
        <w:t xml:space="preserve">Figure 66. </w:t>
      </w:r>
      <w:r w:rsidR="007068B6" w:rsidRPr="00BE2C17">
        <w:rPr>
          <w:b/>
          <w:bCs/>
          <w:sz w:val="26"/>
          <w:szCs w:val="26"/>
          <w:lang w:val="en-US"/>
        </w:rPr>
        <w:t>Create Ads</w:t>
      </w:r>
    </w:p>
    <w:p w14:paraId="0AE9F906" w14:textId="77777777" w:rsidR="007C7AFF" w:rsidRPr="00BE2C17" w:rsidRDefault="007C7AFF">
      <w:pPr>
        <w:pStyle w:val="Default"/>
        <w:numPr>
          <w:ilvl w:val="0"/>
          <w:numId w:val="77"/>
        </w:numPr>
        <w:spacing w:line="360" w:lineRule="auto"/>
        <w:jc w:val="both"/>
        <w:rPr>
          <w:ins w:id="6008" w:author="Antoneth Macaisa" w:date="2025-05-07T20:03:00Z"/>
          <w:b/>
          <w:bCs/>
          <w:sz w:val="26"/>
          <w:szCs w:val="26"/>
          <w:lang w:val="en-US"/>
        </w:rPr>
        <w:pPrChange w:id="6009" w:author="admin" w:date="2025-05-21T00:48:00Z">
          <w:pPr>
            <w:pStyle w:val="Default"/>
            <w:numPr>
              <w:numId w:val="77"/>
            </w:numPr>
            <w:spacing w:line="480" w:lineRule="auto"/>
            <w:ind w:left="720" w:hanging="360"/>
            <w:jc w:val="both"/>
          </w:pPr>
        </w:pPrChange>
      </w:pPr>
      <w:ins w:id="6010" w:author="Antoneth Macaisa" w:date="2025-05-07T20:03:00Z">
        <w:r w:rsidRPr="00BE2C17">
          <w:rPr>
            <w:b/>
            <w:bCs/>
            <w:sz w:val="26"/>
            <w:szCs w:val="26"/>
            <w:lang w:val="en-US"/>
          </w:rPr>
          <w:t>Ad Title</w:t>
        </w:r>
      </w:ins>
    </w:p>
    <w:p w14:paraId="4D03213D" w14:textId="77777777" w:rsidR="007C7AFF" w:rsidRPr="00BE2C17" w:rsidRDefault="007C7AFF">
      <w:pPr>
        <w:pStyle w:val="Default"/>
        <w:numPr>
          <w:ilvl w:val="0"/>
          <w:numId w:val="77"/>
        </w:numPr>
        <w:spacing w:line="360" w:lineRule="auto"/>
        <w:jc w:val="both"/>
        <w:rPr>
          <w:ins w:id="6011" w:author="Antoneth Macaisa" w:date="2025-05-07T20:03:00Z"/>
          <w:b/>
          <w:bCs/>
          <w:sz w:val="26"/>
          <w:szCs w:val="26"/>
          <w:lang w:val="en-US"/>
        </w:rPr>
        <w:pPrChange w:id="6012" w:author="admin" w:date="2025-05-21T00:48:00Z">
          <w:pPr>
            <w:pStyle w:val="Default"/>
            <w:numPr>
              <w:numId w:val="77"/>
            </w:numPr>
            <w:spacing w:line="480" w:lineRule="auto"/>
            <w:ind w:left="720" w:hanging="360"/>
            <w:jc w:val="both"/>
          </w:pPr>
        </w:pPrChange>
      </w:pPr>
      <w:ins w:id="6013" w:author="Antoneth Macaisa" w:date="2025-05-07T20:03:00Z">
        <w:r w:rsidRPr="00BE2C17">
          <w:rPr>
            <w:b/>
            <w:bCs/>
            <w:sz w:val="26"/>
            <w:szCs w:val="26"/>
            <w:lang w:val="en-US"/>
          </w:rPr>
          <w:t>Workspace Feature</w:t>
        </w:r>
      </w:ins>
    </w:p>
    <w:p w14:paraId="0C1EF4A2" w14:textId="77777777" w:rsidR="007C7AFF" w:rsidRPr="00BE2C17" w:rsidRDefault="007C7AFF">
      <w:pPr>
        <w:pStyle w:val="Default"/>
        <w:numPr>
          <w:ilvl w:val="0"/>
          <w:numId w:val="77"/>
        </w:numPr>
        <w:spacing w:line="360" w:lineRule="auto"/>
        <w:jc w:val="both"/>
        <w:rPr>
          <w:ins w:id="6014" w:author="Antoneth Macaisa" w:date="2025-05-07T20:03:00Z"/>
          <w:b/>
          <w:bCs/>
          <w:sz w:val="26"/>
          <w:szCs w:val="26"/>
          <w:lang w:val="en-US"/>
        </w:rPr>
        <w:pPrChange w:id="6015" w:author="admin" w:date="2025-05-21T00:48:00Z">
          <w:pPr>
            <w:pStyle w:val="Default"/>
            <w:numPr>
              <w:numId w:val="77"/>
            </w:numPr>
            <w:spacing w:line="480" w:lineRule="auto"/>
            <w:ind w:left="720" w:hanging="360"/>
            <w:jc w:val="both"/>
          </w:pPr>
        </w:pPrChange>
      </w:pPr>
      <w:ins w:id="6016" w:author="Antoneth Macaisa" w:date="2025-05-07T20:03:00Z">
        <w:r w:rsidRPr="00BE2C17">
          <w:rPr>
            <w:b/>
            <w:bCs/>
            <w:sz w:val="26"/>
            <w:szCs w:val="26"/>
            <w:lang w:val="en-US"/>
          </w:rPr>
          <w:t>Upload Image</w:t>
        </w:r>
      </w:ins>
    </w:p>
    <w:p w14:paraId="1A9BABAB" w14:textId="77777777" w:rsidR="007C7AFF" w:rsidRPr="00BE2C17" w:rsidRDefault="007C7AFF">
      <w:pPr>
        <w:pStyle w:val="Default"/>
        <w:numPr>
          <w:ilvl w:val="0"/>
          <w:numId w:val="77"/>
        </w:numPr>
        <w:spacing w:line="360" w:lineRule="auto"/>
        <w:jc w:val="both"/>
        <w:rPr>
          <w:ins w:id="6017" w:author="Antoneth Macaisa" w:date="2025-05-07T20:03:00Z"/>
          <w:b/>
          <w:bCs/>
          <w:sz w:val="26"/>
          <w:szCs w:val="26"/>
          <w:lang w:val="en-US"/>
        </w:rPr>
        <w:pPrChange w:id="6018" w:author="admin" w:date="2025-05-21T00:48:00Z">
          <w:pPr>
            <w:pStyle w:val="Default"/>
            <w:numPr>
              <w:numId w:val="77"/>
            </w:numPr>
            <w:spacing w:line="480" w:lineRule="auto"/>
            <w:ind w:left="720" w:hanging="360"/>
            <w:jc w:val="both"/>
          </w:pPr>
        </w:pPrChange>
      </w:pPr>
      <w:ins w:id="6019" w:author="Antoneth Macaisa" w:date="2025-05-07T20:03:00Z">
        <w:r w:rsidRPr="00BE2C17">
          <w:rPr>
            <w:b/>
            <w:bCs/>
            <w:sz w:val="26"/>
            <w:szCs w:val="26"/>
            <w:lang w:val="en-US"/>
          </w:rPr>
          <w:t>Duration</w:t>
        </w:r>
      </w:ins>
    </w:p>
    <w:p w14:paraId="6115772A" w14:textId="77777777" w:rsidR="007C7AFF" w:rsidRPr="00BE2C17" w:rsidRDefault="007C7AFF">
      <w:pPr>
        <w:pStyle w:val="Default"/>
        <w:numPr>
          <w:ilvl w:val="0"/>
          <w:numId w:val="77"/>
        </w:numPr>
        <w:spacing w:line="360" w:lineRule="auto"/>
        <w:jc w:val="both"/>
        <w:rPr>
          <w:ins w:id="6020" w:author="Antoneth Macaisa" w:date="2025-05-07T20:03:00Z"/>
          <w:b/>
          <w:bCs/>
          <w:sz w:val="26"/>
          <w:szCs w:val="26"/>
          <w:lang w:val="en-US"/>
        </w:rPr>
        <w:pPrChange w:id="6021" w:author="admin" w:date="2025-05-21T00:48:00Z">
          <w:pPr>
            <w:pStyle w:val="Default"/>
            <w:numPr>
              <w:numId w:val="77"/>
            </w:numPr>
            <w:spacing w:line="480" w:lineRule="auto"/>
            <w:ind w:left="720" w:hanging="360"/>
            <w:jc w:val="both"/>
          </w:pPr>
        </w:pPrChange>
      </w:pPr>
      <w:ins w:id="6022" w:author="Antoneth Macaisa" w:date="2025-05-07T20:03:00Z">
        <w:r w:rsidRPr="00BE2C17">
          <w:rPr>
            <w:b/>
            <w:bCs/>
            <w:sz w:val="26"/>
            <w:szCs w:val="26"/>
            <w:lang w:val="en-US"/>
          </w:rPr>
          <w:lastRenderedPageBreak/>
          <w:t>Preview Ad</w:t>
        </w:r>
      </w:ins>
    </w:p>
    <w:p w14:paraId="75007541" w14:textId="2F788EB3" w:rsidR="007C7AFF" w:rsidRDefault="007C7AFF">
      <w:pPr>
        <w:pStyle w:val="Default"/>
        <w:numPr>
          <w:ilvl w:val="0"/>
          <w:numId w:val="77"/>
        </w:numPr>
        <w:spacing w:line="360" w:lineRule="auto"/>
        <w:jc w:val="both"/>
        <w:rPr>
          <w:ins w:id="6023" w:author="admin" w:date="2025-05-21T00:48:00Z"/>
          <w:b/>
          <w:bCs/>
          <w:sz w:val="26"/>
          <w:szCs w:val="26"/>
          <w:lang w:val="en-US"/>
        </w:rPr>
        <w:pPrChange w:id="6024" w:author="admin" w:date="2025-05-21T00:48:00Z">
          <w:pPr>
            <w:pStyle w:val="Default"/>
            <w:spacing w:line="480" w:lineRule="auto"/>
            <w:jc w:val="center"/>
          </w:pPr>
        </w:pPrChange>
      </w:pPr>
      <w:ins w:id="6025" w:author="Antoneth Macaisa" w:date="2025-05-07T20:03:00Z">
        <w:r w:rsidRPr="00BE2C17">
          <w:rPr>
            <w:b/>
            <w:bCs/>
            <w:sz w:val="26"/>
            <w:szCs w:val="26"/>
            <w:lang w:val="en-US"/>
          </w:rPr>
          <w:t>Submit Ad</w:t>
        </w:r>
      </w:ins>
    </w:p>
    <w:p w14:paraId="3F073A53" w14:textId="77777777" w:rsidR="007052A2" w:rsidRPr="00BE2C17" w:rsidRDefault="007052A2">
      <w:pPr>
        <w:pStyle w:val="Default"/>
        <w:spacing w:line="360" w:lineRule="auto"/>
        <w:ind w:left="720"/>
        <w:jc w:val="both"/>
        <w:rPr>
          <w:b/>
          <w:bCs/>
          <w:sz w:val="26"/>
          <w:szCs w:val="26"/>
          <w:lang w:val="en-US"/>
        </w:rPr>
        <w:pPrChange w:id="6026" w:author="admin" w:date="2025-05-21T00:48:00Z">
          <w:pPr>
            <w:pStyle w:val="Default"/>
            <w:spacing w:line="480" w:lineRule="auto"/>
            <w:jc w:val="center"/>
          </w:pPr>
        </w:pPrChange>
      </w:pPr>
    </w:p>
    <w:p w14:paraId="19B8842A" w14:textId="2684D454"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67 </w:t>
      </w:r>
      <w:del w:id="6027" w:author="admin" w:date="2025-05-21T00:48:00Z">
        <w:r w:rsidR="00B31CB7" w:rsidRPr="00BE2C17" w:rsidDel="007052A2">
          <w:rPr>
            <w:sz w:val="26"/>
            <w:szCs w:val="26"/>
            <w:lang w:val="en-US"/>
          </w:rPr>
          <w:delText>below</w:delText>
        </w:r>
        <w:r w:rsidR="00B31CB7" w:rsidRPr="00BE2C17" w:rsidDel="007052A2">
          <w:rPr>
            <w:rFonts w:eastAsia="DengXian"/>
            <w:sz w:val="26"/>
            <w:szCs w:val="26"/>
          </w:rPr>
          <w:delText xml:space="preserve"> </w:delText>
        </w:r>
      </w:del>
      <w:ins w:id="6028" w:author="admin" w:date="2025-05-21T00:48:00Z">
        <w:r w:rsidR="007052A2">
          <w:rPr>
            <w:sz w:val="26"/>
            <w:szCs w:val="26"/>
            <w:lang w:val="en-US"/>
          </w:rPr>
          <w:t>in the next page</w:t>
        </w:r>
        <w:r w:rsidR="007052A2" w:rsidRPr="00BE2C17">
          <w:rPr>
            <w:rFonts w:eastAsia="DengXian"/>
            <w:sz w:val="26"/>
            <w:szCs w:val="26"/>
          </w:rPr>
          <w:t xml:space="preserve"> </w:t>
        </w:r>
      </w:ins>
      <w:r w:rsidR="000B094B" w:rsidRPr="00BE2C17">
        <w:rPr>
          <w:rFonts w:eastAsia="DengXian"/>
          <w:sz w:val="26"/>
          <w:szCs w:val="26"/>
        </w:rPr>
        <w:t xml:space="preserve">shows a "Set Budget" modal, likely for an advertising campaign managed within the admin dashboard. It has fields for "Daily Budget" (1) and "Total Campaign Budget" (2), which is "auto-calculated based on duration." An "Estimated Reach" (3) is displayed with a note that </w:t>
      </w:r>
      <w:proofErr w:type="gramStart"/>
      <w:r w:rsidR="000B094B" w:rsidRPr="00BE2C17">
        <w:rPr>
          <w:rFonts w:eastAsia="DengXian"/>
          <w:sz w:val="26"/>
          <w:szCs w:val="26"/>
        </w:rPr>
        <w:t>it's</w:t>
      </w:r>
      <w:proofErr w:type="gramEnd"/>
      <w:r w:rsidR="000B094B" w:rsidRPr="00BE2C17">
        <w:rPr>
          <w:rFonts w:eastAsia="DengXian"/>
          <w:sz w:val="26"/>
          <w:szCs w:val="26"/>
        </w:rPr>
        <w:t xml:space="preserve"> a "dynamic projection as you input values." A toggle for "Spending Cap" (4) </w:t>
      </w:r>
      <w:proofErr w:type="gramStart"/>
      <w:r w:rsidR="000B094B" w:rsidRPr="00BE2C17">
        <w:rPr>
          <w:rFonts w:eastAsia="DengXian"/>
          <w:sz w:val="26"/>
          <w:szCs w:val="26"/>
        </w:rPr>
        <w:t>is turned on</w:t>
      </w:r>
      <w:proofErr w:type="gramEnd"/>
      <w:r w:rsidR="000B094B" w:rsidRPr="00BE2C17">
        <w:rPr>
          <w:rFonts w:eastAsia="DengXian"/>
          <w:sz w:val="26"/>
          <w:szCs w:val="26"/>
        </w:rPr>
        <w:t>. A "SAVE" button (5) is at the bottom.</w:t>
      </w:r>
    </w:p>
    <w:p w14:paraId="528391FD" w14:textId="77777777" w:rsidR="007C7AFF" w:rsidRPr="00BE2C17" w:rsidRDefault="007C7AFF" w:rsidP="000B094B">
      <w:pPr>
        <w:pStyle w:val="Default"/>
        <w:spacing w:line="480" w:lineRule="auto"/>
        <w:jc w:val="both"/>
        <w:rPr>
          <w:ins w:id="6029" w:author="Antoneth Macaisa" w:date="2025-05-07T20:03:00Z"/>
          <w:noProof/>
          <w:sz w:val="26"/>
          <w:szCs w:val="26"/>
        </w:rPr>
      </w:pPr>
    </w:p>
    <w:p w14:paraId="1C4C217A" w14:textId="77777777" w:rsidR="007C7AFF" w:rsidRPr="00BE2C17" w:rsidRDefault="007C7AFF" w:rsidP="000B094B">
      <w:pPr>
        <w:pStyle w:val="Default"/>
        <w:spacing w:line="480" w:lineRule="auto"/>
        <w:jc w:val="both"/>
        <w:rPr>
          <w:ins w:id="6030" w:author="Antoneth Macaisa" w:date="2025-05-07T20:03:00Z"/>
          <w:noProof/>
          <w:sz w:val="26"/>
          <w:szCs w:val="26"/>
        </w:rPr>
      </w:pPr>
    </w:p>
    <w:p w14:paraId="4FEF294E" w14:textId="589D88C8" w:rsidR="007C7AFF" w:rsidRPr="00BE2C17" w:rsidRDefault="007052A2" w:rsidP="000B094B">
      <w:pPr>
        <w:pStyle w:val="Default"/>
        <w:spacing w:line="480" w:lineRule="auto"/>
        <w:jc w:val="both"/>
        <w:rPr>
          <w:ins w:id="6031" w:author="Antoneth Macaisa" w:date="2025-05-07T20:03:00Z"/>
          <w:noProof/>
          <w:sz w:val="26"/>
          <w:szCs w:val="26"/>
        </w:rPr>
      </w:pPr>
      <w:r w:rsidRPr="00BE2C17">
        <w:rPr>
          <w:noProof/>
          <w:sz w:val="26"/>
          <w:szCs w:val="26"/>
          <w:lang w:val="en-US" w:eastAsia="en-US"/>
        </w:rPr>
        <w:drawing>
          <wp:anchor distT="0" distB="0" distL="114300" distR="114300" simplePos="0" relativeHeight="251791360" behindDoc="1" locked="0" layoutInCell="1" allowOverlap="1" wp14:anchorId="0C27748E" wp14:editId="3834E68D">
            <wp:simplePos x="0" y="0"/>
            <wp:positionH relativeFrom="column">
              <wp:posOffset>1077025</wp:posOffset>
            </wp:positionH>
            <wp:positionV relativeFrom="paragraph">
              <wp:posOffset>287655</wp:posOffset>
            </wp:positionV>
            <wp:extent cx="3463502" cy="1948058"/>
            <wp:effectExtent l="19050" t="19050" r="22860" b="14605"/>
            <wp:wrapNone/>
            <wp:docPr id="14889055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63502" cy="194805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77358E" w14:textId="56508209" w:rsidR="007C7AFF" w:rsidRPr="00BE2C17" w:rsidRDefault="007C7AFF" w:rsidP="000B094B">
      <w:pPr>
        <w:pStyle w:val="Default"/>
        <w:spacing w:line="480" w:lineRule="auto"/>
        <w:jc w:val="both"/>
        <w:rPr>
          <w:ins w:id="6032" w:author="Antoneth Macaisa" w:date="2025-05-07T20:03:00Z"/>
          <w:noProof/>
          <w:sz w:val="26"/>
          <w:szCs w:val="26"/>
        </w:rPr>
      </w:pPr>
    </w:p>
    <w:p w14:paraId="41910503" w14:textId="2DEE1F3A" w:rsidR="00740F9D" w:rsidRDefault="00740F9D" w:rsidP="000B094B">
      <w:pPr>
        <w:pStyle w:val="Default"/>
        <w:spacing w:line="480" w:lineRule="auto"/>
        <w:jc w:val="both"/>
        <w:rPr>
          <w:ins w:id="6033" w:author="admin" w:date="2025-05-21T00:49:00Z"/>
          <w:rFonts w:eastAsia="DengXian"/>
          <w:sz w:val="26"/>
          <w:szCs w:val="26"/>
          <w:lang w:val="en-US"/>
        </w:rPr>
      </w:pPr>
    </w:p>
    <w:p w14:paraId="2330C778" w14:textId="77777777" w:rsidR="007052A2" w:rsidRPr="00BE2C17" w:rsidRDefault="007052A2" w:rsidP="000B094B">
      <w:pPr>
        <w:pStyle w:val="Default"/>
        <w:spacing w:line="480" w:lineRule="auto"/>
        <w:jc w:val="both"/>
        <w:rPr>
          <w:rFonts w:eastAsia="DengXian"/>
          <w:sz w:val="26"/>
          <w:szCs w:val="26"/>
          <w:lang w:val="en-US"/>
        </w:rPr>
      </w:pPr>
    </w:p>
    <w:p w14:paraId="478CC6B5"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403A2286" w14:textId="77777777" w:rsidR="00740F9D" w:rsidRPr="00BE2C17" w:rsidDel="007052A2" w:rsidRDefault="00740F9D" w:rsidP="000B094B">
      <w:pPr>
        <w:pStyle w:val="Default"/>
        <w:spacing w:line="480" w:lineRule="auto"/>
        <w:jc w:val="both"/>
        <w:rPr>
          <w:del w:id="6034" w:author="admin" w:date="2025-05-21T00:48:00Z"/>
          <w:sz w:val="26"/>
          <w:szCs w:val="26"/>
          <w:lang w:val="en-US"/>
        </w:rPr>
      </w:pPr>
    </w:p>
    <w:p w14:paraId="11BC55E3" w14:textId="77777777" w:rsidR="00740F9D" w:rsidRPr="00BE2C17" w:rsidDel="007052A2" w:rsidRDefault="00740F9D" w:rsidP="000B094B">
      <w:pPr>
        <w:pStyle w:val="Default"/>
        <w:spacing w:line="480" w:lineRule="auto"/>
        <w:jc w:val="both"/>
        <w:rPr>
          <w:del w:id="6035" w:author="admin" w:date="2025-05-21T00:48:00Z"/>
          <w:sz w:val="26"/>
          <w:szCs w:val="26"/>
          <w:lang w:val="en-US"/>
        </w:rPr>
      </w:pPr>
    </w:p>
    <w:p w14:paraId="4CA86A96" w14:textId="77777777" w:rsidR="00740F9D" w:rsidRPr="00BE2C17" w:rsidDel="00320C75" w:rsidRDefault="00740F9D" w:rsidP="000B094B">
      <w:pPr>
        <w:pStyle w:val="Default"/>
        <w:spacing w:line="480" w:lineRule="auto"/>
        <w:jc w:val="both"/>
        <w:rPr>
          <w:del w:id="6036" w:author="Antoneth Macaisa" w:date="2025-05-07T20:04:00Z"/>
          <w:sz w:val="26"/>
          <w:szCs w:val="26"/>
          <w:lang w:val="en-US"/>
        </w:rPr>
      </w:pPr>
    </w:p>
    <w:p w14:paraId="50A26680" w14:textId="77777777" w:rsidR="00740F9D" w:rsidRPr="00BE2C17" w:rsidDel="007052A2" w:rsidRDefault="00740F9D" w:rsidP="000B094B">
      <w:pPr>
        <w:pStyle w:val="Default"/>
        <w:spacing w:line="480" w:lineRule="auto"/>
        <w:jc w:val="both"/>
        <w:rPr>
          <w:del w:id="6037" w:author="admin" w:date="2025-05-21T00:48:00Z"/>
          <w:sz w:val="26"/>
          <w:szCs w:val="26"/>
          <w:lang w:val="en-US"/>
        </w:rPr>
      </w:pPr>
    </w:p>
    <w:p w14:paraId="1AFBFC9D" w14:textId="77777777" w:rsidR="007052A2" w:rsidRDefault="007052A2">
      <w:pPr>
        <w:pStyle w:val="Default"/>
        <w:spacing w:line="480" w:lineRule="auto"/>
        <w:rPr>
          <w:ins w:id="6038" w:author="admin" w:date="2025-05-21T00:48:00Z"/>
          <w:b/>
          <w:bCs/>
          <w:sz w:val="26"/>
          <w:szCs w:val="26"/>
          <w:lang w:val="en-US"/>
        </w:rPr>
        <w:pPrChange w:id="6039" w:author="admin" w:date="2025-05-21T00:48:00Z">
          <w:pPr>
            <w:pStyle w:val="Default"/>
            <w:spacing w:line="480" w:lineRule="auto"/>
            <w:jc w:val="center"/>
          </w:pPr>
        </w:pPrChange>
      </w:pPr>
    </w:p>
    <w:p w14:paraId="45A83AB8" w14:textId="1119847A" w:rsidR="007068B6" w:rsidRPr="00BE2C17" w:rsidRDefault="007068B6">
      <w:pPr>
        <w:pStyle w:val="Default"/>
        <w:spacing w:line="360" w:lineRule="auto"/>
        <w:jc w:val="center"/>
        <w:rPr>
          <w:ins w:id="6040" w:author="Antoneth Macaisa" w:date="2025-05-07T20:04:00Z"/>
          <w:b/>
          <w:bCs/>
          <w:sz w:val="26"/>
          <w:szCs w:val="26"/>
          <w:lang w:val="en-US"/>
        </w:rPr>
        <w:pPrChange w:id="6041" w:author="admin" w:date="2025-05-21T00:49:00Z">
          <w:pPr>
            <w:pStyle w:val="Default"/>
            <w:spacing w:line="480" w:lineRule="auto"/>
            <w:jc w:val="center"/>
          </w:pPr>
        </w:pPrChange>
      </w:pPr>
      <w:r w:rsidRPr="00BE2C17">
        <w:rPr>
          <w:b/>
          <w:bCs/>
          <w:sz w:val="26"/>
          <w:szCs w:val="26"/>
          <w:lang w:val="en-US"/>
        </w:rPr>
        <w:t>Figure 6</w:t>
      </w:r>
      <w:ins w:id="6042" w:author="Antoneth Macaisa" w:date="2025-05-07T20:04:00Z">
        <w:r w:rsidR="00320C75" w:rsidRPr="00BE2C17">
          <w:rPr>
            <w:b/>
            <w:bCs/>
            <w:sz w:val="26"/>
            <w:szCs w:val="26"/>
            <w:lang w:val="en-US"/>
          </w:rPr>
          <w:t>7</w:t>
        </w:r>
      </w:ins>
      <w:del w:id="6043" w:author="Antoneth Macaisa" w:date="2025-05-07T20:03:00Z">
        <w:r w:rsidRPr="00BE2C17" w:rsidDel="00320C75">
          <w:rPr>
            <w:b/>
            <w:bCs/>
            <w:sz w:val="26"/>
            <w:szCs w:val="26"/>
            <w:lang w:val="en-US"/>
          </w:rPr>
          <w:delText>6</w:delText>
        </w:r>
      </w:del>
      <w:r w:rsidRPr="00BE2C17">
        <w:rPr>
          <w:b/>
          <w:bCs/>
          <w:sz w:val="26"/>
          <w:szCs w:val="26"/>
          <w:lang w:val="en-US"/>
        </w:rPr>
        <w:t>. Set Budget</w:t>
      </w:r>
      <w:bookmarkStart w:id="6044" w:name="_GoBack"/>
      <w:bookmarkEnd w:id="6044"/>
    </w:p>
    <w:p w14:paraId="564D1B46" w14:textId="77777777" w:rsidR="00320C75" w:rsidRPr="00BE2C17" w:rsidRDefault="00320C75">
      <w:pPr>
        <w:numPr>
          <w:ilvl w:val="0"/>
          <w:numId w:val="78"/>
        </w:numPr>
        <w:tabs>
          <w:tab w:val="left" w:pos="900"/>
        </w:tabs>
        <w:spacing w:after="0" w:line="480" w:lineRule="auto"/>
        <w:ind w:left="1440" w:hanging="1260"/>
        <w:textAlignment w:val="baseline"/>
        <w:rPr>
          <w:ins w:id="6045" w:author="Antoneth Macaisa" w:date="2025-05-07T20:04:00Z"/>
          <w:rFonts w:ascii="Times New Roman" w:eastAsia="Times New Roman" w:hAnsi="Times New Roman"/>
          <w:b/>
          <w:color w:val="000000"/>
          <w:sz w:val="26"/>
          <w:szCs w:val="26"/>
          <w:lang w:val="en-US" w:eastAsia="en-US"/>
        </w:rPr>
      </w:pPr>
      <w:ins w:id="6046" w:author="Antoneth Macaisa" w:date="2025-05-07T20:04:00Z">
        <w:r w:rsidRPr="00BE2C17">
          <w:rPr>
            <w:rFonts w:ascii="Times New Roman" w:eastAsia="Times New Roman" w:hAnsi="Times New Roman"/>
            <w:b/>
            <w:color w:val="000000"/>
            <w:sz w:val="26"/>
            <w:szCs w:val="26"/>
            <w:lang w:val="en-US" w:eastAsia="en-US"/>
          </w:rPr>
          <w:t>Daily budget text box</w:t>
        </w:r>
      </w:ins>
    </w:p>
    <w:p w14:paraId="671C3F38" w14:textId="77777777" w:rsidR="00320C75" w:rsidRPr="00BE2C17" w:rsidRDefault="00320C75">
      <w:pPr>
        <w:numPr>
          <w:ilvl w:val="0"/>
          <w:numId w:val="78"/>
        </w:numPr>
        <w:tabs>
          <w:tab w:val="left" w:pos="900"/>
        </w:tabs>
        <w:spacing w:after="0" w:line="480" w:lineRule="auto"/>
        <w:ind w:left="1440" w:hanging="1260"/>
        <w:textAlignment w:val="baseline"/>
        <w:rPr>
          <w:ins w:id="6047" w:author="Antoneth Macaisa" w:date="2025-05-07T20:04:00Z"/>
          <w:rFonts w:ascii="Times New Roman" w:eastAsia="Times New Roman" w:hAnsi="Times New Roman"/>
          <w:b/>
          <w:color w:val="000000"/>
          <w:sz w:val="26"/>
          <w:szCs w:val="26"/>
          <w:lang w:val="en-US" w:eastAsia="en-US"/>
        </w:rPr>
      </w:pPr>
      <w:ins w:id="6048" w:author="Antoneth Macaisa" w:date="2025-05-07T20:04:00Z">
        <w:r w:rsidRPr="00BE2C17">
          <w:rPr>
            <w:rFonts w:ascii="Times New Roman" w:eastAsia="Times New Roman" w:hAnsi="Times New Roman"/>
            <w:b/>
            <w:color w:val="000000"/>
            <w:sz w:val="26"/>
            <w:szCs w:val="26"/>
            <w:lang w:val="en-US" w:eastAsia="en-US"/>
          </w:rPr>
          <w:t>Auto generated total camping budget</w:t>
        </w:r>
      </w:ins>
    </w:p>
    <w:p w14:paraId="41B22BAC" w14:textId="77777777" w:rsidR="00320C75" w:rsidRPr="00BE2C17" w:rsidRDefault="00320C75">
      <w:pPr>
        <w:numPr>
          <w:ilvl w:val="0"/>
          <w:numId w:val="78"/>
        </w:numPr>
        <w:tabs>
          <w:tab w:val="left" w:pos="900"/>
        </w:tabs>
        <w:spacing w:after="0" w:line="480" w:lineRule="auto"/>
        <w:ind w:left="1440" w:hanging="1260"/>
        <w:textAlignment w:val="baseline"/>
        <w:rPr>
          <w:ins w:id="6049" w:author="Antoneth Macaisa" w:date="2025-05-07T20:04:00Z"/>
          <w:rFonts w:ascii="Times New Roman" w:eastAsia="Times New Roman" w:hAnsi="Times New Roman"/>
          <w:b/>
          <w:color w:val="000000"/>
          <w:sz w:val="26"/>
          <w:szCs w:val="26"/>
          <w:lang w:val="en-US" w:eastAsia="en-US"/>
        </w:rPr>
      </w:pPr>
      <w:ins w:id="6050" w:author="Antoneth Macaisa" w:date="2025-05-07T20:04:00Z">
        <w:r w:rsidRPr="00BE2C17">
          <w:rPr>
            <w:rFonts w:ascii="Times New Roman" w:eastAsia="Times New Roman" w:hAnsi="Times New Roman"/>
            <w:b/>
            <w:color w:val="000000"/>
            <w:sz w:val="26"/>
            <w:szCs w:val="26"/>
            <w:lang w:val="en-US" w:eastAsia="en-US"/>
          </w:rPr>
          <w:t>Dynamic projection of estimated reach</w:t>
        </w:r>
      </w:ins>
    </w:p>
    <w:p w14:paraId="6B4247A3" w14:textId="77777777" w:rsidR="00320C75" w:rsidRPr="00BE2C17" w:rsidRDefault="00320C75">
      <w:pPr>
        <w:numPr>
          <w:ilvl w:val="0"/>
          <w:numId w:val="78"/>
        </w:numPr>
        <w:tabs>
          <w:tab w:val="left" w:pos="900"/>
        </w:tabs>
        <w:spacing w:after="0" w:line="480" w:lineRule="auto"/>
        <w:ind w:left="1440" w:hanging="1260"/>
        <w:textAlignment w:val="baseline"/>
        <w:rPr>
          <w:ins w:id="6051" w:author="Antoneth Macaisa" w:date="2025-05-07T20:04:00Z"/>
          <w:rFonts w:ascii="Times New Roman" w:eastAsia="Times New Roman" w:hAnsi="Times New Roman"/>
          <w:b/>
          <w:color w:val="000000"/>
          <w:sz w:val="26"/>
          <w:szCs w:val="26"/>
          <w:lang w:val="en-US" w:eastAsia="en-US"/>
        </w:rPr>
      </w:pPr>
      <w:ins w:id="6052" w:author="Antoneth Macaisa" w:date="2025-05-07T20:04:00Z">
        <w:r w:rsidRPr="00BE2C17">
          <w:rPr>
            <w:rFonts w:ascii="Times New Roman" w:eastAsia="Times New Roman" w:hAnsi="Times New Roman"/>
            <w:b/>
            <w:color w:val="000000"/>
            <w:sz w:val="26"/>
            <w:szCs w:val="26"/>
            <w:lang w:val="en-US" w:eastAsia="en-US"/>
          </w:rPr>
          <w:t>Spending cap toggle</w:t>
        </w:r>
      </w:ins>
    </w:p>
    <w:p w14:paraId="5C2D58EE" w14:textId="3C4A5D02" w:rsidR="00320C75" w:rsidRPr="006D50F4" w:rsidRDefault="00320C75">
      <w:pPr>
        <w:numPr>
          <w:ilvl w:val="0"/>
          <w:numId w:val="78"/>
        </w:numPr>
        <w:tabs>
          <w:tab w:val="left" w:pos="900"/>
        </w:tabs>
        <w:spacing w:after="0" w:line="480" w:lineRule="auto"/>
        <w:ind w:left="1440" w:hanging="1260"/>
        <w:textAlignment w:val="baseline"/>
        <w:rPr>
          <w:ins w:id="6053" w:author="admin" w:date="2025-05-21T00:49:00Z"/>
          <w:b/>
          <w:sz w:val="26"/>
          <w:szCs w:val="26"/>
          <w:lang w:val="en-US" w:eastAsia="en-US"/>
        </w:rPr>
        <w:pPrChange w:id="6054" w:author="admin" w:date="2025-05-21T00:50:00Z">
          <w:pPr>
            <w:pStyle w:val="Default"/>
            <w:spacing w:line="480" w:lineRule="auto"/>
            <w:jc w:val="center"/>
          </w:pPr>
        </w:pPrChange>
      </w:pPr>
      <w:ins w:id="6055" w:author="Antoneth Macaisa" w:date="2025-05-07T20:04:00Z">
        <w:r w:rsidRPr="00BE2C17">
          <w:rPr>
            <w:rFonts w:ascii="Times New Roman" w:eastAsia="Times New Roman" w:hAnsi="Times New Roman"/>
            <w:b/>
            <w:color w:val="000000"/>
            <w:sz w:val="26"/>
            <w:szCs w:val="26"/>
            <w:lang w:val="en-US" w:eastAsia="en-US"/>
          </w:rPr>
          <w:t>Save button</w:t>
        </w:r>
      </w:ins>
    </w:p>
    <w:p w14:paraId="0BDEDB30" w14:textId="77777777" w:rsidR="007052A2" w:rsidRPr="00BE2C17" w:rsidRDefault="007052A2">
      <w:pPr>
        <w:tabs>
          <w:tab w:val="left" w:pos="900"/>
        </w:tabs>
        <w:spacing w:after="0" w:line="360" w:lineRule="auto"/>
        <w:ind w:left="1440"/>
        <w:textAlignment w:val="baseline"/>
        <w:rPr>
          <w:b/>
          <w:sz w:val="26"/>
          <w:szCs w:val="26"/>
          <w:lang w:val="en-US" w:eastAsia="en-US"/>
          <w:rPrChange w:id="6056" w:author="Antoneth Macaisa" w:date="2025-05-07T21:00:00Z">
            <w:rPr>
              <w:lang w:val="en-US"/>
            </w:rPr>
          </w:rPrChange>
        </w:rPr>
        <w:pPrChange w:id="6057" w:author="admin" w:date="2025-05-21T00:49:00Z">
          <w:pPr>
            <w:pStyle w:val="Default"/>
            <w:spacing w:line="480" w:lineRule="auto"/>
            <w:jc w:val="center"/>
          </w:pPr>
        </w:pPrChange>
      </w:pPr>
    </w:p>
    <w:p w14:paraId="56B2FA86" w14:textId="1F22CAEA"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ins w:id="6058" w:author="admin" w:date="2025-05-21T00:49:00Z">
        <w:r w:rsidR="007052A2">
          <w:rPr>
            <w:sz w:val="26"/>
            <w:szCs w:val="26"/>
            <w:lang w:val="en-US"/>
          </w:rPr>
          <w:t xml:space="preserve">In the next page, </w:t>
        </w:r>
      </w:ins>
      <w:r w:rsidR="00B31CB7" w:rsidRPr="00BE2C17">
        <w:rPr>
          <w:sz w:val="26"/>
          <w:szCs w:val="26"/>
          <w:lang w:val="en-US"/>
        </w:rPr>
        <w:t xml:space="preserve">Figure 68 </w:t>
      </w:r>
      <w:del w:id="6059" w:author="admin" w:date="2025-05-21T00:49:00Z">
        <w:r w:rsidR="00B31CB7" w:rsidRPr="00BE2C17" w:rsidDel="007052A2">
          <w:rPr>
            <w:sz w:val="26"/>
            <w:szCs w:val="26"/>
            <w:lang w:val="en-US"/>
          </w:rPr>
          <w:delText>below</w:delText>
        </w:r>
        <w:r w:rsidR="00B31CB7" w:rsidRPr="00BE2C17" w:rsidDel="007052A2">
          <w:rPr>
            <w:rFonts w:eastAsia="DengXian"/>
            <w:sz w:val="26"/>
            <w:szCs w:val="26"/>
          </w:rPr>
          <w:delText xml:space="preserve"> </w:delText>
        </w:r>
      </w:del>
      <w:r w:rsidR="000B094B" w:rsidRPr="00BE2C17">
        <w:rPr>
          <w:rFonts w:eastAsia="DengXian"/>
          <w:sz w:val="26"/>
          <w:szCs w:val="26"/>
        </w:rPr>
        <w:t xml:space="preserve">appears to be a section for selecting co-working spaces to include in an ad campaign. Listings </w:t>
      </w:r>
      <w:proofErr w:type="gramStart"/>
      <w:r w:rsidR="000B094B" w:rsidRPr="00BE2C17">
        <w:rPr>
          <w:rFonts w:eastAsia="DengXian"/>
          <w:sz w:val="26"/>
          <w:szCs w:val="26"/>
        </w:rPr>
        <w:t>are shown</w:t>
      </w:r>
      <w:proofErr w:type="gramEnd"/>
      <w:r w:rsidR="000B094B" w:rsidRPr="00BE2C17">
        <w:rPr>
          <w:rFonts w:eastAsia="DengXian"/>
          <w:sz w:val="26"/>
          <w:szCs w:val="26"/>
        </w:rPr>
        <w:t xml:space="preserve"> as cards with placeholder images (1). A search bar (4) allows filtering by "Ratings" and "Location." Options to "Select All" and "Add to Campaign" (2, 3, </w:t>
      </w:r>
      <w:proofErr w:type="gramStart"/>
      <w:r w:rsidR="000B094B" w:rsidRPr="00BE2C17">
        <w:rPr>
          <w:rFonts w:eastAsia="DengXian"/>
          <w:sz w:val="26"/>
          <w:szCs w:val="26"/>
        </w:rPr>
        <w:t>5</w:t>
      </w:r>
      <w:proofErr w:type="gramEnd"/>
      <w:r w:rsidR="000B094B" w:rsidRPr="00BE2C17">
        <w:rPr>
          <w:rFonts w:eastAsia="DengXian"/>
          <w:sz w:val="26"/>
          <w:szCs w:val="26"/>
        </w:rPr>
        <w:t>) are available, suggesting multiple spaces can be chosen for a campaign.</w:t>
      </w:r>
    </w:p>
    <w:p w14:paraId="572C697E" w14:textId="77777777" w:rsidR="00320C75" w:rsidRPr="00BE2C17" w:rsidRDefault="00320C75" w:rsidP="000B094B">
      <w:pPr>
        <w:pStyle w:val="Default"/>
        <w:spacing w:line="480" w:lineRule="auto"/>
        <w:jc w:val="both"/>
        <w:rPr>
          <w:ins w:id="6060" w:author="Antoneth Macaisa" w:date="2025-05-07T20:04:00Z"/>
          <w:noProof/>
          <w:sz w:val="26"/>
          <w:szCs w:val="26"/>
        </w:rPr>
      </w:pPr>
    </w:p>
    <w:p w14:paraId="3FFEB7FC" w14:textId="77777777" w:rsidR="00320C75" w:rsidRPr="00BE2C17" w:rsidDel="007052A2" w:rsidRDefault="00320C75" w:rsidP="000B094B">
      <w:pPr>
        <w:pStyle w:val="Default"/>
        <w:spacing w:line="480" w:lineRule="auto"/>
        <w:jc w:val="both"/>
        <w:rPr>
          <w:ins w:id="6061" w:author="Antoneth Macaisa" w:date="2025-05-07T20:04:00Z"/>
          <w:del w:id="6062" w:author="admin" w:date="2025-05-21T00:50:00Z"/>
          <w:noProof/>
          <w:sz w:val="26"/>
          <w:szCs w:val="26"/>
        </w:rPr>
      </w:pPr>
    </w:p>
    <w:p w14:paraId="2E4D25A3" w14:textId="77777777" w:rsidR="00320C75" w:rsidRPr="00BE2C17" w:rsidDel="007052A2" w:rsidRDefault="00320C75" w:rsidP="000B094B">
      <w:pPr>
        <w:pStyle w:val="Default"/>
        <w:spacing w:line="480" w:lineRule="auto"/>
        <w:jc w:val="both"/>
        <w:rPr>
          <w:ins w:id="6063" w:author="Antoneth Macaisa" w:date="2025-05-07T20:04:00Z"/>
          <w:del w:id="6064" w:author="admin" w:date="2025-05-21T00:50:00Z"/>
          <w:noProof/>
          <w:sz w:val="26"/>
          <w:szCs w:val="26"/>
        </w:rPr>
      </w:pPr>
    </w:p>
    <w:p w14:paraId="62385046" w14:textId="77777777" w:rsidR="00320C75" w:rsidRPr="00BE2C17" w:rsidRDefault="00320C75" w:rsidP="000B094B">
      <w:pPr>
        <w:pStyle w:val="Default"/>
        <w:spacing w:line="480" w:lineRule="auto"/>
        <w:jc w:val="both"/>
        <w:rPr>
          <w:ins w:id="6065" w:author="Antoneth Macaisa" w:date="2025-05-07T20:04:00Z"/>
          <w:noProof/>
          <w:sz w:val="26"/>
          <w:szCs w:val="26"/>
        </w:rPr>
      </w:pPr>
    </w:p>
    <w:p w14:paraId="2260CBDB" w14:textId="38A853C8" w:rsidR="00320C75" w:rsidRPr="00BE2C17" w:rsidRDefault="007052A2" w:rsidP="000B094B">
      <w:pPr>
        <w:pStyle w:val="Default"/>
        <w:spacing w:line="480" w:lineRule="auto"/>
        <w:jc w:val="both"/>
        <w:rPr>
          <w:ins w:id="6066" w:author="Antoneth Macaisa" w:date="2025-05-07T20:04:00Z"/>
          <w:noProof/>
          <w:sz w:val="26"/>
          <w:szCs w:val="26"/>
        </w:rPr>
      </w:pPr>
      <w:r w:rsidRPr="00BE2C17">
        <w:rPr>
          <w:noProof/>
          <w:sz w:val="26"/>
          <w:szCs w:val="26"/>
          <w:lang w:val="en-US" w:eastAsia="en-US"/>
        </w:rPr>
        <w:drawing>
          <wp:anchor distT="0" distB="0" distL="114300" distR="114300" simplePos="0" relativeHeight="251793408" behindDoc="1" locked="0" layoutInCell="1" allowOverlap="1" wp14:anchorId="0C7B1503" wp14:editId="7C5CF6D9">
            <wp:simplePos x="0" y="0"/>
            <wp:positionH relativeFrom="column">
              <wp:posOffset>1003935</wp:posOffset>
            </wp:positionH>
            <wp:positionV relativeFrom="paragraph">
              <wp:posOffset>273685</wp:posOffset>
            </wp:positionV>
            <wp:extent cx="3463290" cy="1947939"/>
            <wp:effectExtent l="19050" t="19050" r="22860" b="14605"/>
            <wp:wrapNone/>
            <wp:docPr id="113762646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63290" cy="194793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FAE7B4E" w14:textId="7DD9C5B8" w:rsidR="00320C75" w:rsidRPr="00BE2C17" w:rsidRDefault="00320C75" w:rsidP="000B094B">
      <w:pPr>
        <w:pStyle w:val="Default"/>
        <w:spacing w:line="480" w:lineRule="auto"/>
        <w:jc w:val="both"/>
        <w:rPr>
          <w:ins w:id="6067" w:author="Antoneth Macaisa" w:date="2025-05-07T20:04:00Z"/>
          <w:noProof/>
          <w:sz w:val="26"/>
          <w:szCs w:val="26"/>
        </w:rPr>
      </w:pPr>
    </w:p>
    <w:p w14:paraId="1E73C035" w14:textId="327E7702" w:rsidR="00740F9D" w:rsidRPr="00BE2C17" w:rsidRDefault="00740F9D" w:rsidP="000B094B">
      <w:pPr>
        <w:pStyle w:val="Default"/>
        <w:spacing w:line="480" w:lineRule="auto"/>
        <w:jc w:val="both"/>
        <w:rPr>
          <w:rFonts w:eastAsia="DengXian"/>
          <w:sz w:val="26"/>
          <w:szCs w:val="26"/>
          <w:lang w:val="en-US"/>
        </w:rPr>
      </w:pPr>
    </w:p>
    <w:p w14:paraId="46D49881" w14:textId="024FA3C4" w:rsidR="00740F9D" w:rsidDel="007052A2" w:rsidRDefault="00B31CB7" w:rsidP="000B094B">
      <w:pPr>
        <w:pStyle w:val="Default"/>
        <w:spacing w:line="480" w:lineRule="auto"/>
        <w:jc w:val="both"/>
        <w:rPr>
          <w:del w:id="6068" w:author="admin" w:date="2025-05-21T00:49:00Z"/>
          <w:sz w:val="26"/>
          <w:szCs w:val="26"/>
          <w:lang w:val="en-US"/>
        </w:rPr>
      </w:pPr>
      <w:r w:rsidRPr="00BE2C17">
        <w:rPr>
          <w:sz w:val="26"/>
          <w:szCs w:val="26"/>
          <w:lang w:val="en-US"/>
        </w:rPr>
        <w:lastRenderedPageBreak/>
        <w:tab/>
      </w:r>
    </w:p>
    <w:p w14:paraId="444A50A6" w14:textId="77777777" w:rsidR="007052A2" w:rsidRPr="00BE2C17" w:rsidRDefault="007052A2" w:rsidP="000B094B">
      <w:pPr>
        <w:pStyle w:val="Default"/>
        <w:spacing w:line="480" w:lineRule="auto"/>
        <w:jc w:val="both"/>
        <w:rPr>
          <w:ins w:id="6069" w:author="admin" w:date="2025-05-21T00:50:00Z"/>
          <w:sz w:val="26"/>
          <w:szCs w:val="26"/>
          <w:lang w:val="en-US"/>
        </w:rPr>
      </w:pPr>
    </w:p>
    <w:p w14:paraId="33DE8F70" w14:textId="77777777" w:rsidR="00740F9D" w:rsidRPr="00BE2C17" w:rsidDel="007052A2" w:rsidRDefault="00740F9D" w:rsidP="000B094B">
      <w:pPr>
        <w:pStyle w:val="Default"/>
        <w:spacing w:line="480" w:lineRule="auto"/>
        <w:jc w:val="both"/>
        <w:rPr>
          <w:del w:id="6070" w:author="admin" w:date="2025-05-21T00:49:00Z"/>
          <w:sz w:val="26"/>
          <w:szCs w:val="26"/>
          <w:lang w:val="en-US"/>
        </w:rPr>
      </w:pPr>
    </w:p>
    <w:p w14:paraId="12CCAA0A" w14:textId="77777777" w:rsidR="00740F9D" w:rsidRPr="00BE2C17" w:rsidDel="007052A2" w:rsidRDefault="00740F9D" w:rsidP="000B094B">
      <w:pPr>
        <w:pStyle w:val="Default"/>
        <w:spacing w:line="480" w:lineRule="auto"/>
        <w:jc w:val="both"/>
        <w:rPr>
          <w:del w:id="6071" w:author="admin" w:date="2025-05-21T00:49:00Z"/>
          <w:sz w:val="26"/>
          <w:szCs w:val="26"/>
          <w:lang w:val="en-US"/>
        </w:rPr>
      </w:pPr>
    </w:p>
    <w:p w14:paraId="54A6EBA3" w14:textId="77777777" w:rsidR="007068B6" w:rsidRPr="00BE2C17" w:rsidRDefault="007068B6" w:rsidP="000B094B">
      <w:pPr>
        <w:pStyle w:val="Default"/>
        <w:spacing w:line="480" w:lineRule="auto"/>
        <w:jc w:val="both"/>
        <w:rPr>
          <w:sz w:val="26"/>
          <w:szCs w:val="26"/>
          <w:lang w:val="en-US"/>
        </w:rPr>
      </w:pPr>
    </w:p>
    <w:p w14:paraId="0954E5E1" w14:textId="77777777" w:rsidR="007068B6" w:rsidRPr="00BE2C17" w:rsidRDefault="007068B6" w:rsidP="000B094B">
      <w:pPr>
        <w:pStyle w:val="Default"/>
        <w:spacing w:line="480" w:lineRule="auto"/>
        <w:jc w:val="both"/>
        <w:rPr>
          <w:sz w:val="26"/>
          <w:szCs w:val="26"/>
          <w:lang w:val="en-US"/>
        </w:rPr>
      </w:pPr>
    </w:p>
    <w:p w14:paraId="3FF5E2B4" w14:textId="3A15E1AE" w:rsidR="00740F9D" w:rsidRPr="00BE2C17" w:rsidRDefault="007068B6" w:rsidP="007068B6">
      <w:pPr>
        <w:pStyle w:val="Default"/>
        <w:spacing w:line="480" w:lineRule="auto"/>
        <w:jc w:val="center"/>
        <w:rPr>
          <w:ins w:id="6072" w:author="Antoneth Macaisa" w:date="2025-05-07T20:04:00Z"/>
          <w:b/>
          <w:bCs/>
          <w:sz w:val="26"/>
          <w:szCs w:val="26"/>
          <w:lang w:val="en-US"/>
        </w:rPr>
      </w:pPr>
      <w:r w:rsidRPr="00BE2C17">
        <w:rPr>
          <w:b/>
          <w:bCs/>
          <w:sz w:val="26"/>
          <w:szCs w:val="26"/>
          <w:lang w:val="en-US"/>
        </w:rPr>
        <w:t>Figure 68. Analytics and Insights Selecting Spaces</w:t>
      </w:r>
    </w:p>
    <w:p w14:paraId="1FE6E92F" w14:textId="77777777" w:rsidR="00320C75" w:rsidRPr="00BE2C17" w:rsidRDefault="00320C75">
      <w:pPr>
        <w:numPr>
          <w:ilvl w:val="0"/>
          <w:numId w:val="79"/>
        </w:numPr>
        <w:spacing w:after="0" w:line="480" w:lineRule="auto"/>
        <w:textAlignment w:val="baseline"/>
        <w:rPr>
          <w:ins w:id="6073" w:author="Antoneth Macaisa" w:date="2025-05-07T20:04:00Z"/>
          <w:rFonts w:ascii="Times New Roman" w:eastAsia="Times New Roman" w:hAnsi="Times New Roman"/>
          <w:b/>
          <w:color w:val="000000"/>
          <w:sz w:val="26"/>
          <w:szCs w:val="26"/>
          <w:lang w:val="en-US" w:eastAsia="en-US"/>
        </w:rPr>
      </w:pPr>
      <w:ins w:id="6074" w:author="Antoneth Macaisa" w:date="2025-05-07T20:04:00Z">
        <w:r w:rsidRPr="00BE2C17">
          <w:rPr>
            <w:rFonts w:ascii="Times New Roman" w:eastAsia="Times New Roman" w:hAnsi="Times New Roman"/>
            <w:b/>
            <w:color w:val="000000"/>
            <w:sz w:val="26"/>
            <w:szCs w:val="26"/>
            <w:lang w:val="en-US" w:eastAsia="en-US"/>
          </w:rPr>
          <w:t>Checkbox </w:t>
        </w:r>
      </w:ins>
    </w:p>
    <w:p w14:paraId="788C620C" w14:textId="77777777" w:rsidR="00320C75" w:rsidRPr="00BE2C17" w:rsidRDefault="00320C75">
      <w:pPr>
        <w:numPr>
          <w:ilvl w:val="0"/>
          <w:numId w:val="79"/>
        </w:numPr>
        <w:spacing w:after="0" w:line="480" w:lineRule="auto"/>
        <w:textAlignment w:val="baseline"/>
        <w:rPr>
          <w:ins w:id="6075" w:author="Antoneth Macaisa" w:date="2025-05-07T20:04:00Z"/>
          <w:rFonts w:ascii="Times New Roman" w:eastAsia="Times New Roman" w:hAnsi="Times New Roman"/>
          <w:b/>
          <w:color w:val="000000"/>
          <w:sz w:val="26"/>
          <w:szCs w:val="26"/>
          <w:lang w:val="en-US" w:eastAsia="en-US"/>
        </w:rPr>
      </w:pPr>
      <w:ins w:id="6076" w:author="Antoneth Macaisa" w:date="2025-05-07T20:04:00Z">
        <w:r w:rsidRPr="00BE2C17">
          <w:rPr>
            <w:rFonts w:ascii="Times New Roman" w:eastAsia="Times New Roman" w:hAnsi="Times New Roman"/>
            <w:b/>
            <w:color w:val="000000"/>
            <w:sz w:val="26"/>
            <w:szCs w:val="26"/>
            <w:lang w:val="en-US" w:eastAsia="en-US"/>
          </w:rPr>
          <w:t>Select </w:t>
        </w:r>
      </w:ins>
    </w:p>
    <w:p w14:paraId="3C9A6C7B" w14:textId="77777777" w:rsidR="00320C75" w:rsidRPr="00BE2C17" w:rsidRDefault="00320C75">
      <w:pPr>
        <w:numPr>
          <w:ilvl w:val="0"/>
          <w:numId w:val="79"/>
        </w:numPr>
        <w:spacing w:after="0" w:line="480" w:lineRule="auto"/>
        <w:textAlignment w:val="baseline"/>
        <w:rPr>
          <w:ins w:id="6077" w:author="Antoneth Macaisa" w:date="2025-05-07T20:04:00Z"/>
          <w:rFonts w:ascii="Times New Roman" w:eastAsia="Times New Roman" w:hAnsi="Times New Roman"/>
          <w:b/>
          <w:color w:val="000000"/>
          <w:sz w:val="26"/>
          <w:szCs w:val="26"/>
          <w:lang w:val="en-US" w:eastAsia="en-US"/>
        </w:rPr>
      </w:pPr>
      <w:ins w:id="6078" w:author="Antoneth Macaisa" w:date="2025-05-07T20:04:00Z">
        <w:r w:rsidRPr="00BE2C17">
          <w:rPr>
            <w:rFonts w:ascii="Times New Roman" w:eastAsia="Times New Roman" w:hAnsi="Times New Roman"/>
            <w:b/>
            <w:color w:val="000000"/>
            <w:sz w:val="26"/>
            <w:szCs w:val="26"/>
            <w:lang w:val="en-US" w:eastAsia="en-US"/>
          </w:rPr>
          <w:t>Add to camping </w:t>
        </w:r>
      </w:ins>
    </w:p>
    <w:p w14:paraId="0B4089EC" w14:textId="77777777" w:rsidR="00320C75" w:rsidRPr="00BE2C17" w:rsidRDefault="00320C75">
      <w:pPr>
        <w:numPr>
          <w:ilvl w:val="0"/>
          <w:numId w:val="79"/>
        </w:numPr>
        <w:spacing w:after="0" w:line="480" w:lineRule="auto"/>
        <w:textAlignment w:val="baseline"/>
        <w:rPr>
          <w:ins w:id="6079" w:author="Antoneth Macaisa" w:date="2025-05-07T20:04:00Z"/>
          <w:rFonts w:ascii="Times New Roman" w:eastAsia="Times New Roman" w:hAnsi="Times New Roman"/>
          <w:b/>
          <w:color w:val="000000"/>
          <w:sz w:val="26"/>
          <w:szCs w:val="26"/>
          <w:lang w:val="en-US" w:eastAsia="en-US"/>
        </w:rPr>
      </w:pPr>
      <w:ins w:id="6080" w:author="Antoneth Macaisa" w:date="2025-05-07T20:04:00Z">
        <w:r w:rsidRPr="00BE2C17">
          <w:rPr>
            <w:rFonts w:ascii="Times New Roman" w:eastAsia="Times New Roman" w:hAnsi="Times New Roman"/>
            <w:b/>
            <w:color w:val="000000"/>
            <w:sz w:val="26"/>
            <w:szCs w:val="26"/>
            <w:lang w:val="en-US" w:eastAsia="en-US"/>
          </w:rPr>
          <w:t>Search with ratings and location </w:t>
        </w:r>
      </w:ins>
    </w:p>
    <w:p w14:paraId="13C4A52A" w14:textId="76BA24F0" w:rsidR="00320C75" w:rsidRPr="00BE2C17" w:rsidRDefault="00320C75">
      <w:pPr>
        <w:pStyle w:val="Default"/>
        <w:numPr>
          <w:ilvl w:val="0"/>
          <w:numId w:val="79"/>
        </w:numPr>
        <w:spacing w:line="480" w:lineRule="auto"/>
        <w:rPr>
          <w:b/>
          <w:bCs/>
          <w:sz w:val="26"/>
          <w:szCs w:val="26"/>
          <w:lang w:val="en-US"/>
        </w:rPr>
        <w:pPrChange w:id="6081" w:author="admin" w:date="2025-05-21T00:50:00Z">
          <w:pPr>
            <w:pStyle w:val="Default"/>
            <w:spacing w:line="480" w:lineRule="auto"/>
            <w:jc w:val="center"/>
          </w:pPr>
        </w:pPrChange>
      </w:pPr>
      <w:ins w:id="6082" w:author="Antoneth Macaisa" w:date="2025-05-07T20:04:00Z">
        <w:r w:rsidRPr="00BE2C17">
          <w:rPr>
            <w:b/>
            <w:sz w:val="26"/>
            <w:szCs w:val="26"/>
            <w:lang w:val="en-US" w:eastAsia="en-US"/>
          </w:rPr>
          <w:t>Select All</w:t>
        </w:r>
      </w:ins>
    </w:p>
    <w:p w14:paraId="2B41DA85" w14:textId="152BC7FA"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Figure 69 below</w:t>
      </w:r>
      <w:r w:rsidR="00B31CB7" w:rsidRPr="00BE2C17">
        <w:rPr>
          <w:rFonts w:eastAsia="DengXian"/>
          <w:sz w:val="26"/>
          <w:szCs w:val="26"/>
        </w:rPr>
        <w:t xml:space="preserve"> </w:t>
      </w:r>
      <w:r w:rsidR="000B094B" w:rsidRPr="00BE2C17">
        <w:rPr>
          <w:rFonts w:eastAsia="DengXian"/>
          <w:sz w:val="26"/>
          <w:szCs w:val="26"/>
        </w:rPr>
        <w:t>displays the "Security &amp; Compliance" section of the admin dashboard. It shows "Normalization Scores" with indicators for "GOOD" (78%), "MED" (High), and "HIGH" (43%) (1). Sections for "Data Access Control" with a "Manage" button (3) and "Encryption Settings" with a "View Logs" button and a toggle (2, 4) are present. Below, "Dispute Cases" (7) are listed with columns for "ID," "Status" (with a dropdown showing "Pending" and "Resolved") (6), and "Breach Type" (5). A search bar is available to filter dispute cases.</w:t>
      </w:r>
    </w:p>
    <w:p w14:paraId="212CB99A" w14:textId="77777777" w:rsidR="007068B6" w:rsidRPr="00BE2C17" w:rsidDel="007052A2" w:rsidRDefault="007068B6" w:rsidP="000B094B">
      <w:pPr>
        <w:pStyle w:val="Default"/>
        <w:spacing w:line="480" w:lineRule="auto"/>
        <w:jc w:val="both"/>
        <w:rPr>
          <w:del w:id="6083" w:author="admin" w:date="2025-05-21T00:50:00Z"/>
          <w:rFonts w:eastAsia="DengXian"/>
          <w:sz w:val="26"/>
          <w:szCs w:val="26"/>
          <w:lang w:val="en-US"/>
        </w:rPr>
      </w:pPr>
    </w:p>
    <w:p w14:paraId="7E9C3D3B" w14:textId="77777777" w:rsidR="00320C75" w:rsidRPr="00BE2C17" w:rsidDel="007052A2" w:rsidRDefault="00320C75" w:rsidP="000B094B">
      <w:pPr>
        <w:pStyle w:val="Default"/>
        <w:spacing w:line="480" w:lineRule="auto"/>
        <w:jc w:val="both"/>
        <w:rPr>
          <w:ins w:id="6084" w:author="Antoneth Macaisa" w:date="2025-05-07T20:04:00Z"/>
          <w:del w:id="6085" w:author="admin" w:date="2025-05-21T00:50:00Z"/>
          <w:noProof/>
          <w:sz w:val="26"/>
          <w:szCs w:val="26"/>
        </w:rPr>
      </w:pPr>
    </w:p>
    <w:p w14:paraId="5093455E" w14:textId="77777777" w:rsidR="00320C75" w:rsidRPr="00BE2C17" w:rsidRDefault="00320C75" w:rsidP="000B094B">
      <w:pPr>
        <w:pStyle w:val="Default"/>
        <w:spacing w:line="480" w:lineRule="auto"/>
        <w:jc w:val="both"/>
        <w:rPr>
          <w:ins w:id="6086" w:author="Antoneth Macaisa" w:date="2025-05-07T20:04:00Z"/>
          <w:noProof/>
          <w:sz w:val="26"/>
          <w:szCs w:val="26"/>
        </w:rPr>
      </w:pPr>
    </w:p>
    <w:p w14:paraId="68AEA932" w14:textId="2B498482" w:rsidR="00740F9D" w:rsidRPr="00BE2C17" w:rsidRDefault="00740F9D"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95456" behindDoc="1" locked="0" layoutInCell="1" allowOverlap="1" wp14:anchorId="0ECBF374" wp14:editId="7768BCBA">
            <wp:simplePos x="0" y="0"/>
            <wp:positionH relativeFrom="column">
              <wp:posOffset>1028700</wp:posOffset>
            </wp:positionH>
            <wp:positionV relativeFrom="paragraph">
              <wp:posOffset>98425</wp:posOffset>
            </wp:positionV>
            <wp:extent cx="2997449" cy="1685925"/>
            <wp:effectExtent l="19050" t="19050" r="12700" b="9525"/>
            <wp:wrapNone/>
            <wp:docPr id="14880834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7449" cy="1685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216D81F"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5118245A" w14:textId="77777777" w:rsidR="00740F9D" w:rsidRPr="00BE2C17" w:rsidRDefault="00740F9D" w:rsidP="000B094B">
      <w:pPr>
        <w:pStyle w:val="Default"/>
        <w:spacing w:line="480" w:lineRule="auto"/>
        <w:jc w:val="both"/>
        <w:rPr>
          <w:sz w:val="26"/>
          <w:szCs w:val="26"/>
          <w:lang w:val="en-US"/>
        </w:rPr>
      </w:pPr>
    </w:p>
    <w:p w14:paraId="37C53285" w14:textId="77777777" w:rsidR="00740F9D" w:rsidRPr="00BE2C17" w:rsidRDefault="00740F9D" w:rsidP="000B094B">
      <w:pPr>
        <w:pStyle w:val="Default"/>
        <w:spacing w:line="480" w:lineRule="auto"/>
        <w:jc w:val="both"/>
        <w:rPr>
          <w:sz w:val="26"/>
          <w:szCs w:val="26"/>
          <w:lang w:val="en-US"/>
        </w:rPr>
      </w:pPr>
    </w:p>
    <w:p w14:paraId="7EF9F643" w14:textId="77777777" w:rsidR="00740F9D" w:rsidRPr="00BE2C17" w:rsidDel="007052A2" w:rsidRDefault="00740F9D" w:rsidP="000B094B">
      <w:pPr>
        <w:pStyle w:val="Default"/>
        <w:spacing w:line="480" w:lineRule="auto"/>
        <w:jc w:val="both"/>
        <w:rPr>
          <w:del w:id="6087" w:author="admin" w:date="2025-05-21T00:50:00Z"/>
          <w:sz w:val="26"/>
          <w:szCs w:val="26"/>
          <w:lang w:val="en-US"/>
        </w:rPr>
      </w:pPr>
    </w:p>
    <w:p w14:paraId="617D68B1" w14:textId="77777777" w:rsidR="007068B6" w:rsidRPr="00BE2C17" w:rsidRDefault="007068B6" w:rsidP="000B094B">
      <w:pPr>
        <w:pStyle w:val="Default"/>
        <w:spacing w:line="480" w:lineRule="auto"/>
        <w:jc w:val="both"/>
        <w:rPr>
          <w:sz w:val="26"/>
          <w:szCs w:val="26"/>
          <w:lang w:val="en-US"/>
        </w:rPr>
      </w:pPr>
    </w:p>
    <w:p w14:paraId="26943A62" w14:textId="4B658068" w:rsidR="00740F9D" w:rsidRPr="00BE2C17" w:rsidRDefault="007068B6" w:rsidP="007068B6">
      <w:pPr>
        <w:pStyle w:val="Default"/>
        <w:spacing w:line="480" w:lineRule="auto"/>
        <w:jc w:val="center"/>
        <w:rPr>
          <w:ins w:id="6088" w:author="Antoneth Macaisa" w:date="2025-05-07T20:04:00Z"/>
          <w:b/>
          <w:bCs/>
          <w:sz w:val="26"/>
          <w:szCs w:val="26"/>
          <w:lang w:val="en-US"/>
        </w:rPr>
      </w:pPr>
      <w:r w:rsidRPr="00BE2C17">
        <w:rPr>
          <w:b/>
          <w:bCs/>
          <w:sz w:val="26"/>
          <w:szCs w:val="26"/>
          <w:lang w:val="en-US"/>
        </w:rPr>
        <w:t>Figure 69. Security Compliance</w:t>
      </w:r>
    </w:p>
    <w:p w14:paraId="53277358" w14:textId="77777777" w:rsidR="00320C75" w:rsidRPr="00BE2C17" w:rsidRDefault="00320C75">
      <w:pPr>
        <w:numPr>
          <w:ilvl w:val="0"/>
          <w:numId w:val="80"/>
        </w:numPr>
        <w:spacing w:after="0" w:line="240" w:lineRule="auto"/>
        <w:textAlignment w:val="baseline"/>
        <w:rPr>
          <w:ins w:id="6089" w:author="Antoneth Macaisa" w:date="2025-05-07T20:04:00Z"/>
          <w:rFonts w:ascii="Times New Roman" w:eastAsia="Times New Roman" w:hAnsi="Times New Roman"/>
          <w:b/>
          <w:color w:val="000000"/>
          <w:sz w:val="26"/>
          <w:szCs w:val="26"/>
          <w:lang w:val="en-US" w:eastAsia="en-US"/>
        </w:rPr>
        <w:pPrChange w:id="6090" w:author="Antoneth Macaisa" w:date="2025-05-07T20:04:00Z">
          <w:pPr>
            <w:numPr>
              <w:numId w:val="80"/>
            </w:numPr>
            <w:tabs>
              <w:tab w:val="num" w:pos="720"/>
            </w:tabs>
            <w:spacing w:after="0" w:line="480" w:lineRule="auto"/>
            <w:ind w:left="720" w:hanging="360"/>
            <w:textAlignment w:val="baseline"/>
          </w:pPr>
        </w:pPrChange>
      </w:pPr>
      <w:ins w:id="6091" w:author="Antoneth Macaisa" w:date="2025-05-07T20:04:00Z">
        <w:r w:rsidRPr="00BE2C17">
          <w:rPr>
            <w:rFonts w:ascii="Times New Roman" w:eastAsia="Times New Roman" w:hAnsi="Times New Roman"/>
            <w:b/>
            <w:color w:val="000000"/>
            <w:sz w:val="26"/>
            <w:szCs w:val="26"/>
            <w:lang w:val="en-US" w:eastAsia="en-US"/>
          </w:rPr>
          <w:t>Security compliance rate </w:t>
        </w:r>
      </w:ins>
    </w:p>
    <w:p w14:paraId="2B80D3F5" w14:textId="77777777" w:rsidR="00320C75" w:rsidRPr="00BE2C17" w:rsidRDefault="00320C75">
      <w:pPr>
        <w:numPr>
          <w:ilvl w:val="0"/>
          <w:numId w:val="80"/>
        </w:numPr>
        <w:spacing w:after="0" w:line="240" w:lineRule="auto"/>
        <w:textAlignment w:val="baseline"/>
        <w:rPr>
          <w:ins w:id="6092" w:author="Antoneth Macaisa" w:date="2025-05-07T20:04:00Z"/>
          <w:rFonts w:ascii="Times New Roman" w:eastAsia="Times New Roman" w:hAnsi="Times New Roman"/>
          <w:b/>
          <w:color w:val="000000"/>
          <w:sz w:val="26"/>
          <w:szCs w:val="26"/>
          <w:lang w:val="en-US" w:eastAsia="en-US"/>
        </w:rPr>
        <w:pPrChange w:id="6093" w:author="Antoneth Macaisa" w:date="2025-05-07T20:04:00Z">
          <w:pPr>
            <w:numPr>
              <w:numId w:val="80"/>
            </w:numPr>
            <w:tabs>
              <w:tab w:val="num" w:pos="720"/>
            </w:tabs>
            <w:spacing w:after="0" w:line="480" w:lineRule="auto"/>
            <w:ind w:left="720" w:hanging="360"/>
            <w:textAlignment w:val="baseline"/>
          </w:pPr>
        </w:pPrChange>
      </w:pPr>
      <w:ins w:id="6094" w:author="Antoneth Macaisa" w:date="2025-05-07T20:04:00Z">
        <w:r w:rsidRPr="00BE2C17">
          <w:rPr>
            <w:rFonts w:ascii="Times New Roman" w:eastAsia="Times New Roman" w:hAnsi="Times New Roman"/>
            <w:b/>
            <w:color w:val="000000"/>
            <w:sz w:val="26"/>
            <w:szCs w:val="26"/>
            <w:lang w:val="en-US" w:eastAsia="en-US"/>
          </w:rPr>
          <w:t>Encryption settings toggle</w:t>
        </w:r>
      </w:ins>
    </w:p>
    <w:p w14:paraId="08502171" w14:textId="77777777" w:rsidR="00320C75" w:rsidRPr="00BE2C17" w:rsidRDefault="00320C75">
      <w:pPr>
        <w:numPr>
          <w:ilvl w:val="0"/>
          <w:numId w:val="80"/>
        </w:numPr>
        <w:spacing w:after="0" w:line="240" w:lineRule="auto"/>
        <w:textAlignment w:val="baseline"/>
        <w:rPr>
          <w:ins w:id="6095" w:author="Antoneth Macaisa" w:date="2025-05-07T20:04:00Z"/>
          <w:rFonts w:ascii="Times New Roman" w:eastAsia="Times New Roman" w:hAnsi="Times New Roman"/>
          <w:b/>
          <w:color w:val="000000"/>
          <w:sz w:val="26"/>
          <w:szCs w:val="26"/>
          <w:lang w:val="en-US" w:eastAsia="en-US"/>
        </w:rPr>
        <w:pPrChange w:id="6096" w:author="Antoneth Macaisa" w:date="2025-05-07T20:04:00Z">
          <w:pPr>
            <w:numPr>
              <w:numId w:val="80"/>
            </w:numPr>
            <w:tabs>
              <w:tab w:val="num" w:pos="720"/>
            </w:tabs>
            <w:spacing w:after="0" w:line="480" w:lineRule="auto"/>
            <w:ind w:left="720" w:hanging="360"/>
            <w:textAlignment w:val="baseline"/>
          </w:pPr>
        </w:pPrChange>
      </w:pPr>
      <w:ins w:id="6097" w:author="Antoneth Macaisa" w:date="2025-05-07T20:04:00Z">
        <w:r w:rsidRPr="00BE2C17">
          <w:rPr>
            <w:rFonts w:ascii="Times New Roman" w:eastAsia="Times New Roman" w:hAnsi="Times New Roman"/>
            <w:b/>
            <w:color w:val="000000"/>
            <w:sz w:val="26"/>
            <w:szCs w:val="26"/>
            <w:lang w:val="en-US" w:eastAsia="en-US"/>
          </w:rPr>
          <w:t>Manage buttons </w:t>
        </w:r>
      </w:ins>
    </w:p>
    <w:p w14:paraId="051FB1D0" w14:textId="77777777" w:rsidR="00320C75" w:rsidRPr="00BE2C17" w:rsidRDefault="00320C75">
      <w:pPr>
        <w:numPr>
          <w:ilvl w:val="0"/>
          <w:numId w:val="80"/>
        </w:numPr>
        <w:spacing w:after="0" w:line="240" w:lineRule="auto"/>
        <w:textAlignment w:val="baseline"/>
        <w:rPr>
          <w:ins w:id="6098" w:author="Antoneth Macaisa" w:date="2025-05-07T20:04:00Z"/>
          <w:rFonts w:ascii="Times New Roman" w:eastAsia="Times New Roman" w:hAnsi="Times New Roman"/>
          <w:b/>
          <w:color w:val="000000"/>
          <w:sz w:val="26"/>
          <w:szCs w:val="26"/>
          <w:lang w:val="en-US" w:eastAsia="en-US"/>
        </w:rPr>
        <w:pPrChange w:id="6099" w:author="Antoneth Macaisa" w:date="2025-05-07T20:04:00Z">
          <w:pPr>
            <w:numPr>
              <w:numId w:val="80"/>
            </w:numPr>
            <w:tabs>
              <w:tab w:val="num" w:pos="720"/>
            </w:tabs>
            <w:spacing w:after="0" w:line="480" w:lineRule="auto"/>
            <w:ind w:left="720" w:hanging="360"/>
            <w:textAlignment w:val="baseline"/>
          </w:pPr>
        </w:pPrChange>
      </w:pPr>
      <w:ins w:id="6100" w:author="Antoneth Macaisa" w:date="2025-05-07T20:04:00Z">
        <w:r w:rsidRPr="00BE2C17">
          <w:rPr>
            <w:rFonts w:ascii="Times New Roman" w:eastAsia="Times New Roman" w:hAnsi="Times New Roman"/>
            <w:b/>
            <w:color w:val="000000"/>
            <w:sz w:val="26"/>
            <w:szCs w:val="26"/>
            <w:lang w:val="en-US" w:eastAsia="en-US"/>
          </w:rPr>
          <w:t>View logs</w:t>
        </w:r>
      </w:ins>
    </w:p>
    <w:p w14:paraId="0544796B" w14:textId="2ADACC72" w:rsidR="00320C75" w:rsidRPr="00BE2C17" w:rsidRDefault="00320C75">
      <w:pPr>
        <w:numPr>
          <w:ilvl w:val="0"/>
          <w:numId w:val="80"/>
        </w:numPr>
        <w:spacing w:after="0" w:line="480" w:lineRule="auto"/>
        <w:textAlignment w:val="baseline"/>
        <w:rPr>
          <w:b/>
          <w:sz w:val="26"/>
          <w:szCs w:val="26"/>
          <w:lang w:val="en-US" w:eastAsia="en-US"/>
          <w:rPrChange w:id="6101" w:author="Antoneth Macaisa" w:date="2025-05-07T21:00:00Z">
            <w:rPr>
              <w:lang w:val="en-US"/>
            </w:rPr>
          </w:rPrChange>
        </w:rPr>
        <w:pPrChange w:id="6102" w:author="Antoneth Macaisa" w:date="2025-05-07T20:04:00Z">
          <w:pPr>
            <w:pStyle w:val="Default"/>
            <w:spacing w:line="480" w:lineRule="auto"/>
            <w:jc w:val="center"/>
          </w:pPr>
        </w:pPrChange>
      </w:pPr>
      <w:ins w:id="6103" w:author="Antoneth Macaisa" w:date="2025-05-07T20:04:00Z">
        <w:r w:rsidRPr="00BE2C17">
          <w:rPr>
            <w:rFonts w:ascii="Times New Roman" w:eastAsia="Times New Roman" w:hAnsi="Times New Roman"/>
            <w:b/>
            <w:color w:val="000000"/>
            <w:sz w:val="26"/>
            <w:szCs w:val="26"/>
            <w:lang w:val="en-US" w:eastAsia="en-US"/>
          </w:rPr>
          <w:t>Status of an Account with breach type drop down menu</w:t>
        </w:r>
      </w:ins>
    </w:p>
    <w:p w14:paraId="7A8FCB40" w14:textId="312EB996" w:rsidR="00740F9D" w:rsidRPr="00BE2C17" w:rsidDel="007052A2" w:rsidRDefault="007052A2" w:rsidP="000B094B">
      <w:pPr>
        <w:pStyle w:val="Default"/>
        <w:spacing w:line="480" w:lineRule="auto"/>
        <w:jc w:val="both"/>
        <w:rPr>
          <w:del w:id="6104" w:author="admin" w:date="2025-05-21T00:50:00Z"/>
          <w:rFonts w:eastAsia="DengXian"/>
          <w:sz w:val="26"/>
          <w:szCs w:val="26"/>
          <w:lang w:val="en-US"/>
        </w:rPr>
      </w:pPr>
      <w:r w:rsidRPr="00BE2C17">
        <w:rPr>
          <w:noProof/>
          <w:sz w:val="26"/>
          <w:szCs w:val="26"/>
          <w:lang w:val="en-US" w:eastAsia="en-US"/>
        </w:rPr>
        <w:drawing>
          <wp:anchor distT="0" distB="0" distL="114300" distR="114300" simplePos="0" relativeHeight="251797504" behindDoc="1" locked="0" layoutInCell="1" allowOverlap="1" wp14:anchorId="6F69E4BE" wp14:editId="270EB082">
            <wp:simplePos x="0" y="0"/>
            <wp:positionH relativeFrom="column">
              <wp:posOffset>927100</wp:posOffset>
            </wp:positionH>
            <wp:positionV relativeFrom="paragraph">
              <wp:posOffset>1751965</wp:posOffset>
            </wp:positionV>
            <wp:extent cx="3461385" cy="1946867"/>
            <wp:effectExtent l="19050" t="19050" r="24765" b="15875"/>
            <wp:wrapNone/>
            <wp:docPr id="10764379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1385" cy="194686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Figure 70 below</w:t>
      </w:r>
      <w:r w:rsidR="00B31CB7" w:rsidRPr="00BE2C17">
        <w:rPr>
          <w:rFonts w:eastAsia="DengXian"/>
          <w:sz w:val="26"/>
          <w:szCs w:val="26"/>
        </w:rPr>
        <w:t xml:space="preserve"> </w:t>
      </w:r>
      <w:r w:rsidR="000B094B" w:rsidRPr="00BE2C17">
        <w:rPr>
          <w:rFonts w:eastAsia="DengXian"/>
          <w:sz w:val="26"/>
          <w:szCs w:val="26"/>
        </w:rPr>
        <w:t>shows the "Data Access Control" management interface. A table lists "Username," "Role" (e.g., Admin, User) (1), and "Last Login." For each user, "Actions" are available: "Edit," "Revoke" (access), and "Assign Role" (2, 3). An "Add" button (4) likely allows adding new users or roles. A "SAVE" button (5) is at the bottom</w:t>
      </w:r>
      <w:ins w:id="6105" w:author="admin" w:date="2025-05-21T00:50:00Z">
        <w:r>
          <w:rPr>
            <w:noProof/>
            <w:sz w:val="26"/>
            <w:szCs w:val="26"/>
          </w:rPr>
          <w:t>.</w:t>
        </w:r>
      </w:ins>
      <w:del w:id="6106" w:author="admin" w:date="2025-05-21T00:50:00Z">
        <w:r w:rsidR="000B094B" w:rsidRPr="00BE2C17" w:rsidDel="007052A2">
          <w:rPr>
            <w:rFonts w:eastAsia="DengXian"/>
            <w:sz w:val="26"/>
            <w:szCs w:val="26"/>
          </w:rPr>
          <w:delText>.</w:delText>
        </w:r>
      </w:del>
    </w:p>
    <w:p w14:paraId="3E592925" w14:textId="77777777" w:rsidR="00320C75" w:rsidRPr="00BE2C17" w:rsidDel="007052A2" w:rsidRDefault="00320C75" w:rsidP="000B094B">
      <w:pPr>
        <w:pStyle w:val="Default"/>
        <w:spacing w:line="480" w:lineRule="auto"/>
        <w:jc w:val="both"/>
        <w:rPr>
          <w:ins w:id="6107" w:author="Antoneth Macaisa" w:date="2025-05-07T20:05:00Z"/>
          <w:del w:id="6108" w:author="admin" w:date="2025-05-21T00:50:00Z"/>
          <w:noProof/>
          <w:sz w:val="26"/>
          <w:szCs w:val="26"/>
        </w:rPr>
      </w:pPr>
    </w:p>
    <w:p w14:paraId="3227713A" w14:textId="77777777" w:rsidR="00320C75" w:rsidRPr="00BE2C17" w:rsidDel="007052A2" w:rsidRDefault="00320C75" w:rsidP="000B094B">
      <w:pPr>
        <w:pStyle w:val="Default"/>
        <w:spacing w:line="480" w:lineRule="auto"/>
        <w:jc w:val="both"/>
        <w:rPr>
          <w:ins w:id="6109" w:author="Antoneth Macaisa" w:date="2025-05-07T20:05:00Z"/>
          <w:del w:id="6110" w:author="admin" w:date="2025-05-21T00:50:00Z"/>
          <w:noProof/>
          <w:sz w:val="26"/>
          <w:szCs w:val="26"/>
        </w:rPr>
      </w:pPr>
    </w:p>
    <w:p w14:paraId="2685F0D4" w14:textId="77777777" w:rsidR="00320C75" w:rsidRPr="00BE2C17" w:rsidDel="007052A2" w:rsidRDefault="00320C75" w:rsidP="000B094B">
      <w:pPr>
        <w:pStyle w:val="Default"/>
        <w:spacing w:line="480" w:lineRule="auto"/>
        <w:jc w:val="both"/>
        <w:rPr>
          <w:ins w:id="6111" w:author="Antoneth Macaisa" w:date="2025-05-07T20:05:00Z"/>
          <w:del w:id="6112" w:author="admin" w:date="2025-05-21T00:50:00Z"/>
          <w:noProof/>
          <w:sz w:val="26"/>
          <w:szCs w:val="26"/>
        </w:rPr>
      </w:pPr>
    </w:p>
    <w:p w14:paraId="711E273D" w14:textId="77777777" w:rsidR="00320C75" w:rsidRPr="00BE2C17" w:rsidDel="007052A2" w:rsidRDefault="00320C75" w:rsidP="000B094B">
      <w:pPr>
        <w:pStyle w:val="Default"/>
        <w:spacing w:line="480" w:lineRule="auto"/>
        <w:jc w:val="both"/>
        <w:rPr>
          <w:ins w:id="6113" w:author="Antoneth Macaisa" w:date="2025-05-07T20:05:00Z"/>
          <w:del w:id="6114" w:author="admin" w:date="2025-05-21T00:50:00Z"/>
          <w:noProof/>
          <w:sz w:val="26"/>
          <w:szCs w:val="26"/>
        </w:rPr>
      </w:pPr>
    </w:p>
    <w:p w14:paraId="708AB9A1" w14:textId="77777777" w:rsidR="00320C75" w:rsidRPr="00BE2C17" w:rsidDel="007052A2" w:rsidRDefault="00320C75" w:rsidP="000B094B">
      <w:pPr>
        <w:pStyle w:val="Default"/>
        <w:spacing w:line="480" w:lineRule="auto"/>
        <w:jc w:val="both"/>
        <w:rPr>
          <w:ins w:id="6115" w:author="Antoneth Macaisa" w:date="2025-05-07T20:05:00Z"/>
          <w:del w:id="6116" w:author="admin" w:date="2025-05-21T00:50:00Z"/>
          <w:noProof/>
          <w:sz w:val="26"/>
          <w:szCs w:val="26"/>
        </w:rPr>
      </w:pPr>
    </w:p>
    <w:p w14:paraId="21C53D08" w14:textId="189542C2" w:rsidR="00740F9D" w:rsidRPr="00BE2C17" w:rsidRDefault="00740F9D" w:rsidP="000B094B">
      <w:pPr>
        <w:pStyle w:val="Default"/>
        <w:spacing w:line="480" w:lineRule="auto"/>
        <w:jc w:val="both"/>
        <w:rPr>
          <w:rFonts w:eastAsia="DengXian"/>
          <w:sz w:val="26"/>
          <w:szCs w:val="26"/>
          <w:lang w:val="en-US"/>
        </w:rPr>
      </w:pPr>
    </w:p>
    <w:p w14:paraId="42B7A700"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6A346AA3" w14:textId="77777777" w:rsidR="00740F9D" w:rsidRPr="00BE2C17" w:rsidRDefault="00740F9D" w:rsidP="000B094B">
      <w:pPr>
        <w:pStyle w:val="Default"/>
        <w:spacing w:line="480" w:lineRule="auto"/>
        <w:jc w:val="both"/>
        <w:rPr>
          <w:sz w:val="26"/>
          <w:szCs w:val="26"/>
          <w:lang w:val="en-US"/>
        </w:rPr>
      </w:pPr>
    </w:p>
    <w:p w14:paraId="2C1129CF" w14:textId="77777777" w:rsidR="00740F9D" w:rsidRPr="00BE2C17" w:rsidRDefault="00740F9D" w:rsidP="000B094B">
      <w:pPr>
        <w:pStyle w:val="Default"/>
        <w:spacing w:line="480" w:lineRule="auto"/>
        <w:jc w:val="both"/>
        <w:rPr>
          <w:sz w:val="26"/>
          <w:szCs w:val="26"/>
          <w:lang w:val="en-US"/>
        </w:rPr>
      </w:pPr>
    </w:p>
    <w:p w14:paraId="591B8233" w14:textId="77777777" w:rsidR="00740F9D" w:rsidRPr="00BE2C17" w:rsidRDefault="00740F9D" w:rsidP="000B094B">
      <w:pPr>
        <w:pStyle w:val="Default"/>
        <w:spacing w:line="480" w:lineRule="auto"/>
        <w:jc w:val="both"/>
        <w:rPr>
          <w:sz w:val="26"/>
          <w:szCs w:val="26"/>
          <w:lang w:val="en-US"/>
        </w:rPr>
      </w:pPr>
    </w:p>
    <w:p w14:paraId="422F64A9" w14:textId="77777777" w:rsidR="00740F9D" w:rsidRPr="00BE2C17" w:rsidRDefault="00740F9D" w:rsidP="000B094B">
      <w:pPr>
        <w:pStyle w:val="Default"/>
        <w:spacing w:line="480" w:lineRule="auto"/>
        <w:jc w:val="both"/>
        <w:rPr>
          <w:sz w:val="26"/>
          <w:szCs w:val="26"/>
          <w:lang w:val="en-US"/>
        </w:rPr>
      </w:pPr>
    </w:p>
    <w:p w14:paraId="212052A0" w14:textId="7434E531" w:rsidR="007068B6" w:rsidRPr="00BE2C17" w:rsidRDefault="007068B6" w:rsidP="007068B6">
      <w:pPr>
        <w:pStyle w:val="Default"/>
        <w:spacing w:line="480" w:lineRule="auto"/>
        <w:jc w:val="center"/>
        <w:rPr>
          <w:ins w:id="6117" w:author="Antoneth Macaisa" w:date="2025-05-07T20:05:00Z"/>
          <w:b/>
          <w:bCs/>
          <w:sz w:val="26"/>
          <w:szCs w:val="26"/>
          <w:lang w:val="en-US"/>
        </w:rPr>
      </w:pPr>
      <w:r w:rsidRPr="00BE2C17">
        <w:rPr>
          <w:b/>
          <w:bCs/>
          <w:sz w:val="26"/>
          <w:szCs w:val="26"/>
          <w:lang w:val="en-US"/>
        </w:rPr>
        <w:t>Figure 70. Data Access Control</w:t>
      </w:r>
    </w:p>
    <w:p w14:paraId="692C377E" w14:textId="77777777" w:rsidR="00320C75" w:rsidRPr="00BE2C17" w:rsidRDefault="00320C75">
      <w:pPr>
        <w:numPr>
          <w:ilvl w:val="0"/>
          <w:numId w:val="81"/>
        </w:numPr>
        <w:spacing w:after="0" w:line="240" w:lineRule="auto"/>
        <w:textAlignment w:val="baseline"/>
        <w:rPr>
          <w:ins w:id="6118" w:author="Antoneth Macaisa" w:date="2025-05-07T20:05:00Z"/>
          <w:rFonts w:ascii="Times New Roman" w:eastAsia="Times New Roman" w:hAnsi="Times New Roman"/>
          <w:b/>
          <w:color w:val="000000"/>
          <w:sz w:val="26"/>
          <w:szCs w:val="26"/>
          <w:lang w:val="en-US" w:eastAsia="en-US"/>
        </w:rPr>
        <w:pPrChange w:id="6119" w:author="Antoneth Macaisa" w:date="2025-05-07T20:05:00Z">
          <w:pPr>
            <w:numPr>
              <w:numId w:val="81"/>
            </w:numPr>
            <w:tabs>
              <w:tab w:val="num" w:pos="720"/>
            </w:tabs>
            <w:spacing w:after="0" w:line="480" w:lineRule="auto"/>
            <w:ind w:left="720" w:hanging="360"/>
            <w:textAlignment w:val="baseline"/>
          </w:pPr>
        </w:pPrChange>
      </w:pPr>
      <w:ins w:id="6120" w:author="Antoneth Macaisa" w:date="2025-05-07T20:05:00Z">
        <w:r w:rsidRPr="00BE2C17">
          <w:rPr>
            <w:rFonts w:ascii="Times New Roman" w:eastAsia="Times New Roman" w:hAnsi="Times New Roman"/>
            <w:b/>
            <w:color w:val="000000"/>
            <w:sz w:val="26"/>
            <w:szCs w:val="26"/>
            <w:lang w:val="en-US" w:eastAsia="en-US"/>
          </w:rPr>
          <w:t>Edit</w:t>
        </w:r>
      </w:ins>
    </w:p>
    <w:p w14:paraId="6059C6DF" w14:textId="77777777" w:rsidR="00320C75" w:rsidRPr="00BE2C17" w:rsidRDefault="00320C75">
      <w:pPr>
        <w:numPr>
          <w:ilvl w:val="0"/>
          <w:numId w:val="81"/>
        </w:numPr>
        <w:spacing w:after="0" w:line="240" w:lineRule="auto"/>
        <w:textAlignment w:val="baseline"/>
        <w:rPr>
          <w:ins w:id="6121" w:author="Antoneth Macaisa" w:date="2025-05-07T20:05:00Z"/>
          <w:rFonts w:ascii="Times New Roman" w:eastAsia="Times New Roman" w:hAnsi="Times New Roman"/>
          <w:b/>
          <w:color w:val="000000"/>
          <w:sz w:val="26"/>
          <w:szCs w:val="26"/>
          <w:lang w:val="en-US" w:eastAsia="en-US"/>
        </w:rPr>
        <w:pPrChange w:id="6122" w:author="Antoneth Macaisa" w:date="2025-05-07T20:05:00Z">
          <w:pPr>
            <w:numPr>
              <w:numId w:val="81"/>
            </w:numPr>
            <w:tabs>
              <w:tab w:val="num" w:pos="720"/>
            </w:tabs>
            <w:spacing w:after="0" w:line="480" w:lineRule="auto"/>
            <w:ind w:left="720" w:hanging="360"/>
            <w:textAlignment w:val="baseline"/>
          </w:pPr>
        </w:pPrChange>
      </w:pPr>
      <w:ins w:id="6123" w:author="Antoneth Macaisa" w:date="2025-05-07T20:05:00Z">
        <w:r w:rsidRPr="00BE2C17">
          <w:rPr>
            <w:rFonts w:ascii="Times New Roman" w:eastAsia="Times New Roman" w:hAnsi="Times New Roman"/>
            <w:b/>
            <w:color w:val="000000"/>
            <w:sz w:val="26"/>
            <w:szCs w:val="26"/>
            <w:lang w:val="en-US" w:eastAsia="en-US"/>
          </w:rPr>
          <w:t>Assign role</w:t>
        </w:r>
      </w:ins>
    </w:p>
    <w:p w14:paraId="6F2F3AA4" w14:textId="77777777" w:rsidR="00320C75" w:rsidRPr="00BE2C17" w:rsidRDefault="00320C75">
      <w:pPr>
        <w:numPr>
          <w:ilvl w:val="0"/>
          <w:numId w:val="81"/>
        </w:numPr>
        <w:spacing w:after="0" w:line="240" w:lineRule="auto"/>
        <w:textAlignment w:val="baseline"/>
        <w:rPr>
          <w:ins w:id="6124" w:author="Antoneth Macaisa" w:date="2025-05-07T20:05:00Z"/>
          <w:rFonts w:ascii="Times New Roman" w:eastAsia="Times New Roman" w:hAnsi="Times New Roman"/>
          <w:b/>
          <w:color w:val="000000"/>
          <w:sz w:val="26"/>
          <w:szCs w:val="26"/>
          <w:lang w:val="en-US" w:eastAsia="en-US"/>
        </w:rPr>
        <w:pPrChange w:id="6125" w:author="Antoneth Macaisa" w:date="2025-05-07T20:05:00Z">
          <w:pPr>
            <w:numPr>
              <w:numId w:val="81"/>
            </w:numPr>
            <w:tabs>
              <w:tab w:val="num" w:pos="720"/>
            </w:tabs>
            <w:spacing w:after="0" w:line="480" w:lineRule="auto"/>
            <w:ind w:left="720" w:hanging="360"/>
            <w:textAlignment w:val="baseline"/>
          </w:pPr>
        </w:pPrChange>
      </w:pPr>
      <w:ins w:id="6126" w:author="Antoneth Macaisa" w:date="2025-05-07T20:05:00Z">
        <w:r w:rsidRPr="00BE2C17">
          <w:rPr>
            <w:rFonts w:ascii="Times New Roman" w:eastAsia="Times New Roman" w:hAnsi="Times New Roman"/>
            <w:b/>
            <w:color w:val="000000"/>
            <w:sz w:val="26"/>
            <w:szCs w:val="26"/>
            <w:lang w:val="en-US" w:eastAsia="en-US"/>
          </w:rPr>
          <w:t>Revoke</w:t>
        </w:r>
      </w:ins>
    </w:p>
    <w:p w14:paraId="01E9996C" w14:textId="77777777" w:rsidR="00320C75" w:rsidRPr="00BE2C17" w:rsidRDefault="00320C75">
      <w:pPr>
        <w:numPr>
          <w:ilvl w:val="0"/>
          <w:numId w:val="81"/>
        </w:numPr>
        <w:spacing w:after="0" w:line="240" w:lineRule="auto"/>
        <w:textAlignment w:val="baseline"/>
        <w:rPr>
          <w:ins w:id="6127" w:author="Antoneth Macaisa" w:date="2025-05-07T20:05:00Z"/>
          <w:rFonts w:ascii="Times New Roman" w:eastAsia="Times New Roman" w:hAnsi="Times New Roman"/>
          <w:b/>
          <w:color w:val="000000"/>
          <w:sz w:val="26"/>
          <w:szCs w:val="26"/>
          <w:lang w:val="en-US" w:eastAsia="en-US"/>
        </w:rPr>
        <w:pPrChange w:id="6128" w:author="Antoneth Macaisa" w:date="2025-05-07T20:05:00Z">
          <w:pPr>
            <w:numPr>
              <w:numId w:val="81"/>
            </w:numPr>
            <w:tabs>
              <w:tab w:val="num" w:pos="720"/>
            </w:tabs>
            <w:spacing w:after="0" w:line="480" w:lineRule="auto"/>
            <w:ind w:left="720" w:hanging="360"/>
            <w:textAlignment w:val="baseline"/>
          </w:pPr>
        </w:pPrChange>
      </w:pPr>
      <w:ins w:id="6129" w:author="Antoneth Macaisa" w:date="2025-05-07T20:05:00Z">
        <w:r w:rsidRPr="00BE2C17">
          <w:rPr>
            <w:rFonts w:ascii="Times New Roman" w:eastAsia="Times New Roman" w:hAnsi="Times New Roman"/>
            <w:b/>
            <w:color w:val="000000"/>
            <w:sz w:val="26"/>
            <w:szCs w:val="26"/>
            <w:lang w:val="en-US" w:eastAsia="en-US"/>
          </w:rPr>
          <w:t>Add</w:t>
        </w:r>
      </w:ins>
    </w:p>
    <w:p w14:paraId="79AF70D0" w14:textId="77777777" w:rsidR="00320C75" w:rsidRPr="00BE2C17" w:rsidRDefault="00320C75" w:rsidP="00320C75">
      <w:pPr>
        <w:numPr>
          <w:ilvl w:val="0"/>
          <w:numId w:val="81"/>
        </w:numPr>
        <w:spacing w:after="0" w:line="480" w:lineRule="auto"/>
        <w:textAlignment w:val="baseline"/>
        <w:rPr>
          <w:ins w:id="6130" w:author="Antoneth Macaisa" w:date="2025-05-07T20:05:00Z"/>
          <w:rFonts w:ascii="Times New Roman" w:eastAsia="Times New Roman" w:hAnsi="Times New Roman"/>
          <w:b/>
          <w:color w:val="000000"/>
          <w:sz w:val="26"/>
          <w:szCs w:val="26"/>
          <w:lang w:val="en-US" w:eastAsia="en-US"/>
        </w:rPr>
      </w:pPr>
      <w:ins w:id="6131" w:author="Antoneth Macaisa" w:date="2025-05-07T20:05:00Z">
        <w:r w:rsidRPr="00BE2C17">
          <w:rPr>
            <w:rFonts w:ascii="Times New Roman" w:eastAsia="Times New Roman" w:hAnsi="Times New Roman"/>
            <w:b/>
            <w:color w:val="000000"/>
            <w:sz w:val="26"/>
            <w:szCs w:val="26"/>
            <w:lang w:val="en-US" w:eastAsia="en-US"/>
          </w:rPr>
          <w:t>Save</w:t>
        </w:r>
      </w:ins>
    </w:p>
    <w:p w14:paraId="2ABB89CB" w14:textId="77777777" w:rsidR="00320C75" w:rsidRPr="00BE2C17" w:rsidRDefault="00320C75">
      <w:pPr>
        <w:pStyle w:val="Default"/>
        <w:spacing w:line="480" w:lineRule="auto"/>
        <w:rPr>
          <w:b/>
          <w:bCs/>
          <w:sz w:val="26"/>
          <w:szCs w:val="26"/>
          <w:lang w:val="en-US"/>
        </w:rPr>
        <w:pPrChange w:id="6132" w:author="Antoneth Macaisa" w:date="2025-05-07T20:05:00Z">
          <w:pPr>
            <w:pStyle w:val="Default"/>
            <w:spacing w:line="480" w:lineRule="auto"/>
            <w:jc w:val="center"/>
          </w:pPr>
        </w:pPrChange>
      </w:pPr>
    </w:p>
    <w:p w14:paraId="0D436E5D" w14:textId="438750EE" w:rsidR="000B094B" w:rsidRPr="00BE2C17" w:rsidDel="007052A2" w:rsidRDefault="00740F9D" w:rsidP="000B094B">
      <w:pPr>
        <w:pStyle w:val="Default"/>
        <w:spacing w:line="480" w:lineRule="auto"/>
        <w:jc w:val="both"/>
        <w:rPr>
          <w:del w:id="6133" w:author="admin" w:date="2025-05-21T00:50:00Z"/>
          <w:rFonts w:eastAsia="DengXian"/>
          <w:sz w:val="26"/>
          <w:szCs w:val="26"/>
          <w:lang w:val="en-US"/>
        </w:rPr>
      </w:pPr>
      <w:r w:rsidRPr="00BE2C17">
        <w:rPr>
          <w:sz w:val="26"/>
          <w:szCs w:val="26"/>
          <w:lang w:val="en-US"/>
        </w:rPr>
        <w:tab/>
      </w:r>
      <w:r w:rsidR="00B31CB7" w:rsidRPr="00BE2C17">
        <w:rPr>
          <w:sz w:val="26"/>
          <w:szCs w:val="26"/>
          <w:lang w:val="en-US"/>
        </w:rPr>
        <w:t>Figure 71 below</w:t>
      </w:r>
      <w:r w:rsidR="00B31CB7" w:rsidRPr="00BE2C17">
        <w:rPr>
          <w:rFonts w:eastAsia="DengXian"/>
          <w:sz w:val="26"/>
          <w:szCs w:val="26"/>
        </w:rPr>
        <w:t xml:space="preserve"> </w:t>
      </w:r>
      <w:r w:rsidR="000B094B" w:rsidRPr="00BE2C17">
        <w:rPr>
          <w:rFonts w:eastAsia="DengXian"/>
          <w:sz w:val="26"/>
          <w:szCs w:val="26"/>
        </w:rPr>
        <w:t>displays the "Encryption Settings" logs. It shows columns for "Date," "User" (with a dropdown for filtering actions), "Action" (with options like "Login," "File Access," "Role Change" in a dropdown) (2), and "IP Address" (4). The navigation indicates "Security &amp; Compliance &gt; Encryption Settings &gt; View Logs" (1). An "Export Logs" button (3) is available.</w:t>
      </w:r>
    </w:p>
    <w:p w14:paraId="7F270E84" w14:textId="77777777" w:rsidR="00320C75" w:rsidRPr="00BE2C17" w:rsidDel="007052A2" w:rsidRDefault="00320C75" w:rsidP="000B094B">
      <w:pPr>
        <w:pStyle w:val="Default"/>
        <w:spacing w:line="480" w:lineRule="auto"/>
        <w:jc w:val="both"/>
        <w:rPr>
          <w:ins w:id="6134" w:author="Antoneth Macaisa" w:date="2025-05-07T20:05:00Z"/>
          <w:del w:id="6135" w:author="admin" w:date="2025-05-21T00:50:00Z"/>
          <w:noProof/>
          <w:sz w:val="26"/>
          <w:szCs w:val="26"/>
        </w:rPr>
      </w:pPr>
    </w:p>
    <w:p w14:paraId="2BF8094C" w14:textId="77777777" w:rsidR="00320C75" w:rsidRPr="00BE2C17" w:rsidDel="007052A2" w:rsidRDefault="00320C75" w:rsidP="000B094B">
      <w:pPr>
        <w:pStyle w:val="Default"/>
        <w:spacing w:line="480" w:lineRule="auto"/>
        <w:jc w:val="both"/>
        <w:rPr>
          <w:ins w:id="6136" w:author="Antoneth Macaisa" w:date="2025-05-07T20:05:00Z"/>
          <w:del w:id="6137" w:author="admin" w:date="2025-05-21T00:50:00Z"/>
          <w:noProof/>
          <w:sz w:val="26"/>
          <w:szCs w:val="26"/>
        </w:rPr>
      </w:pPr>
    </w:p>
    <w:p w14:paraId="659869BE" w14:textId="77777777" w:rsidR="00320C75" w:rsidRPr="00BE2C17" w:rsidDel="007052A2" w:rsidRDefault="00320C75" w:rsidP="000B094B">
      <w:pPr>
        <w:pStyle w:val="Default"/>
        <w:spacing w:line="480" w:lineRule="auto"/>
        <w:jc w:val="both"/>
        <w:rPr>
          <w:ins w:id="6138" w:author="Antoneth Macaisa" w:date="2025-05-07T20:05:00Z"/>
          <w:del w:id="6139" w:author="admin" w:date="2025-05-21T00:50:00Z"/>
          <w:noProof/>
          <w:sz w:val="26"/>
          <w:szCs w:val="26"/>
        </w:rPr>
      </w:pPr>
    </w:p>
    <w:p w14:paraId="1D72C628" w14:textId="77777777" w:rsidR="00320C75" w:rsidRPr="00BE2C17" w:rsidRDefault="00320C75" w:rsidP="000B094B">
      <w:pPr>
        <w:pStyle w:val="Default"/>
        <w:spacing w:line="480" w:lineRule="auto"/>
        <w:jc w:val="both"/>
        <w:rPr>
          <w:ins w:id="6140" w:author="Antoneth Macaisa" w:date="2025-05-07T20:05:00Z"/>
          <w:noProof/>
          <w:sz w:val="26"/>
          <w:szCs w:val="26"/>
        </w:rPr>
      </w:pPr>
    </w:p>
    <w:p w14:paraId="304DF617" w14:textId="77269017" w:rsidR="00740F9D" w:rsidRPr="00BE2C17" w:rsidRDefault="00740F9D"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799552" behindDoc="1" locked="0" layoutInCell="1" allowOverlap="1" wp14:anchorId="2DD181EB" wp14:editId="25AF0379">
            <wp:simplePos x="0" y="0"/>
            <wp:positionH relativeFrom="column">
              <wp:posOffset>926465</wp:posOffset>
            </wp:positionH>
            <wp:positionV relativeFrom="paragraph">
              <wp:posOffset>19050</wp:posOffset>
            </wp:positionV>
            <wp:extent cx="3462590" cy="1947545"/>
            <wp:effectExtent l="19050" t="19050" r="24130" b="14605"/>
            <wp:wrapNone/>
            <wp:docPr id="13561572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62590" cy="1947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A25178"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2DB9C535" w14:textId="77777777" w:rsidR="00740F9D" w:rsidRPr="00BE2C17" w:rsidRDefault="00740F9D" w:rsidP="000B094B">
      <w:pPr>
        <w:pStyle w:val="Default"/>
        <w:spacing w:line="480" w:lineRule="auto"/>
        <w:jc w:val="both"/>
        <w:rPr>
          <w:sz w:val="26"/>
          <w:szCs w:val="26"/>
          <w:lang w:val="en-US"/>
        </w:rPr>
      </w:pPr>
    </w:p>
    <w:p w14:paraId="0B9A899B" w14:textId="77777777" w:rsidR="00740F9D" w:rsidRPr="00BE2C17" w:rsidRDefault="00740F9D" w:rsidP="000B094B">
      <w:pPr>
        <w:pStyle w:val="Default"/>
        <w:spacing w:line="480" w:lineRule="auto"/>
        <w:jc w:val="both"/>
        <w:rPr>
          <w:sz w:val="26"/>
          <w:szCs w:val="26"/>
          <w:lang w:val="en-US"/>
        </w:rPr>
      </w:pPr>
    </w:p>
    <w:p w14:paraId="39E8B7C6" w14:textId="77777777" w:rsidR="00740F9D" w:rsidRPr="00BE2C17" w:rsidRDefault="00740F9D" w:rsidP="000B094B">
      <w:pPr>
        <w:pStyle w:val="Default"/>
        <w:spacing w:line="480" w:lineRule="auto"/>
        <w:jc w:val="both"/>
        <w:rPr>
          <w:sz w:val="26"/>
          <w:szCs w:val="26"/>
          <w:lang w:val="en-US"/>
        </w:rPr>
      </w:pPr>
    </w:p>
    <w:p w14:paraId="0AC1FBA1" w14:textId="77777777" w:rsidR="007068B6" w:rsidRPr="00BE2C17" w:rsidRDefault="007068B6" w:rsidP="000B094B">
      <w:pPr>
        <w:pStyle w:val="Default"/>
        <w:spacing w:line="480" w:lineRule="auto"/>
        <w:jc w:val="both"/>
        <w:rPr>
          <w:sz w:val="26"/>
          <w:szCs w:val="26"/>
          <w:lang w:val="en-US"/>
        </w:rPr>
      </w:pPr>
    </w:p>
    <w:p w14:paraId="12FF5423" w14:textId="29AC3F3B" w:rsidR="00320C75" w:rsidRPr="00BE2C17" w:rsidRDefault="007068B6" w:rsidP="00320C75">
      <w:pPr>
        <w:pStyle w:val="Default"/>
        <w:spacing w:line="480" w:lineRule="auto"/>
        <w:jc w:val="center"/>
        <w:rPr>
          <w:ins w:id="6141" w:author="Antoneth Macaisa" w:date="2025-05-07T20:06:00Z"/>
          <w:b/>
          <w:bCs/>
          <w:sz w:val="26"/>
          <w:szCs w:val="26"/>
          <w:lang w:val="en-US"/>
        </w:rPr>
      </w:pPr>
      <w:r w:rsidRPr="00BE2C17">
        <w:rPr>
          <w:b/>
          <w:bCs/>
          <w:sz w:val="26"/>
          <w:szCs w:val="26"/>
          <w:lang w:val="en-US"/>
        </w:rPr>
        <w:t>Figure 71. View Logs</w:t>
      </w:r>
    </w:p>
    <w:p w14:paraId="3926BE2A" w14:textId="2C58B1E7" w:rsidR="00320C75" w:rsidRPr="00BE2C17" w:rsidRDefault="00320C75">
      <w:pPr>
        <w:pStyle w:val="Default"/>
        <w:numPr>
          <w:ilvl w:val="0"/>
          <w:numId w:val="82"/>
        </w:numPr>
        <w:rPr>
          <w:ins w:id="6142" w:author="Antoneth Macaisa" w:date="2025-05-07T20:07:00Z"/>
          <w:b/>
          <w:bCs/>
          <w:sz w:val="26"/>
          <w:szCs w:val="26"/>
          <w:lang w:val="en-US"/>
        </w:rPr>
        <w:pPrChange w:id="6143" w:author="Antoneth Macaisa" w:date="2025-05-07T20:07:00Z">
          <w:pPr>
            <w:pStyle w:val="Default"/>
            <w:numPr>
              <w:numId w:val="82"/>
            </w:numPr>
            <w:spacing w:line="480" w:lineRule="auto"/>
            <w:ind w:left="720" w:hanging="360"/>
          </w:pPr>
        </w:pPrChange>
      </w:pPr>
      <w:ins w:id="6144" w:author="Antoneth Macaisa" w:date="2025-05-07T20:07:00Z">
        <w:r w:rsidRPr="00BE2C17">
          <w:rPr>
            <w:b/>
            <w:bCs/>
            <w:sz w:val="26"/>
            <w:szCs w:val="26"/>
            <w:lang w:val="en-US"/>
          </w:rPr>
          <w:t>Encryption Settings Tab</w:t>
        </w:r>
      </w:ins>
    </w:p>
    <w:p w14:paraId="4F57A3D0" w14:textId="0A09FFF5" w:rsidR="00320C75" w:rsidRPr="00BE2C17" w:rsidRDefault="00320C75">
      <w:pPr>
        <w:pStyle w:val="Default"/>
        <w:numPr>
          <w:ilvl w:val="0"/>
          <w:numId w:val="82"/>
        </w:numPr>
        <w:rPr>
          <w:ins w:id="6145" w:author="Antoneth Macaisa" w:date="2025-05-07T20:07:00Z"/>
          <w:b/>
          <w:bCs/>
          <w:sz w:val="26"/>
          <w:szCs w:val="26"/>
          <w:lang w:val="en-US"/>
        </w:rPr>
        <w:pPrChange w:id="6146" w:author="Antoneth Macaisa" w:date="2025-05-07T20:07:00Z">
          <w:pPr>
            <w:pStyle w:val="Default"/>
            <w:numPr>
              <w:numId w:val="82"/>
            </w:numPr>
            <w:spacing w:line="480" w:lineRule="auto"/>
            <w:ind w:left="720" w:hanging="360"/>
          </w:pPr>
        </w:pPrChange>
      </w:pPr>
      <w:ins w:id="6147" w:author="Antoneth Macaisa" w:date="2025-05-07T20:07:00Z">
        <w:r w:rsidRPr="00BE2C17">
          <w:rPr>
            <w:b/>
            <w:bCs/>
            <w:sz w:val="26"/>
            <w:szCs w:val="26"/>
            <w:lang w:val="en-US"/>
          </w:rPr>
          <w:t>View Log Tabs</w:t>
        </w:r>
      </w:ins>
    </w:p>
    <w:p w14:paraId="724759FD" w14:textId="38800BDC" w:rsidR="00320C75" w:rsidRPr="00BE2C17" w:rsidRDefault="00320C75">
      <w:pPr>
        <w:pStyle w:val="Default"/>
        <w:numPr>
          <w:ilvl w:val="0"/>
          <w:numId w:val="82"/>
        </w:numPr>
        <w:rPr>
          <w:ins w:id="6148" w:author="Antoneth Macaisa" w:date="2025-05-07T20:07:00Z"/>
          <w:b/>
          <w:bCs/>
          <w:sz w:val="26"/>
          <w:szCs w:val="26"/>
          <w:lang w:val="en-US"/>
        </w:rPr>
        <w:pPrChange w:id="6149" w:author="Antoneth Macaisa" w:date="2025-05-07T20:07:00Z">
          <w:pPr>
            <w:pStyle w:val="Default"/>
            <w:numPr>
              <w:numId w:val="82"/>
            </w:numPr>
            <w:spacing w:line="480" w:lineRule="auto"/>
            <w:ind w:left="720" w:hanging="360"/>
          </w:pPr>
        </w:pPrChange>
      </w:pPr>
      <w:ins w:id="6150" w:author="Antoneth Macaisa" w:date="2025-05-07T20:07:00Z">
        <w:r w:rsidRPr="00BE2C17">
          <w:rPr>
            <w:b/>
            <w:bCs/>
            <w:sz w:val="26"/>
            <w:szCs w:val="26"/>
            <w:lang w:val="en-US"/>
          </w:rPr>
          <w:t>Export Logs</w:t>
        </w:r>
      </w:ins>
    </w:p>
    <w:p w14:paraId="78514AE3" w14:textId="5DF3645C" w:rsidR="00320C75" w:rsidRPr="00BE2C17" w:rsidRDefault="00320C75">
      <w:pPr>
        <w:pStyle w:val="Default"/>
        <w:numPr>
          <w:ilvl w:val="0"/>
          <w:numId w:val="82"/>
        </w:numPr>
        <w:spacing w:line="480" w:lineRule="auto"/>
        <w:rPr>
          <w:b/>
          <w:bCs/>
          <w:sz w:val="26"/>
          <w:szCs w:val="26"/>
          <w:lang w:val="en-US"/>
        </w:rPr>
        <w:pPrChange w:id="6151" w:author="Antoneth Macaisa" w:date="2025-05-07T20:07:00Z">
          <w:pPr>
            <w:pStyle w:val="Default"/>
            <w:spacing w:line="480" w:lineRule="auto"/>
            <w:jc w:val="center"/>
          </w:pPr>
        </w:pPrChange>
      </w:pPr>
      <w:ins w:id="6152" w:author="Antoneth Macaisa" w:date="2025-05-07T20:07:00Z">
        <w:r w:rsidRPr="00BE2C17">
          <w:rPr>
            <w:b/>
            <w:bCs/>
            <w:sz w:val="26"/>
            <w:szCs w:val="26"/>
            <w:lang w:val="en-US"/>
          </w:rPr>
          <w:t>Action Type Drop Down</w:t>
        </w:r>
      </w:ins>
    </w:p>
    <w:p w14:paraId="6EED9C8E" w14:textId="0945496E" w:rsidR="000B094B" w:rsidRPr="00BE2C17" w:rsidDel="007052A2" w:rsidRDefault="00740F9D" w:rsidP="000B094B">
      <w:pPr>
        <w:pStyle w:val="Default"/>
        <w:spacing w:line="480" w:lineRule="auto"/>
        <w:jc w:val="both"/>
        <w:rPr>
          <w:del w:id="6153" w:author="admin" w:date="2025-05-21T00:51:00Z"/>
          <w:rFonts w:eastAsia="DengXian"/>
          <w:sz w:val="26"/>
          <w:szCs w:val="26"/>
          <w:lang w:val="en-US"/>
        </w:rPr>
      </w:pPr>
      <w:r w:rsidRPr="00BE2C17">
        <w:rPr>
          <w:sz w:val="26"/>
          <w:szCs w:val="26"/>
          <w:lang w:val="en-US"/>
        </w:rPr>
        <w:tab/>
      </w:r>
      <w:r w:rsidR="00B31CB7" w:rsidRPr="00BE2C17">
        <w:rPr>
          <w:sz w:val="26"/>
          <w:szCs w:val="26"/>
          <w:lang w:val="en-US"/>
        </w:rPr>
        <w:t>Figure 72 below</w:t>
      </w:r>
      <w:r w:rsidR="00B31CB7" w:rsidRPr="00BE2C17">
        <w:rPr>
          <w:rFonts w:eastAsia="DengXian"/>
          <w:sz w:val="26"/>
          <w:szCs w:val="26"/>
        </w:rPr>
        <w:t xml:space="preserve"> </w:t>
      </w:r>
      <w:r w:rsidR="000B094B" w:rsidRPr="00BE2C17">
        <w:rPr>
          <w:rFonts w:eastAsia="DengXian"/>
          <w:sz w:val="26"/>
          <w:szCs w:val="26"/>
        </w:rPr>
        <w:t>shows the "Settings" section of the admin dashboard, specifically "Account Settings." Fields are available to edit "First Name" (1), "Email" (2), "Last Name" (3), "Phone Number" (4), and "Password" (5) with an "Enter" button (6). Options to "Deactivate" (7) the account or "Create new" (likely a new admin account) (8) are also present.</w:t>
      </w:r>
    </w:p>
    <w:p w14:paraId="4EE8C88B" w14:textId="77777777" w:rsidR="007068B6" w:rsidRPr="00BE2C17" w:rsidDel="007052A2" w:rsidRDefault="007068B6" w:rsidP="000B094B">
      <w:pPr>
        <w:pStyle w:val="Default"/>
        <w:spacing w:line="480" w:lineRule="auto"/>
        <w:jc w:val="both"/>
        <w:rPr>
          <w:del w:id="6154" w:author="admin" w:date="2025-05-21T00:51:00Z"/>
          <w:rFonts w:eastAsia="DengXian"/>
          <w:sz w:val="26"/>
          <w:szCs w:val="26"/>
          <w:lang w:val="en-US"/>
        </w:rPr>
      </w:pPr>
    </w:p>
    <w:p w14:paraId="7FA526C1" w14:textId="77777777" w:rsidR="007068B6" w:rsidRPr="00BE2C17" w:rsidDel="007052A2" w:rsidRDefault="007068B6" w:rsidP="000B094B">
      <w:pPr>
        <w:pStyle w:val="Default"/>
        <w:spacing w:line="480" w:lineRule="auto"/>
        <w:jc w:val="both"/>
        <w:rPr>
          <w:del w:id="6155" w:author="admin" w:date="2025-05-21T00:51:00Z"/>
          <w:rFonts w:eastAsia="DengXian"/>
          <w:sz w:val="26"/>
          <w:szCs w:val="26"/>
          <w:lang w:val="en-US"/>
        </w:rPr>
      </w:pPr>
    </w:p>
    <w:p w14:paraId="31738E6B" w14:textId="77777777" w:rsidR="007068B6" w:rsidRPr="00BE2C17" w:rsidDel="007052A2" w:rsidRDefault="007068B6" w:rsidP="000B094B">
      <w:pPr>
        <w:pStyle w:val="Default"/>
        <w:spacing w:line="480" w:lineRule="auto"/>
        <w:jc w:val="both"/>
        <w:rPr>
          <w:del w:id="6156" w:author="admin" w:date="2025-05-21T00:51:00Z"/>
          <w:rFonts w:eastAsia="DengXian"/>
          <w:sz w:val="26"/>
          <w:szCs w:val="26"/>
          <w:lang w:val="en-US"/>
        </w:rPr>
      </w:pPr>
    </w:p>
    <w:p w14:paraId="56DFB91B" w14:textId="77777777" w:rsidR="00320C75" w:rsidRPr="00BE2C17" w:rsidDel="007052A2" w:rsidRDefault="00320C75" w:rsidP="000B094B">
      <w:pPr>
        <w:pStyle w:val="Default"/>
        <w:spacing w:line="480" w:lineRule="auto"/>
        <w:jc w:val="both"/>
        <w:rPr>
          <w:ins w:id="6157" w:author="Antoneth Macaisa" w:date="2025-05-07T20:07:00Z"/>
          <w:del w:id="6158" w:author="admin" w:date="2025-05-21T00:51:00Z"/>
          <w:noProof/>
          <w:sz w:val="26"/>
          <w:szCs w:val="26"/>
        </w:rPr>
      </w:pPr>
    </w:p>
    <w:p w14:paraId="4DE4AB06" w14:textId="77777777" w:rsidR="00320C75" w:rsidRPr="00BE2C17" w:rsidRDefault="00320C75" w:rsidP="000B094B">
      <w:pPr>
        <w:pStyle w:val="Default"/>
        <w:spacing w:line="480" w:lineRule="auto"/>
        <w:jc w:val="both"/>
        <w:rPr>
          <w:ins w:id="6159" w:author="Antoneth Macaisa" w:date="2025-05-07T20:07:00Z"/>
          <w:noProof/>
          <w:sz w:val="26"/>
          <w:szCs w:val="26"/>
        </w:rPr>
      </w:pPr>
    </w:p>
    <w:p w14:paraId="076EA07E" w14:textId="3253A4C3" w:rsidR="00740F9D" w:rsidRPr="00BE2C17" w:rsidRDefault="00740F9D" w:rsidP="000B094B">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801600" behindDoc="1" locked="0" layoutInCell="1" allowOverlap="1" wp14:anchorId="0713B0A7" wp14:editId="0AC648BF">
            <wp:simplePos x="0" y="0"/>
            <wp:positionH relativeFrom="column">
              <wp:posOffset>977900</wp:posOffset>
            </wp:positionH>
            <wp:positionV relativeFrom="paragraph">
              <wp:posOffset>-14696</wp:posOffset>
            </wp:positionV>
            <wp:extent cx="3468052" cy="1950617"/>
            <wp:effectExtent l="19050" t="19050" r="18415" b="12065"/>
            <wp:wrapNone/>
            <wp:docPr id="8831394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68052" cy="195061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F849DD" w14:textId="77777777" w:rsidR="00740F9D" w:rsidRPr="00BE2C17" w:rsidRDefault="00B31CB7" w:rsidP="000B094B">
      <w:pPr>
        <w:pStyle w:val="Default"/>
        <w:spacing w:line="480" w:lineRule="auto"/>
        <w:jc w:val="both"/>
        <w:rPr>
          <w:sz w:val="26"/>
          <w:szCs w:val="26"/>
          <w:lang w:val="en-US"/>
        </w:rPr>
      </w:pPr>
      <w:r w:rsidRPr="00BE2C17">
        <w:rPr>
          <w:sz w:val="26"/>
          <w:szCs w:val="26"/>
          <w:lang w:val="en-US"/>
        </w:rPr>
        <w:tab/>
      </w:r>
    </w:p>
    <w:p w14:paraId="5A066AD2" w14:textId="77777777" w:rsidR="00740F9D" w:rsidRPr="00BE2C17" w:rsidRDefault="00740F9D" w:rsidP="000B094B">
      <w:pPr>
        <w:pStyle w:val="Default"/>
        <w:spacing w:line="480" w:lineRule="auto"/>
        <w:jc w:val="both"/>
        <w:rPr>
          <w:sz w:val="26"/>
          <w:szCs w:val="26"/>
          <w:lang w:val="en-US"/>
        </w:rPr>
      </w:pPr>
    </w:p>
    <w:p w14:paraId="13EFB622" w14:textId="77777777" w:rsidR="00740F9D" w:rsidRPr="00BE2C17" w:rsidRDefault="00740F9D" w:rsidP="000B094B">
      <w:pPr>
        <w:pStyle w:val="Default"/>
        <w:spacing w:line="480" w:lineRule="auto"/>
        <w:jc w:val="both"/>
        <w:rPr>
          <w:sz w:val="26"/>
          <w:szCs w:val="26"/>
          <w:lang w:val="en-US"/>
        </w:rPr>
      </w:pPr>
    </w:p>
    <w:p w14:paraId="7E7625E7" w14:textId="77777777" w:rsidR="00740F9D" w:rsidRPr="00BE2C17" w:rsidDel="00320C75" w:rsidRDefault="00740F9D" w:rsidP="000B094B">
      <w:pPr>
        <w:pStyle w:val="Default"/>
        <w:spacing w:line="480" w:lineRule="auto"/>
        <w:jc w:val="both"/>
        <w:rPr>
          <w:del w:id="6160" w:author="Antoneth Macaisa" w:date="2025-05-07T20:08:00Z"/>
          <w:sz w:val="26"/>
          <w:szCs w:val="26"/>
          <w:lang w:val="en-US"/>
        </w:rPr>
      </w:pPr>
    </w:p>
    <w:p w14:paraId="4F16E597" w14:textId="77777777" w:rsidR="007068B6" w:rsidRPr="00BE2C17" w:rsidRDefault="007068B6" w:rsidP="000B094B">
      <w:pPr>
        <w:pStyle w:val="Default"/>
        <w:spacing w:line="480" w:lineRule="auto"/>
        <w:jc w:val="both"/>
        <w:rPr>
          <w:sz w:val="26"/>
          <w:szCs w:val="26"/>
          <w:lang w:val="en-US"/>
        </w:rPr>
      </w:pPr>
    </w:p>
    <w:p w14:paraId="28E38CAB" w14:textId="7FF32066" w:rsidR="00740F9D" w:rsidRPr="00BE2C17" w:rsidRDefault="007068B6" w:rsidP="007068B6">
      <w:pPr>
        <w:pStyle w:val="Default"/>
        <w:spacing w:line="480" w:lineRule="auto"/>
        <w:jc w:val="center"/>
        <w:rPr>
          <w:ins w:id="6161" w:author="Antoneth Macaisa" w:date="2025-05-07T20:07:00Z"/>
          <w:b/>
          <w:bCs/>
          <w:sz w:val="26"/>
          <w:szCs w:val="26"/>
          <w:lang w:val="en-US"/>
        </w:rPr>
      </w:pPr>
      <w:r w:rsidRPr="00BE2C17">
        <w:rPr>
          <w:b/>
          <w:bCs/>
          <w:sz w:val="26"/>
          <w:szCs w:val="26"/>
          <w:lang w:val="en-US"/>
        </w:rPr>
        <w:t>Figure 72. Admin Account Settings</w:t>
      </w:r>
    </w:p>
    <w:p w14:paraId="50DF6A7A" w14:textId="77777777" w:rsidR="00320C75" w:rsidRPr="00BE2C17" w:rsidRDefault="00320C75">
      <w:pPr>
        <w:pStyle w:val="Default"/>
        <w:numPr>
          <w:ilvl w:val="0"/>
          <w:numId w:val="83"/>
        </w:numPr>
        <w:spacing w:line="360" w:lineRule="auto"/>
        <w:rPr>
          <w:ins w:id="6162" w:author="Antoneth Macaisa" w:date="2025-05-07T20:08:00Z"/>
          <w:b/>
          <w:bCs/>
          <w:sz w:val="26"/>
          <w:szCs w:val="26"/>
          <w:lang w:val="en-US"/>
        </w:rPr>
        <w:pPrChange w:id="6163" w:author="admin" w:date="2025-05-21T00:51:00Z">
          <w:pPr>
            <w:pStyle w:val="Default"/>
            <w:numPr>
              <w:numId w:val="83"/>
            </w:numPr>
            <w:tabs>
              <w:tab w:val="num" w:pos="720"/>
            </w:tabs>
            <w:spacing w:line="480" w:lineRule="auto"/>
            <w:ind w:left="720" w:hanging="360"/>
          </w:pPr>
        </w:pPrChange>
      </w:pPr>
      <w:ins w:id="6164" w:author="Antoneth Macaisa" w:date="2025-05-07T20:08:00Z">
        <w:r w:rsidRPr="00BE2C17">
          <w:rPr>
            <w:b/>
            <w:bCs/>
            <w:sz w:val="26"/>
            <w:szCs w:val="26"/>
            <w:lang w:val="en-US"/>
          </w:rPr>
          <w:t>First name text box </w:t>
        </w:r>
      </w:ins>
    </w:p>
    <w:p w14:paraId="2604A835" w14:textId="77777777" w:rsidR="00320C75" w:rsidRPr="00BE2C17" w:rsidRDefault="00320C75">
      <w:pPr>
        <w:pStyle w:val="Default"/>
        <w:numPr>
          <w:ilvl w:val="0"/>
          <w:numId w:val="83"/>
        </w:numPr>
        <w:spacing w:line="360" w:lineRule="auto"/>
        <w:rPr>
          <w:ins w:id="6165" w:author="Antoneth Macaisa" w:date="2025-05-07T20:08:00Z"/>
          <w:b/>
          <w:bCs/>
          <w:sz w:val="26"/>
          <w:szCs w:val="26"/>
          <w:lang w:val="en-US"/>
        </w:rPr>
        <w:pPrChange w:id="6166" w:author="admin" w:date="2025-05-21T00:51:00Z">
          <w:pPr>
            <w:pStyle w:val="Default"/>
            <w:numPr>
              <w:numId w:val="83"/>
            </w:numPr>
            <w:tabs>
              <w:tab w:val="num" w:pos="720"/>
            </w:tabs>
            <w:spacing w:line="480" w:lineRule="auto"/>
            <w:ind w:left="720" w:hanging="360"/>
          </w:pPr>
        </w:pPrChange>
      </w:pPr>
      <w:ins w:id="6167" w:author="Antoneth Macaisa" w:date="2025-05-07T20:08:00Z">
        <w:r w:rsidRPr="00BE2C17">
          <w:rPr>
            <w:b/>
            <w:bCs/>
            <w:sz w:val="26"/>
            <w:szCs w:val="26"/>
            <w:lang w:val="en-US"/>
          </w:rPr>
          <w:t>Last name text box </w:t>
        </w:r>
      </w:ins>
    </w:p>
    <w:p w14:paraId="1BB5C396" w14:textId="77777777" w:rsidR="00320C75" w:rsidRPr="00BE2C17" w:rsidRDefault="00320C75">
      <w:pPr>
        <w:pStyle w:val="Default"/>
        <w:numPr>
          <w:ilvl w:val="0"/>
          <w:numId w:val="83"/>
        </w:numPr>
        <w:spacing w:line="360" w:lineRule="auto"/>
        <w:rPr>
          <w:ins w:id="6168" w:author="Antoneth Macaisa" w:date="2025-05-07T20:08:00Z"/>
          <w:b/>
          <w:bCs/>
          <w:sz w:val="26"/>
          <w:szCs w:val="26"/>
          <w:lang w:val="en-US"/>
        </w:rPr>
        <w:pPrChange w:id="6169" w:author="admin" w:date="2025-05-21T00:51:00Z">
          <w:pPr>
            <w:pStyle w:val="Default"/>
            <w:numPr>
              <w:numId w:val="83"/>
            </w:numPr>
            <w:tabs>
              <w:tab w:val="num" w:pos="720"/>
            </w:tabs>
            <w:spacing w:line="480" w:lineRule="auto"/>
            <w:ind w:left="720" w:hanging="360"/>
          </w:pPr>
        </w:pPrChange>
      </w:pPr>
      <w:ins w:id="6170" w:author="Antoneth Macaisa" w:date="2025-05-07T20:08:00Z">
        <w:r w:rsidRPr="00BE2C17">
          <w:rPr>
            <w:b/>
            <w:bCs/>
            <w:sz w:val="26"/>
            <w:szCs w:val="26"/>
            <w:lang w:val="en-US"/>
          </w:rPr>
          <w:t>Email text b box</w:t>
        </w:r>
      </w:ins>
    </w:p>
    <w:p w14:paraId="271D0C2A" w14:textId="77777777" w:rsidR="00320C75" w:rsidRPr="00BE2C17" w:rsidRDefault="00320C75">
      <w:pPr>
        <w:pStyle w:val="Default"/>
        <w:numPr>
          <w:ilvl w:val="0"/>
          <w:numId w:val="83"/>
        </w:numPr>
        <w:spacing w:line="360" w:lineRule="auto"/>
        <w:rPr>
          <w:ins w:id="6171" w:author="Antoneth Macaisa" w:date="2025-05-07T20:08:00Z"/>
          <w:b/>
          <w:bCs/>
          <w:sz w:val="26"/>
          <w:szCs w:val="26"/>
          <w:lang w:val="en-US"/>
        </w:rPr>
        <w:pPrChange w:id="6172" w:author="admin" w:date="2025-05-21T00:51:00Z">
          <w:pPr>
            <w:pStyle w:val="Default"/>
            <w:numPr>
              <w:numId w:val="83"/>
            </w:numPr>
            <w:tabs>
              <w:tab w:val="num" w:pos="720"/>
            </w:tabs>
            <w:spacing w:line="480" w:lineRule="auto"/>
            <w:ind w:left="720" w:hanging="360"/>
          </w:pPr>
        </w:pPrChange>
      </w:pPr>
      <w:ins w:id="6173" w:author="Antoneth Macaisa" w:date="2025-05-07T20:08:00Z">
        <w:r w:rsidRPr="00BE2C17">
          <w:rPr>
            <w:b/>
            <w:bCs/>
            <w:sz w:val="26"/>
            <w:szCs w:val="26"/>
            <w:lang w:val="en-US"/>
          </w:rPr>
          <w:t>Phone number box </w:t>
        </w:r>
      </w:ins>
    </w:p>
    <w:p w14:paraId="2068635A" w14:textId="77777777" w:rsidR="00320C75" w:rsidRPr="00BE2C17" w:rsidRDefault="00320C75">
      <w:pPr>
        <w:pStyle w:val="Default"/>
        <w:numPr>
          <w:ilvl w:val="0"/>
          <w:numId w:val="83"/>
        </w:numPr>
        <w:spacing w:line="360" w:lineRule="auto"/>
        <w:rPr>
          <w:ins w:id="6174" w:author="Antoneth Macaisa" w:date="2025-05-07T20:08:00Z"/>
          <w:b/>
          <w:bCs/>
          <w:sz w:val="26"/>
          <w:szCs w:val="26"/>
          <w:lang w:val="en-US"/>
        </w:rPr>
        <w:pPrChange w:id="6175" w:author="admin" w:date="2025-05-21T00:51:00Z">
          <w:pPr>
            <w:pStyle w:val="Default"/>
            <w:numPr>
              <w:numId w:val="83"/>
            </w:numPr>
            <w:tabs>
              <w:tab w:val="num" w:pos="720"/>
            </w:tabs>
            <w:spacing w:line="480" w:lineRule="auto"/>
            <w:ind w:left="720" w:hanging="360"/>
          </w:pPr>
        </w:pPrChange>
      </w:pPr>
      <w:ins w:id="6176" w:author="Antoneth Macaisa" w:date="2025-05-07T20:08:00Z">
        <w:r w:rsidRPr="00BE2C17">
          <w:rPr>
            <w:b/>
            <w:bCs/>
            <w:sz w:val="26"/>
            <w:szCs w:val="26"/>
            <w:lang w:val="en-US"/>
          </w:rPr>
          <w:t>Password </w:t>
        </w:r>
      </w:ins>
    </w:p>
    <w:p w14:paraId="5FB84118" w14:textId="77777777" w:rsidR="00320C75" w:rsidRPr="00BE2C17" w:rsidRDefault="00320C75">
      <w:pPr>
        <w:pStyle w:val="Default"/>
        <w:numPr>
          <w:ilvl w:val="0"/>
          <w:numId w:val="83"/>
        </w:numPr>
        <w:spacing w:line="360" w:lineRule="auto"/>
        <w:rPr>
          <w:ins w:id="6177" w:author="Antoneth Macaisa" w:date="2025-05-07T20:08:00Z"/>
          <w:b/>
          <w:bCs/>
          <w:sz w:val="26"/>
          <w:szCs w:val="26"/>
          <w:lang w:val="en-US"/>
        </w:rPr>
        <w:pPrChange w:id="6178" w:author="admin" w:date="2025-05-21T00:51:00Z">
          <w:pPr>
            <w:pStyle w:val="Default"/>
            <w:numPr>
              <w:numId w:val="83"/>
            </w:numPr>
            <w:tabs>
              <w:tab w:val="num" w:pos="720"/>
            </w:tabs>
            <w:spacing w:line="480" w:lineRule="auto"/>
            <w:ind w:left="720" w:hanging="360"/>
          </w:pPr>
        </w:pPrChange>
      </w:pPr>
      <w:ins w:id="6179" w:author="Antoneth Macaisa" w:date="2025-05-07T20:08:00Z">
        <w:r w:rsidRPr="00BE2C17">
          <w:rPr>
            <w:b/>
            <w:bCs/>
            <w:sz w:val="26"/>
            <w:szCs w:val="26"/>
            <w:lang w:val="en-US"/>
          </w:rPr>
          <w:t>Enter button </w:t>
        </w:r>
      </w:ins>
    </w:p>
    <w:p w14:paraId="3AA627E9" w14:textId="77777777" w:rsidR="00320C75" w:rsidRPr="00BE2C17" w:rsidRDefault="00320C75">
      <w:pPr>
        <w:pStyle w:val="Default"/>
        <w:numPr>
          <w:ilvl w:val="0"/>
          <w:numId w:val="83"/>
        </w:numPr>
        <w:spacing w:line="360" w:lineRule="auto"/>
        <w:rPr>
          <w:ins w:id="6180" w:author="Antoneth Macaisa" w:date="2025-05-07T20:08:00Z"/>
          <w:b/>
          <w:bCs/>
          <w:sz w:val="26"/>
          <w:szCs w:val="26"/>
          <w:lang w:val="en-US"/>
        </w:rPr>
        <w:pPrChange w:id="6181" w:author="admin" w:date="2025-05-21T00:51:00Z">
          <w:pPr>
            <w:pStyle w:val="Default"/>
            <w:numPr>
              <w:numId w:val="83"/>
            </w:numPr>
            <w:tabs>
              <w:tab w:val="num" w:pos="720"/>
            </w:tabs>
            <w:spacing w:line="480" w:lineRule="auto"/>
            <w:ind w:left="720" w:hanging="360"/>
          </w:pPr>
        </w:pPrChange>
      </w:pPr>
      <w:ins w:id="6182" w:author="Antoneth Macaisa" w:date="2025-05-07T20:08:00Z">
        <w:r w:rsidRPr="00BE2C17">
          <w:rPr>
            <w:b/>
            <w:bCs/>
            <w:sz w:val="26"/>
            <w:szCs w:val="26"/>
            <w:lang w:val="en-US"/>
          </w:rPr>
          <w:t>Deactivate button </w:t>
        </w:r>
      </w:ins>
    </w:p>
    <w:p w14:paraId="0B2516E0" w14:textId="1E4184AD" w:rsidR="00320C75" w:rsidRPr="00BE2C17" w:rsidRDefault="00320C75">
      <w:pPr>
        <w:pStyle w:val="Default"/>
        <w:numPr>
          <w:ilvl w:val="0"/>
          <w:numId w:val="83"/>
        </w:numPr>
        <w:spacing w:line="360" w:lineRule="auto"/>
        <w:rPr>
          <w:b/>
          <w:bCs/>
          <w:sz w:val="26"/>
          <w:szCs w:val="26"/>
          <w:lang w:val="en-US"/>
        </w:rPr>
        <w:pPrChange w:id="6183" w:author="admin" w:date="2025-05-21T00:51:00Z">
          <w:pPr>
            <w:pStyle w:val="Default"/>
            <w:spacing w:line="480" w:lineRule="auto"/>
            <w:jc w:val="center"/>
          </w:pPr>
        </w:pPrChange>
      </w:pPr>
      <w:proofErr w:type="spellStart"/>
      <w:ins w:id="6184" w:author="Antoneth Macaisa" w:date="2025-05-07T20:08:00Z">
        <w:r w:rsidRPr="00BE2C17">
          <w:rPr>
            <w:b/>
            <w:bCs/>
            <w:sz w:val="26"/>
            <w:szCs w:val="26"/>
            <w:lang w:val="en-US"/>
          </w:rPr>
          <w:t>Creatie</w:t>
        </w:r>
        <w:proofErr w:type="spellEnd"/>
        <w:r w:rsidRPr="00BE2C17">
          <w:rPr>
            <w:b/>
            <w:bCs/>
            <w:sz w:val="26"/>
            <w:szCs w:val="26"/>
            <w:lang w:val="en-US"/>
          </w:rPr>
          <w:t xml:space="preserve"> new button</w:t>
        </w:r>
      </w:ins>
    </w:p>
    <w:p w14:paraId="2C9BEB53" w14:textId="0E7D99E7" w:rsidR="000B094B" w:rsidRPr="00BE2C17" w:rsidRDefault="00740F9D" w:rsidP="000B094B">
      <w:pPr>
        <w:pStyle w:val="Default"/>
        <w:spacing w:line="480" w:lineRule="auto"/>
        <w:jc w:val="both"/>
        <w:rPr>
          <w:rFonts w:eastAsia="DengXian"/>
          <w:sz w:val="26"/>
          <w:szCs w:val="26"/>
          <w:lang w:val="en-US"/>
        </w:rPr>
      </w:pPr>
      <w:r w:rsidRPr="00BE2C17">
        <w:rPr>
          <w:sz w:val="26"/>
          <w:szCs w:val="26"/>
          <w:lang w:val="en-US"/>
        </w:rPr>
        <w:tab/>
      </w:r>
      <w:r w:rsidR="00B31CB7" w:rsidRPr="00BE2C17">
        <w:rPr>
          <w:sz w:val="26"/>
          <w:szCs w:val="26"/>
          <w:lang w:val="en-US"/>
        </w:rPr>
        <w:t xml:space="preserve">Figure 73 </w:t>
      </w:r>
      <w:del w:id="6185" w:author="admin" w:date="2025-05-21T00:51:00Z">
        <w:r w:rsidR="00B31CB7" w:rsidRPr="00BE2C17" w:rsidDel="00F7027D">
          <w:rPr>
            <w:sz w:val="26"/>
            <w:szCs w:val="26"/>
            <w:lang w:val="en-US"/>
          </w:rPr>
          <w:delText>below</w:delText>
        </w:r>
        <w:r w:rsidR="00B31CB7" w:rsidRPr="00BE2C17" w:rsidDel="00F7027D">
          <w:rPr>
            <w:rFonts w:eastAsia="DengXian"/>
            <w:sz w:val="26"/>
            <w:szCs w:val="26"/>
          </w:rPr>
          <w:delText xml:space="preserve"> </w:delText>
        </w:r>
      </w:del>
      <w:ins w:id="6186" w:author="admin" w:date="2025-05-21T00:51:00Z">
        <w:r w:rsidR="00F7027D">
          <w:rPr>
            <w:sz w:val="26"/>
            <w:szCs w:val="26"/>
            <w:lang w:val="en-US"/>
          </w:rPr>
          <w:t>in the next page</w:t>
        </w:r>
        <w:r w:rsidR="00F7027D" w:rsidRPr="00BE2C17">
          <w:rPr>
            <w:rFonts w:eastAsia="DengXian"/>
            <w:sz w:val="26"/>
            <w:szCs w:val="26"/>
          </w:rPr>
          <w:t xml:space="preserve"> </w:t>
        </w:r>
      </w:ins>
      <w:r w:rsidR="000B094B" w:rsidRPr="00BE2C17">
        <w:rPr>
          <w:rFonts w:eastAsia="DengXian"/>
          <w:sz w:val="26"/>
          <w:szCs w:val="26"/>
        </w:rPr>
        <w:t>simply shows the "Notifications" section, with the heading "Notifications" and no actual notifications displayed (1).</w:t>
      </w:r>
    </w:p>
    <w:p w14:paraId="45A9F951" w14:textId="13713955" w:rsidR="00740F9D" w:rsidRPr="00BE2C17" w:rsidRDefault="00740F9D" w:rsidP="000B094B">
      <w:pPr>
        <w:pStyle w:val="Default"/>
        <w:spacing w:line="480" w:lineRule="auto"/>
        <w:jc w:val="both"/>
        <w:rPr>
          <w:rFonts w:eastAsia="DengXian"/>
          <w:sz w:val="26"/>
          <w:szCs w:val="26"/>
          <w:lang w:val="en-US"/>
        </w:rPr>
      </w:pPr>
    </w:p>
    <w:p w14:paraId="6212C06A" w14:textId="0385F4B6" w:rsidR="00740F9D" w:rsidRPr="00BE2C17" w:rsidRDefault="00F7027D" w:rsidP="0034608D">
      <w:pPr>
        <w:pStyle w:val="Default"/>
        <w:spacing w:line="480" w:lineRule="auto"/>
        <w:jc w:val="both"/>
        <w:rPr>
          <w:sz w:val="26"/>
          <w:szCs w:val="26"/>
          <w:lang w:val="en-US"/>
        </w:rPr>
      </w:pPr>
      <w:r w:rsidRPr="00BE2C17">
        <w:rPr>
          <w:noProof/>
          <w:sz w:val="26"/>
          <w:szCs w:val="26"/>
          <w:lang w:val="en-US" w:eastAsia="en-US"/>
        </w:rPr>
        <w:drawing>
          <wp:anchor distT="0" distB="0" distL="114300" distR="114300" simplePos="0" relativeHeight="251803648" behindDoc="1" locked="0" layoutInCell="1" allowOverlap="1" wp14:anchorId="677AC676" wp14:editId="54AF8010">
            <wp:simplePos x="0" y="0"/>
            <wp:positionH relativeFrom="column">
              <wp:posOffset>982075</wp:posOffset>
            </wp:positionH>
            <wp:positionV relativeFrom="paragraph">
              <wp:posOffset>31750</wp:posOffset>
            </wp:positionV>
            <wp:extent cx="3460115" cy="1774703"/>
            <wp:effectExtent l="19050" t="19050" r="26035" b="16510"/>
            <wp:wrapNone/>
            <wp:docPr id="10571629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8809"/>
                    <a:stretch/>
                  </pic:blipFill>
                  <pic:spPr bwMode="auto">
                    <a:xfrm>
                      <a:off x="0" y="0"/>
                      <a:ext cx="3460115" cy="17747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B7" w:rsidRPr="00BE2C17">
        <w:rPr>
          <w:sz w:val="26"/>
          <w:szCs w:val="26"/>
          <w:lang w:val="en-US"/>
        </w:rPr>
        <w:tab/>
      </w:r>
    </w:p>
    <w:p w14:paraId="54FBC530" w14:textId="77777777" w:rsidR="00740F9D" w:rsidRPr="00BE2C17" w:rsidRDefault="00740F9D" w:rsidP="0034608D">
      <w:pPr>
        <w:pStyle w:val="Default"/>
        <w:spacing w:line="480" w:lineRule="auto"/>
        <w:jc w:val="both"/>
        <w:rPr>
          <w:sz w:val="26"/>
          <w:szCs w:val="26"/>
          <w:lang w:val="en-US"/>
        </w:rPr>
      </w:pPr>
    </w:p>
    <w:p w14:paraId="00B59ABE" w14:textId="77777777" w:rsidR="00740F9D" w:rsidRPr="00BE2C17" w:rsidRDefault="00740F9D" w:rsidP="0034608D">
      <w:pPr>
        <w:pStyle w:val="Default"/>
        <w:spacing w:line="480" w:lineRule="auto"/>
        <w:jc w:val="both"/>
        <w:rPr>
          <w:sz w:val="26"/>
          <w:szCs w:val="26"/>
          <w:lang w:val="en-US"/>
        </w:rPr>
      </w:pPr>
    </w:p>
    <w:p w14:paraId="1F350B89" w14:textId="043FB7F7" w:rsidR="00740F9D" w:rsidRDefault="00740F9D" w:rsidP="0034608D">
      <w:pPr>
        <w:pStyle w:val="Default"/>
        <w:spacing w:line="480" w:lineRule="auto"/>
        <w:jc w:val="both"/>
        <w:rPr>
          <w:ins w:id="6187" w:author="admin" w:date="2025-05-21T00:52:00Z"/>
          <w:sz w:val="26"/>
          <w:szCs w:val="26"/>
          <w:lang w:val="en-US"/>
        </w:rPr>
      </w:pPr>
    </w:p>
    <w:p w14:paraId="34DAA7EF" w14:textId="63E52FDF" w:rsidR="00F7027D" w:rsidRPr="00BE2C17" w:rsidRDefault="00F7027D">
      <w:pPr>
        <w:pStyle w:val="Default"/>
        <w:spacing w:line="480" w:lineRule="auto"/>
        <w:jc w:val="both"/>
        <w:rPr>
          <w:sz w:val="26"/>
          <w:szCs w:val="26"/>
          <w:lang w:val="en-US"/>
        </w:rPr>
      </w:pPr>
    </w:p>
    <w:p w14:paraId="44982A15" w14:textId="6195832A" w:rsidR="00740F9D" w:rsidRPr="00BE2C17" w:rsidRDefault="007068B6">
      <w:pPr>
        <w:pStyle w:val="Default"/>
        <w:spacing w:line="360" w:lineRule="auto"/>
        <w:jc w:val="center"/>
        <w:rPr>
          <w:ins w:id="6188" w:author="Antoneth Macaisa" w:date="2025-05-07T20:08:00Z"/>
          <w:b/>
          <w:bCs/>
          <w:sz w:val="26"/>
          <w:szCs w:val="26"/>
          <w:lang w:val="en-US"/>
        </w:rPr>
        <w:pPrChange w:id="6189" w:author="admin" w:date="2025-05-21T00:53:00Z">
          <w:pPr>
            <w:pStyle w:val="Default"/>
            <w:spacing w:line="480" w:lineRule="auto"/>
            <w:jc w:val="center"/>
          </w:pPr>
        </w:pPrChange>
      </w:pPr>
      <w:r w:rsidRPr="00BE2C17">
        <w:rPr>
          <w:b/>
          <w:bCs/>
          <w:sz w:val="26"/>
          <w:szCs w:val="26"/>
          <w:lang w:val="en-US"/>
        </w:rPr>
        <w:t xml:space="preserve">Figure 73. </w:t>
      </w:r>
      <w:r w:rsidR="009A473A" w:rsidRPr="00BE2C17">
        <w:rPr>
          <w:b/>
          <w:bCs/>
          <w:sz w:val="26"/>
          <w:szCs w:val="26"/>
          <w:lang w:val="en-US"/>
        </w:rPr>
        <w:t>Notifi</w:t>
      </w:r>
      <w:ins w:id="6190" w:author="Antoneth Macaisa" w:date="2025-05-08T09:25:00Z">
        <w:r w:rsidR="00D33817">
          <w:rPr>
            <w:b/>
            <w:bCs/>
            <w:sz w:val="26"/>
            <w:szCs w:val="26"/>
            <w:lang w:val="en-US"/>
          </w:rPr>
          <w:t>c</w:t>
        </w:r>
      </w:ins>
      <w:r w:rsidR="009A473A" w:rsidRPr="00BE2C17">
        <w:rPr>
          <w:b/>
          <w:bCs/>
          <w:sz w:val="26"/>
          <w:szCs w:val="26"/>
          <w:lang w:val="en-US"/>
        </w:rPr>
        <w:t>ations</w:t>
      </w:r>
    </w:p>
    <w:p w14:paraId="36472A94" w14:textId="33DF4A0A" w:rsidR="00320C75" w:rsidRPr="00F7027D" w:rsidRDefault="00320C75">
      <w:pPr>
        <w:pStyle w:val="Default"/>
        <w:numPr>
          <w:ilvl w:val="0"/>
          <w:numId w:val="84"/>
        </w:numPr>
        <w:spacing w:line="360" w:lineRule="auto"/>
        <w:rPr>
          <w:b/>
          <w:bCs/>
          <w:sz w:val="26"/>
          <w:szCs w:val="26"/>
          <w:lang w:val="en-US"/>
        </w:rPr>
        <w:pPrChange w:id="6191" w:author="admin" w:date="2025-05-21T00:53:00Z">
          <w:pPr>
            <w:pStyle w:val="Default"/>
            <w:spacing w:line="480" w:lineRule="auto"/>
            <w:jc w:val="center"/>
          </w:pPr>
        </w:pPrChange>
      </w:pPr>
      <w:ins w:id="6192" w:author="Antoneth Macaisa" w:date="2025-05-07T20:08:00Z">
        <w:r w:rsidRPr="00F7027D">
          <w:rPr>
            <w:b/>
            <w:bCs/>
            <w:sz w:val="26"/>
            <w:szCs w:val="26"/>
            <w:lang w:val="en-US"/>
          </w:rPr>
          <w:t>Notifications</w:t>
        </w:r>
      </w:ins>
    </w:p>
    <w:p w14:paraId="64BFEA81" w14:textId="2CCF9F9B" w:rsidR="007D57D8" w:rsidRPr="00BE2C17" w:rsidRDefault="00320C75" w:rsidP="0034608D">
      <w:pPr>
        <w:pStyle w:val="Default"/>
        <w:spacing w:line="480" w:lineRule="auto"/>
        <w:jc w:val="both"/>
        <w:rPr>
          <w:rFonts w:eastAsia="DengXian"/>
          <w:sz w:val="26"/>
          <w:szCs w:val="26"/>
          <w:lang w:val="en-US"/>
        </w:rPr>
      </w:pPr>
      <w:r w:rsidRPr="00BE2C17">
        <w:rPr>
          <w:noProof/>
          <w:sz w:val="26"/>
          <w:szCs w:val="26"/>
          <w:lang w:val="en-US" w:eastAsia="en-US"/>
        </w:rPr>
        <w:drawing>
          <wp:anchor distT="0" distB="0" distL="114300" distR="114300" simplePos="0" relativeHeight="251805696" behindDoc="1" locked="0" layoutInCell="1" allowOverlap="1" wp14:anchorId="274AA34D" wp14:editId="037EC31D">
            <wp:simplePos x="0" y="0"/>
            <wp:positionH relativeFrom="column">
              <wp:posOffset>1181100</wp:posOffset>
            </wp:positionH>
            <wp:positionV relativeFrom="paragraph">
              <wp:posOffset>2879090</wp:posOffset>
            </wp:positionV>
            <wp:extent cx="3019425" cy="1698285"/>
            <wp:effectExtent l="19050" t="19050" r="9525" b="16510"/>
            <wp:wrapNone/>
            <wp:docPr id="10858934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9425" cy="16982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0F9D" w:rsidRPr="00BE2C17">
        <w:rPr>
          <w:sz w:val="26"/>
          <w:szCs w:val="26"/>
          <w:lang w:val="en-US"/>
        </w:rPr>
        <w:tab/>
      </w:r>
      <w:r w:rsidR="00B31CB7" w:rsidRPr="00BE2C17">
        <w:rPr>
          <w:sz w:val="26"/>
          <w:szCs w:val="26"/>
          <w:lang w:val="en-US"/>
        </w:rPr>
        <w:t>Figure 74 below</w:t>
      </w:r>
      <w:r w:rsidR="00B31CB7" w:rsidRPr="00BE2C17">
        <w:rPr>
          <w:rFonts w:eastAsia="DengXian"/>
          <w:sz w:val="26"/>
          <w:szCs w:val="26"/>
        </w:rPr>
        <w:t xml:space="preserve"> </w:t>
      </w:r>
      <w:r w:rsidR="000B094B" w:rsidRPr="00BE2C17">
        <w:rPr>
          <w:rFonts w:eastAsia="DengXian"/>
          <w:sz w:val="26"/>
          <w:szCs w:val="26"/>
        </w:rPr>
        <w:t xml:space="preserve">displays a messaging interface within </w:t>
      </w:r>
      <w:proofErr w:type="spellStart"/>
      <w:r w:rsidR="000B094B" w:rsidRPr="00BE2C17">
        <w:rPr>
          <w:rFonts w:eastAsia="DengXian"/>
          <w:sz w:val="26"/>
          <w:szCs w:val="26"/>
        </w:rPr>
        <w:t>FlexiDesk</w:t>
      </w:r>
      <w:proofErr w:type="spellEnd"/>
      <w:r w:rsidR="000B094B" w:rsidRPr="00BE2C17">
        <w:rPr>
          <w:rFonts w:eastAsia="DengXian"/>
          <w:sz w:val="26"/>
          <w:szCs w:val="26"/>
        </w:rPr>
        <w:t xml:space="preserve">. A search bar (1) and a list of contacts (2) are on the left, including "Helena Hills," "Carlo Emilio," etc. The main panel shows a conversation with "Helena Hills," indicating she was "Active 30m ago." Messages </w:t>
      </w:r>
      <w:proofErr w:type="gramStart"/>
      <w:r w:rsidR="000B094B" w:rsidRPr="00BE2C17">
        <w:rPr>
          <w:rFonts w:eastAsia="DengXian"/>
          <w:sz w:val="26"/>
          <w:szCs w:val="26"/>
        </w:rPr>
        <w:t>are displayed</w:t>
      </w:r>
      <w:proofErr w:type="gramEnd"/>
      <w:r w:rsidR="000B094B" w:rsidRPr="00BE2C17">
        <w:rPr>
          <w:rFonts w:eastAsia="DengXian"/>
          <w:sz w:val="26"/>
          <w:szCs w:val="26"/>
        </w:rPr>
        <w:t xml:space="preserve"> with timestamps. At the top right, options for video and phone calls are present (</w:t>
      </w:r>
      <w:proofErr w:type="gramStart"/>
      <w:r w:rsidR="000B094B" w:rsidRPr="00BE2C17">
        <w:rPr>
          <w:rFonts w:eastAsia="DengXian"/>
          <w:sz w:val="26"/>
          <w:szCs w:val="26"/>
        </w:rPr>
        <w:t>3</w:t>
      </w:r>
      <w:proofErr w:type="gramEnd"/>
      <w:r w:rsidR="000B094B" w:rsidRPr="00BE2C17">
        <w:rPr>
          <w:rFonts w:eastAsia="DengXian"/>
          <w:sz w:val="26"/>
          <w:szCs w:val="26"/>
        </w:rPr>
        <w:t>, 4). On the right sidebar (5), contact information for Helena is shown, along with options to "Search chat," "Send images" (6), and "More options" (7) like "Block," "Report," and "Verify encryption." An input field for typing a new message is at the bottom.</w:t>
      </w:r>
    </w:p>
    <w:p w14:paraId="164C761D" w14:textId="6EF44A34" w:rsidR="00740F9D" w:rsidRPr="00BE2C17" w:rsidRDefault="00740F9D" w:rsidP="0034608D">
      <w:pPr>
        <w:pStyle w:val="Default"/>
        <w:spacing w:line="480" w:lineRule="auto"/>
        <w:jc w:val="both"/>
        <w:rPr>
          <w:rFonts w:eastAsia="DengXian"/>
          <w:sz w:val="26"/>
          <w:szCs w:val="26"/>
          <w:lang w:val="en-US"/>
        </w:rPr>
      </w:pPr>
    </w:p>
    <w:p w14:paraId="3059EF4C" w14:textId="00324DCA" w:rsidR="00740F9D" w:rsidRPr="00BE2C17" w:rsidRDefault="00740F9D" w:rsidP="0034608D">
      <w:pPr>
        <w:pStyle w:val="Default"/>
        <w:spacing w:line="480" w:lineRule="auto"/>
        <w:jc w:val="both"/>
        <w:rPr>
          <w:rFonts w:eastAsia="DengXian"/>
          <w:sz w:val="26"/>
          <w:szCs w:val="26"/>
          <w:lang w:val="en-US"/>
        </w:rPr>
      </w:pPr>
    </w:p>
    <w:p w14:paraId="1BF24A61" w14:textId="4F86C5B1" w:rsidR="00740F9D" w:rsidRPr="00BE2C17" w:rsidDel="00F7027D" w:rsidRDefault="00740F9D" w:rsidP="0034608D">
      <w:pPr>
        <w:pStyle w:val="Default"/>
        <w:spacing w:line="480" w:lineRule="auto"/>
        <w:jc w:val="both"/>
        <w:rPr>
          <w:del w:id="6193" w:author="admin" w:date="2025-05-21T00:53:00Z"/>
          <w:rFonts w:eastAsia="DengXian"/>
          <w:sz w:val="26"/>
          <w:szCs w:val="26"/>
          <w:lang w:val="en-US"/>
        </w:rPr>
      </w:pPr>
    </w:p>
    <w:p w14:paraId="221BC20B" w14:textId="6086A76E" w:rsidR="00740F9D" w:rsidDel="00F7027D" w:rsidRDefault="00740F9D" w:rsidP="0034608D">
      <w:pPr>
        <w:pStyle w:val="Default"/>
        <w:spacing w:line="480" w:lineRule="auto"/>
        <w:jc w:val="both"/>
        <w:rPr>
          <w:del w:id="6194" w:author="admin" w:date="2025-05-21T00:53:00Z"/>
          <w:rFonts w:eastAsia="DengXian"/>
          <w:sz w:val="26"/>
          <w:szCs w:val="26"/>
          <w:lang w:val="en-US"/>
        </w:rPr>
      </w:pPr>
    </w:p>
    <w:p w14:paraId="28D2230B" w14:textId="1BACA8B9" w:rsidR="00F7027D" w:rsidRPr="00BE2C17" w:rsidRDefault="00F7027D" w:rsidP="0034608D">
      <w:pPr>
        <w:pStyle w:val="Default"/>
        <w:spacing w:line="480" w:lineRule="auto"/>
        <w:jc w:val="both"/>
        <w:rPr>
          <w:ins w:id="6195" w:author="admin" w:date="2025-05-21T00:53:00Z"/>
          <w:rFonts w:eastAsia="DengXian"/>
          <w:sz w:val="26"/>
          <w:szCs w:val="26"/>
          <w:lang w:val="en-US"/>
        </w:rPr>
      </w:pPr>
    </w:p>
    <w:p w14:paraId="52C132CD" w14:textId="77777777" w:rsidR="00740F9D" w:rsidRPr="00BE2C17" w:rsidDel="00320C75" w:rsidRDefault="00740F9D" w:rsidP="0034608D">
      <w:pPr>
        <w:pStyle w:val="Default"/>
        <w:spacing w:line="480" w:lineRule="auto"/>
        <w:jc w:val="both"/>
        <w:rPr>
          <w:del w:id="6196" w:author="Antoneth Macaisa" w:date="2025-05-07T20:08:00Z"/>
          <w:rFonts w:eastAsia="DengXian"/>
          <w:sz w:val="26"/>
          <w:szCs w:val="26"/>
          <w:lang w:val="en-US"/>
        </w:rPr>
      </w:pPr>
    </w:p>
    <w:p w14:paraId="01B6C6BA" w14:textId="77777777" w:rsidR="00740F9D" w:rsidRPr="00BE2C17" w:rsidRDefault="00740F9D" w:rsidP="0034608D">
      <w:pPr>
        <w:pStyle w:val="Default"/>
        <w:spacing w:line="480" w:lineRule="auto"/>
        <w:jc w:val="both"/>
        <w:rPr>
          <w:rFonts w:eastAsia="DengXian"/>
          <w:sz w:val="26"/>
          <w:szCs w:val="26"/>
          <w:lang w:val="en-US"/>
        </w:rPr>
      </w:pPr>
    </w:p>
    <w:p w14:paraId="720DD9CF" w14:textId="44C3B724" w:rsidR="009A473A" w:rsidRPr="00BE2C17" w:rsidRDefault="00797ECC" w:rsidP="00E9187E">
      <w:pPr>
        <w:pStyle w:val="Default"/>
        <w:spacing w:line="480" w:lineRule="auto"/>
        <w:jc w:val="center"/>
        <w:rPr>
          <w:ins w:id="6197" w:author="Antoneth Macaisa" w:date="2025-05-07T20:08:00Z"/>
          <w:rFonts w:eastAsia="DengXian"/>
          <w:b/>
          <w:bCs/>
          <w:sz w:val="26"/>
          <w:szCs w:val="26"/>
          <w:lang w:val="en-US"/>
        </w:rPr>
      </w:pPr>
      <w:ins w:id="6198" w:author="Antoneth Macaisa" w:date="2025-05-07T00:22:00Z">
        <w:r w:rsidRPr="00BE2C17">
          <w:rPr>
            <w:rFonts w:eastAsia="DengXian"/>
            <w:b/>
            <w:bCs/>
            <w:sz w:val="26"/>
            <w:szCs w:val="26"/>
            <w:lang w:val="en-US"/>
          </w:rPr>
          <w:lastRenderedPageBreak/>
          <w:t>Figure 74. Messages</w:t>
        </w:r>
      </w:ins>
    </w:p>
    <w:p w14:paraId="6D901DFF" w14:textId="77777777" w:rsidR="00320C75" w:rsidRPr="00BE2C17" w:rsidRDefault="00320C75">
      <w:pPr>
        <w:pStyle w:val="Default"/>
        <w:numPr>
          <w:ilvl w:val="0"/>
          <w:numId w:val="85"/>
        </w:numPr>
        <w:rPr>
          <w:ins w:id="6199" w:author="Antoneth Macaisa" w:date="2025-05-07T20:08:00Z"/>
          <w:rFonts w:eastAsia="DengXian"/>
          <w:b/>
          <w:bCs/>
          <w:sz w:val="26"/>
          <w:szCs w:val="26"/>
          <w:lang w:val="en-US"/>
        </w:rPr>
        <w:pPrChange w:id="6200" w:author="Antoneth Macaisa" w:date="2025-05-07T20:09:00Z">
          <w:pPr>
            <w:pStyle w:val="Default"/>
            <w:numPr>
              <w:numId w:val="85"/>
            </w:numPr>
            <w:spacing w:line="480" w:lineRule="auto"/>
            <w:ind w:left="720" w:hanging="360"/>
          </w:pPr>
        </w:pPrChange>
      </w:pPr>
      <w:ins w:id="6201" w:author="Antoneth Macaisa" w:date="2025-05-07T20:08:00Z">
        <w:r w:rsidRPr="00BE2C17">
          <w:rPr>
            <w:rFonts w:eastAsia="DengXian"/>
            <w:b/>
            <w:bCs/>
            <w:sz w:val="26"/>
            <w:szCs w:val="26"/>
            <w:lang w:val="en-US"/>
          </w:rPr>
          <w:t>Search Bar </w:t>
        </w:r>
      </w:ins>
    </w:p>
    <w:p w14:paraId="4CDBC3E2" w14:textId="77777777" w:rsidR="00320C75" w:rsidRPr="00BE2C17" w:rsidRDefault="00320C75">
      <w:pPr>
        <w:pStyle w:val="Default"/>
        <w:numPr>
          <w:ilvl w:val="0"/>
          <w:numId w:val="85"/>
        </w:numPr>
        <w:rPr>
          <w:ins w:id="6202" w:author="Antoneth Macaisa" w:date="2025-05-07T20:08:00Z"/>
          <w:rFonts w:eastAsia="DengXian"/>
          <w:b/>
          <w:bCs/>
          <w:sz w:val="26"/>
          <w:szCs w:val="26"/>
          <w:lang w:val="en-US"/>
        </w:rPr>
        <w:pPrChange w:id="6203" w:author="Antoneth Macaisa" w:date="2025-05-07T20:09:00Z">
          <w:pPr>
            <w:pStyle w:val="Default"/>
            <w:numPr>
              <w:numId w:val="85"/>
            </w:numPr>
            <w:spacing w:line="480" w:lineRule="auto"/>
            <w:ind w:left="720" w:hanging="360"/>
          </w:pPr>
        </w:pPrChange>
      </w:pPr>
      <w:ins w:id="6204" w:author="Antoneth Macaisa" w:date="2025-05-07T20:08:00Z">
        <w:r w:rsidRPr="00BE2C17">
          <w:rPr>
            <w:rFonts w:eastAsia="DengXian"/>
            <w:b/>
            <w:bCs/>
            <w:sz w:val="26"/>
            <w:szCs w:val="26"/>
            <w:lang w:val="en-US"/>
          </w:rPr>
          <w:t>Close </w:t>
        </w:r>
      </w:ins>
    </w:p>
    <w:p w14:paraId="25F6A5DF" w14:textId="77777777" w:rsidR="00320C75" w:rsidRPr="00BE2C17" w:rsidRDefault="00320C75">
      <w:pPr>
        <w:pStyle w:val="Default"/>
        <w:numPr>
          <w:ilvl w:val="0"/>
          <w:numId w:val="85"/>
        </w:numPr>
        <w:rPr>
          <w:ins w:id="6205" w:author="Antoneth Macaisa" w:date="2025-05-07T20:08:00Z"/>
          <w:rFonts w:eastAsia="DengXian"/>
          <w:b/>
          <w:bCs/>
          <w:sz w:val="26"/>
          <w:szCs w:val="26"/>
          <w:lang w:val="en-US"/>
        </w:rPr>
        <w:pPrChange w:id="6206" w:author="Antoneth Macaisa" w:date="2025-05-07T20:09:00Z">
          <w:pPr>
            <w:pStyle w:val="Default"/>
            <w:numPr>
              <w:numId w:val="85"/>
            </w:numPr>
            <w:spacing w:line="480" w:lineRule="auto"/>
            <w:ind w:left="720" w:hanging="360"/>
          </w:pPr>
        </w:pPrChange>
      </w:pPr>
      <w:ins w:id="6207" w:author="Antoneth Macaisa" w:date="2025-05-07T20:08:00Z">
        <w:r w:rsidRPr="00BE2C17">
          <w:rPr>
            <w:rFonts w:eastAsia="DengXian"/>
            <w:b/>
            <w:bCs/>
            <w:sz w:val="26"/>
            <w:szCs w:val="26"/>
            <w:lang w:val="en-US"/>
          </w:rPr>
          <w:t>Checkbox </w:t>
        </w:r>
      </w:ins>
    </w:p>
    <w:p w14:paraId="02461DA7" w14:textId="77777777" w:rsidR="00320C75" w:rsidRPr="00BE2C17" w:rsidRDefault="00320C75">
      <w:pPr>
        <w:pStyle w:val="Default"/>
        <w:numPr>
          <w:ilvl w:val="0"/>
          <w:numId w:val="85"/>
        </w:numPr>
        <w:rPr>
          <w:ins w:id="6208" w:author="Antoneth Macaisa" w:date="2025-05-07T20:08:00Z"/>
          <w:rFonts w:eastAsia="DengXian"/>
          <w:b/>
          <w:bCs/>
          <w:sz w:val="26"/>
          <w:szCs w:val="26"/>
          <w:lang w:val="en-US"/>
        </w:rPr>
        <w:pPrChange w:id="6209" w:author="Antoneth Macaisa" w:date="2025-05-07T20:09:00Z">
          <w:pPr>
            <w:pStyle w:val="Default"/>
            <w:numPr>
              <w:numId w:val="85"/>
            </w:numPr>
            <w:spacing w:line="480" w:lineRule="auto"/>
            <w:ind w:left="720" w:hanging="360"/>
          </w:pPr>
        </w:pPrChange>
      </w:pPr>
      <w:ins w:id="6210" w:author="Antoneth Macaisa" w:date="2025-05-07T20:08:00Z">
        <w:r w:rsidRPr="00BE2C17">
          <w:rPr>
            <w:rFonts w:eastAsia="DengXian"/>
            <w:b/>
            <w:bCs/>
            <w:sz w:val="26"/>
            <w:szCs w:val="26"/>
            <w:lang w:val="en-US"/>
          </w:rPr>
          <w:t>Delete icon </w:t>
        </w:r>
      </w:ins>
    </w:p>
    <w:p w14:paraId="56EC47A3" w14:textId="77777777" w:rsidR="00320C75" w:rsidRPr="00BE2C17" w:rsidRDefault="00320C75">
      <w:pPr>
        <w:pStyle w:val="Default"/>
        <w:numPr>
          <w:ilvl w:val="0"/>
          <w:numId w:val="85"/>
        </w:numPr>
        <w:rPr>
          <w:ins w:id="6211" w:author="Antoneth Macaisa" w:date="2025-05-07T20:08:00Z"/>
          <w:rFonts w:eastAsia="DengXian"/>
          <w:b/>
          <w:bCs/>
          <w:sz w:val="26"/>
          <w:szCs w:val="26"/>
          <w:lang w:val="en-US"/>
        </w:rPr>
        <w:pPrChange w:id="6212" w:author="Antoneth Macaisa" w:date="2025-05-07T20:09:00Z">
          <w:pPr>
            <w:pStyle w:val="Default"/>
            <w:numPr>
              <w:numId w:val="85"/>
            </w:numPr>
            <w:spacing w:line="480" w:lineRule="auto"/>
            <w:ind w:left="720" w:hanging="360"/>
          </w:pPr>
        </w:pPrChange>
      </w:pPr>
      <w:ins w:id="6213" w:author="Antoneth Macaisa" w:date="2025-05-07T20:08:00Z">
        <w:r w:rsidRPr="00BE2C17">
          <w:rPr>
            <w:rFonts w:eastAsia="DengXian"/>
            <w:b/>
            <w:bCs/>
            <w:sz w:val="26"/>
            <w:szCs w:val="26"/>
            <w:lang w:val="en-US"/>
          </w:rPr>
          <w:t>Search chat bar </w:t>
        </w:r>
      </w:ins>
    </w:p>
    <w:p w14:paraId="41852C5B" w14:textId="77777777" w:rsidR="00320C75" w:rsidRPr="00BE2C17" w:rsidRDefault="00320C75">
      <w:pPr>
        <w:pStyle w:val="Default"/>
        <w:numPr>
          <w:ilvl w:val="0"/>
          <w:numId w:val="85"/>
        </w:numPr>
        <w:rPr>
          <w:ins w:id="6214" w:author="Antoneth Macaisa" w:date="2025-05-07T20:08:00Z"/>
          <w:rFonts w:eastAsia="DengXian"/>
          <w:b/>
          <w:bCs/>
          <w:sz w:val="26"/>
          <w:szCs w:val="26"/>
          <w:lang w:val="en-US"/>
        </w:rPr>
        <w:pPrChange w:id="6215" w:author="Antoneth Macaisa" w:date="2025-05-07T20:09:00Z">
          <w:pPr>
            <w:pStyle w:val="Default"/>
            <w:numPr>
              <w:numId w:val="85"/>
            </w:numPr>
            <w:spacing w:line="480" w:lineRule="auto"/>
            <w:ind w:left="720" w:hanging="360"/>
          </w:pPr>
        </w:pPrChange>
      </w:pPr>
      <w:ins w:id="6216" w:author="Antoneth Macaisa" w:date="2025-05-07T20:08:00Z">
        <w:r w:rsidRPr="00BE2C17">
          <w:rPr>
            <w:rFonts w:eastAsia="DengXian"/>
            <w:b/>
            <w:bCs/>
            <w:sz w:val="26"/>
            <w:szCs w:val="26"/>
            <w:lang w:val="en-US"/>
          </w:rPr>
          <w:t>Images </w:t>
        </w:r>
      </w:ins>
    </w:p>
    <w:p w14:paraId="61BB11FE" w14:textId="09BFFEC0" w:rsidR="00B31A73" w:rsidDel="00F7027D" w:rsidRDefault="00320C75" w:rsidP="00B31A73">
      <w:pPr>
        <w:pStyle w:val="Default"/>
        <w:numPr>
          <w:ilvl w:val="0"/>
          <w:numId w:val="85"/>
        </w:numPr>
        <w:spacing w:line="480" w:lineRule="auto"/>
        <w:rPr>
          <w:ins w:id="6217" w:author="Antoneth Macaisa" w:date="2025-05-20T13:58:00Z"/>
          <w:del w:id="6218" w:author="admin" w:date="2025-05-21T00:53:00Z"/>
          <w:rFonts w:eastAsia="DengXian"/>
          <w:b/>
          <w:bCs/>
          <w:sz w:val="26"/>
          <w:szCs w:val="26"/>
          <w:lang w:val="en-US"/>
        </w:rPr>
      </w:pPr>
      <w:ins w:id="6219" w:author="Antoneth Macaisa" w:date="2025-05-07T20:08:00Z">
        <w:r w:rsidRPr="00BE2C17">
          <w:rPr>
            <w:rFonts w:eastAsia="DengXian"/>
            <w:b/>
            <w:bCs/>
            <w:sz w:val="26"/>
            <w:szCs w:val="26"/>
            <w:lang w:val="en-US"/>
          </w:rPr>
          <w:t>More option drops down</w:t>
        </w:r>
      </w:ins>
    </w:p>
    <w:p w14:paraId="37A60C76" w14:textId="77777777" w:rsidR="00952716" w:rsidRPr="00F7027D" w:rsidDel="00F7027D" w:rsidRDefault="00952716">
      <w:pPr>
        <w:pStyle w:val="Default"/>
        <w:numPr>
          <w:ilvl w:val="0"/>
          <w:numId w:val="85"/>
        </w:numPr>
        <w:spacing w:line="480" w:lineRule="auto"/>
        <w:rPr>
          <w:ins w:id="6220" w:author="Antoneth Macaisa" w:date="2025-05-20T13:58:00Z"/>
          <w:del w:id="6221" w:author="admin" w:date="2025-05-21T00:53:00Z"/>
          <w:rFonts w:eastAsia="DengXian"/>
          <w:sz w:val="26"/>
          <w:szCs w:val="26"/>
          <w:lang w:val="en-US"/>
          <w:rPrChange w:id="6222" w:author="admin" w:date="2025-05-21T00:53:00Z">
            <w:rPr>
              <w:ins w:id="6223" w:author="Antoneth Macaisa" w:date="2025-05-20T13:58:00Z"/>
              <w:del w:id="6224" w:author="admin" w:date="2025-05-21T00:53:00Z"/>
              <w:rFonts w:eastAsia="DengXian"/>
              <w:b/>
              <w:bCs/>
              <w:sz w:val="26"/>
              <w:szCs w:val="26"/>
              <w:lang w:val="en-US"/>
            </w:rPr>
          </w:rPrChange>
        </w:rPr>
        <w:pPrChange w:id="6225" w:author="admin" w:date="2025-05-21T00:53:00Z">
          <w:pPr>
            <w:pStyle w:val="Default"/>
            <w:spacing w:line="480" w:lineRule="auto"/>
          </w:pPr>
        </w:pPrChange>
      </w:pPr>
    </w:p>
    <w:p w14:paraId="6D929317" w14:textId="77777777" w:rsidR="00952716" w:rsidRPr="00952716" w:rsidRDefault="00952716">
      <w:pPr>
        <w:pStyle w:val="Default"/>
        <w:numPr>
          <w:ilvl w:val="0"/>
          <w:numId w:val="85"/>
        </w:numPr>
        <w:spacing w:line="480" w:lineRule="auto"/>
        <w:rPr>
          <w:ins w:id="6226" w:author="Antoneth Macaisa" w:date="2025-05-20T13:58:00Z"/>
          <w:rFonts w:eastAsia="DengXian"/>
          <w:sz w:val="26"/>
          <w:szCs w:val="26"/>
          <w:lang w:val="en-US"/>
          <w:rPrChange w:id="6227" w:author="Antoneth Macaisa" w:date="2025-05-20T14:02:00Z">
            <w:rPr>
              <w:ins w:id="6228" w:author="Antoneth Macaisa" w:date="2025-05-20T13:58:00Z"/>
              <w:rFonts w:eastAsia="DengXian"/>
              <w:b/>
              <w:bCs/>
              <w:sz w:val="26"/>
              <w:szCs w:val="26"/>
              <w:lang w:val="en-US"/>
            </w:rPr>
          </w:rPrChange>
        </w:rPr>
        <w:pPrChange w:id="6229" w:author="admin" w:date="2025-05-21T00:53:00Z">
          <w:pPr>
            <w:pStyle w:val="Default"/>
            <w:spacing w:line="480" w:lineRule="auto"/>
          </w:pPr>
        </w:pPrChange>
      </w:pPr>
    </w:p>
    <w:p w14:paraId="5A815D93" w14:textId="41D63F93" w:rsidR="00952716" w:rsidRDefault="00F7027D" w:rsidP="00952716">
      <w:pPr>
        <w:pStyle w:val="Default"/>
        <w:spacing w:line="480" w:lineRule="auto"/>
        <w:jc w:val="both"/>
        <w:rPr>
          <w:ins w:id="6230" w:author="Antoneth Macaisa" w:date="2025-05-20T14:06:00Z"/>
          <w:rFonts w:eastAsia="DengXian"/>
          <w:sz w:val="26"/>
          <w:szCs w:val="26"/>
        </w:rPr>
      </w:pPr>
      <w:ins w:id="6231" w:author="Antoneth Macaisa" w:date="2025-05-20T14:06:00Z">
        <w:r>
          <w:rPr>
            <w:noProof/>
            <w:lang w:val="en-US" w:eastAsia="en-US"/>
          </w:rPr>
          <w:drawing>
            <wp:anchor distT="0" distB="0" distL="114300" distR="114300" simplePos="0" relativeHeight="251816960" behindDoc="1" locked="0" layoutInCell="1" allowOverlap="1" wp14:anchorId="4DF3BC1B" wp14:editId="7112BFAB">
              <wp:simplePos x="0" y="0"/>
              <wp:positionH relativeFrom="column">
                <wp:posOffset>1285875</wp:posOffset>
              </wp:positionH>
              <wp:positionV relativeFrom="paragraph">
                <wp:posOffset>4037330</wp:posOffset>
              </wp:positionV>
              <wp:extent cx="2962275" cy="1666502"/>
              <wp:effectExtent l="19050" t="19050" r="9525" b="10160"/>
              <wp:wrapNone/>
              <wp:docPr id="567508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62275" cy="16665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ins w:id="6232" w:author="Antoneth Macaisa" w:date="2025-05-20T14:02:00Z">
        <w:r w:rsidR="00952716">
          <w:rPr>
            <w:rFonts w:eastAsia="DengXian"/>
            <w:sz w:val="26"/>
            <w:szCs w:val="26"/>
          </w:rPr>
          <w:tab/>
        </w:r>
      </w:ins>
      <w:ins w:id="6233" w:author="Antoneth Macaisa" w:date="2025-05-20T14:05:00Z">
        <w:r w:rsidR="000867A4">
          <w:rPr>
            <w:rFonts w:eastAsia="DengXian"/>
            <w:sz w:val="26"/>
            <w:szCs w:val="26"/>
          </w:rPr>
          <w:t>Figure 75 below</w:t>
        </w:r>
      </w:ins>
      <w:ins w:id="6234" w:author="Antoneth Macaisa" w:date="2025-05-20T14:02:00Z">
        <w:r w:rsidR="00952716" w:rsidRPr="00952716">
          <w:rPr>
            <w:rFonts w:eastAsia="DengXian"/>
            <w:sz w:val="26"/>
            <w:szCs w:val="26"/>
            <w:rPrChange w:id="6235" w:author="Antoneth Macaisa" w:date="2025-05-20T14:02:00Z">
              <w:rPr>
                <w:rFonts w:eastAsia="DengXian"/>
                <w:b/>
                <w:bCs/>
                <w:sz w:val="26"/>
                <w:szCs w:val="26"/>
              </w:rPr>
            </w:rPrChange>
          </w:rPr>
          <w:t xml:space="preserve"> </w:t>
        </w:r>
      </w:ins>
      <w:ins w:id="6236" w:author="Antoneth Macaisa" w:date="2025-05-20T14:08:00Z">
        <w:r w:rsidR="000867A4" w:rsidRPr="000867A4">
          <w:rPr>
            <w:rFonts w:eastAsia="DengXian"/>
            <w:sz w:val="26"/>
            <w:szCs w:val="26"/>
          </w:rPr>
          <w:t>presents a detailed digital receipt page on the FLEXIDESK platform, indicating a successfully completed transaction. The clear "&lt; RECEIPT" header at the top left allows for easy navigation back. The main content of the receipt confirms the "Co-Working Space" booking, providing its full address</w:t>
        </w:r>
      </w:ins>
      <w:ins w:id="6237" w:author="Antoneth Macaisa" w:date="2025-05-20T14:09:00Z">
        <w:r w:rsidR="000867A4">
          <w:rPr>
            <w:rFonts w:eastAsia="DengXian"/>
            <w:sz w:val="26"/>
            <w:szCs w:val="26"/>
          </w:rPr>
          <w:t xml:space="preserve">, </w:t>
        </w:r>
      </w:ins>
      <w:ins w:id="6238" w:author="Antoneth Macaisa" w:date="2025-05-20T14:08:00Z">
        <w:r w:rsidR="000867A4" w:rsidRPr="000867A4">
          <w:rPr>
            <w:rFonts w:eastAsia="DengXian"/>
            <w:sz w:val="26"/>
            <w:szCs w:val="26"/>
          </w:rPr>
          <w:t>a unique receipt number, and the transaction date. A transparent, itemized breakdown of costs is provided, listing "Amenities A," "Amenities B," and "Amenities C" with their individual prices. This leads to a subtotal of P95.94, followed by an 8% tax of P7.68, resulting in a grand total of P103.62. The receipt clearly states "Payment Approved" and specifies the payment method as "Credit Card ****1149," accompanied by a "Thank you for your purchase!" message. For user convenience, options to "Print" a physical copy or "Email" the receipt are readily available.</w:t>
        </w:r>
      </w:ins>
    </w:p>
    <w:p w14:paraId="1E7443C6" w14:textId="7BB3F54B" w:rsidR="000867A4" w:rsidRDefault="000867A4" w:rsidP="000867A4">
      <w:pPr>
        <w:pStyle w:val="Default"/>
        <w:jc w:val="both"/>
        <w:rPr>
          <w:ins w:id="6239" w:author="Antoneth Macaisa" w:date="2025-05-20T14:06:00Z"/>
          <w:rFonts w:eastAsia="DengXian"/>
          <w:b/>
          <w:bCs/>
          <w:sz w:val="26"/>
          <w:szCs w:val="26"/>
          <w:lang w:val="en-US"/>
        </w:rPr>
      </w:pPr>
    </w:p>
    <w:p w14:paraId="1DA9CF37" w14:textId="77777777" w:rsidR="000867A4" w:rsidRDefault="000867A4" w:rsidP="000867A4">
      <w:pPr>
        <w:pStyle w:val="Default"/>
        <w:jc w:val="both"/>
        <w:rPr>
          <w:ins w:id="6240" w:author="Antoneth Macaisa" w:date="2025-05-20T14:06:00Z"/>
          <w:rFonts w:eastAsia="DengXian"/>
          <w:b/>
          <w:bCs/>
          <w:sz w:val="26"/>
          <w:szCs w:val="26"/>
          <w:lang w:val="en-US"/>
        </w:rPr>
      </w:pPr>
    </w:p>
    <w:p w14:paraId="27E1EA05" w14:textId="77777777" w:rsidR="000867A4" w:rsidRDefault="000867A4" w:rsidP="000867A4">
      <w:pPr>
        <w:pStyle w:val="Default"/>
        <w:jc w:val="both"/>
        <w:rPr>
          <w:ins w:id="6241" w:author="Antoneth Macaisa" w:date="2025-05-20T14:06:00Z"/>
          <w:rFonts w:eastAsia="DengXian"/>
          <w:b/>
          <w:bCs/>
          <w:sz w:val="26"/>
          <w:szCs w:val="26"/>
          <w:lang w:val="en-US"/>
        </w:rPr>
      </w:pPr>
    </w:p>
    <w:p w14:paraId="33923354" w14:textId="77777777" w:rsidR="000867A4" w:rsidRDefault="000867A4" w:rsidP="000867A4">
      <w:pPr>
        <w:pStyle w:val="Default"/>
        <w:jc w:val="both"/>
        <w:rPr>
          <w:ins w:id="6242" w:author="Antoneth Macaisa" w:date="2025-05-20T14:06:00Z"/>
          <w:rFonts w:eastAsia="DengXian"/>
          <w:b/>
          <w:bCs/>
          <w:sz w:val="26"/>
          <w:szCs w:val="26"/>
          <w:lang w:val="en-US"/>
        </w:rPr>
      </w:pPr>
    </w:p>
    <w:p w14:paraId="07039387" w14:textId="77777777" w:rsidR="000867A4" w:rsidRDefault="000867A4" w:rsidP="000867A4">
      <w:pPr>
        <w:pStyle w:val="Default"/>
        <w:jc w:val="both"/>
        <w:rPr>
          <w:ins w:id="6243" w:author="Antoneth Macaisa" w:date="2025-05-20T14:06:00Z"/>
          <w:rFonts w:eastAsia="DengXian"/>
          <w:b/>
          <w:bCs/>
          <w:sz w:val="26"/>
          <w:szCs w:val="26"/>
          <w:lang w:val="en-US"/>
        </w:rPr>
      </w:pPr>
    </w:p>
    <w:p w14:paraId="12EE5FAC" w14:textId="77777777" w:rsidR="000867A4" w:rsidRDefault="000867A4" w:rsidP="000867A4">
      <w:pPr>
        <w:pStyle w:val="Default"/>
        <w:jc w:val="both"/>
        <w:rPr>
          <w:ins w:id="6244" w:author="Antoneth Macaisa" w:date="2025-05-20T14:06:00Z"/>
          <w:rFonts w:eastAsia="DengXian"/>
          <w:b/>
          <w:bCs/>
          <w:sz w:val="26"/>
          <w:szCs w:val="26"/>
          <w:lang w:val="en-US"/>
        </w:rPr>
      </w:pPr>
    </w:p>
    <w:p w14:paraId="293216BA" w14:textId="77777777" w:rsidR="000867A4" w:rsidDel="00F7027D" w:rsidRDefault="000867A4" w:rsidP="000867A4">
      <w:pPr>
        <w:pStyle w:val="Default"/>
        <w:jc w:val="both"/>
        <w:rPr>
          <w:ins w:id="6245" w:author="Antoneth Macaisa" w:date="2025-05-20T14:06:00Z"/>
          <w:del w:id="6246" w:author="admin" w:date="2025-05-21T00:54:00Z"/>
          <w:rFonts w:eastAsia="DengXian"/>
          <w:b/>
          <w:bCs/>
          <w:sz w:val="26"/>
          <w:szCs w:val="26"/>
          <w:lang w:val="en-US"/>
        </w:rPr>
      </w:pPr>
    </w:p>
    <w:p w14:paraId="674016DD" w14:textId="77777777" w:rsidR="000867A4" w:rsidDel="00F7027D" w:rsidRDefault="000867A4" w:rsidP="000867A4">
      <w:pPr>
        <w:pStyle w:val="Default"/>
        <w:jc w:val="both"/>
        <w:rPr>
          <w:ins w:id="6247" w:author="Antoneth Macaisa" w:date="2025-05-20T14:06:00Z"/>
          <w:del w:id="6248" w:author="admin" w:date="2025-05-21T00:54:00Z"/>
          <w:rFonts w:eastAsia="DengXian"/>
          <w:b/>
          <w:bCs/>
          <w:sz w:val="26"/>
          <w:szCs w:val="26"/>
          <w:lang w:val="en-US"/>
        </w:rPr>
      </w:pPr>
    </w:p>
    <w:p w14:paraId="77E1DE97" w14:textId="77777777" w:rsidR="000867A4" w:rsidRDefault="000867A4" w:rsidP="000867A4">
      <w:pPr>
        <w:pStyle w:val="Default"/>
        <w:jc w:val="both"/>
        <w:rPr>
          <w:ins w:id="6249" w:author="Antoneth Macaisa" w:date="2025-05-20T14:06:00Z"/>
          <w:rFonts w:eastAsia="DengXian"/>
          <w:b/>
          <w:bCs/>
          <w:sz w:val="26"/>
          <w:szCs w:val="26"/>
          <w:lang w:val="en-US"/>
        </w:rPr>
      </w:pPr>
    </w:p>
    <w:p w14:paraId="392045B1" w14:textId="77777777" w:rsidR="000867A4" w:rsidRDefault="000867A4" w:rsidP="000867A4">
      <w:pPr>
        <w:pStyle w:val="Default"/>
        <w:jc w:val="both"/>
        <w:rPr>
          <w:ins w:id="6250" w:author="Antoneth Macaisa" w:date="2025-05-20T14:07:00Z"/>
          <w:rFonts w:eastAsia="DengXian"/>
          <w:b/>
          <w:bCs/>
          <w:sz w:val="26"/>
          <w:szCs w:val="26"/>
          <w:lang w:val="en-US"/>
        </w:rPr>
      </w:pPr>
    </w:p>
    <w:p w14:paraId="194440BE" w14:textId="2A4BEC33" w:rsidR="000867A4" w:rsidRDefault="000867A4">
      <w:pPr>
        <w:pStyle w:val="Default"/>
        <w:jc w:val="center"/>
        <w:rPr>
          <w:ins w:id="6251" w:author="Antoneth Macaisa" w:date="2025-05-20T14:07:00Z"/>
          <w:rFonts w:eastAsia="DengXian"/>
          <w:b/>
          <w:bCs/>
          <w:sz w:val="26"/>
          <w:szCs w:val="26"/>
          <w:lang w:val="en-US"/>
        </w:rPr>
        <w:pPrChange w:id="6252" w:author="Antoneth Macaisa" w:date="2025-05-20T14:07:00Z">
          <w:pPr>
            <w:pStyle w:val="Default"/>
            <w:jc w:val="both"/>
          </w:pPr>
        </w:pPrChange>
      </w:pPr>
      <w:ins w:id="6253" w:author="Antoneth Macaisa" w:date="2025-05-20T14:07:00Z">
        <w:r>
          <w:rPr>
            <w:rFonts w:eastAsia="DengXian"/>
            <w:b/>
            <w:bCs/>
            <w:sz w:val="26"/>
            <w:szCs w:val="26"/>
            <w:lang w:val="en-US"/>
          </w:rPr>
          <w:t xml:space="preserve">Figure 75. </w:t>
        </w:r>
      </w:ins>
      <w:ins w:id="6254" w:author="Antoneth Macaisa" w:date="2025-05-20T15:43:00Z">
        <w:r w:rsidR="005B768B">
          <w:rPr>
            <w:rFonts w:eastAsia="DengXian"/>
            <w:b/>
            <w:bCs/>
            <w:sz w:val="26"/>
            <w:szCs w:val="26"/>
            <w:lang w:val="en-US"/>
          </w:rPr>
          <w:t>Receipt</w:t>
        </w:r>
      </w:ins>
    </w:p>
    <w:p w14:paraId="06E67FB2" w14:textId="2D4A5FA6" w:rsidR="000867A4" w:rsidRPr="000867A4" w:rsidRDefault="000867A4">
      <w:pPr>
        <w:pStyle w:val="Default"/>
        <w:numPr>
          <w:ilvl w:val="0"/>
          <w:numId w:val="91"/>
        </w:numPr>
        <w:jc w:val="both"/>
        <w:rPr>
          <w:ins w:id="6255" w:author="Antoneth Macaisa" w:date="2025-05-20T14:06:00Z"/>
          <w:rFonts w:eastAsia="DengXian"/>
          <w:b/>
          <w:bCs/>
          <w:sz w:val="26"/>
          <w:szCs w:val="26"/>
          <w:lang w:val="en-US"/>
          <w:rPrChange w:id="6256" w:author="Antoneth Macaisa" w:date="2025-05-20T14:06:00Z">
            <w:rPr>
              <w:ins w:id="6257" w:author="Antoneth Macaisa" w:date="2025-05-20T14:06:00Z"/>
              <w:rFonts w:eastAsia="DengXian"/>
              <w:sz w:val="26"/>
              <w:szCs w:val="26"/>
              <w:lang w:val="en-US"/>
            </w:rPr>
          </w:rPrChange>
        </w:rPr>
        <w:pPrChange w:id="6258" w:author="Antoneth Macaisa" w:date="2025-05-20T14:07:00Z">
          <w:pPr>
            <w:pStyle w:val="Default"/>
            <w:spacing w:line="480" w:lineRule="auto"/>
            <w:jc w:val="both"/>
          </w:pPr>
        </w:pPrChange>
      </w:pPr>
      <w:ins w:id="6259" w:author="Antoneth Macaisa" w:date="2025-05-20T14:06:00Z">
        <w:r>
          <w:rPr>
            <w:rFonts w:eastAsia="DengXian"/>
            <w:b/>
            <w:bCs/>
            <w:sz w:val="26"/>
            <w:szCs w:val="26"/>
            <w:lang w:val="en-US"/>
          </w:rPr>
          <w:t>B</w:t>
        </w:r>
        <w:r w:rsidRPr="000867A4">
          <w:rPr>
            <w:rFonts w:eastAsia="DengXian"/>
            <w:b/>
            <w:bCs/>
            <w:sz w:val="26"/>
            <w:szCs w:val="26"/>
            <w:lang w:val="en-US"/>
            <w:rPrChange w:id="6260" w:author="Antoneth Macaisa" w:date="2025-05-20T14:06:00Z">
              <w:rPr>
                <w:rFonts w:eastAsia="DengXian"/>
                <w:sz w:val="26"/>
                <w:szCs w:val="26"/>
                <w:lang w:val="en-US"/>
              </w:rPr>
            </w:rPrChange>
          </w:rPr>
          <w:t xml:space="preserve">ack </w:t>
        </w:r>
        <w:r>
          <w:rPr>
            <w:rFonts w:eastAsia="DengXian"/>
            <w:b/>
            <w:bCs/>
            <w:sz w:val="26"/>
            <w:szCs w:val="26"/>
            <w:lang w:val="en-US"/>
          </w:rPr>
          <w:t>B</w:t>
        </w:r>
        <w:r w:rsidRPr="000867A4">
          <w:rPr>
            <w:rFonts w:eastAsia="DengXian"/>
            <w:b/>
            <w:bCs/>
            <w:sz w:val="26"/>
            <w:szCs w:val="26"/>
            <w:lang w:val="en-US"/>
            <w:rPrChange w:id="6261" w:author="Antoneth Macaisa" w:date="2025-05-20T14:06:00Z">
              <w:rPr>
                <w:rFonts w:eastAsia="DengXian"/>
                <w:sz w:val="26"/>
                <w:szCs w:val="26"/>
                <w:lang w:val="en-US"/>
              </w:rPr>
            </w:rPrChange>
          </w:rPr>
          <w:t>utton</w:t>
        </w:r>
      </w:ins>
    </w:p>
    <w:p w14:paraId="53BD8F6D" w14:textId="7B0C0F6F" w:rsidR="000867A4" w:rsidRPr="000867A4" w:rsidRDefault="000867A4">
      <w:pPr>
        <w:pStyle w:val="Default"/>
        <w:numPr>
          <w:ilvl w:val="0"/>
          <w:numId w:val="91"/>
        </w:numPr>
        <w:jc w:val="both"/>
        <w:rPr>
          <w:ins w:id="6262" w:author="Antoneth Macaisa" w:date="2025-05-20T14:06:00Z"/>
          <w:rFonts w:eastAsia="DengXian"/>
          <w:b/>
          <w:bCs/>
          <w:sz w:val="26"/>
          <w:szCs w:val="26"/>
          <w:lang w:val="en-US"/>
          <w:rPrChange w:id="6263" w:author="Antoneth Macaisa" w:date="2025-05-20T14:06:00Z">
            <w:rPr>
              <w:ins w:id="6264" w:author="Antoneth Macaisa" w:date="2025-05-20T14:06:00Z"/>
              <w:rFonts w:eastAsia="DengXian"/>
              <w:sz w:val="26"/>
              <w:szCs w:val="26"/>
              <w:lang w:val="en-US"/>
            </w:rPr>
          </w:rPrChange>
        </w:rPr>
        <w:pPrChange w:id="6265" w:author="Antoneth Macaisa" w:date="2025-05-20T14:07:00Z">
          <w:pPr>
            <w:pStyle w:val="Default"/>
            <w:spacing w:line="480" w:lineRule="auto"/>
            <w:jc w:val="both"/>
          </w:pPr>
        </w:pPrChange>
      </w:pPr>
      <w:ins w:id="6266" w:author="Antoneth Macaisa" w:date="2025-05-20T14:06:00Z">
        <w:r>
          <w:rPr>
            <w:rFonts w:eastAsia="DengXian"/>
            <w:b/>
            <w:bCs/>
            <w:sz w:val="26"/>
            <w:szCs w:val="26"/>
            <w:lang w:val="en-US"/>
          </w:rPr>
          <w:t>P</w:t>
        </w:r>
        <w:r w:rsidRPr="000867A4">
          <w:rPr>
            <w:rFonts w:eastAsia="DengXian"/>
            <w:b/>
            <w:bCs/>
            <w:sz w:val="26"/>
            <w:szCs w:val="26"/>
            <w:lang w:val="en-US"/>
            <w:rPrChange w:id="6267" w:author="Antoneth Macaisa" w:date="2025-05-20T14:06:00Z">
              <w:rPr>
                <w:rFonts w:eastAsia="DengXian"/>
                <w:sz w:val="26"/>
                <w:szCs w:val="26"/>
                <w:lang w:val="en-US"/>
              </w:rPr>
            </w:rPrChange>
          </w:rPr>
          <w:t>rice details</w:t>
        </w:r>
      </w:ins>
    </w:p>
    <w:p w14:paraId="2A34388B" w14:textId="67F98996" w:rsidR="000867A4" w:rsidRPr="000867A4" w:rsidRDefault="000867A4">
      <w:pPr>
        <w:pStyle w:val="Default"/>
        <w:numPr>
          <w:ilvl w:val="0"/>
          <w:numId w:val="91"/>
        </w:numPr>
        <w:jc w:val="both"/>
        <w:rPr>
          <w:ins w:id="6268" w:author="Antoneth Macaisa" w:date="2025-05-20T14:06:00Z"/>
          <w:rFonts w:eastAsia="DengXian"/>
          <w:b/>
          <w:bCs/>
          <w:sz w:val="26"/>
          <w:szCs w:val="26"/>
          <w:lang w:val="en-US"/>
          <w:rPrChange w:id="6269" w:author="Antoneth Macaisa" w:date="2025-05-20T14:06:00Z">
            <w:rPr>
              <w:ins w:id="6270" w:author="Antoneth Macaisa" w:date="2025-05-20T14:06:00Z"/>
              <w:rFonts w:eastAsia="DengXian"/>
              <w:sz w:val="26"/>
              <w:szCs w:val="26"/>
              <w:lang w:val="en-US"/>
            </w:rPr>
          </w:rPrChange>
        </w:rPr>
        <w:pPrChange w:id="6271" w:author="Antoneth Macaisa" w:date="2025-05-20T14:07:00Z">
          <w:pPr>
            <w:pStyle w:val="Default"/>
            <w:spacing w:line="480" w:lineRule="auto"/>
            <w:jc w:val="both"/>
          </w:pPr>
        </w:pPrChange>
      </w:pPr>
      <w:ins w:id="6272" w:author="Antoneth Macaisa" w:date="2025-05-20T14:06:00Z">
        <w:r w:rsidRPr="000867A4">
          <w:rPr>
            <w:rFonts w:eastAsia="DengXian"/>
            <w:b/>
            <w:bCs/>
            <w:sz w:val="26"/>
            <w:szCs w:val="26"/>
            <w:lang w:val="en-US"/>
            <w:rPrChange w:id="6273" w:author="Antoneth Macaisa" w:date="2025-05-20T14:06:00Z">
              <w:rPr>
                <w:rFonts w:eastAsia="DengXian"/>
                <w:sz w:val="26"/>
                <w:szCs w:val="26"/>
                <w:lang w:val="en-US"/>
              </w:rPr>
            </w:rPrChange>
          </w:rPr>
          <w:t>Print - can be save as pdf</w:t>
        </w:r>
      </w:ins>
    </w:p>
    <w:p w14:paraId="7EBF29B3" w14:textId="3E7F6807" w:rsidR="000867A4" w:rsidDel="00F7027D" w:rsidRDefault="000867A4">
      <w:pPr>
        <w:pStyle w:val="Default"/>
        <w:numPr>
          <w:ilvl w:val="0"/>
          <w:numId w:val="91"/>
        </w:numPr>
        <w:jc w:val="both"/>
        <w:rPr>
          <w:del w:id="6274" w:author="admin" w:date="2025-05-21T00:54:00Z"/>
          <w:rFonts w:eastAsia="DengXian"/>
          <w:b/>
          <w:bCs/>
          <w:sz w:val="26"/>
          <w:szCs w:val="26"/>
          <w:lang w:val="en-US"/>
        </w:rPr>
        <w:pPrChange w:id="6275" w:author="admin" w:date="2025-05-21T00:54:00Z">
          <w:pPr>
            <w:pStyle w:val="Default"/>
            <w:spacing w:line="480" w:lineRule="auto"/>
          </w:pPr>
        </w:pPrChange>
      </w:pPr>
      <w:ins w:id="6276" w:author="Antoneth Macaisa" w:date="2025-05-20T14:06:00Z">
        <w:r w:rsidRPr="000867A4">
          <w:rPr>
            <w:rFonts w:eastAsia="DengXian"/>
            <w:b/>
            <w:bCs/>
            <w:sz w:val="26"/>
            <w:szCs w:val="26"/>
            <w:lang w:val="en-US"/>
            <w:rPrChange w:id="6277" w:author="Antoneth Macaisa" w:date="2025-05-20T14:06:00Z">
              <w:rPr>
                <w:rFonts w:eastAsia="DengXian"/>
                <w:sz w:val="26"/>
                <w:szCs w:val="26"/>
                <w:lang w:val="en-US"/>
              </w:rPr>
            </w:rPrChange>
          </w:rPr>
          <w:t>Email - send via email</w:t>
        </w:r>
      </w:ins>
    </w:p>
    <w:p w14:paraId="001854EE" w14:textId="3BC08F5C" w:rsidR="00952716" w:rsidRPr="00F7027D" w:rsidRDefault="00952716">
      <w:pPr>
        <w:pStyle w:val="Default"/>
        <w:numPr>
          <w:ilvl w:val="0"/>
          <w:numId w:val="91"/>
        </w:numPr>
        <w:jc w:val="both"/>
        <w:rPr>
          <w:ins w:id="6278" w:author="Antoneth Macaisa" w:date="2025-05-20T14:06:00Z"/>
          <w:rFonts w:eastAsia="DengXian"/>
          <w:b/>
          <w:bCs/>
          <w:sz w:val="26"/>
          <w:szCs w:val="26"/>
          <w:lang w:val="en-US"/>
        </w:rPr>
        <w:pPrChange w:id="6279" w:author="admin" w:date="2025-05-21T00:55:00Z">
          <w:pPr>
            <w:pStyle w:val="Default"/>
            <w:spacing w:line="480" w:lineRule="auto"/>
          </w:pPr>
        </w:pPrChange>
      </w:pPr>
    </w:p>
    <w:p w14:paraId="38BDB43A" w14:textId="78532756" w:rsidR="000867A4" w:rsidRDefault="00F7027D" w:rsidP="000867A4">
      <w:pPr>
        <w:pStyle w:val="Default"/>
        <w:spacing w:line="480" w:lineRule="auto"/>
        <w:jc w:val="both"/>
        <w:rPr>
          <w:ins w:id="6280" w:author="Antoneth Macaisa" w:date="2025-05-20T14:10:00Z"/>
          <w:rFonts w:eastAsia="DengXian"/>
          <w:sz w:val="26"/>
          <w:szCs w:val="26"/>
          <w:lang w:val="en-US"/>
        </w:rPr>
      </w:pPr>
      <w:ins w:id="6281" w:author="Antoneth Macaisa" w:date="2025-05-20T14:10:00Z">
        <w:r>
          <w:rPr>
            <w:noProof/>
            <w:lang w:val="en-US" w:eastAsia="en-US"/>
          </w:rPr>
          <w:drawing>
            <wp:anchor distT="0" distB="0" distL="114300" distR="114300" simplePos="0" relativeHeight="251819008" behindDoc="1" locked="0" layoutInCell="1" allowOverlap="1" wp14:anchorId="60CF4FE9" wp14:editId="2DD1EE62">
              <wp:simplePos x="0" y="0"/>
              <wp:positionH relativeFrom="column">
                <wp:posOffset>1074420</wp:posOffset>
              </wp:positionH>
              <wp:positionV relativeFrom="paragraph">
                <wp:posOffset>4472305</wp:posOffset>
              </wp:positionV>
              <wp:extent cx="3462232" cy="1947458"/>
              <wp:effectExtent l="19050" t="19050" r="24130" b="15240"/>
              <wp:wrapNone/>
              <wp:docPr id="94748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62232" cy="194745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ins w:id="6282" w:author="Antoneth Macaisa" w:date="2025-05-20T14:07:00Z">
        <w:r w:rsidR="000867A4">
          <w:rPr>
            <w:rFonts w:eastAsia="DengXian"/>
            <w:sz w:val="26"/>
            <w:szCs w:val="26"/>
            <w:lang w:val="en-US"/>
          </w:rPr>
          <w:tab/>
        </w:r>
      </w:ins>
      <w:ins w:id="6283" w:author="Antoneth Macaisa" w:date="2025-05-20T14:08:00Z">
        <w:r w:rsidR="000867A4">
          <w:rPr>
            <w:rFonts w:eastAsia="DengXian"/>
            <w:sz w:val="26"/>
            <w:szCs w:val="26"/>
            <w:lang w:val="en-US"/>
          </w:rPr>
          <w:t xml:space="preserve">Figure 76 below </w:t>
        </w:r>
      </w:ins>
      <w:proofErr w:type="gramStart"/>
      <w:ins w:id="6284" w:author="Antoneth Macaisa" w:date="2025-05-20T14:09:00Z">
        <w:r w:rsidR="000867A4" w:rsidRPr="000867A4">
          <w:rPr>
            <w:rFonts w:eastAsia="DengXian"/>
            <w:sz w:val="26"/>
            <w:szCs w:val="26"/>
          </w:rPr>
          <w:t>This</w:t>
        </w:r>
        <w:proofErr w:type="gramEnd"/>
        <w:r w:rsidR="000867A4" w:rsidRPr="000867A4">
          <w:rPr>
            <w:rFonts w:eastAsia="DengXian"/>
            <w:sz w:val="26"/>
            <w:szCs w:val="26"/>
          </w:rPr>
          <w:t xml:space="preserve"> figure displays the "Review &amp; Refund" page on the FLEXIDESK platform, serving as a comprehensive interface for customer feedback and booking management. Users are encouraged to "Submit a Review" for their booking experience, allowing them to provide a star rating and optional textual comments. Below this, a section titled "Your Bookings" lists past and upcoming services, such as "Premium Cleaning," "Window Washing," and "Appliance Repair," along with their respective dates</w:t>
        </w:r>
        <w:r w:rsidR="000867A4">
          <w:rPr>
            <w:rFonts w:eastAsia="DengXian"/>
            <w:sz w:val="26"/>
            <w:szCs w:val="26"/>
            <w:lang w:val="en-US"/>
          </w:rPr>
          <w:t xml:space="preserve">. </w:t>
        </w:r>
        <w:r w:rsidR="000867A4" w:rsidRPr="000867A4">
          <w:rPr>
            <w:rFonts w:eastAsia="DengXian"/>
            <w:sz w:val="26"/>
            <w:szCs w:val="26"/>
          </w:rPr>
          <w:t xml:space="preserve">Each booking entry shows its </w:t>
        </w:r>
        <w:proofErr w:type="gramStart"/>
        <w:r w:rsidR="000867A4" w:rsidRPr="000867A4">
          <w:rPr>
            <w:rFonts w:eastAsia="DengXian"/>
            <w:sz w:val="26"/>
            <w:szCs w:val="26"/>
          </w:rPr>
          <w:t>current status</w:t>
        </w:r>
        <w:proofErr w:type="gramEnd"/>
        <w:r w:rsidR="000867A4" w:rsidRPr="000867A4">
          <w:rPr>
            <w:rFonts w:eastAsia="DengXian"/>
            <w:sz w:val="26"/>
            <w:szCs w:val="26"/>
          </w:rPr>
          <w:t xml:space="preserve"> and provides actionable buttons like "Enhance" and "Refund," enabling users to initiate a refund request for specific services. For refund requests requiring supporting documentation, a dedicated "Refund Requests" section provides functionality to "Choose File" and "Submit Document." A "New Booking" option is also available for initiating new reservations.</w:t>
        </w:r>
      </w:ins>
    </w:p>
    <w:p w14:paraId="221BC539" w14:textId="73C56F7E" w:rsidR="000867A4" w:rsidRPr="000867A4" w:rsidRDefault="000867A4" w:rsidP="000867A4">
      <w:pPr>
        <w:pStyle w:val="Default"/>
        <w:spacing w:line="480" w:lineRule="auto"/>
        <w:jc w:val="both"/>
        <w:rPr>
          <w:ins w:id="6285" w:author="Antoneth Macaisa" w:date="2025-05-20T14:09:00Z"/>
          <w:rFonts w:eastAsia="DengXian"/>
          <w:sz w:val="26"/>
          <w:szCs w:val="26"/>
          <w:lang w:val="en-US"/>
          <w:rPrChange w:id="6286" w:author="Antoneth Macaisa" w:date="2025-05-20T14:10:00Z">
            <w:rPr>
              <w:ins w:id="6287" w:author="Antoneth Macaisa" w:date="2025-05-20T14:09:00Z"/>
              <w:rFonts w:eastAsia="DengXian"/>
              <w:sz w:val="26"/>
              <w:szCs w:val="26"/>
            </w:rPr>
          </w:rPrChange>
        </w:rPr>
      </w:pPr>
    </w:p>
    <w:p w14:paraId="74D40EB2" w14:textId="60B7EE4F" w:rsidR="000867A4" w:rsidRDefault="000867A4" w:rsidP="000867A4">
      <w:pPr>
        <w:pStyle w:val="Default"/>
        <w:spacing w:line="480" w:lineRule="auto"/>
        <w:jc w:val="both"/>
        <w:rPr>
          <w:ins w:id="6288" w:author="Antoneth Macaisa" w:date="2025-05-20T14:06:00Z"/>
          <w:rFonts w:eastAsia="DengXian"/>
          <w:b/>
          <w:bCs/>
          <w:sz w:val="26"/>
          <w:szCs w:val="26"/>
          <w:lang w:val="en-US"/>
        </w:rPr>
      </w:pPr>
    </w:p>
    <w:p w14:paraId="64010AAC" w14:textId="77777777" w:rsidR="000867A4" w:rsidRDefault="000867A4" w:rsidP="00952716">
      <w:pPr>
        <w:pStyle w:val="Default"/>
        <w:spacing w:line="480" w:lineRule="auto"/>
        <w:rPr>
          <w:ins w:id="6289" w:author="Antoneth Macaisa" w:date="2025-05-20T14:06:00Z"/>
          <w:rFonts w:eastAsia="DengXian"/>
          <w:b/>
          <w:bCs/>
          <w:sz w:val="26"/>
          <w:szCs w:val="26"/>
          <w:lang w:val="en-US"/>
        </w:rPr>
      </w:pPr>
    </w:p>
    <w:p w14:paraId="10E767A0" w14:textId="77777777" w:rsidR="000867A4" w:rsidRDefault="000867A4" w:rsidP="00952716">
      <w:pPr>
        <w:pStyle w:val="Default"/>
        <w:spacing w:line="480" w:lineRule="auto"/>
        <w:rPr>
          <w:ins w:id="6290" w:author="Antoneth Macaisa" w:date="2025-05-20T14:06:00Z"/>
          <w:rFonts w:eastAsia="DengXian"/>
          <w:b/>
          <w:bCs/>
          <w:sz w:val="26"/>
          <w:szCs w:val="26"/>
          <w:lang w:val="en-US"/>
        </w:rPr>
      </w:pPr>
    </w:p>
    <w:p w14:paraId="6EE31B62" w14:textId="77777777" w:rsidR="000867A4" w:rsidRDefault="000867A4" w:rsidP="00952716">
      <w:pPr>
        <w:pStyle w:val="Default"/>
        <w:spacing w:line="480" w:lineRule="auto"/>
        <w:rPr>
          <w:ins w:id="6291" w:author="Antoneth Macaisa" w:date="2025-05-20T14:12:00Z"/>
          <w:rFonts w:eastAsia="DengXian"/>
          <w:b/>
          <w:bCs/>
          <w:sz w:val="26"/>
          <w:szCs w:val="26"/>
          <w:lang w:val="en-US"/>
        </w:rPr>
      </w:pPr>
    </w:p>
    <w:p w14:paraId="737C2E37" w14:textId="71C9F8F4" w:rsidR="000867A4" w:rsidRDefault="000867A4">
      <w:pPr>
        <w:pStyle w:val="Default"/>
        <w:spacing w:line="480" w:lineRule="auto"/>
        <w:jc w:val="center"/>
        <w:rPr>
          <w:ins w:id="6292" w:author="Antoneth Macaisa" w:date="2025-05-20T14:12:00Z"/>
          <w:rFonts w:eastAsia="DengXian"/>
          <w:b/>
          <w:bCs/>
          <w:sz w:val="26"/>
          <w:szCs w:val="26"/>
          <w:lang w:val="en-US"/>
        </w:rPr>
        <w:pPrChange w:id="6293" w:author="Antoneth Macaisa" w:date="2025-05-20T14:12:00Z">
          <w:pPr>
            <w:pStyle w:val="Default"/>
            <w:spacing w:line="480" w:lineRule="auto"/>
          </w:pPr>
        </w:pPrChange>
      </w:pPr>
      <w:ins w:id="6294" w:author="Antoneth Macaisa" w:date="2025-05-20T14:12:00Z">
        <w:r>
          <w:rPr>
            <w:rFonts w:eastAsia="DengXian"/>
            <w:b/>
            <w:bCs/>
            <w:sz w:val="26"/>
            <w:szCs w:val="26"/>
            <w:lang w:val="en-US"/>
          </w:rPr>
          <w:t>Figure 76.</w:t>
        </w:r>
      </w:ins>
      <w:ins w:id="6295" w:author="Antoneth Macaisa" w:date="2025-05-20T15:43:00Z">
        <w:r w:rsidR="005B768B">
          <w:rPr>
            <w:rFonts w:eastAsia="DengXian"/>
            <w:b/>
            <w:bCs/>
            <w:sz w:val="26"/>
            <w:szCs w:val="26"/>
            <w:lang w:val="en-US"/>
          </w:rPr>
          <w:t xml:space="preserve"> Review and Refund</w:t>
        </w:r>
      </w:ins>
    </w:p>
    <w:p w14:paraId="0AB5FBFD" w14:textId="7E973769" w:rsidR="000867A4" w:rsidRPr="000867A4" w:rsidRDefault="000867A4">
      <w:pPr>
        <w:pStyle w:val="Default"/>
        <w:numPr>
          <w:ilvl w:val="0"/>
          <w:numId w:val="93"/>
        </w:numPr>
        <w:spacing w:line="360" w:lineRule="auto"/>
        <w:rPr>
          <w:ins w:id="6296" w:author="Antoneth Macaisa" w:date="2025-05-20T14:12:00Z"/>
          <w:rFonts w:eastAsia="DengXian"/>
          <w:b/>
          <w:bCs/>
          <w:sz w:val="26"/>
          <w:szCs w:val="26"/>
          <w:lang w:val="en-US"/>
        </w:rPr>
        <w:pPrChange w:id="6297" w:author="admin" w:date="2025-05-21T00:57:00Z">
          <w:pPr>
            <w:pStyle w:val="Default"/>
            <w:spacing w:line="480" w:lineRule="auto"/>
          </w:pPr>
        </w:pPrChange>
      </w:pPr>
      <w:ins w:id="6298" w:author="Antoneth Macaisa" w:date="2025-05-20T14:12:00Z">
        <w:r w:rsidRPr="000867A4">
          <w:rPr>
            <w:rFonts w:eastAsia="DengXian"/>
            <w:b/>
            <w:bCs/>
            <w:sz w:val="26"/>
            <w:szCs w:val="26"/>
            <w:lang w:val="en-US"/>
          </w:rPr>
          <w:t>Review Section</w:t>
        </w:r>
      </w:ins>
    </w:p>
    <w:p w14:paraId="0290BC81" w14:textId="154502D4" w:rsidR="000867A4" w:rsidRPr="000867A4" w:rsidRDefault="000867A4">
      <w:pPr>
        <w:pStyle w:val="Default"/>
        <w:numPr>
          <w:ilvl w:val="0"/>
          <w:numId w:val="93"/>
        </w:numPr>
        <w:spacing w:line="360" w:lineRule="auto"/>
        <w:rPr>
          <w:ins w:id="6299" w:author="Antoneth Macaisa" w:date="2025-05-20T14:12:00Z"/>
          <w:rFonts w:eastAsia="DengXian"/>
          <w:b/>
          <w:bCs/>
          <w:sz w:val="26"/>
          <w:szCs w:val="26"/>
          <w:lang w:val="en-US"/>
        </w:rPr>
        <w:pPrChange w:id="6300" w:author="admin" w:date="2025-05-21T00:57:00Z">
          <w:pPr>
            <w:pStyle w:val="Default"/>
            <w:spacing w:line="480" w:lineRule="auto"/>
          </w:pPr>
        </w:pPrChange>
      </w:pPr>
      <w:ins w:id="6301" w:author="Antoneth Macaisa" w:date="2025-05-20T14:12:00Z">
        <w:r w:rsidRPr="000867A4">
          <w:rPr>
            <w:rFonts w:eastAsia="DengXian"/>
            <w:b/>
            <w:bCs/>
            <w:sz w:val="26"/>
            <w:szCs w:val="26"/>
            <w:lang w:val="en-US"/>
          </w:rPr>
          <w:t>Submit Review Button</w:t>
        </w:r>
      </w:ins>
    </w:p>
    <w:p w14:paraId="059C5F0F" w14:textId="138A4BAC" w:rsidR="000867A4" w:rsidRPr="000867A4" w:rsidRDefault="000867A4">
      <w:pPr>
        <w:pStyle w:val="Default"/>
        <w:numPr>
          <w:ilvl w:val="0"/>
          <w:numId w:val="93"/>
        </w:numPr>
        <w:spacing w:line="360" w:lineRule="auto"/>
        <w:rPr>
          <w:ins w:id="6302" w:author="Antoneth Macaisa" w:date="2025-05-20T14:12:00Z"/>
          <w:rFonts w:eastAsia="DengXian"/>
          <w:b/>
          <w:bCs/>
          <w:sz w:val="26"/>
          <w:szCs w:val="26"/>
          <w:lang w:val="en-US"/>
        </w:rPr>
        <w:pPrChange w:id="6303" w:author="admin" w:date="2025-05-21T00:57:00Z">
          <w:pPr>
            <w:pStyle w:val="Default"/>
            <w:spacing w:line="480" w:lineRule="auto"/>
          </w:pPr>
        </w:pPrChange>
      </w:pPr>
      <w:ins w:id="6304" w:author="Antoneth Macaisa" w:date="2025-05-20T14:12:00Z">
        <w:r w:rsidRPr="000867A4">
          <w:rPr>
            <w:rFonts w:eastAsia="DengXian"/>
            <w:b/>
            <w:bCs/>
            <w:sz w:val="26"/>
            <w:szCs w:val="26"/>
            <w:lang w:val="en-US"/>
          </w:rPr>
          <w:t>Choose File Button</w:t>
        </w:r>
      </w:ins>
    </w:p>
    <w:p w14:paraId="5AF76CC9" w14:textId="3B85B1FE" w:rsidR="000867A4" w:rsidRPr="000867A4" w:rsidRDefault="000867A4">
      <w:pPr>
        <w:pStyle w:val="Default"/>
        <w:numPr>
          <w:ilvl w:val="0"/>
          <w:numId w:val="93"/>
        </w:numPr>
        <w:spacing w:line="360" w:lineRule="auto"/>
        <w:rPr>
          <w:ins w:id="6305" w:author="Antoneth Macaisa" w:date="2025-05-20T14:12:00Z"/>
          <w:rFonts w:eastAsia="DengXian"/>
          <w:b/>
          <w:bCs/>
          <w:sz w:val="26"/>
          <w:szCs w:val="26"/>
          <w:lang w:val="en-US"/>
        </w:rPr>
        <w:pPrChange w:id="6306" w:author="admin" w:date="2025-05-21T00:57:00Z">
          <w:pPr>
            <w:pStyle w:val="Default"/>
            <w:spacing w:line="480" w:lineRule="auto"/>
          </w:pPr>
        </w:pPrChange>
      </w:pPr>
      <w:ins w:id="6307" w:author="Antoneth Macaisa" w:date="2025-05-20T14:12:00Z">
        <w:r w:rsidRPr="000867A4">
          <w:rPr>
            <w:rFonts w:eastAsia="DengXian"/>
            <w:b/>
            <w:bCs/>
            <w:sz w:val="26"/>
            <w:szCs w:val="26"/>
            <w:lang w:val="en-US"/>
          </w:rPr>
          <w:t>Submit Document Button</w:t>
        </w:r>
      </w:ins>
    </w:p>
    <w:p w14:paraId="61153D8A" w14:textId="130A3312" w:rsidR="000867A4" w:rsidRPr="000867A4" w:rsidRDefault="000867A4">
      <w:pPr>
        <w:pStyle w:val="Default"/>
        <w:numPr>
          <w:ilvl w:val="0"/>
          <w:numId w:val="93"/>
        </w:numPr>
        <w:spacing w:line="360" w:lineRule="auto"/>
        <w:rPr>
          <w:ins w:id="6308" w:author="Antoneth Macaisa" w:date="2025-05-20T14:12:00Z"/>
          <w:rFonts w:eastAsia="DengXian"/>
          <w:b/>
          <w:bCs/>
          <w:sz w:val="26"/>
          <w:szCs w:val="26"/>
          <w:lang w:val="en-US"/>
        </w:rPr>
        <w:pPrChange w:id="6309" w:author="admin" w:date="2025-05-21T00:57:00Z">
          <w:pPr>
            <w:pStyle w:val="Default"/>
            <w:spacing w:line="480" w:lineRule="auto"/>
          </w:pPr>
        </w:pPrChange>
      </w:pPr>
      <w:ins w:id="6310" w:author="Antoneth Macaisa" w:date="2025-05-20T14:12:00Z">
        <w:r w:rsidRPr="000867A4">
          <w:rPr>
            <w:rFonts w:eastAsia="DengXian"/>
            <w:b/>
            <w:bCs/>
            <w:sz w:val="26"/>
            <w:szCs w:val="26"/>
            <w:lang w:val="en-US"/>
          </w:rPr>
          <w:t>Bookings Status Buttons (Enhance, Cancel, Refund)</w:t>
        </w:r>
      </w:ins>
    </w:p>
    <w:p w14:paraId="44934D85" w14:textId="757C1ABD" w:rsidR="000867A4" w:rsidRDefault="000867A4">
      <w:pPr>
        <w:pStyle w:val="Default"/>
        <w:numPr>
          <w:ilvl w:val="0"/>
          <w:numId w:val="93"/>
        </w:numPr>
        <w:spacing w:line="360" w:lineRule="auto"/>
        <w:rPr>
          <w:ins w:id="6311" w:author="Antoneth Macaisa" w:date="2025-05-20T14:12:00Z"/>
          <w:rFonts w:eastAsia="DengXian"/>
          <w:b/>
          <w:bCs/>
          <w:sz w:val="26"/>
          <w:szCs w:val="26"/>
          <w:lang w:val="en-US"/>
        </w:rPr>
        <w:pPrChange w:id="6312" w:author="admin" w:date="2025-05-21T00:57:00Z">
          <w:pPr>
            <w:pStyle w:val="Default"/>
            <w:numPr>
              <w:numId w:val="93"/>
            </w:numPr>
            <w:ind w:left="720" w:hanging="360"/>
          </w:pPr>
        </w:pPrChange>
      </w:pPr>
      <w:ins w:id="6313" w:author="Antoneth Macaisa" w:date="2025-05-20T14:12:00Z">
        <w:r w:rsidRPr="000867A4">
          <w:rPr>
            <w:rFonts w:eastAsia="DengXian"/>
            <w:b/>
            <w:bCs/>
            <w:sz w:val="26"/>
            <w:szCs w:val="26"/>
            <w:lang w:val="en-US"/>
          </w:rPr>
          <w:t>New Booking Button</w:t>
        </w:r>
      </w:ins>
    </w:p>
    <w:p w14:paraId="6F425683" w14:textId="77777777" w:rsidR="000867A4" w:rsidRDefault="000867A4" w:rsidP="000867A4">
      <w:pPr>
        <w:pStyle w:val="Default"/>
        <w:rPr>
          <w:ins w:id="6314" w:author="Antoneth Macaisa" w:date="2025-05-20T14:12:00Z"/>
          <w:rFonts w:eastAsia="DengXian"/>
          <w:b/>
          <w:bCs/>
          <w:sz w:val="26"/>
          <w:szCs w:val="26"/>
          <w:lang w:val="en-US"/>
        </w:rPr>
      </w:pPr>
    </w:p>
    <w:p w14:paraId="1D1B136A" w14:textId="062D68E4" w:rsidR="000867A4" w:rsidRDefault="000867A4" w:rsidP="000867A4">
      <w:pPr>
        <w:pStyle w:val="Default"/>
        <w:spacing w:line="480" w:lineRule="auto"/>
        <w:jc w:val="both"/>
        <w:rPr>
          <w:ins w:id="6315" w:author="Antoneth Macaisa" w:date="2025-05-20T14:14:00Z"/>
          <w:rFonts w:eastAsia="DengXian"/>
          <w:sz w:val="26"/>
          <w:szCs w:val="26"/>
        </w:rPr>
      </w:pPr>
      <w:ins w:id="6316" w:author="Antoneth Macaisa" w:date="2025-05-20T14:14:00Z">
        <w:del w:id="6317" w:author="admin" w:date="2025-05-21T00:55:00Z">
          <w:r w:rsidDel="00F7027D">
            <w:rPr>
              <w:noProof/>
              <w:lang w:val="en-US" w:eastAsia="en-US"/>
            </w:rPr>
            <w:drawing>
              <wp:anchor distT="0" distB="0" distL="114300" distR="114300" simplePos="0" relativeHeight="251821056" behindDoc="1" locked="0" layoutInCell="1" allowOverlap="1" wp14:anchorId="5EC976BA" wp14:editId="1533AE88">
                <wp:simplePos x="0" y="0"/>
                <wp:positionH relativeFrom="column">
                  <wp:posOffset>906780</wp:posOffset>
                </wp:positionH>
                <wp:positionV relativeFrom="paragraph">
                  <wp:posOffset>4391025</wp:posOffset>
                </wp:positionV>
                <wp:extent cx="3462232" cy="1947458"/>
                <wp:effectExtent l="19050" t="19050" r="24130" b="15240"/>
                <wp:wrapNone/>
                <wp:docPr id="1240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62232" cy="194745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ins>
      <w:ins w:id="6318" w:author="Antoneth Macaisa" w:date="2025-05-20T14:13:00Z">
        <w:r>
          <w:rPr>
            <w:rFonts w:eastAsia="DengXian"/>
            <w:sz w:val="26"/>
            <w:szCs w:val="26"/>
          </w:rPr>
          <w:tab/>
          <w:t xml:space="preserve">Figure 77 </w:t>
        </w:r>
        <w:del w:id="6319" w:author="admin" w:date="2025-05-21T00:55:00Z">
          <w:r w:rsidDel="00F7027D">
            <w:rPr>
              <w:rFonts w:eastAsia="DengXian"/>
              <w:sz w:val="26"/>
              <w:szCs w:val="26"/>
            </w:rPr>
            <w:delText>below</w:delText>
          </w:r>
          <w:r w:rsidRPr="000867A4" w:rsidDel="00F7027D">
            <w:rPr>
              <w:rFonts w:eastAsia="DengXian"/>
              <w:sz w:val="26"/>
              <w:szCs w:val="26"/>
            </w:rPr>
            <w:delText xml:space="preserve"> </w:delText>
          </w:r>
        </w:del>
      </w:ins>
      <w:ins w:id="6320" w:author="admin" w:date="2025-05-21T00:55:00Z">
        <w:r w:rsidR="00F7027D">
          <w:rPr>
            <w:rFonts w:eastAsia="DengXian"/>
            <w:sz w:val="26"/>
            <w:szCs w:val="26"/>
          </w:rPr>
          <w:t xml:space="preserve">in the </w:t>
        </w:r>
      </w:ins>
      <w:ins w:id="6321" w:author="admin" w:date="2025-05-21T00:56:00Z">
        <w:r w:rsidR="00F7027D">
          <w:rPr>
            <w:rFonts w:eastAsia="DengXian"/>
            <w:sz w:val="26"/>
            <w:szCs w:val="26"/>
          </w:rPr>
          <w:t xml:space="preserve">next </w:t>
        </w:r>
      </w:ins>
      <w:ins w:id="6322" w:author="admin" w:date="2025-05-21T00:55:00Z">
        <w:r w:rsidR="00F7027D">
          <w:rPr>
            <w:rFonts w:eastAsia="DengXian"/>
            <w:sz w:val="26"/>
            <w:szCs w:val="26"/>
          </w:rPr>
          <w:t xml:space="preserve">page </w:t>
        </w:r>
      </w:ins>
      <w:ins w:id="6323" w:author="Antoneth Macaisa" w:date="2025-05-20T14:13:00Z">
        <w:r w:rsidRPr="000867A4">
          <w:rPr>
            <w:rFonts w:eastAsia="DengXian"/>
            <w:sz w:val="26"/>
            <w:szCs w:val="26"/>
          </w:rPr>
          <w:t xml:space="preserve">illustrates the "Access Your Booking" page within the FLEXIDESK platform, providing users with versatile methods for gaining entry to their reserved co-working space. The primary method displayed is through a "QR Code Preview" area, accompanied by a "Scan QR at Entrance" button, indicating the use of a </w:t>
        </w:r>
        <w:proofErr w:type="spellStart"/>
        <w:r w:rsidRPr="000867A4">
          <w:rPr>
            <w:rFonts w:eastAsia="DengXian"/>
            <w:sz w:val="26"/>
            <w:szCs w:val="26"/>
          </w:rPr>
          <w:t>scannable</w:t>
        </w:r>
        <w:proofErr w:type="spellEnd"/>
        <w:r w:rsidRPr="000867A4">
          <w:rPr>
            <w:rFonts w:eastAsia="DengXian"/>
            <w:sz w:val="26"/>
            <w:szCs w:val="26"/>
          </w:rPr>
          <w:t xml:space="preserve"> QR code for physical access. Alternatively, users can opt for a traditional password-based entry by inputting their unique "Booking ID" and "Password" into designated fields, followed by clicking the "Access Space" button. A "Forgot password?" link </w:t>
        </w:r>
        <w:proofErr w:type="gramStart"/>
        <w:r w:rsidRPr="000867A4">
          <w:rPr>
            <w:rFonts w:eastAsia="DengXian"/>
            <w:sz w:val="26"/>
            <w:szCs w:val="26"/>
          </w:rPr>
          <w:t>is conveniently provided</w:t>
        </w:r>
        <w:proofErr w:type="gramEnd"/>
        <w:r w:rsidRPr="000867A4">
          <w:rPr>
            <w:rFonts w:eastAsia="DengXian"/>
            <w:sz w:val="26"/>
            <w:szCs w:val="26"/>
          </w:rPr>
          <w:t xml:space="preserve"> for password recovery. Below these access options, a "Recent Bookings" section offers a historical overview of previous reservations. This list includes the "Space" name</w:t>
        </w:r>
        <w:r>
          <w:rPr>
            <w:rFonts w:eastAsia="DengXian"/>
            <w:sz w:val="26"/>
            <w:szCs w:val="26"/>
          </w:rPr>
          <w:t xml:space="preserve">, </w:t>
        </w:r>
        <w:r w:rsidRPr="000867A4">
          <w:rPr>
            <w:rFonts w:eastAsia="DengXian"/>
            <w:sz w:val="26"/>
            <w:szCs w:val="26"/>
          </w:rPr>
          <w:lastRenderedPageBreak/>
          <w:t>the "Date" of the booking</w:t>
        </w:r>
        <w:r>
          <w:rPr>
            <w:rFonts w:eastAsia="DengXian"/>
            <w:sz w:val="26"/>
            <w:szCs w:val="26"/>
          </w:rPr>
          <w:t xml:space="preserve">, </w:t>
        </w:r>
        <w:r w:rsidRPr="000867A4">
          <w:rPr>
            <w:rFonts w:eastAsia="DengXian"/>
            <w:sz w:val="26"/>
            <w:szCs w:val="26"/>
          </w:rPr>
          <w:t xml:space="preserve">its </w:t>
        </w:r>
        <w:proofErr w:type="gramStart"/>
        <w:r w:rsidRPr="000867A4">
          <w:rPr>
            <w:rFonts w:eastAsia="DengXian"/>
            <w:sz w:val="26"/>
            <w:szCs w:val="26"/>
          </w:rPr>
          <w:t>current "Status</w:t>
        </w:r>
        <w:proofErr w:type="gramEnd"/>
        <w:r w:rsidRPr="000867A4">
          <w:rPr>
            <w:rFonts w:eastAsia="DengXian"/>
            <w:sz w:val="26"/>
            <w:szCs w:val="26"/>
          </w:rPr>
          <w:t>"</w:t>
        </w:r>
      </w:ins>
      <w:ins w:id="6324" w:author="Antoneth Macaisa" w:date="2025-05-20T14:14:00Z">
        <w:r>
          <w:rPr>
            <w:rFonts w:eastAsia="DengXian"/>
            <w:sz w:val="26"/>
            <w:szCs w:val="26"/>
          </w:rPr>
          <w:t xml:space="preserve"> </w:t>
        </w:r>
      </w:ins>
      <w:ins w:id="6325" w:author="Antoneth Macaisa" w:date="2025-05-20T14:13:00Z">
        <w:r w:rsidRPr="000867A4">
          <w:rPr>
            <w:rFonts w:eastAsia="DengXian"/>
            <w:sz w:val="26"/>
            <w:szCs w:val="26"/>
          </w:rPr>
          <w:t>and for active bookings, a direct "QR" button for immediate access to the corresponding QR code, significantly streamlining the entry process.</w:t>
        </w:r>
      </w:ins>
    </w:p>
    <w:p w14:paraId="456FDA1A" w14:textId="0844C66A" w:rsidR="000867A4" w:rsidRDefault="000867A4" w:rsidP="000867A4">
      <w:pPr>
        <w:pStyle w:val="Default"/>
        <w:spacing w:line="480" w:lineRule="auto"/>
        <w:jc w:val="both"/>
        <w:rPr>
          <w:ins w:id="6326" w:author="Antoneth Macaisa" w:date="2025-05-20T14:14:00Z"/>
          <w:rFonts w:eastAsia="DengXian"/>
          <w:sz w:val="26"/>
          <w:szCs w:val="26"/>
        </w:rPr>
      </w:pPr>
    </w:p>
    <w:p w14:paraId="2A6B1948" w14:textId="77777777" w:rsidR="000867A4" w:rsidRDefault="000867A4" w:rsidP="000867A4">
      <w:pPr>
        <w:pStyle w:val="Default"/>
        <w:spacing w:line="480" w:lineRule="auto"/>
        <w:jc w:val="both"/>
        <w:rPr>
          <w:ins w:id="6327" w:author="Antoneth Macaisa" w:date="2025-05-20T14:14:00Z"/>
          <w:rFonts w:eastAsia="DengXian"/>
          <w:sz w:val="26"/>
          <w:szCs w:val="26"/>
        </w:rPr>
      </w:pPr>
    </w:p>
    <w:p w14:paraId="20D88EF6" w14:textId="77777777" w:rsidR="000867A4" w:rsidRDefault="000867A4" w:rsidP="000867A4">
      <w:pPr>
        <w:pStyle w:val="Default"/>
        <w:spacing w:line="480" w:lineRule="auto"/>
        <w:jc w:val="both"/>
        <w:rPr>
          <w:ins w:id="6328" w:author="Antoneth Macaisa" w:date="2025-05-20T14:14:00Z"/>
          <w:rFonts w:eastAsia="DengXian"/>
          <w:sz w:val="26"/>
          <w:szCs w:val="26"/>
        </w:rPr>
      </w:pPr>
    </w:p>
    <w:p w14:paraId="6037684B" w14:textId="1303D3F6" w:rsidR="00F7027D" w:rsidRDefault="00F7027D" w:rsidP="000867A4">
      <w:pPr>
        <w:pStyle w:val="Default"/>
        <w:spacing w:line="480" w:lineRule="auto"/>
        <w:jc w:val="both"/>
        <w:rPr>
          <w:ins w:id="6329" w:author="admin" w:date="2025-05-21T00:55:00Z"/>
          <w:rFonts w:eastAsia="DengXian"/>
          <w:sz w:val="26"/>
          <w:szCs w:val="26"/>
        </w:rPr>
      </w:pPr>
      <w:ins w:id="6330" w:author="admin" w:date="2025-05-21T00:55:00Z">
        <w:r>
          <w:rPr>
            <w:noProof/>
            <w:lang w:val="en-US" w:eastAsia="en-US"/>
          </w:rPr>
          <w:drawing>
            <wp:anchor distT="0" distB="0" distL="114300" distR="114300" simplePos="0" relativeHeight="251837440" behindDoc="1" locked="0" layoutInCell="1" allowOverlap="1" wp14:anchorId="4CCF1C22" wp14:editId="6E348C40">
              <wp:simplePos x="0" y="0"/>
              <wp:positionH relativeFrom="column">
                <wp:posOffset>962025</wp:posOffset>
              </wp:positionH>
              <wp:positionV relativeFrom="paragraph">
                <wp:posOffset>-399</wp:posOffset>
              </wp:positionV>
              <wp:extent cx="3366008" cy="1893333"/>
              <wp:effectExtent l="19050" t="19050" r="25400" b="12065"/>
              <wp:wrapNone/>
              <wp:docPr id="1647019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70181" cy="1895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p>
    <w:p w14:paraId="67A2D12A" w14:textId="2D1927ED" w:rsidR="00F7027D" w:rsidRDefault="00F7027D" w:rsidP="000867A4">
      <w:pPr>
        <w:pStyle w:val="Default"/>
        <w:spacing w:line="480" w:lineRule="auto"/>
        <w:jc w:val="both"/>
        <w:rPr>
          <w:ins w:id="6331" w:author="admin" w:date="2025-05-21T00:55:00Z"/>
          <w:rFonts w:eastAsia="DengXian"/>
          <w:sz w:val="26"/>
          <w:szCs w:val="26"/>
        </w:rPr>
      </w:pPr>
    </w:p>
    <w:p w14:paraId="4D9BE7FA" w14:textId="116151E8" w:rsidR="00F7027D" w:rsidRDefault="00F7027D" w:rsidP="000867A4">
      <w:pPr>
        <w:pStyle w:val="Default"/>
        <w:spacing w:line="480" w:lineRule="auto"/>
        <w:jc w:val="both"/>
        <w:rPr>
          <w:ins w:id="6332" w:author="admin" w:date="2025-05-21T00:55:00Z"/>
          <w:rFonts w:eastAsia="DengXian"/>
          <w:sz w:val="26"/>
          <w:szCs w:val="26"/>
        </w:rPr>
      </w:pPr>
    </w:p>
    <w:p w14:paraId="53207DDF" w14:textId="14921806" w:rsidR="00F7027D" w:rsidRDefault="00F7027D" w:rsidP="000867A4">
      <w:pPr>
        <w:pStyle w:val="Default"/>
        <w:spacing w:line="480" w:lineRule="auto"/>
        <w:jc w:val="both"/>
        <w:rPr>
          <w:ins w:id="6333" w:author="admin" w:date="2025-05-21T00:55:00Z"/>
          <w:rFonts w:eastAsia="DengXian"/>
          <w:sz w:val="26"/>
          <w:szCs w:val="26"/>
        </w:rPr>
      </w:pPr>
    </w:p>
    <w:p w14:paraId="02B5B128" w14:textId="068AB9BA" w:rsidR="000867A4" w:rsidRDefault="000867A4" w:rsidP="000867A4">
      <w:pPr>
        <w:pStyle w:val="Default"/>
        <w:spacing w:line="480" w:lineRule="auto"/>
        <w:jc w:val="both"/>
        <w:rPr>
          <w:ins w:id="6334" w:author="Antoneth Macaisa" w:date="2025-05-20T14:14:00Z"/>
          <w:rFonts w:eastAsia="DengXian"/>
          <w:sz w:val="26"/>
          <w:szCs w:val="26"/>
        </w:rPr>
      </w:pPr>
    </w:p>
    <w:p w14:paraId="6B2D61EF" w14:textId="3B46FA7B" w:rsidR="000867A4" w:rsidRDefault="000867A4" w:rsidP="000867A4">
      <w:pPr>
        <w:pStyle w:val="Default"/>
        <w:spacing w:line="480" w:lineRule="auto"/>
        <w:jc w:val="center"/>
        <w:rPr>
          <w:ins w:id="6335" w:author="Antoneth Macaisa" w:date="2025-05-20T14:14:00Z"/>
          <w:rFonts w:eastAsia="DengXian"/>
          <w:b/>
          <w:bCs/>
          <w:sz w:val="26"/>
          <w:szCs w:val="26"/>
        </w:rPr>
      </w:pPr>
      <w:ins w:id="6336" w:author="Antoneth Macaisa" w:date="2025-05-20T14:14:00Z">
        <w:r>
          <w:rPr>
            <w:rFonts w:eastAsia="DengXian"/>
            <w:b/>
            <w:bCs/>
            <w:sz w:val="26"/>
            <w:szCs w:val="26"/>
          </w:rPr>
          <w:t xml:space="preserve">Figure 77. </w:t>
        </w:r>
      </w:ins>
      <w:ins w:id="6337" w:author="Antoneth Macaisa" w:date="2025-05-20T15:43:00Z">
        <w:r w:rsidR="005B768B">
          <w:rPr>
            <w:rFonts w:eastAsia="DengXian"/>
            <w:b/>
            <w:bCs/>
            <w:sz w:val="26"/>
            <w:szCs w:val="26"/>
          </w:rPr>
          <w:t xml:space="preserve">Access </w:t>
        </w:r>
        <w:proofErr w:type="gramStart"/>
        <w:r w:rsidR="005B768B">
          <w:rPr>
            <w:rFonts w:eastAsia="DengXian"/>
            <w:b/>
            <w:bCs/>
            <w:sz w:val="26"/>
            <w:szCs w:val="26"/>
          </w:rPr>
          <w:t>your</w:t>
        </w:r>
        <w:proofErr w:type="gramEnd"/>
        <w:r w:rsidR="005B768B">
          <w:rPr>
            <w:rFonts w:eastAsia="DengXian"/>
            <w:b/>
            <w:bCs/>
            <w:sz w:val="26"/>
            <w:szCs w:val="26"/>
          </w:rPr>
          <w:t xml:space="preserve"> Booking</w:t>
        </w:r>
      </w:ins>
    </w:p>
    <w:p w14:paraId="49EF14C6" w14:textId="2C7585D7" w:rsidR="000867A4" w:rsidRPr="000867A4" w:rsidRDefault="000867A4">
      <w:pPr>
        <w:pStyle w:val="Default"/>
        <w:numPr>
          <w:ilvl w:val="0"/>
          <w:numId w:val="95"/>
        </w:numPr>
        <w:rPr>
          <w:ins w:id="6338" w:author="Antoneth Macaisa" w:date="2025-05-20T14:14:00Z"/>
          <w:rFonts w:eastAsia="DengXian"/>
          <w:b/>
          <w:bCs/>
          <w:sz w:val="26"/>
          <w:szCs w:val="26"/>
        </w:rPr>
        <w:pPrChange w:id="6339" w:author="Antoneth Macaisa" w:date="2025-05-20T14:14:00Z">
          <w:pPr>
            <w:pStyle w:val="Default"/>
            <w:spacing w:line="480" w:lineRule="auto"/>
          </w:pPr>
        </w:pPrChange>
      </w:pPr>
      <w:ins w:id="6340" w:author="Antoneth Macaisa" w:date="2025-05-20T14:14:00Z">
        <w:r w:rsidRPr="000867A4">
          <w:rPr>
            <w:rFonts w:eastAsia="DengXian"/>
            <w:b/>
            <w:bCs/>
            <w:sz w:val="26"/>
            <w:szCs w:val="26"/>
          </w:rPr>
          <w:t>QR image</w:t>
        </w:r>
      </w:ins>
    </w:p>
    <w:p w14:paraId="73FCDC93" w14:textId="599BC6CD" w:rsidR="000867A4" w:rsidRPr="000867A4" w:rsidRDefault="000867A4">
      <w:pPr>
        <w:pStyle w:val="Default"/>
        <w:numPr>
          <w:ilvl w:val="0"/>
          <w:numId w:val="95"/>
        </w:numPr>
        <w:rPr>
          <w:ins w:id="6341" w:author="Antoneth Macaisa" w:date="2025-05-20T14:14:00Z"/>
          <w:rFonts w:eastAsia="DengXian"/>
          <w:b/>
          <w:bCs/>
          <w:sz w:val="26"/>
          <w:szCs w:val="26"/>
        </w:rPr>
        <w:pPrChange w:id="6342" w:author="Antoneth Macaisa" w:date="2025-05-20T14:14:00Z">
          <w:pPr>
            <w:pStyle w:val="Default"/>
            <w:spacing w:line="480" w:lineRule="auto"/>
          </w:pPr>
        </w:pPrChange>
      </w:pPr>
      <w:ins w:id="6343" w:author="Antoneth Macaisa" w:date="2025-05-20T14:14:00Z">
        <w:r w:rsidRPr="000867A4">
          <w:rPr>
            <w:rFonts w:eastAsia="DengXian"/>
            <w:b/>
            <w:bCs/>
            <w:sz w:val="26"/>
            <w:szCs w:val="26"/>
          </w:rPr>
          <w:t xml:space="preserve">Scan </w:t>
        </w:r>
        <w:proofErr w:type="spellStart"/>
        <w:r w:rsidRPr="000867A4">
          <w:rPr>
            <w:rFonts w:eastAsia="DengXian"/>
            <w:b/>
            <w:bCs/>
            <w:sz w:val="26"/>
            <w:szCs w:val="26"/>
          </w:rPr>
          <w:t>qr</w:t>
        </w:r>
        <w:proofErr w:type="spellEnd"/>
        <w:r w:rsidRPr="000867A4">
          <w:rPr>
            <w:rFonts w:eastAsia="DengXian"/>
            <w:b/>
            <w:bCs/>
            <w:sz w:val="26"/>
            <w:szCs w:val="26"/>
          </w:rPr>
          <w:t xml:space="preserve"> button</w:t>
        </w:r>
      </w:ins>
    </w:p>
    <w:p w14:paraId="46A6DBC7" w14:textId="482691FF" w:rsidR="000867A4" w:rsidRPr="000867A4" w:rsidRDefault="000867A4">
      <w:pPr>
        <w:pStyle w:val="Default"/>
        <w:numPr>
          <w:ilvl w:val="0"/>
          <w:numId w:val="95"/>
        </w:numPr>
        <w:rPr>
          <w:ins w:id="6344" w:author="Antoneth Macaisa" w:date="2025-05-20T14:14:00Z"/>
          <w:rFonts w:eastAsia="DengXian"/>
          <w:b/>
          <w:bCs/>
          <w:sz w:val="26"/>
          <w:szCs w:val="26"/>
        </w:rPr>
        <w:pPrChange w:id="6345" w:author="Antoneth Macaisa" w:date="2025-05-20T14:14:00Z">
          <w:pPr>
            <w:pStyle w:val="Default"/>
            <w:spacing w:line="480" w:lineRule="auto"/>
          </w:pPr>
        </w:pPrChange>
      </w:pPr>
      <w:ins w:id="6346" w:author="Antoneth Macaisa" w:date="2025-05-20T14:14:00Z">
        <w:r w:rsidRPr="000867A4">
          <w:rPr>
            <w:rFonts w:eastAsia="DengXian"/>
            <w:b/>
            <w:bCs/>
            <w:sz w:val="26"/>
            <w:szCs w:val="26"/>
          </w:rPr>
          <w:t>Access Details</w:t>
        </w:r>
      </w:ins>
    </w:p>
    <w:p w14:paraId="0A4A3C2F" w14:textId="6A71055F" w:rsidR="000867A4" w:rsidRPr="000867A4" w:rsidRDefault="000867A4">
      <w:pPr>
        <w:pStyle w:val="Default"/>
        <w:numPr>
          <w:ilvl w:val="0"/>
          <w:numId w:val="95"/>
        </w:numPr>
        <w:rPr>
          <w:ins w:id="6347" w:author="Antoneth Macaisa" w:date="2025-05-20T14:14:00Z"/>
          <w:rFonts w:eastAsia="DengXian"/>
          <w:b/>
          <w:bCs/>
          <w:sz w:val="26"/>
          <w:szCs w:val="26"/>
        </w:rPr>
        <w:pPrChange w:id="6348" w:author="Antoneth Macaisa" w:date="2025-05-20T14:14:00Z">
          <w:pPr>
            <w:pStyle w:val="Default"/>
            <w:spacing w:line="480" w:lineRule="auto"/>
          </w:pPr>
        </w:pPrChange>
      </w:pPr>
      <w:ins w:id="6349" w:author="Antoneth Macaisa" w:date="2025-05-20T14:15:00Z">
        <w:r>
          <w:rPr>
            <w:rFonts w:eastAsia="DengXian"/>
            <w:b/>
            <w:bCs/>
            <w:sz w:val="26"/>
            <w:szCs w:val="26"/>
          </w:rPr>
          <w:t>A</w:t>
        </w:r>
      </w:ins>
      <w:ins w:id="6350" w:author="Antoneth Macaisa" w:date="2025-05-20T14:14:00Z">
        <w:r w:rsidRPr="000867A4">
          <w:rPr>
            <w:rFonts w:eastAsia="DengXian"/>
            <w:b/>
            <w:bCs/>
            <w:sz w:val="26"/>
            <w:szCs w:val="26"/>
          </w:rPr>
          <w:t>ccess space button</w:t>
        </w:r>
      </w:ins>
    </w:p>
    <w:p w14:paraId="0F69E772" w14:textId="3BDCFED2" w:rsidR="000867A4" w:rsidRPr="000867A4" w:rsidRDefault="000867A4">
      <w:pPr>
        <w:pStyle w:val="Default"/>
        <w:numPr>
          <w:ilvl w:val="0"/>
          <w:numId w:val="95"/>
        </w:numPr>
        <w:spacing w:line="480" w:lineRule="auto"/>
        <w:rPr>
          <w:ins w:id="6351" w:author="Antoneth Macaisa" w:date="2025-05-20T14:14:00Z"/>
          <w:rFonts w:eastAsia="DengXian"/>
          <w:b/>
          <w:bCs/>
          <w:sz w:val="26"/>
          <w:szCs w:val="26"/>
          <w:rPrChange w:id="6352" w:author="Antoneth Macaisa" w:date="2025-05-20T14:14:00Z">
            <w:rPr>
              <w:ins w:id="6353" w:author="Antoneth Macaisa" w:date="2025-05-20T14:14:00Z"/>
              <w:rFonts w:eastAsia="DengXian"/>
              <w:sz w:val="26"/>
              <w:szCs w:val="26"/>
            </w:rPr>
          </w:rPrChange>
        </w:rPr>
        <w:pPrChange w:id="6354" w:author="Antoneth Macaisa" w:date="2025-05-20T14:15:00Z">
          <w:pPr>
            <w:pStyle w:val="Default"/>
            <w:spacing w:line="480" w:lineRule="auto"/>
            <w:jc w:val="both"/>
          </w:pPr>
        </w:pPrChange>
      </w:pPr>
      <w:ins w:id="6355" w:author="Antoneth Macaisa" w:date="2025-05-20T14:15:00Z">
        <w:r>
          <w:rPr>
            <w:rFonts w:eastAsia="DengXian"/>
            <w:b/>
            <w:bCs/>
            <w:sz w:val="26"/>
            <w:szCs w:val="26"/>
          </w:rPr>
          <w:t>QR</w:t>
        </w:r>
      </w:ins>
      <w:ins w:id="6356" w:author="Antoneth Macaisa" w:date="2025-05-20T14:14:00Z">
        <w:r w:rsidRPr="000867A4">
          <w:rPr>
            <w:rFonts w:eastAsia="DengXian"/>
            <w:b/>
            <w:bCs/>
            <w:sz w:val="26"/>
            <w:szCs w:val="26"/>
          </w:rPr>
          <w:t xml:space="preserve"> button - to show the status</w:t>
        </w:r>
      </w:ins>
    </w:p>
    <w:p w14:paraId="6165E06E" w14:textId="7FC20D6B" w:rsidR="000867A4" w:rsidRDefault="000867A4" w:rsidP="000867A4">
      <w:pPr>
        <w:pStyle w:val="Default"/>
        <w:spacing w:line="480" w:lineRule="auto"/>
        <w:jc w:val="both"/>
        <w:rPr>
          <w:ins w:id="6357" w:author="Antoneth Macaisa" w:date="2025-05-20T14:15:00Z"/>
          <w:rFonts w:eastAsia="DengXian"/>
          <w:sz w:val="26"/>
          <w:szCs w:val="26"/>
        </w:rPr>
      </w:pPr>
      <w:ins w:id="6358" w:author="Antoneth Macaisa" w:date="2025-05-20T14:15:00Z">
        <w:del w:id="6359" w:author="admin" w:date="2025-05-21T00:56:00Z">
          <w:r w:rsidDel="00F7027D">
            <w:rPr>
              <w:noProof/>
              <w:lang w:val="en-US" w:eastAsia="en-US"/>
            </w:rPr>
            <w:drawing>
              <wp:anchor distT="0" distB="0" distL="114300" distR="114300" simplePos="0" relativeHeight="251823104" behindDoc="1" locked="0" layoutInCell="1" allowOverlap="1" wp14:anchorId="41BC85E3" wp14:editId="0CF71E32">
                <wp:simplePos x="0" y="0"/>
                <wp:positionH relativeFrom="column">
                  <wp:posOffset>1141730</wp:posOffset>
                </wp:positionH>
                <wp:positionV relativeFrom="paragraph">
                  <wp:posOffset>4026535</wp:posOffset>
                </wp:positionV>
                <wp:extent cx="3465020" cy="1949026"/>
                <wp:effectExtent l="19050" t="19050" r="21590" b="13335"/>
                <wp:wrapNone/>
                <wp:docPr id="85450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5020" cy="194902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r>
          <w:rPr>
            <w:rFonts w:eastAsia="DengXian"/>
            <w:sz w:val="26"/>
            <w:szCs w:val="26"/>
          </w:rPr>
          <w:tab/>
          <w:t xml:space="preserve">Figure 78 </w:t>
        </w:r>
        <w:del w:id="6360" w:author="admin" w:date="2025-05-21T00:56:00Z">
          <w:r w:rsidDel="00F7027D">
            <w:rPr>
              <w:rFonts w:eastAsia="DengXian"/>
              <w:sz w:val="26"/>
              <w:szCs w:val="26"/>
            </w:rPr>
            <w:delText>belo</w:delText>
          </w:r>
        </w:del>
      </w:ins>
      <w:ins w:id="6361" w:author="admin" w:date="2025-05-21T00:56:00Z">
        <w:r w:rsidR="00F7027D">
          <w:rPr>
            <w:rFonts w:eastAsia="DengXian"/>
            <w:sz w:val="26"/>
            <w:szCs w:val="26"/>
          </w:rPr>
          <w:t xml:space="preserve"> in the next page</w:t>
        </w:r>
      </w:ins>
      <w:ins w:id="6362" w:author="Antoneth Macaisa" w:date="2025-05-20T14:15:00Z">
        <w:del w:id="6363" w:author="admin" w:date="2025-05-21T00:56:00Z">
          <w:r w:rsidDel="00F7027D">
            <w:rPr>
              <w:rFonts w:eastAsia="DengXian"/>
              <w:sz w:val="26"/>
              <w:szCs w:val="26"/>
            </w:rPr>
            <w:delText>w</w:delText>
          </w:r>
        </w:del>
        <w:r w:rsidRPr="000867A4">
          <w:rPr>
            <w:rFonts w:eastAsia="DengXian"/>
            <w:sz w:val="26"/>
            <w:szCs w:val="26"/>
          </w:rPr>
          <w:t xml:space="preserve"> depicts the "Notifications" page within the FLEXIDESK platform, serving as a centralized hub for all user-specific alerts and updates. The page clearly categorizes different types of notifications, such as "Get your promo" for promotional offers, "Queue Notifications" which likely relate to service queues or waiting lists, and "Co-Workplace Updates" for general </w:t>
        </w:r>
        <w:r w:rsidRPr="000867A4">
          <w:rPr>
            <w:rFonts w:eastAsia="DengXian"/>
            <w:sz w:val="26"/>
            <w:szCs w:val="26"/>
          </w:rPr>
          <w:lastRenderedPageBreak/>
          <w:t xml:space="preserve">announcements or changes pertinent to the co-working environment. When no new alerts are present, the message "No more notifications" </w:t>
        </w:r>
        <w:proofErr w:type="gramStart"/>
        <w:r w:rsidRPr="000867A4">
          <w:rPr>
            <w:rFonts w:eastAsia="DengXian"/>
            <w:sz w:val="26"/>
            <w:szCs w:val="26"/>
          </w:rPr>
          <w:t>is clearly displayed</w:t>
        </w:r>
        <w:proofErr w:type="gramEnd"/>
        <w:r w:rsidRPr="000867A4">
          <w:rPr>
            <w:rFonts w:eastAsia="DengXian"/>
            <w:sz w:val="26"/>
            <w:szCs w:val="26"/>
          </w:rPr>
          <w:t xml:space="preserve">, providing a transparent view of the user's notification inbox. For managing these alerts, the interface includes basic controls on the right side, specifically a "Select" option to choose multiple notifications and a distinct icon that likely represents a "Delete" or "Archive" function, allowing users to efficiently organize and clear their notification </w:t>
        </w:r>
      </w:ins>
      <w:ins w:id="6364" w:author="admin" w:date="2025-05-21T00:56:00Z">
        <w:r w:rsidR="00F7027D">
          <w:rPr>
            <w:noProof/>
            <w:lang w:val="en-US" w:eastAsia="en-US"/>
          </w:rPr>
          <w:drawing>
            <wp:anchor distT="0" distB="0" distL="114300" distR="114300" simplePos="0" relativeHeight="251839488" behindDoc="1" locked="0" layoutInCell="1" allowOverlap="1" wp14:anchorId="7A5A2467" wp14:editId="5591DB1B">
              <wp:simplePos x="0" y="0"/>
              <wp:positionH relativeFrom="column">
                <wp:posOffset>1009650</wp:posOffset>
              </wp:positionH>
              <wp:positionV relativeFrom="paragraph">
                <wp:posOffset>558954</wp:posOffset>
              </wp:positionV>
              <wp:extent cx="3086100" cy="1735888"/>
              <wp:effectExtent l="19050" t="19050" r="19050" b="17145"/>
              <wp:wrapNone/>
              <wp:docPr id="164701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92135" cy="173928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ins w:id="6365" w:author="Antoneth Macaisa" w:date="2025-05-20T14:15:00Z">
        <w:r w:rsidRPr="000867A4">
          <w:rPr>
            <w:rFonts w:eastAsia="DengXian"/>
            <w:sz w:val="26"/>
            <w:szCs w:val="26"/>
          </w:rPr>
          <w:t>history.</w:t>
        </w:r>
      </w:ins>
    </w:p>
    <w:p w14:paraId="367434E7" w14:textId="2D94678A" w:rsidR="000867A4" w:rsidRPr="000867A4" w:rsidRDefault="000867A4">
      <w:pPr>
        <w:pStyle w:val="Default"/>
        <w:spacing w:line="480" w:lineRule="auto"/>
        <w:jc w:val="both"/>
        <w:rPr>
          <w:ins w:id="6366" w:author="Antoneth Macaisa" w:date="2025-05-20T14:12:00Z"/>
          <w:rFonts w:eastAsia="DengXian"/>
          <w:sz w:val="26"/>
          <w:szCs w:val="26"/>
          <w:lang w:val="en-US"/>
          <w:rPrChange w:id="6367" w:author="Antoneth Macaisa" w:date="2025-05-20T14:13:00Z">
            <w:rPr>
              <w:ins w:id="6368" w:author="Antoneth Macaisa" w:date="2025-05-20T14:12:00Z"/>
              <w:rFonts w:eastAsia="DengXian"/>
              <w:b/>
              <w:bCs/>
              <w:sz w:val="26"/>
              <w:szCs w:val="26"/>
              <w:lang w:val="en-US"/>
            </w:rPr>
          </w:rPrChange>
        </w:rPr>
        <w:pPrChange w:id="6369" w:author="Antoneth Macaisa" w:date="2025-05-20T14:13:00Z">
          <w:pPr>
            <w:pStyle w:val="Default"/>
          </w:pPr>
        </w:pPrChange>
      </w:pPr>
    </w:p>
    <w:p w14:paraId="7E094C84" w14:textId="0859A15F" w:rsidR="000867A4" w:rsidRDefault="000867A4" w:rsidP="000867A4">
      <w:pPr>
        <w:pStyle w:val="Default"/>
        <w:rPr>
          <w:ins w:id="6370" w:author="Antoneth Macaisa" w:date="2025-05-20T14:15:00Z"/>
          <w:rFonts w:eastAsia="DengXian"/>
          <w:sz w:val="26"/>
          <w:szCs w:val="26"/>
          <w:lang w:val="en-US"/>
        </w:rPr>
      </w:pPr>
    </w:p>
    <w:p w14:paraId="1BD5E37E" w14:textId="2D21EAEC" w:rsidR="000867A4" w:rsidRDefault="000867A4" w:rsidP="000867A4">
      <w:pPr>
        <w:pStyle w:val="Default"/>
        <w:rPr>
          <w:ins w:id="6371" w:author="Antoneth Macaisa" w:date="2025-05-20T14:15:00Z"/>
          <w:rFonts w:eastAsia="DengXian"/>
          <w:sz w:val="26"/>
          <w:szCs w:val="26"/>
          <w:lang w:val="en-US"/>
        </w:rPr>
      </w:pPr>
    </w:p>
    <w:p w14:paraId="75673E20" w14:textId="60547458" w:rsidR="000867A4" w:rsidRDefault="000867A4" w:rsidP="000867A4">
      <w:pPr>
        <w:pStyle w:val="Default"/>
        <w:rPr>
          <w:ins w:id="6372" w:author="Antoneth Macaisa" w:date="2025-05-20T14:15:00Z"/>
          <w:rFonts w:eastAsia="DengXian"/>
          <w:sz w:val="26"/>
          <w:szCs w:val="26"/>
          <w:lang w:val="en-US"/>
        </w:rPr>
      </w:pPr>
    </w:p>
    <w:p w14:paraId="5C5A8299" w14:textId="77777777" w:rsidR="000867A4" w:rsidRDefault="000867A4" w:rsidP="000867A4">
      <w:pPr>
        <w:pStyle w:val="Default"/>
        <w:rPr>
          <w:ins w:id="6373" w:author="Antoneth Macaisa" w:date="2025-05-20T14:15:00Z"/>
          <w:rFonts w:eastAsia="DengXian"/>
          <w:sz w:val="26"/>
          <w:szCs w:val="26"/>
          <w:lang w:val="en-US"/>
        </w:rPr>
      </w:pPr>
    </w:p>
    <w:p w14:paraId="502FEC40" w14:textId="77777777" w:rsidR="000867A4" w:rsidRDefault="000867A4" w:rsidP="000867A4">
      <w:pPr>
        <w:pStyle w:val="Default"/>
        <w:rPr>
          <w:ins w:id="6374" w:author="Antoneth Macaisa" w:date="2025-05-20T14:15:00Z"/>
          <w:rFonts w:eastAsia="DengXian"/>
          <w:sz w:val="26"/>
          <w:szCs w:val="26"/>
          <w:lang w:val="en-US"/>
        </w:rPr>
      </w:pPr>
    </w:p>
    <w:p w14:paraId="05DC1815" w14:textId="77777777" w:rsidR="000867A4" w:rsidRDefault="000867A4" w:rsidP="000867A4">
      <w:pPr>
        <w:pStyle w:val="Default"/>
        <w:rPr>
          <w:ins w:id="6375" w:author="Antoneth Macaisa" w:date="2025-05-20T14:15:00Z"/>
          <w:rFonts w:eastAsia="DengXian"/>
          <w:sz w:val="26"/>
          <w:szCs w:val="26"/>
          <w:lang w:val="en-US"/>
        </w:rPr>
      </w:pPr>
    </w:p>
    <w:p w14:paraId="17F888FF" w14:textId="321185C6" w:rsidR="000867A4" w:rsidRDefault="000867A4" w:rsidP="000867A4">
      <w:pPr>
        <w:pStyle w:val="Default"/>
        <w:jc w:val="center"/>
        <w:rPr>
          <w:ins w:id="6376" w:author="Antoneth Macaisa" w:date="2025-05-20T14:16:00Z"/>
          <w:rFonts w:eastAsia="DengXian"/>
          <w:b/>
          <w:bCs/>
          <w:sz w:val="26"/>
          <w:szCs w:val="26"/>
          <w:lang w:val="en-US"/>
        </w:rPr>
      </w:pPr>
      <w:ins w:id="6377" w:author="Antoneth Macaisa" w:date="2025-05-20T14:16:00Z">
        <w:r>
          <w:rPr>
            <w:rFonts w:eastAsia="DengXian"/>
            <w:b/>
            <w:bCs/>
            <w:sz w:val="26"/>
            <w:szCs w:val="26"/>
            <w:lang w:val="en-US"/>
          </w:rPr>
          <w:t xml:space="preserve">Figure 78. </w:t>
        </w:r>
      </w:ins>
      <w:ins w:id="6378" w:author="Antoneth Macaisa" w:date="2025-05-20T15:43:00Z">
        <w:r w:rsidR="005B768B">
          <w:rPr>
            <w:rFonts w:eastAsia="DengXian"/>
            <w:b/>
            <w:bCs/>
            <w:sz w:val="26"/>
            <w:szCs w:val="26"/>
            <w:lang w:val="en-US"/>
          </w:rPr>
          <w:t>Notifications</w:t>
        </w:r>
      </w:ins>
    </w:p>
    <w:p w14:paraId="091C5647" w14:textId="2F70178B" w:rsidR="001B7763" w:rsidRPr="001B7763" w:rsidRDefault="001B7763">
      <w:pPr>
        <w:pStyle w:val="Default"/>
        <w:numPr>
          <w:ilvl w:val="0"/>
          <w:numId w:val="97"/>
        </w:numPr>
        <w:rPr>
          <w:ins w:id="6379" w:author="Antoneth Macaisa" w:date="2025-05-20T14:16:00Z"/>
          <w:rFonts w:eastAsia="DengXian"/>
          <w:b/>
          <w:bCs/>
          <w:sz w:val="26"/>
          <w:szCs w:val="26"/>
          <w:lang w:val="en-US"/>
        </w:rPr>
        <w:pPrChange w:id="6380" w:author="Antoneth Macaisa" w:date="2025-05-20T14:16:00Z">
          <w:pPr>
            <w:pStyle w:val="Default"/>
          </w:pPr>
        </w:pPrChange>
      </w:pPr>
      <w:ins w:id="6381" w:author="Antoneth Macaisa" w:date="2025-05-20T14:16:00Z">
        <w:r>
          <w:rPr>
            <w:rFonts w:eastAsia="DengXian"/>
            <w:b/>
            <w:bCs/>
            <w:sz w:val="26"/>
            <w:szCs w:val="26"/>
            <w:lang w:val="en-US"/>
          </w:rPr>
          <w:t>N</w:t>
        </w:r>
        <w:r w:rsidRPr="001B7763">
          <w:rPr>
            <w:rFonts w:eastAsia="DengXian"/>
            <w:b/>
            <w:bCs/>
            <w:sz w:val="26"/>
            <w:szCs w:val="26"/>
            <w:lang w:val="en-US"/>
          </w:rPr>
          <w:t>otification links</w:t>
        </w:r>
      </w:ins>
    </w:p>
    <w:p w14:paraId="248A3FF2" w14:textId="4826FB3F" w:rsidR="000867A4" w:rsidRDefault="001B7763" w:rsidP="001B7763">
      <w:pPr>
        <w:pStyle w:val="Default"/>
        <w:numPr>
          <w:ilvl w:val="0"/>
          <w:numId w:val="97"/>
        </w:numPr>
        <w:spacing w:line="480" w:lineRule="auto"/>
        <w:rPr>
          <w:ins w:id="6382" w:author="Antoneth Macaisa" w:date="2025-05-20T14:16:00Z"/>
          <w:rFonts w:eastAsia="DengXian"/>
          <w:b/>
          <w:bCs/>
          <w:sz w:val="26"/>
          <w:szCs w:val="26"/>
          <w:lang w:val="en-US"/>
        </w:rPr>
      </w:pPr>
      <w:ins w:id="6383" w:author="Antoneth Macaisa" w:date="2025-05-20T14:16:00Z">
        <w:r w:rsidRPr="001B7763">
          <w:rPr>
            <w:rFonts w:eastAsia="DengXian"/>
            <w:b/>
            <w:bCs/>
            <w:sz w:val="26"/>
            <w:szCs w:val="26"/>
            <w:lang w:val="en-US"/>
          </w:rPr>
          <w:t>Deleting Section - to delete notifications</w:t>
        </w:r>
      </w:ins>
    </w:p>
    <w:p w14:paraId="43D8317D" w14:textId="04028CEE" w:rsidR="001B7763" w:rsidRDefault="001B7763" w:rsidP="001B7763">
      <w:pPr>
        <w:pStyle w:val="Default"/>
        <w:spacing w:line="480" w:lineRule="auto"/>
        <w:jc w:val="both"/>
        <w:rPr>
          <w:ins w:id="6384" w:author="Antoneth Macaisa" w:date="2025-05-20T14:18:00Z"/>
          <w:rFonts w:eastAsia="DengXian"/>
          <w:sz w:val="26"/>
          <w:szCs w:val="26"/>
        </w:rPr>
      </w:pPr>
      <w:ins w:id="6385" w:author="Antoneth Macaisa" w:date="2025-05-20T14:17:00Z">
        <w:del w:id="6386" w:author="admin" w:date="2025-05-21T00:56:00Z">
          <w:r w:rsidDel="00F7027D">
            <w:rPr>
              <w:noProof/>
              <w:lang w:val="en-US" w:eastAsia="en-US"/>
            </w:rPr>
            <w:drawing>
              <wp:anchor distT="0" distB="0" distL="114300" distR="114300" simplePos="0" relativeHeight="251825152" behindDoc="1" locked="0" layoutInCell="1" allowOverlap="1" wp14:anchorId="6458C631" wp14:editId="70E540D4">
                <wp:simplePos x="0" y="0"/>
                <wp:positionH relativeFrom="column">
                  <wp:posOffset>1013460</wp:posOffset>
                </wp:positionH>
                <wp:positionV relativeFrom="paragraph">
                  <wp:posOffset>4426585</wp:posOffset>
                </wp:positionV>
                <wp:extent cx="3468409" cy="1950932"/>
                <wp:effectExtent l="19050" t="19050" r="17780" b="11430"/>
                <wp:wrapNone/>
                <wp:docPr id="1647019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68409" cy="195093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r>
          <w:rPr>
            <w:rFonts w:eastAsia="DengXian"/>
            <w:sz w:val="26"/>
            <w:szCs w:val="26"/>
          </w:rPr>
          <w:tab/>
        </w:r>
      </w:ins>
      <w:ins w:id="6387" w:author="Antoneth Macaisa" w:date="2025-05-20T14:16:00Z">
        <w:r w:rsidRPr="001B7763">
          <w:rPr>
            <w:rFonts w:eastAsia="DengXian"/>
            <w:sz w:val="26"/>
            <w:szCs w:val="26"/>
          </w:rPr>
          <w:t>This figure presents the "Client Entry Control" page within the FLEXIDESK platform</w:t>
        </w:r>
      </w:ins>
      <w:ins w:id="6388" w:author="Antoneth Macaisa" w:date="2025-05-20T14:18:00Z">
        <w:r>
          <w:rPr>
            <w:rFonts w:eastAsia="DengXian"/>
            <w:sz w:val="26"/>
            <w:szCs w:val="26"/>
          </w:rPr>
          <w:t xml:space="preserve">. </w:t>
        </w:r>
      </w:ins>
      <w:ins w:id="6389" w:author="Antoneth Macaisa" w:date="2025-05-20T14:16:00Z">
        <w:r w:rsidRPr="001B7763">
          <w:rPr>
            <w:rFonts w:eastAsia="DengXian"/>
            <w:sz w:val="26"/>
            <w:szCs w:val="26"/>
          </w:rPr>
          <w:t xml:space="preserve">The interface offers two distinct authentication methods: "QR Code Authentication," where a "QR Code Preview" is shown and a "Generate New QR Code" button allows for the creation of unique, </w:t>
        </w:r>
        <w:proofErr w:type="spellStart"/>
        <w:r w:rsidRPr="001B7763">
          <w:rPr>
            <w:rFonts w:eastAsia="DengXian"/>
            <w:sz w:val="26"/>
            <w:szCs w:val="26"/>
          </w:rPr>
          <w:t>scannable</w:t>
        </w:r>
        <w:proofErr w:type="spellEnd"/>
        <w:r w:rsidRPr="001B7763">
          <w:rPr>
            <w:rFonts w:eastAsia="DengXian"/>
            <w:sz w:val="26"/>
            <w:szCs w:val="26"/>
          </w:rPr>
          <w:t xml:space="preserve"> entry codes; and "Password-Based Access," which provides an input field to "Enter or generate a secure password" with a corresponding "Generate password" button. Below these access generation tools, a detailed list of "Booked Clients" for May 2025 is </w:t>
        </w:r>
        <w:r w:rsidRPr="001B7763">
          <w:rPr>
            <w:rFonts w:eastAsia="DengXian"/>
            <w:sz w:val="26"/>
            <w:szCs w:val="26"/>
          </w:rPr>
          <w:lastRenderedPageBreak/>
          <w:t xml:space="preserve">displayed, </w:t>
        </w:r>
        <w:proofErr w:type="gramStart"/>
        <w:r w:rsidRPr="001B7763">
          <w:rPr>
            <w:rFonts w:eastAsia="DengXian"/>
            <w:sz w:val="26"/>
            <w:szCs w:val="26"/>
          </w:rPr>
          <w:t>showcasing</w:t>
        </w:r>
        <w:proofErr w:type="gramEnd"/>
        <w:r w:rsidRPr="001B7763">
          <w:rPr>
            <w:rFonts w:eastAsia="DengXian"/>
            <w:sz w:val="26"/>
            <w:szCs w:val="26"/>
          </w:rPr>
          <w:t xml:space="preserve"> individual client names along with their respective booking dates and times</w:t>
        </w:r>
      </w:ins>
      <w:ins w:id="6390" w:author="Antoneth Macaisa" w:date="2025-05-20T14:17:00Z">
        <w:r>
          <w:rPr>
            <w:rFonts w:eastAsia="DengXian"/>
            <w:sz w:val="26"/>
            <w:szCs w:val="26"/>
          </w:rPr>
          <w:t xml:space="preserve">. </w:t>
        </w:r>
      </w:ins>
      <w:ins w:id="6391" w:author="Antoneth Macaisa" w:date="2025-05-20T14:16:00Z">
        <w:r w:rsidRPr="001B7763">
          <w:rPr>
            <w:rFonts w:eastAsia="DengXian"/>
            <w:sz w:val="26"/>
            <w:szCs w:val="26"/>
          </w:rPr>
          <w:t xml:space="preserve">For each client, there are specific actions available: "Send QR" </w:t>
        </w:r>
        <w:proofErr w:type="gramStart"/>
        <w:r w:rsidRPr="001B7763">
          <w:rPr>
            <w:rFonts w:eastAsia="DengXian"/>
            <w:sz w:val="26"/>
            <w:szCs w:val="26"/>
          </w:rPr>
          <w:t>to digitally transmit</w:t>
        </w:r>
        <w:proofErr w:type="gramEnd"/>
        <w:r w:rsidRPr="001B7763">
          <w:rPr>
            <w:rFonts w:eastAsia="DengXian"/>
            <w:sz w:val="26"/>
            <w:szCs w:val="26"/>
          </w:rPr>
          <w:t xml:space="preserve"> the QR code for entry, and "Send Password" to provide password-based access credentials. Additionally, a "View Access Log" option is conveniently located at the top right </w:t>
        </w:r>
      </w:ins>
    </w:p>
    <w:p w14:paraId="77269BEC" w14:textId="0858D505" w:rsidR="001B7763" w:rsidRDefault="00F7027D" w:rsidP="001B7763">
      <w:pPr>
        <w:pStyle w:val="Default"/>
        <w:spacing w:line="480" w:lineRule="auto"/>
        <w:jc w:val="both"/>
        <w:rPr>
          <w:ins w:id="6392" w:author="Antoneth Macaisa" w:date="2025-05-20T14:18:00Z"/>
          <w:rFonts w:eastAsia="DengXian"/>
          <w:sz w:val="26"/>
          <w:szCs w:val="26"/>
        </w:rPr>
      </w:pPr>
      <w:ins w:id="6393" w:author="admin" w:date="2025-05-21T00:56:00Z">
        <w:r>
          <w:rPr>
            <w:noProof/>
            <w:lang w:val="en-US" w:eastAsia="en-US"/>
          </w:rPr>
          <w:drawing>
            <wp:anchor distT="0" distB="0" distL="114300" distR="114300" simplePos="0" relativeHeight="251841536" behindDoc="1" locked="0" layoutInCell="1" allowOverlap="1" wp14:anchorId="7DE9D2B9" wp14:editId="6D58B312">
              <wp:simplePos x="0" y="0"/>
              <wp:positionH relativeFrom="column">
                <wp:posOffset>914400</wp:posOffset>
              </wp:positionH>
              <wp:positionV relativeFrom="paragraph">
                <wp:posOffset>-5715</wp:posOffset>
              </wp:positionV>
              <wp:extent cx="3468409" cy="1950932"/>
              <wp:effectExtent l="19050" t="19050" r="17780" b="11430"/>
              <wp:wrapNone/>
              <wp:docPr id="1647019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68409" cy="195093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p>
    <w:p w14:paraId="0569F11F" w14:textId="5928AB60" w:rsidR="001B7763" w:rsidRDefault="001B7763" w:rsidP="001B7763">
      <w:pPr>
        <w:pStyle w:val="Default"/>
        <w:spacing w:line="480" w:lineRule="auto"/>
        <w:jc w:val="both"/>
        <w:rPr>
          <w:ins w:id="6394" w:author="Antoneth Macaisa" w:date="2025-05-20T14:18:00Z"/>
          <w:rFonts w:eastAsia="DengXian"/>
          <w:sz w:val="26"/>
          <w:szCs w:val="26"/>
        </w:rPr>
      </w:pPr>
    </w:p>
    <w:p w14:paraId="141F37EB" w14:textId="5D7D52C1" w:rsidR="001B7763" w:rsidRDefault="001B7763" w:rsidP="001B7763">
      <w:pPr>
        <w:pStyle w:val="Default"/>
        <w:spacing w:line="480" w:lineRule="auto"/>
        <w:jc w:val="both"/>
        <w:rPr>
          <w:ins w:id="6395" w:author="Antoneth Macaisa" w:date="2025-05-20T14:17:00Z"/>
          <w:rFonts w:eastAsia="DengXian"/>
          <w:sz w:val="26"/>
          <w:szCs w:val="26"/>
        </w:rPr>
      </w:pPr>
    </w:p>
    <w:p w14:paraId="6E8E4E45" w14:textId="4C6CDA61" w:rsidR="001B7763" w:rsidRDefault="001B7763" w:rsidP="001B7763">
      <w:pPr>
        <w:pStyle w:val="Default"/>
        <w:spacing w:line="480" w:lineRule="auto"/>
        <w:jc w:val="both"/>
        <w:rPr>
          <w:ins w:id="6396" w:author="Antoneth Macaisa" w:date="2025-05-20T14:19:00Z"/>
          <w:rFonts w:eastAsia="DengXian"/>
          <w:sz w:val="26"/>
          <w:szCs w:val="26"/>
          <w:lang w:val="en-US"/>
        </w:rPr>
      </w:pPr>
    </w:p>
    <w:p w14:paraId="2A5F3B2E" w14:textId="150BFF96" w:rsidR="001B7763" w:rsidRDefault="001B7763" w:rsidP="001B7763">
      <w:pPr>
        <w:pStyle w:val="Default"/>
        <w:spacing w:line="480" w:lineRule="auto"/>
        <w:jc w:val="both"/>
        <w:rPr>
          <w:ins w:id="6397" w:author="Antoneth Macaisa" w:date="2025-05-20T14:19:00Z"/>
          <w:rFonts w:eastAsia="DengXian"/>
          <w:sz w:val="26"/>
          <w:szCs w:val="26"/>
          <w:lang w:val="en-US"/>
        </w:rPr>
      </w:pPr>
    </w:p>
    <w:p w14:paraId="206D8342" w14:textId="4EEC07B5" w:rsidR="001B7763" w:rsidRDefault="001B7763" w:rsidP="001B7763">
      <w:pPr>
        <w:pStyle w:val="Default"/>
        <w:spacing w:line="480" w:lineRule="auto"/>
        <w:jc w:val="center"/>
        <w:rPr>
          <w:ins w:id="6398" w:author="Antoneth Macaisa" w:date="2025-05-20T14:19:00Z"/>
          <w:rFonts w:eastAsia="DengXian"/>
          <w:b/>
          <w:bCs/>
          <w:sz w:val="26"/>
          <w:szCs w:val="26"/>
          <w:lang w:val="en-US"/>
        </w:rPr>
      </w:pPr>
      <w:ins w:id="6399" w:author="Antoneth Macaisa" w:date="2025-05-20T14:19:00Z">
        <w:r>
          <w:rPr>
            <w:rFonts w:eastAsia="DengXian"/>
            <w:b/>
            <w:bCs/>
            <w:sz w:val="26"/>
            <w:szCs w:val="26"/>
            <w:lang w:val="en-US"/>
          </w:rPr>
          <w:t xml:space="preserve">Figure 79. </w:t>
        </w:r>
      </w:ins>
      <w:ins w:id="6400" w:author="Antoneth Macaisa" w:date="2025-05-20T15:43:00Z">
        <w:r w:rsidR="005B768B">
          <w:rPr>
            <w:rFonts w:eastAsia="DengXian"/>
            <w:b/>
            <w:bCs/>
            <w:sz w:val="26"/>
            <w:szCs w:val="26"/>
            <w:lang w:val="en-US"/>
          </w:rPr>
          <w:t>Client Entry Control</w:t>
        </w:r>
      </w:ins>
    </w:p>
    <w:p w14:paraId="26344AF5" w14:textId="5A4289B0" w:rsidR="001B7763" w:rsidRPr="001B7763" w:rsidRDefault="001B7763">
      <w:pPr>
        <w:pStyle w:val="Default"/>
        <w:numPr>
          <w:ilvl w:val="0"/>
          <w:numId w:val="99"/>
        </w:numPr>
        <w:rPr>
          <w:ins w:id="6401" w:author="Antoneth Macaisa" w:date="2025-05-20T14:19:00Z"/>
          <w:rFonts w:eastAsia="DengXian"/>
          <w:b/>
          <w:bCs/>
          <w:sz w:val="26"/>
          <w:szCs w:val="26"/>
          <w:lang w:val="en-US"/>
        </w:rPr>
        <w:pPrChange w:id="6402" w:author="Antoneth Macaisa" w:date="2025-05-20T14:19:00Z">
          <w:pPr>
            <w:pStyle w:val="Default"/>
            <w:spacing w:line="480" w:lineRule="auto"/>
          </w:pPr>
        </w:pPrChange>
      </w:pPr>
      <w:ins w:id="6403" w:author="Antoneth Macaisa" w:date="2025-05-20T14:19:00Z">
        <w:r w:rsidRPr="001B7763">
          <w:rPr>
            <w:rFonts w:eastAsia="DengXian"/>
            <w:b/>
            <w:bCs/>
            <w:sz w:val="26"/>
            <w:szCs w:val="26"/>
            <w:lang w:val="en-US"/>
          </w:rPr>
          <w:t>QR code generator</w:t>
        </w:r>
      </w:ins>
    </w:p>
    <w:p w14:paraId="3F2C5AB7" w14:textId="15C3CD3E" w:rsidR="001B7763" w:rsidRPr="001B7763" w:rsidRDefault="001B7763">
      <w:pPr>
        <w:pStyle w:val="Default"/>
        <w:numPr>
          <w:ilvl w:val="0"/>
          <w:numId w:val="99"/>
        </w:numPr>
        <w:rPr>
          <w:ins w:id="6404" w:author="Antoneth Macaisa" w:date="2025-05-20T14:19:00Z"/>
          <w:rFonts w:eastAsia="DengXian"/>
          <w:b/>
          <w:bCs/>
          <w:sz w:val="26"/>
          <w:szCs w:val="26"/>
          <w:lang w:val="en-US"/>
        </w:rPr>
        <w:pPrChange w:id="6405" w:author="Antoneth Macaisa" w:date="2025-05-20T14:19:00Z">
          <w:pPr>
            <w:pStyle w:val="Default"/>
            <w:spacing w:line="480" w:lineRule="auto"/>
          </w:pPr>
        </w:pPrChange>
      </w:pPr>
      <w:ins w:id="6406" w:author="Antoneth Macaisa" w:date="2025-05-20T14:19:00Z">
        <w:r w:rsidRPr="001B7763">
          <w:rPr>
            <w:rFonts w:eastAsia="DengXian"/>
            <w:b/>
            <w:bCs/>
            <w:sz w:val="26"/>
            <w:szCs w:val="26"/>
            <w:lang w:val="en-US"/>
          </w:rPr>
          <w:t>Password Generator</w:t>
        </w:r>
      </w:ins>
    </w:p>
    <w:p w14:paraId="23A103C9" w14:textId="13A5835E" w:rsidR="001B7763" w:rsidRPr="001B7763" w:rsidRDefault="001B7763">
      <w:pPr>
        <w:pStyle w:val="Default"/>
        <w:numPr>
          <w:ilvl w:val="0"/>
          <w:numId w:val="99"/>
        </w:numPr>
        <w:rPr>
          <w:ins w:id="6407" w:author="Antoneth Macaisa" w:date="2025-05-20T14:19:00Z"/>
          <w:rFonts w:eastAsia="DengXian"/>
          <w:b/>
          <w:bCs/>
          <w:sz w:val="26"/>
          <w:szCs w:val="26"/>
          <w:lang w:val="en-US"/>
        </w:rPr>
        <w:pPrChange w:id="6408" w:author="Antoneth Macaisa" w:date="2025-05-20T14:19:00Z">
          <w:pPr>
            <w:pStyle w:val="Default"/>
            <w:spacing w:line="480" w:lineRule="auto"/>
          </w:pPr>
        </w:pPrChange>
      </w:pPr>
      <w:ins w:id="6409" w:author="Antoneth Macaisa" w:date="2025-05-20T14:19:00Z">
        <w:r w:rsidRPr="001B7763">
          <w:rPr>
            <w:rFonts w:eastAsia="DengXian"/>
            <w:b/>
            <w:bCs/>
            <w:sz w:val="26"/>
            <w:szCs w:val="26"/>
            <w:lang w:val="en-US"/>
          </w:rPr>
          <w:t>Send password button</w:t>
        </w:r>
      </w:ins>
    </w:p>
    <w:p w14:paraId="24C4E47A" w14:textId="77777777" w:rsidR="001B7763" w:rsidRDefault="001B7763" w:rsidP="001B7763">
      <w:pPr>
        <w:pStyle w:val="Default"/>
        <w:numPr>
          <w:ilvl w:val="0"/>
          <w:numId w:val="99"/>
        </w:numPr>
        <w:spacing w:line="480" w:lineRule="auto"/>
        <w:rPr>
          <w:ins w:id="6410" w:author="Antoneth Macaisa" w:date="2025-05-20T14:20:00Z"/>
          <w:rFonts w:eastAsia="DengXian"/>
          <w:b/>
          <w:bCs/>
          <w:sz w:val="26"/>
          <w:szCs w:val="26"/>
          <w:lang w:val="en-US"/>
        </w:rPr>
      </w:pPr>
      <w:ins w:id="6411" w:author="Antoneth Macaisa" w:date="2025-05-20T14:19:00Z">
        <w:r>
          <w:rPr>
            <w:rFonts w:eastAsia="DengXian"/>
            <w:b/>
            <w:bCs/>
            <w:sz w:val="26"/>
            <w:szCs w:val="26"/>
            <w:lang w:val="en-US"/>
          </w:rPr>
          <w:t>S</w:t>
        </w:r>
        <w:r w:rsidRPr="001B7763">
          <w:rPr>
            <w:rFonts w:eastAsia="DengXian"/>
            <w:b/>
            <w:bCs/>
            <w:sz w:val="26"/>
            <w:szCs w:val="26"/>
            <w:lang w:val="en-US"/>
          </w:rPr>
          <w:t xml:space="preserve">end </w:t>
        </w:r>
        <w:r>
          <w:rPr>
            <w:rFonts w:eastAsia="DengXian"/>
            <w:b/>
            <w:bCs/>
            <w:sz w:val="26"/>
            <w:szCs w:val="26"/>
            <w:lang w:val="en-US"/>
          </w:rPr>
          <w:t>QR</w:t>
        </w:r>
        <w:r w:rsidRPr="001B7763">
          <w:rPr>
            <w:rFonts w:eastAsia="DengXian"/>
            <w:b/>
            <w:bCs/>
            <w:sz w:val="26"/>
            <w:szCs w:val="26"/>
            <w:lang w:val="en-US"/>
          </w:rPr>
          <w:t xml:space="preserve"> button</w:t>
        </w:r>
      </w:ins>
    </w:p>
    <w:p w14:paraId="2281C166" w14:textId="7790CDA4" w:rsidR="001B7763" w:rsidRDefault="001B7763" w:rsidP="001B7763">
      <w:pPr>
        <w:pStyle w:val="Default"/>
        <w:spacing w:line="480" w:lineRule="auto"/>
        <w:jc w:val="both"/>
        <w:rPr>
          <w:ins w:id="6412" w:author="Antoneth Macaisa" w:date="2025-05-20T14:21:00Z"/>
          <w:rFonts w:eastAsia="DengXian"/>
          <w:sz w:val="26"/>
          <w:szCs w:val="26"/>
        </w:rPr>
      </w:pPr>
      <w:ins w:id="6413" w:author="Antoneth Macaisa" w:date="2025-05-20T14:20:00Z">
        <w:r>
          <w:rPr>
            <w:rFonts w:eastAsia="DengXian"/>
            <w:b/>
            <w:bCs/>
            <w:sz w:val="26"/>
            <w:szCs w:val="26"/>
            <w:lang w:val="en-US"/>
          </w:rPr>
          <w:tab/>
        </w:r>
      </w:ins>
      <w:ins w:id="6414" w:author="Antoneth Macaisa" w:date="2025-05-20T14:21:00Z">
        <w:r>
          <w:rPr>
            <w:rFonts w:eastAsia="DengXian"/>
            <w:sz w:val="26"/>
            <w:szCs w:val="26"/>
          </w:rPr>
          <w:t>Figure 80 below</w:t>
        </w:r>
      </w:ins>
      <w:ins w:id="6415" w:author="Antoneth Macaisa" w:date="2025-05-20T14:20:00Z">
        <w:r w:rsidRPr="001B7763">
          <w:rPr>
            <w:rFonts w:eastAsia="DengXian"/>
            <w:sz w:val="26"/>
            <w:szCs w:val="26"/>
            <w:rPrChange w:id="6416" w:author="Antoneth Macaisa" w:date="2025-05-20T14:20:00Z">
              <w:rPr>
                <w:rFonts w:eastAsia="DengXian"/>
                <w:b/>
                <w:bCs/>
                <w:sz w:val="26"/>
                <w:szCs w:val="26"/>
              </w:rPr>
            </w:rPrChange>
          </w:rPr>
          <w:t xml:space="preserve"> illustrates a dedicated section within the FLEXIDESK platform where hosts or administrators can define and configure the amenities and features offered by a co-working space. This page is likely an integral part of the space setup or profile management process, allowing owners </w:t>
        </w:r>
        <w:proofErr w:type="gramStart"/>
        <w:r w:rsidRPr="001B7763">
          <w:rPr>
            <w:rFonts w:eastAsia="DengXian"/>
            <w:sz w:val="26"/>
            <w:szCs w:val="26"/>
            <w:rPrChange w:id="6417" w:author="Antoneth Macaisa" w:date="2025-05-20T14:20:00Z">
              <w:rPr>
                <w:rFonts w:eastAsia="DengXian"/>
                <w:b/>
                <w:bCs/>
                <w:sz w:val="26"/>
                <w:szCs w:val="26"/>
              </w:rPr>
            </w:rPrChange>
          </w:rPr>
          <w:t>to accurately represent</w:t>
        </w:r>
        <w:proofErr w:type="gramEnd"/>
        <w:r w:rsidRPr="001B7763">
          <w:rPr>
            <w:rFonts w:eastAsia="DengXian"/>
            <w:sz w:val="26"/>
            <w:szCs w:val="26"/>
            <w:rPrChange w:id="6418" w:author="Antoneth Macaisa" w:date="2025-05-20T14:20:00Z">
              <w:rPr>
                <w:rFonts w:eastAsia="DengXian"/>
                <w:b/>
                <w:bCs/>
                <w:sz w:val="26"/>
                <w:szCs w:val="26"/>
              </w:rPr>
            </w:rPrChange>
          </w:rPr>
          <w:t xml:space="preserve"> their offerings. A clear selection of common co-working amenities </w:t>
        </w:r>
        <w:proofErr w:type="gramStart"/>
        <w:r w:rsidRPr="001B7763">
          <w:rPr>
            <w:rFonts w:eastAsia="DengXian"/>
            <w:sz w:val="26"/>
            <w:szCs w:val="26"/>
            <w:rPrChange w:id="6419" w:author="Antoneth Macaisa" w:date="2025-05-20T14:20:00Z">
              <w:rPr>
                <w:rFonts w:eastAsia="DengXian"/>
                <w:b/>
                <w:bCs/>
                <w:sz w:val="26"/>
                <w:szCs w:val="26"/>
              </w:rPr>
            </w:rPrChange>
          </w:rPr>
          <w:t>is presented</w:t>
        </w:r>
        <w:proofErr w:type="gramEnd"/>
        <w:r w:rsidRPr="001B7763">
          <w:rPr>
            <w:rFonts w:eastAsia="DengXian"/>
            <w:sz w:val="26"/>
            <w:szCs w:val="26"/>
            <w:rPrChange w:id="6420" w:author="Antoneth Macaisa" w:date="2025-05-20T14:20:00Z">
              <w:rPr>
                <w:rFonts w:eastAsia="DengXian"/>
                <w:b/>
                <w:bCs/>
                <w:sz w:val="26"/>
                <w:szCs w:val="26"/>
              </w:rPr>
            </w:rPrChange>
          </w:rPr>
          <w:t xml:space="preserve"> as clickable buttons, designed for easy selection. These include essential facilities such </w:t>
        </w:r>
        <w:r w:rsidRPr="001B7763">
          <w:rPr>
            <w:rFonts w:eastAsia="DengXian"/>
            <w:sz w:val="26"/>
            <w:szCs w:val="26"/>
            <w:rPrChange w:id="6421" w:author="Antoneth Macaisa" w:date="2025-05-20T14:20:00Z">
              <w:rPr>
                <w:rFonts w:eastAsia="DengXian"/>
                <w:b/>
                <w:bCs/>
                <w:sz w:val="26"/>
                <w:szCs w:val="26"/>
              </w:rPr>
            </w:rPrChange>
          </w:rPr>
          <w:lastRenderedPageBreak/>
          <w:t>as "Computers," "Lockers," "Heating," "Air Conditioning," "EV Charger," "</w:t>
        </w:r>
        <w:proofErr w:type="spellStart"/>
        <w:r w:rsidRPr="001B7763">
          <w:rPr>
            <w:rFonts w:eastAsia="DengXian"/>
            <w:sz w:val="26"/>
            <w:szCs w:val="26"/>
            <w:rPrChange w:id="6422" w:author="Antoneth Macaisa" w:date="2025-05-20T14:20:00Z">
              <w:rPr>
                <w:rFonts w:eastAsia="DengXian"/>
                <w:b/>
                <w:bCs/>
                <w:sz w:val="26"/>
                <w:szCs w:val="26"/>
              </w:rPr>
            </w:rPrChange>
          </w:rPr>
          <w:t>WiFi</w:t>
        </w:r>
        <w:proofErr w:type="spellEnd"/>
        <w:r w:rsidRPr="001B7763">
          <w:rPr>
            <w:rFonts w:eastAsia="DengXian"/>
            <w:sz w:val="26"/>
            <w:szCs w:val="26"/>
            <w:rPrChange w:id="6423" w:author="Antoneth Macaisa" w:date="2025-05-20T14:20:00Z">
              <w:rPr>
                <w:rFonts w:eastAsia="DengXian"/>
                <w:b/>
                <w:bCs/>
                <w:sz w:val="26"/>
                <w:szCs w:val="26"/>
              </w:rPr>
            </w:rPrChange>
          </w:rPr>
          <w:t xml:space="preserve">," "Free Parking," and "Multi-functional Printers." This structured list simplifies the process of detailing a space's offerings to potential users. Furthermore, an "Add" button </w:t>
        </w:r>
        <w:proofErr w:type="gramStart"/>
        <w:r w:rsidRPr="001B7763">
          <w:rPr>
            <w:rFonts w:eastAsia="DengXian"/>
            <w:sz w:val="26"/>
            <w:szCs w:val="26"/>
            <w:rPrChange w:id="6424" w:author="Antoneth Macaisa" w:date="2025-05-20T14:20:00Z">
              <w:rPr>
                <w:rFonts w:eastAsia="DengXian"/>
                <w:b/>
                <w:bCs/>
                <w:sz w:val="26"/>
                <w:szCs w:val="26"/>
              </w:rPr>
            </w:rPrChange>
          </w:rPr>
          <w:t>is provided</w:t>
        </w:r>
        <w:proofErr w:type="gramEnd"/>
        <w:r w:rsidRPr="001B7763">
          <w:rPr>
            <w:rFonts w:eastAsia="DengXian"/>
            <w:sz w:val="26"/>
            <w:szCs w:val="26"/>
            <w:rPrChange w:id="6425" w:author="Antoneth Macaisa" w:date="2025-05-20T14:20:00Z">
              <w:rPr>
                <w:rFonts w:eastAsia="DengXian"/>
                <w:b/>
                <w:bCs/>
                <w:sz w:val="26"/>
                <w:szCs w:val="26"/>
              </w:rPr>
            </w:rPrChange>
          </w:rPr>
          <w:t xml:space="preserve">, indicating the flexibility for hosts to input and include any custom amenities or unique features that may not be pre-listed, allowing for a personalized and comprehensive space description. Once the desired amenities </w:t>
        </w:r>
        <w:proofErr w:type="gramStart"/>
        <w:r w:rsidRPr="001B7763">
          <w:rPr>
            <w:rFonts w:eastAsia="DengXian"/>
            <w:sz w:val="26"/>
            <w:szCs w:val="26"/>
            <w:rPrChange w:id="6426" w:author="Antoneth Macaisa" w:date="2025-05-20T14:20:00Z">
              <w:rPr>
                <w:rFonts w:eastAsia="DengXian"/>
                <w:b/>
                <w:bCs/>
                <w:sz w:val="26"/>
                <w:szCs w:val="26"/>
              </w:rPr>
            </w:rPrChange>
          </w:rPr>
          <w:t>are selected</w:t>
        </w:r>
        <w:proofErr w:type="gramEnd"/>
        <w:r w:rsidRPr="001B7763">
          <w:rPr>
            <w:rFonts w:eastAsia="DengXian"/>
            <w:sz w:val="26"/>
            <w:szCs w:val="26"/>
            <w:rPrChange w:id="6427" w:author="Antoneth Macaisa" w:date="2025-05-20T14:20:00Z">
              <w:rPr>
                <w:rFonts w:eastAsia="DengXian"/>
                <w:b/>
                <w:bCs/>
                <w:sz w:val="26"/>
                <w:szCs w:val="26"/>
              </w:rPr>
            </w:rPrChange>
          </w:rPr>
          <w:t>, a prominent "Save" button is located in the top right corner, allowing the host to finalize and commit these configurations to their co-working space's public profile. A "BACK" link on the left side ensures easy navigation to previous steps in the setup workflow, promoting a user-friendly configuration experience.</w:t>
        </w:r>
      </w:ins>
    </w:p>
    <w:p w14:paraId="0B30CAC7" w14:textId="77777777" w:rsidR="001B7763" w:rsidRDefault="001B7763" w:rsidP="001B7763">
      <w:pPr>
        <w:pStyle w:val="Default"/>
        <w:spacing w:line="480" w:lineRule="auto"/>
        <w:jc w:val="both"/>
        <w:rPr>
          <w:ins w:id="6428" w:author="Antoneth Macaisa" w:date="2025-05-20T14:21:00Z"/>
          <w:rFonts w:eastAsia="DengXian"/>
          <w:sz w:val="26"/>
          <w:szCs w:val="26"/>
        </w:rPr>
      </w:pPr>
    </w:p>
    <w:p w14:paraId="3741A80E" w14:textId="1EDBB168" w:rsidR="001B7763" w:rsidRDefault="001B7763" w:rsidP="001B7763">
      <w:pPr>
        <w:pStyle w:val="Default"/>
        <w:spacing w:line="480" w:lineRule="auto"/>
        <w:jc w:val="both"/>
        <w:rPr>
          <w:ins w:id="6429" w:author="Antoneth Macaisa" w:date="2025-05-20T14:21:00Z"/>
          <w:rFonts w:eastAsia="DengXian"/>
          <w:sz w:val="26"/>
          <w:szCs w:val="26"/>
        </w:rPr>
      </w:pPr>
      <w:ins w:id="6430" w:author="Antoneth Macaisa" w:date="2025-05-20T14:21:00Z">
        <w:r>
          <w:rPr>
            <w:noProof/>
            <w:lang w:val="en-US" w:eastAsia="en-US"/>
          </w:rPr>
          <w:drawing>
            <wp:anchor distT="0" distB="0" distL="114300" distR="114300" simplePos="0" relativeHeight="251827200" behindDoc="1" locked="0" layoutInCell="1" allowOverlap="1" wp14:anchorId="7C9330C5" wp14:editId="2ABF2044">
              <wp:simplePos x="0" y="0"/>
              <wp:positionH relativeFrom="column">
                <wp:posOffset>1082040</wp:posOffset>
              </wp:positionH>
              <wp:positionV relativeFrom="paragraph">
                <wp:posOffset>-34925</wp:posOffset>
              </wp:positionV>
              <wp:extent cx="3466677" cy="1949958"/>
              <wp:effectExtent l="19050" t="19050" r="19685" b="12700"/>
              <wp:wrapNone/>
              <wp:docPr id="1628933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66677" cy="194995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ins>
    </w:p>
    <w:p w14:paraId="1890F958" w14:textId="56FC179A" w:rsidR="001B7763" w:rsidRDefault="001B7763" w:rsidP="001B7763">
      <w:pPr>
        <w:pStyle w:val="Default"/>
        <w:spacing w:line="480" w:lineRule="auto"/>
        <w:jc w:val="both"/>
        <w:rPr>
          <w:ins w:id="6431" w:author="Antoneth Macaisa" w:date="2025-05-20T14:21:00Z"/>
          <w:rFonts w:eastAsia="DengXian"/>
          <w:sz w:val="26"/>
          <w:szCs w:val="26"/>
        </w:rPr>
      </w:pPr>
    </w:p>
    <w:p w14:paraId="576486D4" w14:textId="77777777" w:rsidR="001B7763" w:rsidRDefault="001B7763" w:rsidP="001B7763">
      <w:pPr>
        <w:pStyle w:val="Default"/>
        <w:spacing w:line="480" w:lineRule="auto"/>
        <w:jc w:val="both"/>
        <w:rPr>
          <w:ins w:id="6432" w:author="Antoneth Macaisa" w:date="2025-05-20T14:21:00Z"/>
          <w:rFonts w:eastAsia="DengXian"/>
          <w:sz w:val="26"/>
          <w:szCs w:val="26"/>
        </w:rPr>
      </w:pPr>
    </w:p>
    <w:p w14:paraId="1A9663FC" w14:textId="77777777" w:rsidR="001B7763" w:rsidRDefault="001B7763" w:rsidP="001B7763">
      <w:pPr>
        <w:pStyle w:val="Default"/>
        <w:spacing w:line="480" w:lineRule="auto"/>
        <w:jc w:val="both"/>
        <w:rPr>
          <w:ins w:id="6433" w:author="Antoneth Macaisa" w:date="2025-05-20T14:21:00Z"/>
          <w:rFonts w:eastAsia="DengXian"/>
          <w:sz w:val="26"/>
          <w:szCs w:val="26"/>
        </w:rPr>
      </w:pPr>
    </w:p>
    <w:p w14:paraId="644D6D11" w14:textId="3DCD1A34" w:rsidR="001B7763" w:rsidRDefault="001B7763" w:rsidP="001B7763">
      <w:pPr>
        <w:pStyle w:val="Default"/>
        <w:spacing w:line="480" w:lineRule="auto"/>
        <w:jc w:val="both"/>
        <w:rPr>
          <w:ins w:id="6434" w:author="Antoneth Macaisa" w:date="2025-05-20T14:21:00Z"/>
          <w:rFonts w:eastAsia="DengXian"/>
          <w:sz w:val="26"/>
          <w:szCs w:val="26"/>
        </w:rPr>
      </w:pPr>
    </w:p>
    <w:p w14:paraId="2416182C" w14:textId="66DE2E3F" w:rsidR="001B7763" w:rsidRDefault="001B7763" w:rsidP="001B7763">
      <w:pPr>
        <w:pStyle w:val="Default"/>
        <w:spacing w:line="480" w:lineRule="auto"/>
        <w:jc w:val="center"/>
        <w:rPr>
          <w:ins w:id="6435" w:author="Antoneth Macaisa" w:date="2025-05-20T14:22:00Z"/>
          <w:rFonts w:eastAsia="DengXian"/>
          <w:b/>
          <w:bCs/>
          <w:sz w:val="26"/>
          <w:szCs w:val="26"/>
        </w:rPr>
      </w:pPr>
      <w:ins w:id="6436" w:author="Antoneth Macaisa" w:date="2025-05-20T14:22:00Z">
        <w:r>
          <w:rPr>
            <w:rFonts w:eastAsia="DengXian"/>
            <w:b/>
            <w:bCs/>
            <w:sz w:val="26"/>
            <w:szCs w:val="26"/>
          </w:rPr>
          <w:t xml:space="preserve">Figure 80. </w:t>
        </w:r>
      </w:ins>
      <w:ins w:id="6437" w:author="Antoneth Macaisa" w:date="2025-05-20T15:43:00Z">
        <w:r w:rsidR="005B768B">
          <w:rPr>
            <w:rFonts w:eastAsia="DengXian"/>
            <w:b/>
            <w:bCs/>
            <w:sz w:val="26"/>
            <w:szCs w:val="26"/>
          </w:rPr>
          <w:t xml:space="preserve">Amenities to Offer </w:t>
        </w:r>
      </w:ins>
    </w:p>
    <w:p w14:paraId="12A0E3E4" w14:textId="301943F5" w:rsidR="001B7763" w:rsidRPr="001B7763" w:rsidRDefault="001B7763">
      <w:pPr>
        <w:pStyle w:val="Default"/>
        <w:numPr>
          <w:ilvl w:val="0"/>
          <w:numId w:val="101"/>
        </w:numPr>
        <w:rPr>
          <w:ins w:id="6438" w:author="Antoneth Macaisa" w:date="2025-05-20T14:22:00Z"/>
          <w:rFonts w:eastAsia="DengXian"/>
          <w:b/>
          <w:bCs/>
          <w:sz w:val="26"/>
          <w:szCs w:val="26"/>
        </w:rPr>
        <w:pPrChange w:id="6439" w:author="Antoneth Macaisa" w:date="2025-05-20T14:23:00Z">
          <w:pPr>
            <w:pStyle w:val="Default"/>
            <w:spacing w:line="480" w:lineRule="auto"/>
          </w:pPr>
        </w:pPrChange>
      </w:pPr>
      <w:ins w:id="6440" w:author="Antoneth Macaisa" w:date="2025-05-20T14:22:00Z">
        <w:r w:rsidRPr="001B7763">
          <w:rPr>
            <w:rFonts w:eastAsia="DengXian"/>
            <w:b/>
            <w:bCs/>
            <w:sz w:val="26"/>
            <w:szCs w:val="26"/>
          </w:rPr>
          <w:t>Amenities Selections - (can add another by owner)</w:t>
        </w:r>
      </w:ins>
    </w:p>
    <w:p w14:paraId="5FC93551" w14:textId="28090434" w:rsidR="001B7763" w:rsidRDefault="001B7763">
      <w:pPr>
        <w:pStyle w:val="Default"/>
        <w:numPr>
          <w:ilvl w:val="0"/>
          <w:numId w:val="101"/>
        </w:numPr>
        <w:rPr>
          <w:ins w:id="6441" w:author="Antoneth Macaisa" w:date="2025-05-20T14:23:00Z"/>
          <w:rFonts w:eastAsia="DengXian"/>
          <w:b/>
          <w:bCs/>
          <w:sz w:val="26"/>
          <w:szCs w:val="26"/>
        </w:rPr>
        <w:pPrChange w:id="6442" w:author="Antoneth Macaisa" w:date="2025-05-20T14:23:00Z">
          <w:pPr>
            <w:pStyle w:val="Default"/>
            <w:spacing w:line="480" w:lineRule="auto"/>
          </w:pPr>
        </w:pPrChange>
      </w:pPr>
      <w:ins w:id="6443" w:author="Antoneth Macaisa" w:date="2025-05-20T14:22:00Z">
        <w:r>
          <w:rPr>
            <w:rFonts w:eastAsia="DengXian"/>
            <w:b/>
            <w:bCs/>
            <w:sz w:val="26"/>
            <w:szCs w:val="26"/>
          </w:rPr>
          <w:t>Save</w:t>
        </w:r>
      </w:ins>
      <w:ins w:id="6444" w:author="Antoneth Macaisa" w:date="2025-05-20T14:23:00Z">
        <w:r>
          <w:rPr>
            <w:rFonts w:eastAsia="DengXian"/>
            <w:b/>
            <w:bCs/>
            <w:sz w:val="26"/>
            <w:szCs w:val="26"/>
          </w:rPr>
          <w:t xml:space="preserve"> button</w:t>
        </w:r>
      </w:ins>
    </w:p>
    <w:p w14:paraId="1DD4A6B1" w14:textId="041EA45B" w:rsidR="001B7763" w:rsidRPr="001B7763" w:rsidRDefault="001B7763">
      <w:pPr>
        <w:pStyle w:val="Default"/>
        <w:numPr>
          <w:ilvl w:val="0"/>
          <w:numId w:val="101"/>
        </w:numPr>
        <w:spacing w:line="480" w:lineRule="auto"/>
        <w:rPr>
          <w:ins w:id="6445" w:author="Antoneth Macaisa" w:date="2025-05-20T14:19:00Z"/>
          <w:rFonts w:eastAsia="DengXian"/>
          <w:b/>
          <w:bCs/>
          <w:sz w:val="26"/>
          <w:szCs w:val="26"/>
          <w:rPrChange w:id="6446" w:author="Antoneth Macaisa" w:date="2025-05-20T14:23:00Z">
            <w:rPr>
              <w:ins w:id="6447" w:author="Antoneth Macaisa" w:date="2025-05-20T14:19:00Z"/>
              <w:rFonts w:eastAsia="DengXian"/>
              <w:b/>
              <w:bCs/>
              <w:sz w:val="26"/>
              <w:szCs w:val="26"/>
              <w:lang w:val="en-US"/>
            </w:rPr>
          </w:rPrChange>
        </w:rPr>
        <w:pPrChange w:id="6448" w:author="Antoneth Macaisa" w:date="2025-05-20T14:23:00Z">
          <w:pPr>
            <w:pStyle w:val="Default"/>
            <w:numPr>
              <w:numId w:val="99"/>
            </w:numPr>
            <w:spacing w:line="480" w:lineRule="auto"/>
            <w:ind w:left="720" w:hanging="360"/>
          </w:pPr>
        </w:pPrChange>
      </w:pPr>
      <w:ins w:id="6449" w:author="Antoneth Macaisa" w:date="2025-05-20T14:23:00Z">
        <w:r>
          <w:rPr>
            <w:rFonts w:eastAsia="DengXian"/>
            <w:b/>
            <w:bCs/>
            <w:sz w:val="26"/>
            <w:szCs w:val="26"/>
          </w:rPr>
          <w:t>Back button</w:t>
        </w:r>
      </w:ins>
    </w:p>
    <w:p w14:paraId="0FAD198B" w14:textId="61890619" w:rsidR="001B7763" w:rsidRPr="001B7763" w:rsidDel="001B7763" w:rsidRDefault="001B7763">
      <w:pPr>
        <w:pStyle w:val="Default"/>
        <w:spacing w:line="480" w:lineRule="auto"/>
        <w:ind w:left="720"/>
        <w:rPr>
          <w:del w:id="6450" w:author="Antoneth Macaisa" w:date="2025-05-20T14:19:00Z"/>
          <w:rFonts w:eastAsia="DengXian"/>
          <w:b/>
          <w:bCs/>
          <w:sz w:val="26"/>
          <w:szCs w:val="26"/>
          <w:lang w:val="en-US"/>
          <w:rPrChange w:id="6451" w:author="Antoneth Macaisa" w:date="2025-05-20T14:19:00Z">
            <w:rPr>
              <w:del w:id="6452" w:author="Antoneth Macaisa" w:date="2025-05-20T14:19:00Z"/>
              <w:rFonts w:eastAsia="DengXian"/>
              <w:sz w:val="26"/>
              <w:szCs w:val="26"/>
              <w:lang w:val="en-US"/>
            </w:rPr>
          </w:rPrChange>
        </w:rPr>
        <w:pPrChange w:id="6453" w:author="Antoneth Macaisa" w:date="2025-05-20T14:19:00Z">
          <w:pPr>
            <w:pStyle w:val="Default"/>
            <w:spacing w:line="480" w:lineRule="auto"/>
            <w:jc w:val="center"/>
          </w:pPr>
        </w:pPrChange>
      </w:pPr>
    </w:p>
    <w:p w14:paraId="44AEF762" w14:textId="0FD73B9D" w:rsidR="00F37B9A" w:rsidRPr="00BE2C17" w:rsidRDefault="00F37B9A" w:rsidP="005E0050">
      <w:pPr>
        <w:pStyle w:val="Heading2"/>
        <w:spacing w:line="480" w:lineRule="auto"/>
        <w:rPr>
          <w:rFonts w:cs="Times New Roman"/>
          <w:b/>
          <w:caps w:val="0"/>
        </w:rPr>
      </w:pPr>
      <w:bookmarkStart w:id="6454" w:name="_Toc136372965"/>
      <w:bookmarkStart w:id="6455" w:name="_Toc160445861"/>
      <w:bookmarkStart w:id="6456" w:name="_Toc197445874"/>
      <w:bookmarkEnd w:id="4771"/>
      <w:r w:rsidRPr="00BE2C17">
        <w:rPr>
          <w:rFonts w:cs="Times New Roman"/>
          <w:b/>
          <w:caps w:val="0"/>
        </w:rPr>
        <w:lastRenderedPageBreak/>
        <w:t>Ha</w:t>
      </w:r>
      <w:r w:rsidR="007D57D8" w:rsidRPr="00BE2C17">
        <w:rPr>
          <w:rFonts w:cs="Times New Roman"/>
          <w:b/>
          <w:caps w:val="0"/>
        </w:rPr>
        <w:t>r</w:t>
      </w:r>
      <w:r w:rsidRPr="00BE2C17">
        <w:rPr>
          <w:rFonts w:cs="Times New Roman"/>
          <w:b/>
          <w:caps w:val="0"/>
        </w:rPr>
        <w:t>dware Requirements</w:t>
      </w:r>
      <w:bookmarkEnd w:id="6454"/>
      <w:bookmarkEnd w:id="6455"/>
      <w:r w:rsidR="0008579F" w:rsidRPr="00BE2C17">
        <w:rPr>
          <w:rFonts w:cs="Times New Roman"/>
          <w:b/>
          <w:caps w:val="0"/>
        </w:rPr>
        <w:t xml:space="preserve"> in Developing the System</w:t>
      </w:r>
      <w:bookmarkEnd w:id="6456"/>
    </w:p>
    <w:p w14:paraId="17C06E75" w14:textId="767FF0AE" w:rsidR="003F4833" w:rsidRPr="00BE2C17" w:rsidRDefault="003F4833" w:rsidP="003F4833">
      <w:pPr>
        <w:pStyle w:val="NormalWeb"/>
        <w:spacing w:before="0" w:beforeAutospacing="0" w:after="0" w:afterAutospacing="0" w:line="480" w:lineRule="auto"/>
        <w:ind w:firstLine="720"/>
        <w:jc w:val="both"/>
        <w:rPr>
          <w:color w:val="000000"/>
          <w:sz w:val="26"/>
          <w:szCs w:val="26"/>
        </w:rPr>
      </w:pPr>
      <w:r w:rsidRPr="00BE2C17">
        <w:rPr>
          <w:color w:val="000000"/>
          <w:sz w:val="26"/>
          <w:szCs w:val="26"/>
        </w:rPr>
        <w:t xml:space="preserve">The hardware requirements for developing the system </w:t>
      </w:r>
      <w:proofErr w:type="gramStart"/>
      <w:r w:rsidRPr="00BE2C17">
        <w:rPr>
          <w:color w:val="000000"/>
          <w:sz w:val="26"/>
          <w:szCs w:val="26"/>
        </w:rPr>
        <w:t>are carefully chosen</w:t>
      </w:r>
      <w:proofErr w:type="gramEnd"/>
      <w:r w:rsidRPr="00BE2C17">
        <w:rPr>
          <w:color w:val="000000"/>
          <w:sz w:val="26"/>
          <w:szCs w:val="26"/>
        </w:rPr>
        <w:t xml:space="preserve"> to support a fast, stable, and efficient software development environment. To begin with, the system must run on an updated operating system—Windows 10 or later, or </w:t>
      </w:r>
      <w:proofErr w:type="spellStart"/>
      <w:r w:rsidRPr="00BE2C17">
        <w:rPr>
          <w:color w:val="000000"/>
          <w:sz w:val="26"/>
          <w:szCs w:val="26"/>
        </w:rPr>
        <w:t>macOS</w:t>
      </w:r>
      <w:proofErr w:type="spellEnd"/>
      <w:r w:rsidRPr="00BE2C17">
        <w:rPr>
          <w:color w:val="000000"/>
          <w:sz w:val="26"/>
          <w:szCs w:val="26"/>
        </w:rPr>
        <w:t xml:space="preserve"> Monterey or later. These platforms are widely supported by modern development tools, IDEs (Integrated Development Environments), and libraries necessary for web application development. A processor such as the Intel Core i5 (9th Generation or newer) or AMD Ryzen 5 or higher is ideal, as these CPUs offer sufficient power to compile code, run virtual environments, and manage demanding background processes without lag, all of which are critical in the software development cycle.</w:t>
      </w:r>
    </w:p>
    <w:p w14:paraId="5906B291" w14:textId="5C6CF516" w:rsidR="003F4833" w:rsidRPr="00BE2C17" w:rsidRDefault="003F4833" w:rsidP="003F4833">
      <w:pPr>
        <w:pStyle w:val="NormalWeb"/>
        <w:spacing w:before="0" w:beforeAutospacing="0" w:after="0" w:afterAutospacing="0" w:line="480" w:lineRule="auto"/>
        <w:ind w:firstLine="720"/>
        <w:jc w:val="both"/>
        <w:rPr>
          <w:color w:val="000000"/>
          <w:sz w:val="26"/>
          <w:szCs w:val="26"/>
        </w:rPr>
      </w:pPr>
      <w:r w:rsidRPr="00BE2C17">
        <w:rPr>
          <w:color w:val="000000"/>
          <w:sz w:val="26"/>
          <w:szCs w:val="26"/>
        </w:rPr>
        <w:t xml:space="preserve">In addition to processing power, memory and storage play a major role in the efficiency of the development setup. A minimum of 8 GB of RAM is required, although 16 GB is highly recommended to ensure seamless multitasking—especially when working with heavy applications like code editors, graphic design tools, local servers, and emulators. For storage, a Solid State Drive (SSD) with at least 512 GB capacity </w:t>
      </w:r>
      <w:proofErr w:type="gramStart"/>
      <w:r w:rsidRPr="00BE2C17">
        <w:rPr>
          <w:color w:val="000000"/>
          <w:sz w:val="26"/>
          <w:szCs w:val="26"/>
        </w:rPr>
        <w:t>is recommended</w:t>
      </w:r>
      <w:proofErr w:type="gramEnd"/>
      <w:r w:rsidRPr="00BE2C17">
        <w:rPr>
          <w:color w:val="000000"/>
          <w:sz w:val="26"/>
          <w:szCs w:val="26"/>
        </w:rPr>
        <w:t xml:space="preserve">. SSDs drastically improve file access speed, software installation times, and overall system responsiveness compared to traditional hard drives. This amount of storage also allows developers to maintain all essential tools, project files, and backups without concern for running out of </w:t>
      </w:r>
      <w:r w:rsidRPr="00BE2C17">
        <w:rPr>
          <w:color w:val="000000"/>
          <w:sz w:val="26"/>
          <w:szCs w:val="26"/>
        </w:rPr>
        <w:lastRenderedPageBreak/>
        <w:t>space. Overall, meeting these hardware requirements will significantly improve development speed, reliability, and user experience throughout the creation of the system</w:t>
      </w:r>
      <w:r w:rsidR="00166C05" w:rsidRPr="00BE2C17">
        <w:rPr>
          <w:color w:val="000000"/>
          <w:sz w:val="26"/>
          <w:szCs w:val="26"/>
        </w:rPr>
        <w:t>.</w:t>
      </w:r>
    </w:p>
    <w:p w14:paraId="3E2A7A1A" w14:textId="71012840" w:rsidR="003F4833" w:rsidRPr="00BE2C17" w:rsidDel="00BE2C17" w:rsidRDefault="003F4833">
      <w:pPr>
        <w:pStyle w:val="NormalWeb"/>
        <w:spacing w:before="0" w:beforeAutospacing="0" w:after="0" w:afterAutospacing="0" w:line="276" w:lineRule="auto"/>
        <w:jc w:val="center"/>
        <w:rPr>
          <w:del w:id="6457" w:author="Antoneth Macaisa" w:date="2025-05-07T21:00:00Z"/>
          <w:b/>
          <w:bCs/>
          <w:color w:val="000000"/>
          <w:sz w:val="26"/>
          <w:szCs w:val="26"/>
          <w:lang w:val="en-PH"/>
        </w:rPr>
        <w:pPrChange w:id="6458" w:author="Antoneth Macaisa" w:date="2025-05-07T00:25:00Z">
          <w:pPr>
            <w:pStyle w:val="NormalWeb"/>
            <w:spacing w:before="0" w:beforeAutospacing="0" w:after="0" w:afterAutospacing="0" w:line="480" w:lineRule="auto"/>
            <w:jc w:val="center"/>
          </w:pPr>
        </w:pPrChange>
      </w:pPr>
      <w:r w:rsidRPr="00BE2C17">
        <w:rPr>
          <w:b/>
          <w:bCs/>
          <w:color w:val="000000"/>
          <w:sz w:val="26"/>
          <w:szCs w:val="26"/>
        </w:rPr>
        <w:t xml:space="preserve">Table </w:t>
      </w:r>
      <w:ins w:id="6459" w:author="Antoneth Macaisa" w:date="2025-05-07T21:01:00Z">
        <w:r w:rsidR="00BE2C17">
          <w:rPr>
            <w:b/>
            <w:bCs/>
            <w:color w:val="000000"/>
            <w:sz w:val="26"/>
            <w:szCs w:val="26"/>
            <w:lang w:val="en-PH"/>
          </w:rPr>
          <w:t xml:space="preserve">3. </w:t>
        </w:r>
      </w:ins>
      <w:del w:id="6460" w:author="Antoneth Macaisa" w:date="2025-05-07T21:00:00Z">
        <w:r w:rsidRPr="00BE2C17" w:rsidDel="00BE2C17">
          <w:rPr>
            <w:b/>
            <w:bCs/>
            <w:color w:val="000000"/>
            <w:sz w:val="26"/>
            <w:szCs w:val="26"/>
          </w:rPr>
          <w:delText xml:space="preserve">3. </w:delText>
        </w:r>
      </w:del>
    </w:p>
    <w:p w14:paraId="7E9B0F68" w14:textId="77777777" w:rsidR="003F4833" w:rsidRPr="00BE2C17" w:rsidRDefault="003F4833">
      <w:pPr>
        <w:pStyle w:val="NormalWeb"/>
        <w:spacing w:before="0" w:beforeAutospacing="0" w:after="0" w:afterAutospacing="0" w:line="276" w:lineRule="auto"/>
        <w:jc w:val="center"/>
        <w:rPr>
          <w:b/>
          <w:bCs/>
          <w:rPrChange w:id="6461" w:author="Antoneth Macaisa" w:date="2025-05-07T21:00:00Z">
            <w:rPr/>
          </w:rPrChange>
        </w:rPr>
        <w:pPrChange w:id="6462" w:author="Antoneth Macaisa" w:date="2025-05-07T21:00:00Z">
          <w:pPr>
            <w:pStyle w:val="Heading2"/>
            <w:spacing w:line="480" w:lineRule="auto"/>
            <w:jc w:val="center"/>
          </w:pPr>
        </w:pPrChange>
      </w:pPr>
      <w:bookmarkStart w:id="6463" w:name="_Toc197445875"/>
      <w:r w:rsidRPr="00BE2C17">
        <w:rPr>
          <w:b/>
          <w:bCs/>
          <w:sz w:val="26"/>
          <w:szCs w:val="26"/>
          <w:rPrChange w:id="6464" w:author="Antoneth Macaisa" w:date="2025-05-07T21:00:00Z">
            <w:rPr>
              <w:caps w:val="0"/>
            </w:rPr>
          </w:rPrChange>
        </w:rPr>
        <w:t>Hardware Requirements in Developing the System</w:t>
      </w:r>
      <w:bookmarkEnd w:id="6463"/>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2220"/>
        <w:gridCol w:w="6420"/>
      </w:tblGrid>
      <w:tr w:rsidR="003F4833" w:rsidRPr="00BE2C17" w14:paraId="4D6FA4D4" w14:textId="77777777" w:rsidTr="00A4567E">
        <w:trPr>
          <w:trHeight w:val="260"/>
        </w:trPr>
        <w:tc>
          <w:tcPr>
            <w:tcW w:w="444" w:type="pct"/>
            <w:vAlign w:val="center"/>
          </w:tcPr>
          <w:p w14:paraId="1DAB126D" w14:textId="77777777" w:rsidR="003F4833" w:rsidRPr="00BE2C17" w:rsidRDefault="003F4833"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HARDWARE</w:t>
            </w:r>
          </w:p>
        </w:tc>
        <w:tc>
          <w:tcPr>
            <w:tcW w:w="1283" w:type="pct"/>
            <w:vAlign w:val="center"/>
          </w:tcPr>
          <w:p w14:paraId="46EEAD00" w14:textId="77777777" w:rsidR="003F4833" w:rsidRPr="00BE2C17" w:rsidRDefault="003F4833" w:rsidP="00A4567E">
            <w:pPr>
              <w:jc w:val="center"/>
              <w:rPr>
                <w:rFonts w:ascii="Times New Roman" w:hAnsi="Times New Roman"/>
                <w:b/>
                <w:sz w:val="26"/>
                <w:szCs w:val="26"/>
              </w:rPr>
            </w:pPr>
            <w:r w:rsidRPr="00BE2C17">
              <w:rPr>
                <w:rFonts w:ascii="Times New Roman" w:hAnsi="Times New Roman"/>
                <w:b/>
                <w:sz w:val="26"/>
                <w:szCs w:val="26"/>
              </w:rPr>
              <w:t>SPECIFICATION</w:t>
            </w:r>
          </w:p>
        </w:tc>
      </w:tr>
      <w:tr w:rsidR="003F4833" w:rsidRPr="00BE2C17" w14:paraId="2F8A1BE2" w14:textId="77777777" w:rsidTr="00A4567E">
        <w:trPr>
          <w:trHeight w:val="260"/>
        </w:trPr>
        <w:tc>
          <w:tcPr>
            <w:tcW w:w="444" w:type="pct"/>
            <w:vAlign w:val="center"/>
          </w:tcPr>
          <w:p w14:paraId="4F132BF6"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Operating System</w:t>
            </w:r>
          </w:p>
        </w:tc>
        <w:tc>
          <w:tcPr>
            <w:tcW w:w="1283" w:type="pct"/>
            <w:vAlign w:val="center"/>
          </w:tcPr>
          <w:p w14:paraId="2D8A5921" w14:textId="77777777" w:rsidR="003F4833" w:rsidRPr="00BE2C17" w:rsidRDefault="003F4833" w:rsidP="00A4567E">
            <w:pPr>
              <w:spacing w:line="276" w:lineRule="auto"/>
              <w:jc w:val="both"/>
              <w:rPr>
                <w:rFonts w:ascii="Times New Roman" w:hAnsi="Times New Roman"/>
                <w:sz w:val="26"/>
                <w:szCs w:val="26"/>
              </w:rPr>
            </w:pPr>
            <w:r w:rsidRPr="00BE2C17">
              <w:rPr>
                <w:rFonts w:ascii="Times New Roman" w:hAnsi="Times New Roman"/>
                <w:sz w:val="26"/>
                <w:szCs w:val="26"/>
              </w:rPr>
              <w:t xml:space="preserve">Windows 10 or later / </w:t>
            </w:r>
            <w:proofErr w:type="spellStart"/>
            <w:r w:rsidRPr="00BE2C17">
              <w:rPr>
                <w:rFonts w:ascii="Times New Roman" w:hAnsi="Times New Roman"/>
                <w:sz w:val="26"/>
                <w:szCs w:val="26"/>
              </w:rPr>
              <w:t>macOS</w:t>
            </w:r>
            <w:proofErr w:type="spellEnd"/>
            <w:r w:rsidRPr="00BE2C17">
              <w:rPr>
                <w:rFonts w:ascii="Times New Roman" w:hAnsi="Times New Roman"/>
                <w:sz w:val="26"/>
                <w:szCs w:val="26"/>
              </w:rPr>
              <w:t xml:space="preserve"> Monterey or later</w:t>
            </w:r>
          </w:p>
        </w:tc>
      </w:tr>
      <w:tr w:rsidR="003F4833" w:rsidRPr="00BE2C17" w14:paraId="5294D25B" w14:textId="77777777" w:rsidTr="00A4567E">
        <w:trPr>
          <w:trHeight w:val="260"/>
        </w:trPr>
        <w:tc>
          <w:tcPr>
            <w:tcW w:w="444" w:type="pct"/>
            <w:vAlign w:val="center"/>
          </w:tcPr>
          <w:p w14:paraId="605C7F39"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CPU</w:t>
            </w:r>
          </w:p>
        </w:tc>
        <w:tc>
          <w:tcPr>
            <w:tcW w:w="1283" w:type="pct"/>
            <w:vAlign w:val="center"/>
          </w:tcPr>
          <w:p w14:paraId="57898A8B" w14:textId="77777777" w:rsidR="003F4833" w:rsidRPr="00BE2C17" w:rsidRDefault="003F4833" w:rsidP="00A4567E">
            <w:pPr>
              <w:spacing w:line="276" w:lineRule="auto"/>
              <w:jc w:val="both"/>
              <w:rPr>
                <w:rFonts w:ascii="Times New Roman" w:hAnsi="Times New Roman"/>
                <w:sz w:val="26"/>
                <w:szCs w:val="26"/>
              </w:rPr>
            </w:pPr>
            <w:r w:rsidRPr="00BE2C17">
              <w:rPr>
                <w:rFonts w:ascii="Times New Roman" w:hAnsi="Times New Roman"/>
                <w:sz w:val="26"/>
                <w:szCs w:val="26"/>
              </w:rPr>
              <w:t>Intel Core i5 (9th Gen or higher) / AMD Ryzen 5 or higher</w:t>
            </w:r>
          </w:p>
        </w:tc>
      </w:tr>
      <w:tr w:rsidR="003F4833" w:rsidRPr="00BE2C17" w14:paraId="4DC6F2C1" w14:textId="77777777" w:rsidTr="00A4567E">
        <w:trPr>
          <w:trHeight w:val="260"/>
        </w:trPr>
        <w:tc>
          <w:tcPr>
            <w:tcW w:w="444" w:type="pct"/>
            <w:vAlign w:val="center"/>
          </w:tcPr>
          <w:p w14:paraId="3256E16C"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RAM</w:t>
            </w:r>
          </w:p>
        </w:tc>
        <w:tc>
          <w:tcPr>
            <w:tcW w:w="1283" w:type="pct"/>
            <w:vAlign w:val="center"/>
          </w:tcPr>
          <w:p w14:paraId="4A12C972"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Minimum 8 GB (16 GB recommended for multitasking and running emulators/tools)</w:t>
            </w:r>
          </w:p>
        </w:tc>
      </w:tr>
      <w:tr w:rsidR="003F4833" w:rsidRPr="00BE2C17" w14:paraId="657F84D0" w14:textId="77777777" w:rsidTr="00A4567E">
        <w:trPr>
          <w:trHeight w:val="260"/>
        </w:trPr>
        <w:tc>
          <w:tcPr>
            <w:tcW w:w="444" w:type="pct"/>
            <w:vAlign w:val="center"/>
          </w:tcPr>
          <w:p w14:paraId="645BB5DF"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Storage</w:t>
            </w:r>
          </w:p>
        </w:tc>
        <w:tc>
          <w:tcPr>
            <w:tcW w:w="1283" w:type="pct"/>
            <w:vAlign w:val="center"/>
          </w:tcPr>
          <w:p w14:paraId="2D5D0B19"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At least 512 GB SSD (for fast file access and software builds)</w:t>
            </w:r>
          </w:p>
        </w:tc>
      </w:tr>
    </w:tbl>
    <w:p w14:paraId="33C0FA6B" w14:textId="7E6527E5" w:rsidR="000E1E03" w:rsidRPr="00BE2C17" w:rsidRDefault="000E1E03" w:rsidP="00EE4B7B">
      <w:pPr>
        <w:pStyle w:val="NormalWeb"/>
        <w:spacing w:before="0" w:beforeAutospacing="0" w:after="0" w:afterAutospacing="0" w:line="480" w:lineRule="auto"/>
        <w:ind w:firstLine="720"/>
        <w:jc w:val="both"/>
        <w:rPr>
          <w:color w:val="000000"/>
          <w:sz w:val="26"/>
          <w:szCs w:val="26"/>
          <w:lang w:val="en-PH"/>
        </w:rPr>
      </w:pPr>
      <w:bookmarkStart w:id="6465" w:name="_Toc156575124"/>
    </w:p>
    <w:p w14:paraId="590D8239" w14:textId="1471F7A3" w:rsidR="008B0C03" w:rsidRPr="00BE2C17" w:rsidRDefault="0008579F" w:rsidP="00461F41">
      <w:pPr>
        <w:pStyle w:val="Heading2"/>
        <w:spacing w:line="480" w:lineRule="auto"/>
        <w:rPr>
          <w:rFonts w:cs="Times New Roman"/>
          <w:b/>
          <w:bCs/>
        </w:rPr>
      </w:pPr>
      <w:bookmarkStart w:id="6466" w:name="_Toc160445862"/>
      <w:bookmarkStart w:id="6467" w:name="_Toc197445876"/>
      <w:r w:rsidRPr="00BE2C17">
        <w:rPr>
          <w:rFonts w:cs="Times New Roman"/>
          <w:b/>
          <w:bCs/>
          <w:caps w:val="0"/>
        </w:rPr>
        <w:t>Hardware Requirements in Using the System</w:t>
      </w:r>
      <w:bookmarkEnd w:id="6465"/>
      <w:bookmarkEnd w:id="6466"/>
      <w:bookmarkEnd w:id="6467"/>
    </w:p>
    <w:p w14:paraId="5AB4D7BF" w14:textId="00342888" w:rsidR="003F4833" w:rsidRPr="00BE2C17" w:rsidRDefault="003F4833" w:rsidP="003F4833">
      <w:pPr>
        <w:pStyle w:val="NormalWeb"/>
        <w:spacing w:before="0" w:beforeAutospacing="0" w:after="0" w:afterAutospacing="0" w:line="480" w:lineRule="auto"/>
        <w:ind w:firstLine="720"/>
        <w:jc w:val="both"/>
        <w:rPr>
          <w:color w:val="000000"/>
          <w:sz w:val="26"/>
          <w:szCs w:val="26"/>
        </w:rPr>
      </w:pPr>
      <w:r w:rsidRPr="00BE2C17">
        <w:rPr>
          <w:color w:val="000000"/>
          <w:sz w:val="26"/>
          <w:szCs w:val="26"/>
        </w:rPr>
        <w:t xml:space="preserve">The hardware requirements for using the system </w:t>
      </w:r>
      <w:proofErr w:type="gramStart"/>
      <w:r w:rsidRPr="00BE2C17">
        <w:rPr>
          <w:color w:val="000000"/>
          <w:sz w:val="26"/>
          <w:szCs w:val="26"/>
        </w:rPr>
        <w:t>are designed</w:t>
      </w:r>
      <w:proofErr w:type="gramEnd"/>
      <w:r w:rsidRPr="00BE2C17">
        <w:rPr>
          <w:color w:val="000000"/>
          <w:sz w:val="26"/>
          <w:szCs w:val="26"/>
        </w:rPr>
        <w:t xml:space="preserve"> to ensure that users can access and operate the </w:t>
      </w:r>
      <w:proofErr w:type="spellStart"/>
      <w:r w:rsidRPr="00BE2C17">
        <w:rPr>
          <w:color w:val="000000"/>
          <w:sz w:val="26"/>
          <w:szCs w:val="26"/>
        </w:rPr>
        <w:t>FlexiDesk</w:t>
      </w:r>
      <w:proofErr w:type="spellEnd"/>
      <w:r w:rsidRPr="00BE2C17">
        <w:rPr>
          <w:color w:val="000000"/>
          <w:sz w:val="26"/>
          <w:szCs w:val="26"/>
        </w:rPr>
        <w:t xml:space="preserve"> platform smoothly across various devices. The system supports a wide range of operating systems, including Windows 7 or later, Android 10 and above, iOS 13 and above, and </w:t>
      </w:r>
      <w:proofErr w:type="spellStart"/>
      <w:r w:rsidRPr="00BE2C17">
        <w:rPr>
          <w:color w:val="000000"/>
          <w:sz w:val="26"/>
          <w:szCs w:val="26"/>
        </w:rPr>
        <w:t>macOS</w:t>
      </w:r>
      <w:proofErr w:type="spellEnd"/>
      <w:r w:rsidRPr="00BE2C17">
        <w:rPr>
          <w:color w:val="000000"/>
          <w:sz w:val="26"/>
          <w:szCs w:val="26"/>
        </w:rPr>
        <w:t xml:space="preserve"> Mojave or newer. This cross-platform compatibility ensures that the application </w:t>
      </w:r>
      <w:proofErr w:type="gramStart"/>
      <w:r w:rsidRPr="00BE2C17">
        <w:rPr>
          <w:color w:val="000000"/>
          <w:sz w:val="26"/>
          <w:szCs w:val="26"/>
        </w:rPr>
        <w:t>can be accessed</w:t>
      </w:r>
      <w:proofErr w:type="gramEnd"/>
      <w:r w:rsidRPr="00BE2C17">
        <w:rPr>
          <w:color w:val="000000"/>
          <w:sz w:val="26"/>
          <w:szCs w:val="26"/>
        </w:rPr>
        <w:t xml:space="preserve"> on both desktop and mobile devices, making it convenient for clients and workspace owners alike. By allowing compatibility with slightly older operating systems, the system remains accessible to a broader audience without compromising functionality.</w:t>
      </w:r>
    </w:p>
    <w:p w14:paraId="66C5A828" w14:textId="77777777" w:rsidR="003F4833" w:rsidRDefault="003F4833" w:rsidP="003F4833">
      <w:pPr>
        <w:pStyle w:val="NormalWeb"/>
        <w:spacing w:before="0" w:beforeAutospacing="0" w:after="0" w:afterAutospacing="0" w:line="480" w:lineRule="auto"/>
        <w:ind w:firstLine="720"/>
        <w:jc w:val="both"/>
        <w:rPr>
          <w:ins w:id="6468" w:author="Antoneth Macaisa" w:date="2025-05-20T14:24:00Z"/>
          <w:color w:val="000000"/>
          <w:sz w:val="26"/>
          <w:szCs w:val="26"/>
        </w:rPr>
      </w:pPr>
      <w:r w:rsidRPr="00BE2C17">
        <w:rPr>
          <w:color w:val="000000"/>
          <w:sz w:val="26"/>
          <w:szCs w:val="26"/>
        </w:rPr>
        <w:lastRenderedPageBreak/>
        <w:t>In terms of processing power, a dual-core processor or higher is sufficient for running the system efficiently, whether through a browser or a mobile app. The minimum recommended RAM is 4 GB, which is adequate for handling tasks such as browsing available workspaces, booking schedules, and processing payments without causing performance issues. Additionally, users should have at least 100 MB of free storage space to accommodate temporary files, cached data, or app installation, especially if accessing the platform via a mobile application. These specifications help guarantee a smooth user experience while keeping the system lightweight and accessible for everyday users.</w:t>
      </w:r>
    </w:p>
    <w:p w14:paraId="40AA607D" w14:textId="77777777" w:rsidR="001B7763" w:rsidRPr="00BE2C17" w:rsidRDefault="001B7763" w:rsidP="003F4833">
      <w:pPr>
        <w:pStyle w:val="NormalWeb"/>
        <w:spacing w:before="0" w:beforeAutospacing="0" w:after="0" w:afterAutospacing="0" w:line="480" w:lineRule="auto"/>
        <w:ind w:firstLine="720"/>
        <w:jc w:val="both"/>
        <w:rPr>
          <w:color w:val="000000"/>
          <w:sz w:val="26"/>
          <w:szCs w:val="26"/>
        </w:rPr>
      </w:pPr>
    </w:p>
    <w:p w14:paraId="47D0E457" w14:textId="441C724E" w:rsidR="003F4833" w:rsidRPr="00BE2C17" w:rsidDel="00BE2C17" w:rsidRDefault="003F4833">
      <w:pPr>
        <w:pStyle w:val="NormalWeb"/>
        <w:spacing w:before="0" w:beforeAutospacing="0" w:after="0" w:afterAutospacing="0" w:line="276" w:lineRule="auto"/>
        <w:jc w:val="center"/>
        <w:rPr>
          <w:del w:id="6469" w:author="Antoneth Macaisa" w:date="2025-05-07T20:59:00Z"/>
          <w:b/>
          <w:bCs/>
          <w:color w:val="000000"/>
          <w:sz w:val="26"/>
          <w:szCs w:val="26"/>
          <w:lang w:val="en-PH"/>
        </w:rPr>
        <w:pPrChange w:id="6470" w:author="Antoneth Macaisa" w:date="2025-05-07T00:25:00Z">
          <w:pPr>
            <w:pStyle w:val="NormalWeb"/>
            <w:spacing w:before="0" w:beforeAutospacing="0" w:after="0" w:afterAutospacing="0" w:line="480" w:lineRule="auto"/>
            <w:jc w:val="center"/>
          </w:pPr>
        </w:pPrChange>
      </w:pPr>
      <w:r w:rsidRPr="00BE2C17">
        <w:rPr>
          <w:b/>
          <w:bCs/>
          <w:color w:val="000000"/>
          <w:sz w:val="26"/>
          <w:szCs w:val="26"/>
        </w:rPr>
        <w:t xml:space="preserve">Table </w:t>
      </w:r>
      <w:ins w:id="6471" w:author="Antoneth Macaisa" w:date="2025-05-07T21:01:00Z">
        <w:r w:rsidR="00BE2C17">
          <w:rPr>
            <w:b/>
            <w:bCs/>
            <w:color w:val="000000"/>
            <w:sz w:val="26"/>
            <w:szCs w:val="26"/>
            <w:lang w:val="en-PH"/>
          </w:rPr>
          <w:t>4</w:t>
        </w:r>
      </w:ins>
      <w:ins w:id="6472" w:author="Antoneth Macaisa" w:date="2025-05-07T20:59:00Z">
        <w:r w:rsidR="00BE2C17" w:rsidRPr="00BE2C17">
          <w:rPr>
            <w:b/>
            <w:bCs/>
            <w:color w:val="000000"/>
            <w:sz w:val="26"/>
            <w:szCs w:val="26"/>
          </w:rPr>
          <w:t xml:space="preserve">. </w:t>
        </w:r>
      </w:ins>
      <w:del w:id="6473" w:author="Antoneth Macaisa" w:date="2025-05-07T20:59:00Z">
        <w:r w:rsidRPr="00BE2C17" w:rsidDel="00BE2C17">
          <w:rPr>
            <w:b/>
            <w:bCs/>
            <w:color w:val="000000"/>
            <w:sz w:val="26"/>
            <w:szCs w:val="26"/>
          </w:rPr>
          <w:delText xml:space="preserve">4. </w:delText>
        </w:r>
      </w:del>
    </w:p>
    <w:p w14:paraId="33D4C755" w14:textId="77777777" w:rsidR="003F4833" w:rsidRPr="00BE2C17" w:rsidRDefault="003F4833">
      <w:pPr>
        <w:pStyle w:val="NormalWeb"/>
        <w:spacing w:before="0" w:beforeAutospacing="0" w:after="0" w:afterAutospacing="0" w:line="276" w:lineRule="auto"/>
        <w:jc w:val="center"/>
        <w:rPr>
          <w:b/>
          <w:bCs/>
          <w:rPrChange w:id="6474" w:author="Antoneth Macaisa" w:date="2025-05-07T21:00:00Z">
            <w:rPr/>
          </w:rPrChange>
        </w:rPr>
        <w:pPrChange w:id="6475" w:author="Antoneth Macaisa" w:date="2025-05-07T20:59:00Z">
          <w:pPr>
            <w:pStyle w:val="Heading2"/>
            <w:spacing w:line="480" w:lineRule="auto"/>
            <w:jc w:val="center"/>
          </w:pPr>
        </w:pPrChange>
      </w:pPr>
      <w:bookmarkStart w:id="6476" w:name="_Toc197445877"/>
      <w:r w:rsidRPr="00BE2C17">
        <w:rPr>
          <w:b/>
          <w:bCs/>
          <w:sz w:val="26"/>
          <w:szCs w:val="26"/>
          <w:rPrChange w:id="6477" w:author="Antoneth Macaisa" w:date="2025-05-07T21:00:00Z">
            <w:rPr>
              <w:caps w:val="0"/>
            </w:rPr>
          </w:rPrChange>
        </w:rPr>
        <w:t>Hardware Requirements in Using the System</w:t>
      </w:r>
      <w:bookmarkEnd w:id="6476"/>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2220"/>
        <w:gridCol w:w="6420"/>
      </w:tblGrid>
      <w:tr w:rsidR="003F4833" w:rsidRPr="00BE2C17" w14:paraId="4ECE4BD0" w14:textId="77777777" w:rsidTr="00A4567E">
        <w:trPr>
          <w:trHeight w:val="260"/>
        </w:trPr>
        <w:tc>
          <w:tcPr>
            <w:tcW w:w="444" w:type="pct"/>
            <w:vAlign w:val="center"/>
          </w:tcPr>
          <w:p w14:paraId="04EFC6AC" w14:textId="77777777" w:rsidR="003F4833" w:rsidRPr="00BE2C17" w:rsidRDefault="003F4833"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HARDWARE</w:t>
            </w:r>
          </w:p>
        </w:tc>
        <w:tc>
          <w:tcPr>
            <w:tcW w:w="1283" w:type="pct"/>
            <w:vAlign w:val="center"/>
          </w:tcPr>
          <w:p w14:paraId="7DA57033" w14:textId="77777777" w:rsidR="003F4833" w:rsidRPr="00BE2C17" w:rsidRDefault="003F4833" w:rsidP="00A4567E">
            <w:pPr>
              <w:jc w:val="center"/>
              <w:rPr>
                <w:rFonts w:ascii="Times New Roman" w:hAnsi="Times New Roman"/>
                <w:b/>
                <w:sz w:val="26"/>
                <w:szCs w:val="26"/>
              </w:rPr>
            </w:pPr>
            <w:r w:rsidRPr="00BE2C17">
              <w:rPr>
                <w:rFonts w:ascii="Times New Roman" w:hAnsi="Times New Roman"/>
                <w:b/>
                <w:sz w:val="26"/>
                <w:szCs w:val="26"/>
              </w:rPr>
              <w:t>SPECIFICATION</w:t>
            </w:r>
          </w:p>
        </w:tc>
      </w:tr>
      <w:tr w:rsidR="003F4833" w:rsidRPr="00BE2C17" w14:paraId="240EB320" w14:textId="77777777" w:rsidTr="00A4567E">
        <w:trPr>
          <w:trHeight w:val="260"/>
        </w:trPr>
        <w:tc>
          <w:tcPr>
            <w:tcW w:w="444" w:type="pct"/>
            <w:vAlign w:val="center"/>
          </w:tcPr>
          <w:p w14:paraId="5B3F4AFE"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Operating System</w:t>
            </w:r>
          </w:p>
        </w:tc>
        <w:tc>
          <w:tcPr>
            <w:tcW w:w="1283" w:type="pct"/>
            <w:vAlign w:val="center"/>
          </w:tcPr>
          <w:p w14:paraId="262CE9B6" w14:textId="77777777" w:rsidR="003F4833" w:rsidRPr="00BE2C17" w:rsidRDefault="003F4833" w:rsidP="00A4567E">
            <w:pPr>
              <w:spacing w:line="276" w:lineRule="auto"/>
              <w:jc w:val="both"/>
              <w:rPr>
                <w:rFonts w:ascii="Times New Roman" w:hAnsi="Times New Roman"/>
                <w:sz w:val="26"/>
                <w:szCs w:val="26"/>
              </w:rPr>
            </w:pPr>
            <w:r w:rsidRPr="00BE2C17">
              <w:rPr>
                <w:rFonts w:ascii="Times New Roman" w:hAnsi="Times New Roman"/>
                <w:sz w:val="26"/>
                <w:szCs w:val="26"/>
              </w:rPr>
              <w:t xml:space="preserve">Windows 7 or later / Android 10+ / iOS 13+ / </w:t>
            </w:r>
            <w:proofErr w:type="spellStart"/>
            <w:r w:rsidRPr="00BE2C17">
              <w:rPr>
                <w:rFonts w:ascii="Times New Roman" w:hAnsi="Times New Roman"/>
                <w:sz w:val="26"/>
                <w:szCs w:val="26"/>
              </w:rPr>
              <w:t>macOS</w:t>
            </w:r>
            <w:proofErr w:type="spellEnd"/>
            <w:r w:rsidRPr="00BE2C17">
              <w:rPr>
                <w:rFonts w:ascii="Times New Roman" w:hAnsi="Times New Roman"/>
                <w:sz w:val="26"/>
                <w:szCs w:val="26"/>
              </w:rPr>
              <w:t xml:space="preserve"> Mojave+</w:t>
            </w:r>
          </w:p>
        </w:tc>
      </w:tr>
      <w:tr w:rsidR="003F4833" w:rsidRPr="00BE2C17" w14:paraId="5552EC20" w14:textId="77777777" w:rsidTr="00A4567E">
        <w:trPr>
          <w:trHeight w:val="260"/>
        </w:trPr>
        <w:tc>
          <w:tcPr>
            <w:tcW w:w="444" w:type="pct"/>
            <w:vAlign w:val="center"/>
          </w:tcPr>
          <w:p w14:paraId="62FA9B74"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CPU</w:t>
            </w:r>
          </w:p>
        </w:tc>
        <w:tc>
          <w:tcPr>
            <w:tcW w:w="1283" w:type="pct"/>
            <w:vAlign w:val="center"/>
          </w:tcPr>
          <w:p w14:paraId="432AA042" w14:textId="77777777" w:rsidR="003F4833" w:rsidRPr="00BE2C17" w:rsidRDefault="003F4833" w:rsidP="00A4567E">
            <w:pPr>
              <w:spacing w:line="276" w:lineRule="auto"/>
              <w:jc w:val="both"/>
              <w:rPr>
                <w:rFonts w:ascii="Times New Roman" w:hAnsi="Times New Roman"/>
                <w:sz w:val="26"/>
                <w:szCs w:val="26"/>
                <w:lang w:val="en-US"/>
              </w:rPr>
            </w:pPr>
            <w:r w:rsidRPr="00BE2C17">
              <w:rPr>
                <w:rFonts w:ascii="Times New Roman" w:hAnsi="Times New Roman"/>
                <w:sz w:val="26"/>
                <w:szCs w:val="26"/>
              </w:rPr>
              <w:t>Dual-core processor or higher</w:t>
            </w:r>
          </w:p>
        </w:tc>
      </w:tr>
      <w:tr w:rsidR="003F4833" w:rsidRPr="00BE2C17" w14:paraId="5349AF69" w14:textId="77777777" w:rsidTr="00A4567E">
        <w:trPr>
          <w:trHeight w:val="260"/>
        </w:trPr>
        <w:tc>
          <w:tcPr>
            <w:tcW w:w="444" w:type="pct"/>
            <w:vAlign w:val="center"/>
          </w:tcPr>
          <w:p w14:paraId="693973E5"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RAM</w:t>
            </w:r>
          </w:p>
        </w:tc>
        <w:tc>
          <w:tcPr>
            <w:tcW w:w="1283" w:type="pct"/>
            <w:vAlign w:val="center"/>
          </w:tcPr>
          <w:p w14:paraId="5C200416"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Minimum 4 GB</w:t>
            </w:r>
          </w:p>
        </w:tc>
      </w:tr>
      <w:tr w:rsidR="003F4833" w:rsidRPr="00BE2C17" w14:paraId="7334DF27" w14:textId="77777777" w:rsidTr="00A4567E">
        <w:trPr>
          <w:trHeight w:val="260"/>
        </w:trPr>
        <w:tc>
          <w:tcPr>
            <w:tcW w:w="444" w:type="pct"/>
            <w:vAlign w:val="center"/>
          </w:tcPr>
          <w:p w14:paraId="4CDB2CCE"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Storage</w:t>
            </w:r>
          </w:p>
        </w:tc>
        <w:tc>
          <w:tcPr>
            <w:tcW w:w="1283" w:type="pct"/>
            <w:vAlign w:val="center"/>
          </w:tcPr>
          <w:p w14:paraId="0F52B6A0"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At least 100 MB of free space (for temporary files/cache if web-based or app installation)</w:t>
            </w:r>
          </w:p>
        </w:tc>
      </w:tr>
    </w:tbl>
    <w:p w14:paraId="5576926A" w14:textId="77777777" w:rsidR="003F4833" w:rsidRPr="00BE2C17" w:rsidRDefault="003F4833" w:rsidP="007065A1">
      <w:pPr>
        <w:pStyle w:val="Heading2"/>
        <w:spacing w:line="480" w:lineRule="auto"/>
        <w:rPr>
          <w:rFonts w:cs="Times New Roman"/>
          <w:b/>
          <w:bCs/>
          <w:caps w:val="0"/>
        </w:rPr>
      </w:pPr>
      <w:bookmarkStart w:id="6478" w:name="_Toc156575125"/>
      <w:bookmarkStart w:id="6479" w:name="_Toc160445863"/>
    </w:p>
    <w:p w14:paraId="4706C418" w14:textId="691B4017" w:rsidR="008B0C03" w:rsidRPr="00BE2C17" w:rsidRDefault="0008579F" w:rsidP="007065A1">
      <w:pPr>
        <w:pStyle w:val="Heading2"/>
        <w:spacing w:line="480" w:lineRule="auto"/>
        <w:rPr>
          <w:rFonts w:cs="Times New Roman"/>
          <w:b/>
          <w:bCs/>
        </w:rPr>
      </w:pPr>
      <w:bookmarkStart w:id="6480" w:name="_Toc197445878"/>
      <w:r w:rsidRPr="00BE2C17">
        <w:rPr>
          <w:rFonts w:cs="Times New Roman"/>
          <w:b/>
          <w:bCs/>
          <w:caps w:val="0"/>
        </w:rPr>
        <w:t>Software Requirements in Developing the System</w:t>
      </w:r>
      <w:bookmarkEnd w:id="6478"/>
      <w:bookmarkEnd w:id="6479"/>
      <w:bookmarkEnd w:id="6480"/>
      <w:r w:rsidRPr="00BE2C17">
        <w:rPr>
          <w:rFonts w:cs="Times New Roman"/>
          <w:b/>
          <w:bCs/>
          <w:caps w:val="0"/>
        </w:rPr>
        <w:tab/>
      </w:r>
    </w:p>
    <w:p w14:paraId="0463FECE" w14:textId="77777777" w:rsidR="003F4833" w:rsidRPr="00BE2C17" w:rsidRDefault="003F4833" w:rsidP="003F4833">
      <w:pPr>
        <w:spacing w:after="0" w:line="480" w:lineRule="auto"/>
        <w:ind w:firstLine="720"/>
        <w:jc w:val="both"/>
        <w:rPr>
          <w:rFonts w:ascii="Times New Roman" w:hAnsi="Times New Roman"/>
          <w:sz w:val="26"/>
          <w:szCs w:val="26"/>
        </w:rPr>
      </w:pPr>
      <w:r w:rsidRPr="00BE2C17">
        <w:rPr>
          <w:rFonts w:ascii="Times New Roman" w:hAnsi="Times New Roman"/>
          <w:sz w:val="26"/>
          <w:szCs w:val="26"/>
        </w:rPr>
        <w:t>This section outlines the essential software tools and environments necessary for building</w:t>
      </w:r>
      <w:r w:rsidRPr="00BE2C17">
        <w:rPr>
          <w:rFonts w:ascii="Times New Roman" w:hAnsi="Times New Roman"/>
          <w:sz w:val="26"/>
          <w:szCs w:val="26"/>
          <w:lang w:val="en-US"/>
        </w:rPr>
        <w:t xml:space="preserve"> </w:t>
      </w:r>
      <w:proofErr w:type="spellStart"/>
      <w:r w:rsidRPr="00BE2C17">
        <w:rPr>
          <w:rFonts w:ascii="Times New Roman" w:hAnsi="Times New Roman"/>
          <w:sz w:val="26"/>
          <w:szCs w:val="26"/>
          <w:lang w:val="en-US"/>
        </w:rPr>
        <w:t>FlexiDesk</w:t>
      </w:r>
      <w:proofErr w:type="spellEnd"/>
      <w:r w:rsidRPr="00BE2C17">
        <w:rPr>
          <w:rFonts w:ascii="Times New Roman" w:hAnsi="Times New Roman"/>
          <w:sz w:val="26"/>
          <w:szCs w:val="26"/>
          <w:lang w:val="en-US"/>
        </w:rPr>
        <w:t xml:space="preserve">. </w:t>
      </w:r>
      <w:r w:rsidRPr="00BE2C17">
        <w:rPr>
          <w:rFonts w:ascii="Times New Roman" w:hAnsi="Times New Roman"/>
          <w:sz w:val="26"/>
          <w:szCs w:val="26"/>
        </w:rPr>
        <w:t xml:space="preserve">The operating system requirements include Windows 10/11, </w:t>
      </w:r>
      <w:proofErr w:type="spellStart"/>
      <w:r w:rsidRPr="00BE2C17">
        <w:rPr>
          <w:rFonts w:ascii="Times New Roman" w:hAnsi="Times New Roman"/>
          <w:sz w:val="26"/>
          <w:szCs w:val="26"/>
        </w:rPr>
        <w:lastRenderedPageBreak/>
        <w:t>macOS</w:t>
      </w:r>
      <w:proofErr w:type="spellEnd"/>
      <w:r w:rsidRPr="00BE2C17">
        <w:rPr>
          <w:rFonts w:ascii="Times New Roman" w:hAnsi="Times New Roman"/>
          <w:sz w:val="26"/>
          <w:szCs w:val="26"/>
        </w:rPr>
        <w:t xml:space="preserve">, or Linux (preferably Ubuntu 20.04+), ensuring compatibility across major development platforms. While the "Browser" field mistakenly lists a hardware specification ("Dual-core processor or higher"), </w:t>
      </w:r>
      <w:proofErr w:type="gramStart"/>
      <w:r w:rsidRPr="00BE2C17">
        <w:rPr>
          <w:rFonts w:ascii="Times New Roman" w:hAnsi="Times New Roman"/>
          <w:sz w:val="26"/>
          <w:szCs w:val="26"/>
        </w:rPr>
        <w:t>it’s</w:t>
      </w:r>
      <w:proofErr w:type="gramEnd"/>
      <w:r w:rsidRPr="00BE2C17">
        <w:rPr>
          <w:rFonts w:ascii="Times New Roman" w:hAnsi="Times New Roman"/>
          <w:sz w:val="26"/>
          <w:szCs w:val="26"/>
        </w:rPr>
        <w:t xml:space="preserve"> likely meant to refer to browsers like Chrome or Firefox, which are typically used during front-end testing. The programming languages used are JavaScript (with Node.js and React.js frameworks), HTML5, and CSS3, which support both dynamic front-end user interfaces and robust server-side functionality.</w:t>
      </w:r>
    </w:p>
    <w:p w14:paraId="0B32CB21" w14:textId="77777777" w:rsidR="003F4833" w:rsidRPr="00BE2C17" w:rsidRDefault="003F4833" w:rsidP="003F4833">
      <w:pPr>
        <w:spacing w:after="0" w:line="480" w:lineRule="auto"/>
        <w:ind w:firstLine="720"/>
        <w:jc w:val="both"/>
        <w:rPr>
          <w:rFonts w:ascii="Times New Roman" w:hAnsi="Times New Roman"/>
          <w:sz w:val="26"/>
          <w:szCs w:val="26"/>
          <w:lang w:val="en-US"/>
        </w:rPr>
      </w:pPr>
      <w:r w:rsidRPr="00BE2C17">
        <w:rPr>
          <w:rFonts w:ascii="Times New Roman" w:hAnsi="Times New Roman"/>
          <w:sz w:val="26"/>
          <w:szCs w:val="26"/>
        </w:rPr>
        <w:t xml:space="preserve">The </w:t>
      </w:r>
      <w:proofErr w:type="gramStart"/>
      <w:r w:rsidRPr="00BE2C17">
        <w:rPr>
          <w:rFonts w:ascii="Times New Roman" w:hAnsi="Times New Roman"/>
          <w:sz w:val="26"/>
          <w:szCs w:val="26"/>
        </w:rPr>
        <w:t>database management system options</w:t>
      </w:r>
      <w:proofErr w:type="gramEnd"/>
      <w:r w:rsidRPr="00BE2C17">
        <w:rPr>
          <w:rFonts w:ascii="Times New Roman" w:hAnsi="Times New Roman"/>
          <w:sz w:val="26"/>
          <w:szCs w:val="26"/>
        </w:rPr>
        <w:t xml:space="preserve"> include MongoDB for a NoSQL approach or MySQL for a relational database, depending on the structure and scalability requirements of the application. The development environment consists of Visual Studio Code, a powerful source code editor, along with tools like Postman for testing APIs and </w:t>
      </w:r>
      <w:proofErr w:type="spellStart"/>
      <w:r w:rsidRPr="00BE2C17">
        <w:rPr>
          <w:rFonts w:ascii="Times New Roman" w:hAnsi="Times New Roman"/>
          <w:sz w:val="26"/>
          <w:szCs w:val="26"/>
        </w:rPr>
        <w:t>Git</w:t>
      </w:r>
      <w:proofErr w:type="spellEnd"/>
      <w:r w:rsidRPr="00BE2C17">
        <w:rPr>
          <w:rFonts w:ascii="Times New Roman" w:hAnsi="Times New Roman"/>
          <w:sz w:val="26"/>
          <w:szCs w:val="26"/>
        </w:rPr>
        <w:t xml:space="preserve"> for version control and collaboration. These software components are critical in ensuring an efficient, maintainable, and scalable development process for FLEXIDESK. Together, they provide a modern web development stack capable of supporting the </w:t>
      </w:r>
      <w:proofErr w:type="gramStart"/>
      <w:r w:rsidRPr="00BE2C17">
        <w:rPr>
          <w:rFonts w:ascii="Times New Roman" w:hAnsi="Times New Roman"/>
          <w:sz w:val="26"/>
          <w:szCs w:val="26"/>
        </w:rPr>
        <w:t>app’s</w:t>
      </w:r>
      <w:proofErr w:type="gramEnd"/>
      <w:r w:rsidRPr="00BE2C17">
        <w:rPr>
          <w:rFonts w:ascii="Times New Roman" w:hAnsi="Times New Roman"/>
          <w:sz w:val="26"/>
          <w:szCs w:val="26"/>
        </w:rPr>
        <w:t xml:space="preserve"> real-time tracking and booking features.</w:t>
      </w:r>
    </w:p>
    <w:p w14:paraId="36A75D7F" w14:textId="2326A2C6" w:rsidR="003F4833" w:rsidRPr="00BE2C17" w:rsidDel="00BE2C17" w:rsidRDefault="003F4833">
      <w:pPr>
        <w:widowControl w:val="0"/>
        <w:spacing w:after="0"/>
        <w:jc w:val="center"/>
        <w:rPr>
          <w:del w:id="6481" w:author="Antoneth Macaisa" w:date="2025-05-07T20:59:00Z"/>
          <w:rFonts w:ascii="Times New Roman" w:hAnsi="Times New Roman"/>
          <w:b/>
          <w:bCs/>
          <w:sz w:val="26"/>
          <w:szCs w:val="26"/>
        </w:rPr>
        <w:pPrChange w:id="6482" w:author="Antoneth Macaisa" w:date="2025-05-07T00:25:00Z">
          <w:pPr>
            <w:widowControl w:val="0"/>
            <w:spacing w:after="0" w:line="480" w:lineRule="auto"/>
            <w:jc w:val="center"/>
          </w:pPr>
        </w:pPrChange>
      </w:pPr>
      <w:r w:rsidRPr="00BE2C17">
        <w:rPr>
          <w:rFonts w:ascii="Times New Roman" w:hAnsi="Times New Roman"/>
          <w:b/>
          <w:bCs/>
          <w:sz w:val="26"/>
          <w:szCs w:val="26"/>
        </w:rPr>
        <w:t xml:space="preserve">Table </w:t>
      </w:r>
      <w:ins w:id="6483" w:author="Antoneth Macaisa" w:date="2025-05-07T21:01:00Z">
        <w:r w:rsidR="00BE2C17">
          <w:rPr>
            <w:rFonts w:ascii="Times New Roman" w:hAnsi="Times New Roman"/>
            <w:b/>
            <w:bCs/>
            <w:sz w:val="26"/>
            <w:szCs w:val="26"/>
          </w:rPr>
          <w:t>5</w:t>
        </w:r>
      </w:ins>
      <w:ins w:id="6484" w:author="Antoneth Macaisa" w:date="2025-05-07T20:59:00Z">
        <w:r w:rsidR="00BE2C17" w:rsidRPr="00BE2C17">
          <w:rPr>
            <w:rFonts w:ascii="Times New Roman" w:hAnsi="Times New Roman"/>
            <w:b/>
            <w:bCs/>
            <w:sz w:val="26"/>
            <w:szCs w:val="26"/>
          </w:rPr>
          <w:t xml:space="preserve">. </w:t>
        </w:r>
      </w:ins>
      <w:del w:id="6485" w:author="Antoneth Macaisa" w:date="2025-05-07T20:59:00Z">
        <w:r w:rsidRPr="00BE2C17" w:rsidDel="00BE2C17">
          <w:rPr>
            <w:rFonts w:ascii="Times New Roman" w:hAnsi="Times New Roman"/>
            <w:b/>
            <w:bCs/>
            <w:sz w:val="26"/>
            <w:szCs w:val="26"/>
          </w:rPr>
          <w:delText>5.</w:delText>
        </w:r>
      </w:del>
    </w:p>
    <w:p w14:paraId="4DBAA6EE" w14:textId="77777777" w:rsidR="003F4833" w:rsidRPr="00BE2C17" w:rsidRDefault="003F4833">
      <w:pPr>
        <w:widowControl w:val="0"/>
        <w:spacing w:after="0"/>
        <w:jc w:val="center"/>
        <w:rPr>
          <w:rFonts w:ascii="Times New Roman" w:hAnsi="Times New Roman"/>
          <w:b/>
          <w:bCs/>
          <w:sz w:val="26"/>
          <w:szCs w:val="26"/>
        </w:rPr>
        <w:pPrChange w:id="6486" w:author="Antoneth Macaisa" w:date="2025-05-07T00:25:00Z">
          <w:pPr>
            <w:widowControl w:val="0"/>
            <w:spacing w:after="0" w:line="480" w:lineRule="auto"/>
            <w:jc w:val="center"/>
          </w:pPr>
        </w:pPrChange>
      </w:pPr>
      <w:r w:rsidRPr="00BE2C17">
        <w:rPr>
          <w:rFonts w:ascii="Times New Roman" w:hAnsi="Times New Roman"/>
          <w:b/>
          <w:bCs/>
          <w:sz w:val="26"/>
          <w:szCs w:val="26"/>
        </w:rPr>
        <w:t>Software Requirements in Developing the System</w:t>
      </w:r>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2791"/>
        <w:gridCol w:w="5849"/>
      </w:tblGrid>
      <w:tr w:rsidR="003F4833" w:rsidRPr="00BE2C17" w14:paraId="225AF789" w14:textId="77777777" w:rsidTr="00A4567E">
        <w:trPr>
          <w:trHeight w:val="260"/>
        </w:trPr>
        <w:tc>
          <w:tcPr>
            <w:tcW w:w="1615" w:type="pct"/>
            <w:vAlign w:val="center"/>
          </w:tcPr>
          <w:p w14:paraId="0CA2D17B" w14:textId="77777777" w:rsidR="003F4833" w:rsidRPr="00BE2C17" w:rsidRDefault="003F4833"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SOFTWARE</w:t>
            </w:r>
          </w:p>
        </w:tc>
        <w:tc>
          <w:tcPr>
            <w:tcW w:w="3385" w:type="pct"/>
            <w:vAlign w:val="center"/>
          </w:tcPr>
          <w:p w14:paraId="5D4B0711" w14:textId="77777777" w:rsidR="003F4833" w:rsidRPr="00BE2C17" w:rsidRDefault="003F4833" w:rsidP="00A4567E">
            <w:pPr>
              <w:jc w:val="center"/>
              <w:rPr>
                <w:rFonts w:ascii="Times New Roman" w:hAnsi="Times New Roman"/>
                <w:b/>
                <w:sz w:val="26"/>
                <w:szCs w:val="26"/>
              </w:rPr>
            </w:pPr>
            <w:r w:rsidRPr="00BE2C17">
              <w:rPr>
                <w:rFonts w:ascii="Times New Roman" w:hAnsi="Times New Roman"/>
                <w:b/>
                <w:sz w:val="26"/>
                <w:szCs w:val="26"/>
              </w:rPr>
              <w:t>SPECIFICATION</w:t>
            </w:r>
          </w:p>
        </w:tc>
      </w:tr>
      <w:tr w:rsidR="003F4833" w:rsidRPr="00BE2C17" w14:paraId="037A5253" w14:textId="77777777" w:rsidTr="00A4567E">
        <w:trPr>
          <w:trHeight w:val="260"/>
        </w:trPr>
        <w:tc>
          <w:tcPr>
            <w:tcW w:w="1615" w:type="pct"/>
            <w:vAlign w:val="center"/>
          </w:tcPr>
          <w:p w14:paraId="16D70CE0"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Operating System</w:t>
            </w:r>
          </w:p>
        </w:tc>
        <w:tc>
          <w:tcPr>
            <w:tcW w:w="3385" w:type="pct"/>
            <w:vAlign w:val="center"/>
          </w:tcPr>
          <w:p w14:paraId="5315B980" w14:textId="77777777" w:rsidR="003F4833" w:rsidRPr="00BE2C17" w:rsidRDefault="003F4833" w:rsidP="00A4567E">
            <w:pPr>
              <w:spacing w:line="276" w:lineRule="auto"/>
              <w:jc w:val="both"/>
              <w:rPr>
                <w:rFonts w:ascii="Times New Roman" w:hAnsi="Times New Roman"/>
                <w:sz w:val="26"/>
                <w:szCs w:val="26"/>
              </w:rPr>
            </w:pPr>
            <w:r w:rsidRPr="00BE2C17">
              <w:rPr>
                <w:rFonts w:ascii="Times New Roman" w:hAnsi="Times New Roman"/>
                <w:sz w:val="26"/>
                <w:szCs w:val="26"/>
              </w:rPr>
              <w:t xml:space="preserve">Windows 10/11, </w:t>
            </w:r>
            <w:proofErr w:type="spellStart"/>
            <w:r w:rsidRPr="00BE2C17">
              <w:rPr>
                <w:rFonts w:ascii="Times New Roman" w:hAnsi="Times New Roman"/>
                <w:sz w:val="26"/>
                <w:szCs w:val="26"/>
              </w:rPr>
              <w:t>macOS</w:t>
            </w:r>
            <w:proofErr w:type="spellEnd"/>
            <w:r w:rsidRPr="00BE2C17">
              <w:rPr>
                <w:rFonts w:ascii="Times New Roman" w:hAnsi="Times New Roman"/>
                <w:sz w:val="26"/>
                <w:szCs w:val="26"/>
              </w:rPr>
              <w:t>, or Linux (Ubuntu 20.04+)</w:t>
            </w:r>
          </w:p>
        </w:tc>
      </w:tr>
      <w:tr w:rsidR="003F4833" w:rsidRPr="00BE2C17" w14:paraId="25A91F13" w14:textId="77777777" w:rsidTr="00A4567E">
        <w:trPr>
          <w:trHeight w:val="260"/>
        </w:trPr>
        <w:tc>
          <w:tcPr>
            <w:tcW w:w="1615" w:type="pct"/>
            <w:vAlign w:val="center"/>
          </w:tcPr>
          <w:p w14:paraId="06B4E012"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Browser</w:t>
            </w:r>
          </w:p>
        </w:tc>
        <w:tc>
          <w:tcPr>
            <w:tcW w:w="3385" w:type="pct"/>
            <w:vAlign w:val="center"/>
          </w:tcPr>
          <w:p w14:paraId="6404C291" w14:textId="77777777" w:rsidR="003F4833" w:rsidRPr="00BE2C17" w:rsidRDefault="003F4833" w:rsidP="00A4567E">
            <w:pPr>
              <w:spacing w:line="276" w:lineRule="auto"/>
              <w:jc w:val="both"/>
              <w:rPr>
                <w:rFonts w:ascii="Times New Roman" w:hAnsi="Times New Roman"/>
                <w:sz w:val="26"/>
                <w:szCs w:val="26"/>
                <w:lang w:val="en-US"/>
              </w:rPr>
            </w:pPr>
            <w:r w:rsidRPr="00BE2C17">
              <w:rPr>
                <w:rFonts w:ascii="Times New Roman" w:hAnsi="Times New Roman"/>
                <w:sz w:val="26"/>
                <w:szCs w:val="26"/>
              </w:rPr>
              <w:t>Dual-core processor or higher</w:t>
            </w:r>
          </w:p>
        </w:tc>
      </w:tr>
      <w:tr w:rsidR="003F4833" w:rsidRPr="00BE2C17" w14:paraId="257EE0FE" w14:textId="77777777" w:rsidTr="00A4567E">
        <w:trPr>
          <w:trHeight w:val="260"/>
        </w:trPr>
        <w:tc>
          <w:tcPr>
            <w:tcW w:w="1615" w:type="pct"/>
            <w:vAlign w:val="center"/>
          </w:tcPr>
          <w:p w14:paraId="6419F30B"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t>Programming Language</w:t>
            </w:r>
          </w:p>
        </w:tc>
        <w:tc>
          <w:tcPr>
            <w:tcW w:w="3385" w:type="pct"/>
            <w:vAlign w:val="center"/>
          </w:tcPr>
          <w:p w14:paraId="528DD05A"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JavaScript (Node.js, React.js), HTML5, CSS3</w:t>
            </w:r>
          </w:p>
        </w:tc>
      </w:tr>
      <w:tr w:rsidR="003F4833" w:rsidRPr="00BE2C17" w14:paraId="309E9546" w14:textId="77777777" w:rsidTr="00A4567E">
        <w:trPr>
          <w:trHeight w:val="260"/>
        </w:trPr>
        <w:tc>
          <w:tcPr>
            <w:tcW w:w="1615" w:type="pct"/>
            <w:vAlign w:val="center"/>
          </w:tcPr>
          <w:p w14:paraId="0F8A3104" w14:textId="77777777" w:rsidR="003F4833" w:rsidRPr="00BE2C17" w:rsidRDefault="003F4833" w:rsidP="00A4567E">
            <w:pPr>
              <w:spacing w:line="276" w:lineRule="auto"/>
              <w:rPr>
                <w:rFonts w:ascii="Times New Roman" w:hAnsi="Times New Roman"/>
                <w:bCs/>
                <w:sz w:val="26"/>
                <w:szCs w:val="26"/>
              </w:rPr>
            </w:pPr>
            <w:r w:rsidRPr="00BE2C17">
              <w:rPr>
                <w:rFonts w:ascii="Times New Roman" w:hAnsi="Times New Roman"/>
                <w:bCs/>
                <w:sz w:val="26"/>
                <w:szCs w:val="26"/>
              </w:rPr>
              <w:lastRenderedPageBreak/>
              <w:t>Database Management</w:t>
            </w:r>
          </w:p>
        </w:tc>
        <w:tc>
          <w:tcPr>
            <w:tcW w:w="3385" w:type="pct"/>
            <w:vAlign w:val="center"/>
          </w:tcPr>
          <w:p w14:paraId="43871788" w14:textId="77777777" w:rsidR="003F4833" w:rsidRPr="00BE2C17" w:rsidRDefault="003F4833"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MongoDB or MySQL (depending on relational or NoSQL preference)</w:t>
            </w:r>
          </w:p>
        </w:tc>
      </w:tr>
      <w:tr w:rsidR="003F4833" w:rsidRPr="00BE2C17" w14:paraId="4DB45032" w14:textId="77777777" w:rsidTr="00A4567E">
        <w:trPr>
          <w:trHeight w:val="260"/>
        </w:trPr>
        <w:tc>
          <w:tcPr>
            <w:tcW w:w="1615" w:type="pct"/>
            <w:vAlign w:val="center"/>
          </w:tcPr>
          <w:p w14:paraId="4ED1623D" w14:textId="77777777" w:rsidR="003F4833" w:rsidRPr="00BE2C17" w:rsidRDefault="003F4833" w:rsidP="00A4567E">
            <w:pPr>
              <w:rPr>
                <w:rFonts w:ascii="Times New Roman" w:hAnsi="Times New Roman"/>
                <w:bCs/>
                <w:sz w:val="26"/>
                <w:szCs w:val="26"/>
              </w:rPr>
            </w:pPr>
            <w:r w:rsidRPr="00BE2C17">
              <w:rPr>
                <w:rFonts w:ascii="Times New Roman" w:hAnsi="Times New Roman"/>
                <w:bCs/>
                <w:sz w:val="26"/>
                <w:szCs w:val="26"/>
              </w:rPr>
              <w:t>Environment</w:t>
            </w:r>
          </w:p>
        </w:tc>
        <w:tc>
          <w:tcPr>
            <w:tcW w:w="3385" w:type="pct"/>
            <w:vAlign w:val="center"/>
          </w:tcPr>
          <w:p w14:paraId="51B2A6C2" w14:textId="77777777" w:rsidR="003F4833" w:rsidRPr="00BE2C17" w:rsidRDefault="003F4833" w:rsidP="00A4567E">
            <w:pPr>
              <w:jc w:val="both"/>
              <w:rPr>
                <w:rFonts w:ascii="Times New Roman" w:hAnsi="Times New Roman"/>
                <w:color w:val="000000"/>
                <w:sz w:val="26"/>
                <w:szCs w:val="26"/>
              </w:rPr>
            </w:pPr>
            <w:r w:rsidRPr="00BE2C17">
              <w:rPr>
                <w:rFonts w:ascii="Times New Roman" w:hAnsi="Times New Roman"/>
                <w:color w:val="000000"/>
                <w:sz w:val="26"/>
                <w:szCs w:val="26"/>
              </w:rPr>
              <w:t xml:space="preserve">Visual Studio Code, Postman (API testing), </w:t>
            </w:r>
            <w:proofErr w:type="spellStart"/>
            <w:r w:rsidRPr="00BE2C17">
              <w:rPr>
                <w:rFonts w:ascii="Times New Roman" w:hAnsi="Times New Roman"/>
                <w:color w:val="000000"/>
                <w:sz w:val="26"/>
                <w:szCs w:val="26"/>
              </w:rPr>
              <w:t>Git</w:t>
            </w:r>
            <w:proofErr w:type="spellEnd"/>
            <w:r w:rsidRPr="00BE2C17">
              <w:rPr>
                <w:rFonts w:ascii="Times New Roman" w:hAnsi="Times New Roman"/>
                <w:color w:val="000000"/>
                <w:sz w:val="26"/>
                <w:szCs w:val="26"/>
              </w:rPr>
              <w:t xml:space="preserve"> (version control)</w:t>
            </w:r>
          </w:p>
        </w:tc>
      </w:tr>
    </w:tbl>
    <w:p w14:paraId="5D61B6DA" w14:textId="6DCE5D60" w:rsidR="000E1E03" w:rsidRPr="00BE2C17" w:rsidRDefault="0008579F" w:rsidP="00421908">
      <w:pPr>
        <w:pStyle w:val="Heading2"/>
        <w:spacing w:before="360" w:line="480" w:lineRule="auto"/>
        <w:rPr>
          <w:rFonts w:cs="Times New Roman"/>
          <w:b/>
          <w:bCs/>
        </w:rPr>
      </w:pPr>
      <w:bookmarkStart w:id="6487" w:name="_Toc156575126"/>
      <w:bookmarkStart w:id="6488" w:name="_Toc160445864"/>
      <w:bookmarkStart w:id="6489" w:name="_Toc197445879"/>
      <w:r w:rsidRPr="00BE2C17">
        <w:rPr>
          <w:rFonts w:cs="Times New Roman"/>
          <w:b/>
          <w:bCs/>
          <w:caps w:val="0"/>
        </w:rPr>
        <w:t>Software Requirements in Using the System</w:t>
      </w:r>
      <w:bookmarkEnd w:id="6487"/>
      <w:bookmarkEnd w:id="6488"/>
      <w:bookmarkEnd w:id="6489"/>
    </w:p>
    <w:p w14:paraId="09D188BA" w14:textId="2D28C492" w:rsidR="00166C05" w:rsidRPr="00BE2C17" w:rsidRDefault="00166C05" w:rsidP="00166C05">
      <w:pPr>
        <w:spacing w:line="480" w:lineRule="auto"/>
        <w:jc w:val="both"/>
        <w:rPr>
          <w:rFonts w:ascii="Times New Roman" w:hAnsi="Times New Roman"/>
          <w:sz w:val="26"/>
          <w:szCs w:val="26"/>
          <w:lang w:val="en-US"/>
        </w:rPr>
      </w:pPr>
      <w:r w:rsidRPr="00BE2C17">
        <w:rPr>
          <w:rFonts w:ascii="Times New Roman" w:hAnsi="Times New Roman"/>
          <w:sz w:val="26"/>
          <w:szCs w:val="26"/>
        </w:rPr>
        <w:tab/>
        <w:t xml:space="preserve">The system </w:t>
      </w:r>
      <w:proofErr w:type="gramStart"/>
      <w:r w:rsidRPr="00BE2C17">
        <w:rPr>
          <w:rFonts w:ascii="Times New Roman" w:hAnsi="Times New Roman"/>
          <w:sz w:val="26"/>
          <w:szCs w:val="26"/>
        </w:rPr>
        <w:t>is designed</w:t>
      </w:r>
      <w:proofErr w:type="gramEnd"/>
      <w:r w:rsidRPr="00BE2C17">
        <w:rPr>
          <w:rFonts w:ascii="Times New Roman" w:hAnsi="Times New Roman"/>
          <w:sz w:val="26"/>
          <w:szCs w:val="26"/>
        </w:rPr>
        <w:t xml:space="preserve"> to be web-based and fully responsive, meaning it can be accessed through any modern internet browser without requiring additional installations or plugins.</w:t>
      </w:r>
    </w:p>
    <w:p w14:paraId="5D3670C8" w14:textId="4B88193A" w:rsidR="00166C05" w:rsidRPr="00BE2C17" w:rsidRDefault="00166C05" w:rsidP="00166C05">
      <w:pPr>
        <w:spacing w:line="480" w:lineRule="auto"/>
        <w:ind w:firstLine="720"/>
        <w:jc w:val="both"/>
        <w:rPr>
          <w:rFonts w:ascii="Times New Roman" w:hAnsi="Times New Roman"/>
          <w:sz w:val="26"/>
          <w:szCs w:val="26"/>
          <w:lang w:val="en-US"/>
        </w:rPr>
      </w:pPr>
      <w:r w:rsidRPr="00BE2C17">
        <w:rPr>
          <w:rFonts w:ascii="Times New Roman" w:hAnsi="Times New Roman"/>
          <w:sz w:val="26"/>
          <w:szCs w:val="26"/>
        </w:rPr>
        <w:t xml:space="preserve">Specifically, the application supports widely used browsers such as Google Chrome, Mozilla Firefox, Safari, and Microsoft Edge. These browsers </w:t>
      </w:r>
      <w:proofErr w:type="gramStart"/>
      <w:r w:rsidRPr="00BE2C17">
        <w:rPr>
          <w:rFonts w:ascii="Times New Roman" w:hAnsi="Times New Roman"/>
          <w:sz w:val="26"/>
          <w:szCs w:val="26"/>
        </w:rPr>
        <w:t>are chosen</w:t>
      </w:r>
      <w:proofErr w:type="gramEnd"/>
      <w:r w:rsidRPr="00BE2C17">
        <w:rPr>
          <w:rFonts w:ascii="Times New Roman" w:hAnsi="Times New Roman"/>
          <w:sz w:val="26"/>
          <w:szCs w:val="26"/>
        </w:rPr>
        <w:t xml:space="preserve"> for their compliance with modern web standards, high performance, and broad user base, ensuring a smooth and consistent user experience. By relying on these mainstream browsers, FLEXIDESK guarantees compatibility across different devices and platforms, allowing users to conveniently book and track co-working spaces from desktops, laptops, tablets, or smartphones</w:t>
      </w:r>
      <w:r w:rsidRPr="00BE2C17">
        <w:rPr>
          <w:rFonts w:ascii="Times New Roman" w:hAnsi="Times New Roman"/>
          <w:sz w:val="26"/>
          <w:szCs w:val="26"/>
          <w:lang w:val="en-US"/>
        </w:rPr>
        <w:t>.</w:t>
      </w:r>
    </w:p>
    <w:p w14:paraId="0C918678" w14:textId="7B8B4568" w:rsidR="00166C05" w:rsidRPr="00BE2C17" w:rsidDel="00BE2C17" w:rsidRDefault="00166C05">
      <w:pPr>
        <w:spacing w:after="0"/>
        <w:jc w:val="center"/>
        <w:rPr>
          <w:del w:id="6490" w:author="Antoneth Macaisa" w:date="2025-05-07T20:59:00Z"/>
          <w:rFonts w:ascii="Times New Roman" w:hAnsi="Times New Roman"/>
          <w:b/>
          <w:bCs/>
          <w:sz w:val="26"/>
          <w:szCs w:val="26"/>
        </w:rPr>
        <w:pPrChange w:id="6491" w:author="Antoneth Macaisa" w:date="2025-05-07T00:25:00Z">
          <w:pPr>
            <w:spacing w:after="0" w:line="480" w:lineRule="auto"/>
            <w:jc w:val="center"/>
          </w:pPr>
        </w:pPrChange>
      </w:pPr>
      <w:r w:rsidRPr="00BE2C17">
        <w:rPr>
          <w:rFonts w:ascii="Times New Roman" w:hAnsi="Times New Roman"/>
          <w:b/>
          <w:bCs/>
          <w:sz w:val="26"/>
          <w:szCs w:val="26"/>
        </w:rPr>
        <w:t xml:space="preserve">Table </w:t>
      </w:r>
      <w:ins w:id="6492" w:author="Antoneth Macaisa" w:date="2025-05-07T21:01:00Z">
        <w:r w:rsidR="00BE2C17">
          <w:rPr>
            <w:rFonts w:ascii="Times New Roman" w:hAnsi="Times New Roman"/>
            <w:b/>
            <w:bCs/>
            <w:sz w:val="26"/>
            <w:szCs w:val="26"/>
          </w:rPr>
          <w:t>6</w:t>
        </w:r>
      </w:ins>
      <w:ins w:id="6493" w:author="Antoneth Macaisa" w:date="2025-05-07T20:59:00Z">
        <w:r w:rsidR="00BE2C17" w:rsidRPr="00BE2C17">
          <w:rPr>
            <w:rFonts w:ascii="Times New Roman" w:hAnsi="Times New Roman"/>
            <w:b/>
            <w:bCs/>
            <w:sz w:val="26"/>
            <w:szCs w:val="26"/>
          </w:rPr>
          <w:t xml:space="preserve">. </w:t>
        </w:r>
      </w:ins>
      <w:del w:id="6494" w:author="Antoneth Macaisa" w:date="2025-05-07T20:59:00Z">
        <w:r w:rsidRPr="00BE2C17" w:rsidDel="00BE2C17">
          <w:rPr>
            <w:rFonts w:ascii="Times New Roman" w:hAnsi="Times New Roman"/>
            <w:b/>
            <w:bCs/>
            <w:sz w:val="26"/>
            <w:szCs w:val="26"/>
          </w:rPr>
          <w:delText>6.</w:delText>
        </w:r>
      </w:del>
    </w:p>
    <w:p w14:paraId="45E06CF4" w14:textId="77777777" w:rsidR="00166C05" w:rsidRPr="00BE2C17" w:rsidRDefault="00166C05">
      <w:pPr>
        <w:spacing w:after="0"/>
        <w:jc w:val="center"/>
        <w:rPr>
          <w:rFonts w:ascii="Times New Roman" w:hAnsi="Times New Roman"/>
          <w:b/>
          <w:bCs/>
          <w:sz w:val="26"/>
          <w:szCs w:val="26"/>
        </w:rPr>
        <w:pPrChange w:id="6495" w:author="Antoneth Macaisa" w:date="2025-05-07T00:25:00Z">
          <w:pPr>
            <w:spacing w:after="0" w:line="480" w:lineRule="auto"/>
            <w:jc w:val="center"/>
          </w:pPr>
        </w:pPrChange>
      </w:pPr>
      <w:r w:rsidRPr="00BE2C17">
        <w:rPr>
          <w:rFonts w:ascii="Times New Roman" w:hAnsi="Times New Roman"/>
          <w:b/>
          <w:bCs/>
          <w:sz w:val="26"/>
          <w:szCs w:val="26"/>
        </w:rPr>
        <w:t>Software Requirements in Using the System</w:t>
      </w:r>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2791"/>
        <w:gridCol w:w="5849"/>
      </w:tblGrid>
      <w:tr w:rsidR="00166C05" w:rsidRPr="00BE2C17" w14:paraId="454D87F0" w14:textId="77777777" w:rsidTr="00A4567E">
        <w:trPr>
          <w:trHeight w:val="260"/>
        </w:trPr>
        <w:tc>
          <w:tcPr>
            <w:tcW w:w="1615" w:type="pct"/>
            <w:vAlign w:val="center"/>
          </w:tcPr>
          <w:p w14:paraId="4DC0B1CB"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SOFTWARE</w:t>
            </w:r>
          </w:p>
        </w:tc>
        <w:tc>
          <w:tcPr>
            <w:tcW w:w="3385" w:type="pct"/>
            <w:vAlign w:val="center"/>
          </w:tcPr>
          <w:p w14:paraId="74719AD3"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SPECIFICATION</w:t>
            </w:r>
          </w:p>
        </w:tc>
      </w:tr>
      <w:tr w:rsidR="00166C05" w:rsidRPr="00BE2C17" w14:paraId="69E3DFBF" w14:textId="77777777" w:rsidTr="00A4567E">
        <w:trPr>
          <w:trHeight w:val="260"/>
        </w:trPr>
        <w:tc>
          <w:tcPr>
            <w:tcW w:w="1615" w:type="pct"/>
            <w:vAlign w:val="center"/>
          </w:tcPr>
          <w:p w14:paraId="4A64E29F" w14:textId="77777777" w:rsidR="00166C05" w:rsidRPr="00BE2C17" w:rsidRDefault="00166C05" w:rsidP="00A4567E">
            <w:pPr>
              <w:spacing w:line="276" w:lineRule="auto"/>
              <w:rPr>
                <w:rFonts w:ascii="Times New Roman" w:hAnsi="Times New Roman"/>
                <w:bCs/>
                <w:sz w:val="26"/>
                <w:szCs w:val="26"/>
              </w:rPr>
            </w:pPr>
            <w:r w:rsidRPr="00BE2C17">
              <w:rPr>
                <w:rFonts w:ascii="Times New Roman" w:hAnsi="Times New Roman"/>
                <w:bCs/>
                <w:sz w:val="26"/>
                <w:szCs w:val="26"/>
              </w:rPr>
              <w:t>Browser</w:t>
            </w:r>
          </w:p>
        </w:tc>
        <w:tc>
          <w:tcPr>
            <w:tcW w:w="3385" w:type="pct"/>
            <w:vAlign w:val="center"/>
          </w:tcPr>
          <w:p w14:paraId="1B56BED6" w14:textId="77777777" w:rsidR="00166C05" w:rsidRPr="00BE2C17" w:rsidRDefault="00166C05" w:rsidP="00A4567E">
            <w:pPr>
              <w:spacing w:line="276" w:lineRule="auto"/>
              <w:jc w:val="both"/>
              <w:rPr>
                <w:rFonts w:ascii="Times New Roman" w:hAnsi="Times New Roman"/>
                <w:sz w:val="26"/>
                <w:szCs w:val="26"/>
              </w:rPr>
            </w:pPr>
            <w:r w:rsidRPr="00BE2C17">
              <w:rPr>
                <w:rFonts w:ascii="Times New Roman" w:hAnsi="Times New Roman"/>
                <w:sz w:val="26"/>
                <w:szCs w:val="26"/>
              </w:rPr>
              <w:t>Google Chrome, Mozilla Firefox, Safari, or Microsoft Edge</w:t>
            </w:r>
          </w:p>
        </w:tc>
      </w:tr>
    </w:tbl>
    <w:p w14:paraId="54930E32" w14:textId="4784C50B" w:rsidR="002C4752" w:rsidRPr="00BE2C17" w:rsidRDefault="002C4752" w:rsidP="00EE4B7B">
      <w:pPr>
        <w:spacing w:after="0" w:line="480" w:lineRule="auto"/>
        <w:ind w:firstLine="720"/>
        <w:jc w:val="both"/>
        <w:rPr>
          <w:rFonts w:ascii="Times New Roman" w:hAnsi="Times New Roman"/>
          <w:sz w:val="26"/>
          <w:szCs w:val="26"/>
        </w:rPr>
      </w:pPr>
    </w:p>
    <w:p w14:paraId="18CD2D26" w14:textId="72A2FBF1" w:rsidR="00F37B9A" w:rsidRPr="00BE2C17" w:rsidRDefault="00F37B9A" w:rsidP="0008579F">
      <w:pPr>
        <w:pStyle w:val="Heading2"/>
        <w:spacing w:before="0" w:line="480" w:lineRule="auto"/>
        <w:rPr>
          <w:rFonts w:cs="Times New Roman"/>
          <w:b/>
        </w:rPr>
      </w:pPr>
      <w:bookmarkStart w:id="6496" w:name="_Toc136372967"/>
      <w:bookmarkStart w:id="6497" w:name="_Toc160445865"/>
      <w:bookmarkStart w:id="6498" w:name="_Toc197445880"/>
      <w:r w:rsidRPr="00BE2C17">
        <w:rPr>
          <w:rFonts w:cs="Times New Roman"/>
          <w:b/>
          <w:caps w:val="0"/>
        </w:rPr>
        <w:lastRenderedPageBreak/>
        <w:t>Testing and Evaluation</w:t>
      </w:r>
      <w:bookmarkEnd w:id="6496"/>
      <w:bookmarkEnd w:id="6497"/>
      <w:bookmarkEnd w:id="6498"/>
    </w:p>
    <w:p w14:paraId="672A75AE" w14:textId="187EB659" w:rsidR="00C94B90" w:rsidRPr="00BE2C17" w:rsidRDefault="00532A5A">
      <w:pPr>
        <w:spacing w:line="480" w:lineRule="auto"/>
        <w:jc w:val="both"/>
        <w:rPr>
          <w:ins w:id="6499" w:author="Antoneth Macaisa" w:date="2025-05-07T13:09:00Z"/>
          <w:rFonts w:ascii="Times New Roman" w:hAnsi="Times New Roman"/>
          <w:sz w:val="26"/>
          <w:szCs w:val="26"/>
          <w:rPrChange w:id="6500" w:author="Antoneth Macaisa" w:date="2025-05-07T21:00:00Z">
            <w:rPr>
              <w:ins w:id="6501" w:author="Antoneth Macaisa" w:date="2025-05-07T13:09:00Z"/>
            </w:rPr>
          </w:rPrChange>
        </w:rPr>
        <w:pPrChange w:id="6502" w:author="Antoneth Macaisa" w:date="2025-05-07T13:13:00Z">
          <w:pPr>
            <w:spacing w:after="0" w:line="480" w:lineRule="auto"/>
            <w:ind w:firstLine="720"/>
            <w:jc w:val="both"/>
          </w:pPr>
        </w:pPrChange>
      </w:pPr>
      <w:ins w:id="6503" w:author="Antoneth Macaisa" w:date="2025-05-07T13:13:00Z">
        <w:r w:rsidRPr="00BE2C17">
          <w:rPr>
            <w:rFonts w:ascii="Times New Roman" w:hAnsi="Times New Roman"/>
            <w:sz w:val="26"/>
            <w:szCs w:val="26"/>
            <w:lang w:val="en-US"/>
          </w:rPr>
          <w:tab/>
        </w:r>
      </w:ins>
      <w:ins w:id="6504" w:author="Antoneth Macaisa" w:date="2025-05-07T13:09:00Z">
        <w:r w:rsidR="00C94B90" w:rsidRPr="00BE2C17">
          <w:rPr>
            <w:rFonts w:ascii="Times New Roman" w:hAnsi="Times New Roman"/>
            <w:sz w:val="26"/>
            <w:szCs w:val="26"/>
            <w:lang w:val="en-US"/>
            <w:rPrChange w:id="6505" w:author="Antoneth Macaisa" w:date="2025-05-07T21:00:00Z">
              <w:rPr>
                <w:lang w:val="en-US"/>
              </w:rPr>
            </w:rPrChange>
          </w:rPr>
          <w:t xml:space="preserve">The development of </w:t>
        </w:r>
        <w:proofErr w:type="spellStart"/>
        <w:r w:rsidR="00C94B90" w:rsidRPr="00BE2C17">
          <w:rPr>
            <w:rFonts w:ascii="Times New Roman" w:hAnsi="Times New Roman"/>
            <w:sz w:val="26"/>
            <w:szCs w:val="26"/>
            <w:lang w:val="en-US"/>
            <w:rPrChange w:id="6506" w:author="Antoneth Macaisa" w:date="2025-05-07T21:00:00Z">
              <w:rPr>
                <w:lang w:val="en-US"/>
              </w:rPr>
            </w:rPrChange>
          </w:rPr>
          <w:t>FlexiDesk</w:t>
        </w:r>
      </w:ins>
      <w:proofErr w:type="spellEnd"/>
      <w:del w:id="6507" w:author="Antoneth Macaisa" w:date="2025-05-07T13:09:00Z">
        <w:r w:rsidR="00EE4B7B" w:rsidRPr="00BE2C17" w:rsidDel="00C94B90">
          <w:rPr>
            <w:rFonts w:ascii="Times New Roman" w:hAnsi="Times New Roman"/>
            <w:sz w:val="26"/>
            <w:szCs w:val="26"/>
            <w:rPrChange w:id="6508" w:author="Antoneth Macaisa" w:date="2025-05-07T21:00:00Z">
              <w:rPr/>
            </w:rPrChange>
          </w:rPr>
          <w:delText xml:space="preserve">This </w:delText>
        </w:r>
      </w:del>
      <w:ins w:id="6509" w:author="Antoneth Macaisa" w:date="2025-05-07T13:09:00Z">
        <w:r w:rsidR="00C94B90" w:rsidRPr="00BE2C17">
          <w:rPr>
            <w:rFonts w:ascii="Times New Roman" w:hAnsi="Times New Roman"/>
            <w:sz w:val="26"/>
            <w:szCs w:val="26"/>
            <w:rPrChange w:id="6510" w:author="Antoneth Macaisa" w:date="2025-05-07T21:00:00Z">
              <w:rPr/>
            </w:rPrChange>
          </w:rPr>
          <w:t xml:space="preserve">, a smart web application designed for tracking and booking co-workspace environments, meets the needs and expectations of its intended users, a comprehensive testing and evaluation process </w:t>
        </w:r>
        <w:proofErr w:type="gramStart"/>
        <w:r w:rsidR="00C94B90" w:rsidRPr="00BE2C17">
          <w:rPr>
            <w:rFonts w:ascii="Times New Roman" w:hAnsi="Times New Roman"/>
            <w:sz w:val="26"/>
            <w:szCs w:val="26"/>
            <w:rPrChange w:id="6511" w:author="Antoneth Macaisa" w:date="2025-05-07T21:00:00Z">
              <w:rPr/>
            </w:rPrChange>
          </w:rPr>
          <w:t>will be implemented</w:t>
        </w:r>
        <w:proofErr w:type="gramEnd"/>
        <w:r w:rsidR="00C94B90" w:rsidRPr="00BE2C17">
          <w:rPr>
            <w:rFonts w:ascii="Times New Roman" w:hAnsi="Times New Roman"/>
            <w:sz w:val="26"/>
            <w:szCs w:val="26"/>
            <w:rPrChange w:id="6512" w:author="Antoneth Macaisa" w:date="2025-05-07T21:00:00Z">
              <w:rPr/>
            </w:rPrChange>
          </w:rPr>
          <w:t xml:space="preserve">. This evaluation will utilize the ISO/IEC 25010:2011 </w:t>
        </w:r>
        <w:proofErr w:type="gramStart"/>
        <w:r w:rsidR="00C94B90" w:rsidRPr="00BE2C17">
          <w:rPr>
            <w:rFonts w:ascii="Times New Roman" w:hAnsi="Times New Roman"/>
            <w:sz w:val="26"/>
            <w:szCs w:val="26"/>
            <w:rPrChange w:id="6513" w:author="Antoneth Macaisa" w:date="2025-05-07T21:00:00Z">
              <w:rPr/>
            </w:rPrChange>
          </w:rPr>
          <w:t>software quality assessment framework</w:t>
        </w:r>
        <w:proofErr w:type="gramEnd"/>
        <w:r w:rsidR="00C94B90" w:rsidRPr="00BE2C17">
          <w:rPr>
            <w:rFonts w:ascii="Times New Roman" w:hAnsi="Times New Roman"/>
            <w:sz w:val="26"/>
            <w:szCs w:val="26"/>
            <w:rPrChange w:id="6514" w:author="Antoneth Macaisa" w:date="2025-05-07T21:00:00Z">
              <w:rPr/>
            </w:rPrChange>
          </w:rPr>
          <w:t xml:space="preserve">, which provides a robust and standardized structure for assessing software sustainability and quality. The evaluation will focus on four key quality characteristics: functionality, efficiency, usability, and reliability. These dimensions are essential in determining whether the system delivers an effective, </w:t>
        </w:r>
        <w:proofErr w:type="gramStart"/>
        <w:r w:rsidR="00C94B90" w:rsidRPr="00BE2C17">
          <w:rPr>
            <w:rFonts w:ascii="Times New Roman" w:hAnsi="Times New Roman"/>
            <w:sz w:val="26"/>
            <w:szCs w:val="26"/>
            <w:rPrChange w:id="6515" w:author="Antoneth Macaisa" w:date="2025-05-07T21:00:00Z">
              <w:rPr/>
            </w:rPrChange>
          </w:rPr>
          <w:t>seamless,</w:t>
        </w:r>
        <w:proofErr w:type="gramEnd"/>
        <w:r w:rsidR="00C94B90" w:rsidRPr="00BE2C17">
          <w:rPr>
            <w:rFonts w:ascii="Times New Roman" w:hAnsi="Times New Roman"/>
            <w:sz w:val="26"/>
            <w:szCs w:val="26"/>
            <w:rPrChange w:id="6516" w:author="Antoneth Macaisa" w:date="2025-05-07T21:00:00Z">
              <w:rPr/>
            </w:rPrChange>
          </w:rPr>
          <w:t xml:space="preserve"> and dependable experience for individuals and organizations booking and managing co-working spaces.</w:t>
        </w:r>
      </w:ins>
    </w:p>
    <w:p w14:paraId="62F185F3" w14:textId="0C3E2C1F" w:rsidR="00C94B90" w:rsidRPr="00BE2C17" w:rsidRDefault="00532A5A">
      <w:pPr>
        <w:spacing w:line="480" w:lineRule="auto"/>
        <w:jc w:val="both"/>
        <w:rPr>
          <w:ins w:id="6517" w:author="Antoneth Macaisa" w:date="2025-05-07T13:09:00Z"/>
          <w:rFonts w:ascii="Times New Roman" w:hAnsi="Times New Roman"/>
          <w:sz w:val="26"/>
          <w:szCs w:val="26"/>
          <w:rPrChange w:id="6518" w:author="Antoneth Macaisa" w:date="2025-05-07T21:00:00Z">
            <w:rPr>
              <w:ins w:id="6519" w:author="Antoneth Macaisa" w:date="2025-05-07T13:09:00Z"/>
            </w:rPr>
          </w:rPrChange>
        </w:rPr>
        <w:pPrChange w:id="6520" w:author="Antoneth Macaisa" w:date="2025-05-07T13:13:00Z">
          <w:pPr>
            <w:spacing w:after="0" w:line="480" w:lineRule="auto"/>
            <w:ind w:firstLine="720"/>
            <w:jc w:val="both"/>
          </w:pPr>
        </w:pPrChange>
      </w:pPr>
      <w:ins w:id="6521" w:author="Antoneth Macaisa" w:date="2025-05-07T13:13:00Z">
        <w:r w:rsidRPr="00BE2C17">
          <w:rPr>
            <w:rFonts w:ascii="Times New Roman" w:hAnsi="Times New Roman"/>
            <w:sz w:val="26"/>
            <w:szCs w:val="26"/>
            <w:lang w:val="en-US"/>
          </w:rPr>
          <w:tab/>
        </w:r>
      </w:ins>
      <w:ins w:id="6522" w:author="Antoneth Macaisa" w:date="2025-05-07T13:09:00Z">
        <w:r w:rsidR="00C94B90" w:rsidRPr="00BE2C17">
          <w:rPr>
            <w:rFonts w:ascii="Times New Roman" w:hAnsi="Times New Roman"/>
            <w:sz w:val="26"/>
            <w:szCs w:val="26"/>
            <w:rPrChange w:id="6523" w:author="Antoneth Macaisa" w:date="2025-05-07T21:00:00Z">
              <w:rPr/>
            </w:rPrChange>
          </w:rPr>
          <w:t xml:space="preserve">Functionality </w:t>
        </w:r>
        <w:proofErr w:type="gramStart"/>
        <w:r w:rsidR="00C94B90" w:rsidRPr="00BE2C17">
          <w:rPr>
            <w:rFonts w:ascii="Times New Roman" w:hAnsi="Times New Roman"/>
            <w:sz w:val="26"/>
            <w:szCs w:val="26"/>
            <w:rPrChange w:id="6524" w:author="Antoneth Macaisa" w:date="2025-05-07T21:00:00Z">
              <w:rPr/>
            </w:rPrChange>
          </w:rPr>
          <w:t>will be assessed</w:t>
        </w:r>
        <w:proofErr w:type="gramEnd"/>
        <w:r w:rsidR="00C94B90" w:rsidRPr="00BE2C17">
          <w:rPr>
            <w:rFonts w:ascii="Times New Roman" w:hAnsi="Times New Roman"/>
            <w:sz w:val="26"/>
            <w:szCs w:val="26"/>
            <w:rPrChange w:id="6525" w:author="Antoneth Macaisa" w:date="2025-05-07T21:00:00Z">
              <w:rPr/>
            </w:rPrChange>
          </w:rPr>
          <w:t xml:space="preserve"> to determine whether </w:t>
        </w:r>
      </w:ins>
      <w:proofErr w:type="spellStart"/>
      <w:ins w:id="6526" w:author="Antoneth Macaisa" w:date="2025-05-07T13:10:00Z">
        <w:r w:rsidR="00C94B90" w:rsidRPr="00BE2C17">
          <w:rPr>
            <w:rFonts w:ascii="Times New Roman" w:hAnsi="Times New Roman"/>
            <w:sz w:val="26"/>
            <w:szCs w:val="26"/>
            <w:lang w:val="en-US"/>
            <w:rPrChange w:id="6527" w:author="Antoneth Macaisa" w:date="2025-05-07T21:00:00Z">
              <w:rPr>
                <w:lang w:val="en-US"/>
              </w:rPr>
            </w:rPrChange>
          </w:rPr>
          <w:t>FlexiDesk</w:t>
        </w:r>
      </w:ins>
      <w:proofErr w:type="spellEnd"/>
      <w:ins w:id="6528" w:author="Antoneth Macaisa" w:date="2025-05-07T13:09:00Z">
        <w:r w:rsidR="00C94B90" w:rsidRPr="00BE2C17">
          <w:rPr>
            <w:rFonts w:ascii="Times New Roman" w:hAnsi="Times New Roman"/>
            <w:sz w:val="26"/>
            <w:szCs w:val="26"/>
            <w:rPrChange w:id="6529" w:author="Antoneth Macaisa" w:date="2025-05-07T21:00:00Z">
              <w:rPr/>
            </w:rPrChange>
          </w:rPr>
          <w:t xml:space="preserve"> fulfills its intended purpose and incorporates all critical features of the platform. Specifically, the evaluation will verify whether functions such as workspace availability tracking, real-time booking, reservation management, user account management, and notification services operate as designed and meet the practical needs of users. Efficiency will measure the speed and responsiveness of the system in executing core operations, such as searching for available workspaces, completing bookings, and managing reservations. The evaluation will also consider how efficiently the </w:t>
        </w:r>
        <w:r w:rsidR="00C94B90" w:rsidRPr="00BE2C17">
          <w:rPr>
            <w:rFonts w:ascii="Times New Roman" w:hAnsi="Times New Roman"/>
            <w:sz w:val="26"/>
            <w:szCs w:val="26"/>
            <w:rPrChange w:id="6530" w:author="Antoneth Macaisa" w:date="2025-05-07T21:00:00Z">
              <w:rPr/>
            </w:rPrChange>
          </w:rPr>
          <w:lastRenderedPageBreak/>
          <w:t>application uses system resources under normal and peak usage conditions to ensure optimal performance without unnecessary delays or bottlenecks.</w:t>
        </w:r>
      </w:ins>
    </w:p>
    <w:p w14:paraId="160309C2" w14:textId="616609BA" w:rsidR="00532A5A" w:rsidRPr="00BE2C17" w:rsidRDefault="00532A5A" w:rsidP="00532A5A">
      <w:pPr>
        <w:spacing w:line="480" w:lineRule="auto"/>
        <w:jc w:val="both"/>
        <w:rPr>
          <w:ins w:id="6531" w:author="Antoneth Macaisa" w:date="2025-05-07T13:14:00Z"/>
          <w:rFonts w:ascii="Times New Roman" w:hAnsi="Times New Roman"/>
          <w:sz w:val="26"/>
          <w:szCs w:val="26"/>
          <w:lang w:val="en-US"/>
        </w:rPr>
      </w:pPr>
      <w:ins w:id="6532" w:author="Antoneth Macaisa" w:date="2025-05-07T13:13:00Z">
        <w:r w:rsidRPr="00BE2C17">
          <w:rPr>
            <w:rFonts w:ascii="Times New Roman" w:hAnsi="Times New Roman"/>
            <w:sz w:val="26"/>
            <w:szCs w:val="26"/>
            <w:lang w:val="en-US"/>
          </w:rPr>
          <w:tab/>
        </w:r>
      </w:ins>
      <w:ins w:id="6533" w:author="Antoneth Macaisa" w:date="2025-05-07T13:09:00Z">
        <w:r w:rsidR="00C94B90" w:rsidRPr="00BE2C17">
          <w:rPr>
            <w:rFonts w:ascii="Times New Roman" w:hAnsi="Times New Roman"/>
            <w:sz w:val="26"/>
            <w:szCs w:val="26"/>
            <w:rPrChange w:id="6534" w:author="Antoneth Macaisa" w:date="2025-05-07T21:00:00Z">
              <w:rPr/>
            </w:rPrChange>
          </w:rPr>
          <w:t>Given the varied levels of computer literacy and technical familiarity among users, usability will be a crucial focus. This aspect of the evaluation will examine how intuitive and user-friendly F</w:t>
        </w:r>
      </w:ins>
      <w:proofErr w:type="spellStart"/>
      <w:ins w:id="6535" w:author="Antoneth Macaisa" w:date="2025-05-07T13:10:00Z">
        <w:r w:rsidR="00C94B90" w:rsidRPr="00BE2C17">
          <w:rPr>
            <w:rFonts w:ascii="Times New Roman" w:hAnsi="Times New Roman"/>
            <w:sz w:val="26"/>
            <w:szCs w:val="26"/>
            <w:lang w:val="en-US"/>
            <w:rPrChange w:id="6536" w:author="Antoneth Macaisa" w:date="2025-05-07T21:00:00Z">
              <w:rPr>
                <w:lang w:val="en-US"/>
              </w:rPr>
            </w:rPrChange>
          </w:rPr>
          <w:t>lexiDesk</w:t>
        </w:r>
      </w:ins>
      <w:proofErr w:type="spellEnd"/>
      <w:ins w:id="6537" w:author="Antoneth Macaisa" w:date="2025-05-07T13:09:00Z">
        <w:r w:rsidR="00C94B90" w:rsidRPr="00BE2C17">
          <w:rPr>
            <w:rFonts w:ascii="Times New Roman" w:hAnsi="Times New Roman"/>
            <w:sz w:val="26"/>
            <w:szCs w:val="26"/>
            <w:rPrChange w:id="6538" w:author="Antoneth Macaisa" w:date="2025-05-07T21:00:00Z">
              <w:rPr/>
            </w:rPrChange>
          </w:rPr>
          <w:t xml:space="preserve"> is by assessing ease of navigation, clarity of the interface design, accessibility of features, and overall user satisfaction. The goal is to ensure that both novice and experienced users can utilize the application effectively without requiring extensive guidance. Reliability will evaluate the stability of the system under different operating conditions. This will include assessing fault tolerance, the system’s capacity to recover from unexpected failures, and its ability to maintain consistent performance over time without data loss or service disruptions. Special attention </w:t>
        </w:r>
        <w:proofErr w:type="gramStart"/>
        <w:r w:rsidR="00C94B90" w:rsidRPr="00BE2C17">
          <w:rPr>
            <w:rFonts w:ascii="Times New Roman" w:hAnsi="Times New Roman"/>
            <w:sz w:val="26"/>
            <w:szCs w:val="26"/>
            <w:rPrChange w:id="6539" w:author="Antoneth Macaisa" w:date="2025-05-07T21:00:00Z">
              <w:rPr/>
            </w:rPrChange>
          </w:rPr>
          <w:t>will be given</w:t>
        </w:r>
        <w:proofErr w:type="gramEnd"/>
        <w:r w:rsidR="00C94B90" w:rsidRPr="00BE2C17">
          <w:rPr>
            <w:rFonts w:ascii="Times New Roman" w:hAnsi="Times New Roman"/>
            <w:sz w:val="26"/>
            <w:szCs w:val="26"/>
            <w:rPrChange w:id="6540" w:author="Antoneth Macaisa" w:date="2025-05-07T21:00:00Z">
              <w:rPr/>
            </w:rPrChange>
          </w:rPr>
          <w:t xml:space="preserve"> to safeguarding user data and reservations, ensuring they remain intact even during unforeseen system interruptions.</w:t>
        </w:r>
      </w:ins>
    </w:p>
    <w:p w14:paraId="5168E881" w14:textId="40E1D394" w:rsidR="00532A5A" w:rsidRPr="00BE2C17" w:rsidRDefault="00532A5A">
      <w:pPr>
        <w:spacing w:line="480" w:lineRule="auto"/>
        <w:jc w:val="center"/>
        <w:rPr>
          <w:ins w:id="6541" w:author="Antoneth Macaisa" w:date="2025-05-07T13:13:00Z"/>
          <w:rFonts w:ascii="Times New Roman" w:hAnsi="Times New Roman"/>
          <w:b/>
          <w:bCs/>
          <w:sz w:val="26"/>
          <w:szCs w:val="26"/>
          <w:lang w:val="en-US"/>
          <w:rPrChange w:id="6542" w:author="Antoneth Macaisa" w:date="2025-05-07T21:00:00Z">
            <w:rPr>
              <w:ins w:id="6543" w:author="Antoneth Macaisa" w:date="2025-05-07T13:13:00Z"/>
              <w:rFonts w:ascii="Times New Roman" w:hAnsi="Times New Roman"/>
              <w:sz w:val="26"/>
              <w:szCs w:val="26"/>
              <w:lang w:val="en-US"/>
            </w:rPr>
          </w:rPrChange>
        </w:rPr>
        <w:pPrChange w:id="6544" w:author="Antoneth Macaisa" w:date="2025-05-07T13:14:00Z">
          <w:pPr>
            <w:spacing w:line="480" w:lineRule="auto"/>
            <w:jc w:val="both"/>
          </w:pPr>
        </w:pPrChange>
      </w:pPr>
      <w:ins w:id="6545" w:author="Antoneth Macaisa" w:date="2025-05-07T13:14:00Z">
        <w:r w:rsidRPr="00BE2C17">
          <w:rPr>
            <w:rFonts w:ascii="Times New Roman" w:hAnsi="Times New Roman"/>
            <w:b/>
            <w:bCs/>
            <w:sz w:val="26"/>
            <w:szCs w:val="26"/>
            <w:lang w:val="en-US"/>
          </w:rPr>
          <w:t xml:space="preserve">Table </w:t>
        </w:r>
      </w:ins>
      <w:ins w:id="6546" w:author="Antoneth Macaisa" w:date="2025-05-07T21:01:00Z">
        <w:r w:rsidR="00BE2C17">
          <w:rPr>
            <w:rFonts w:ascii="Times New Roman" w:hAnsi="Times New Roman"/>
            <w:b/>
            <w:bCs/>
            <w:sz w:val="26"/>
            <w:szCs w:val="26"/>
            <w:lang w:val="en-US"/>
          </w:rPr>
          <w:t>7</w:t>
        </w:r>
      </w:ins>
      <w:bookmarkStart w:id="6547" w:name="_Hlk197544194"/>
      <w:ins w:id="6548" w:author="Antoneth Macaisa" w:date="2025-05-07T13:14:00Z">
        <w:r w:rsidRPr="00BE2C17">
          <w:rPr>
            <w:rFonts w:ascii="Times New Roman" w:hAnsi="Times New Roman"/>
            <w:b/>
            <w:bCs/>
            <w:sz w:val="26"/>
            <w:szCs w:val="26"/>
            <w:lang w:val="en-US"/>
          </w:rPr>
          <w:t>. Likert Scale</w:t>
        </w:r>
      </w:ins>
      <w:bookmarkEnd w:id="6547"/>
    </w:p>
    <w:tbl>
      <w:tblPr>
        <w:tblStyle w:val="TableGrid"/>
        <w:tblW w:w="0" w:type="auto"/>
        <w:tblLook w:val="04A0" w:firstRow="1" w:lastRow="0" w:firstColumn="1" w:lastColumn="0" w:noHBand="0" w:noVBand="1"/>
        <w:tblPrChange w:id="6549" w:author="admin" w:date="2025-05-21T00:57:00Z">
          <w:tblPr>
            <w:tblStyle w:val="TableGrid"/>
            <w:tblW w:w="0" w:type="auto"/>
            <w:tblLook w:val="04A0" w:firstRow="1" w:lastRow="0" w:firstColumn="1" w:lastColumn="0" w:noHBand="0" w:noVBand="1"/>
          </w:tblPr>
        </w:tblPrChange>
      </w:tblPr>
      <w:tblGrid>
        <w:gridCol w:w="4315"/>
        <w:gridCol w:w="4315"/>
        <w:tblGridChange w:id="6550">
          <w:tblGrid>
            <w:gridCol w:w="4315"/>
            <w:gridCol w:w="4315"/>
          </w:tblGrid>
        </w:tblGridChange>
      </w:tblGrid>
      <w:tr w:rsidR="00532A5A" w:rsidRPr="00BE2C17" w14:paraId="01333F5E" w14:textId="77777777" w:rsidTr="00F7027D">
        <w:trPr>
          <w:trHeight w:val="366"/>
          <w:ins w:id="6551" w:author="Antoneth Macaisa" w:date="2025-05-07T13:13:00Z"/>
          <w:trPrChange w:id="6552" w:author="admin" w:date="2025-05-21T00:57:00Z">
            <w:trPr>
              <w:trHeight w:val="366"/>
            </w:trPr>
          </w:trPrChange>
        </w:trPr>
        <w:tc>
          <w:tcPr>
            <w:tcW w:w="4315" w:type="dxa"/>
            <w:tcBorders>
              <w:top w:val="single" w:sz="36" w:space="0" w:color="auto"/>
              <w:left w:val="nil"/>
              <w:bottom w:val="single" w:sz="4" w:space="0" w:color="auto"/>
              <w:right w:val="single" w:sz="4" w:space="0" w:color="auto"/>
            </w:tcBorders>
            <w:vAlign w:val="bottom"/>
            <w:hideMark/>
            <w:tcPrChange w:id="6553" w:author="admin" w:date="2025-05-21T00:57:00Z">
              <w:tcPr>
                <w:tcW w:w="4315" w:type="dxa"/>
                <w:tcBorders>
                  <w:top w:val="single" w:sz="36" w:space="0" w:color="auto"/>
                  <w:left w:val="nil"/>
                  <w:bottom w:val="single" w:sz="4" w:space="0" w:color="auto"/>
                  <w:right w:val="single" w:sz="4" w:space="0" w:color="auto"/>
                </w:tcBorders>
                <w:vAlign w:val="center"/>
                <w:hideMark/>
              </w:tcPr>
            </w:tcPrChange>
          </w:tcPr>
          <w:p w14:paraId="7653D81F" w14:textId="67F98A3A" w:rsidR="00532A5A" w:rsidRPr="00BE2C17" w:rsidRDefault="00532A5A">
            <w:pPr>
              <w:spacing w:after="200" w:line="480" w:lineRule="auto"/>
              <w:jc w:val="center"/>
              <w:rPr>
                <w:ins w:id="6554" w:author="Antoneth Macaisa" w:date="2025-05-07T13:13:00Z"/>
                <w:rFonts w:ascii="Times New Roman" w:hAnsi="Times New Roman"/>
                <w:b/>
                <w:bCs/>
                <w:sz w:val="26"/>
                <w:szCs w:val="26"/>
                <w:lang w:val="en-US"/>
              </w:rPr>
              <w:pPrChange w:id="6555" w:author="admin" w:date="2025-05-21T00:57:00Z">
                <w:pPr>
                  <w:spacing w:after="200" w:line="480" w:lineRule="auto"/>
                  <w:jc w:val="both"/>
                </w:pPr>
              </w:pPrChange>
            </w:pPr>
            <w:ins w:id="6556" w:author="Antoneth Macaisa" w:date="2025-05-07T13:13:00Z">
              <w:r w:rsidRPr="00BE2C17">
                <w:rPr>
                  <w:rFonts w:ascii="Times New Roman" w:hAnsi="Times New Roman"/>
                  <w:b/>
                  <w:bCs/>
                  <w:sz w:val="26"/>
                  <w:szCs w:val="26"/>
                  <w:lang w:val="en-US"/>
                </w:rPr>
                <w:t>SCALE</w:t>
              </w:r>
            </w:ins>
          </w:p>
        </w:tc>
        <w:tc>
          <w:tcPr>
            <w:tcW w:w="4315" w:type="dxa"/>
            <w:tcBorders>
              <w:top w:val="single" w:sz="36" w:space="0" w:color="auto"/>
              <w:left w:val="single" w:sz="4" w:space="0" w:color="auto"/>
              <w:bottom w:val="single" w:sz="4" w:space="0" w:color="auto"/>
              <w:right w:val="nil"/>
            </w:tcBorders>
            <w:vAlign w:val="bottom"/>
            <w:hideMark/>
            <w:tcPrChange w:id="6557" w:author="admin" w:date="2025-05-21T00:57:00Z">
              <w:tcPr>
                <w:tcW w:w="4315" w:type="dxa"/>
                <w:tcBorders>
                  <w:top w:val="single" w:sz="36" w:space="0" w:color="auto"/>
                  <w:left w:val="single" w:sz="4" w:space="0" w:color="auto"/>
                  <w:bottom w:val="single" w:sz="4" w:space="0" w:color="auto"/>
                  <w:right w:val="nil"/>
                </w:tcBorders>
                <w:vAlign w:val="center"/>
                <w:hideMark/>
              </w:tcPr>
            </w:tcPrChange>
          </w:tcPr>
          <w:p w14:paraId="099701F8" w14:textId="7B8BD661" w:rsidR="00532A5A" w:rsidRPr="00BE2C17" w:rsidRDefault="00532A5A">
            <w:pPr>
              <w:spacing w:after="200" w:line="480" w:lineRule="auto"/>
              <w:jc w:val="center"/>
              <w:rPr>
                <w:ins w:id="6558" w:author="Antoneth Macaisa" w:date="2025-05-07T13:13:00Z"/>
                <w:rFonts w:ascii="Times New Roman" w:hAnsi="Times New Roman"/>
                <w:b/>
                <w:bCs/>
                <w:sz w:val="26"/>
                <w:szCs w:val="26"/>
                <w:lang w:val="en-US"/>
              </w:rPr>
              <w:pPrChange w:id="6559" w:author="admin" w:date="2025-05-21T00:57:00Z">
                <w:pPr>
                  <w:spacing w:after="200" w:line="480" w:lineRule="auto"/>
                  <w:jc w:val="both"/>
                </w:pPr>
              </w:pPrChange>
            </w:pPr>
            <w:ins w:id="6560" w:author="Antoneth Macaisa" w:date="2025-05-07T13:13:00Z">
              <w:r w:rsidRPr="00BE2C17">
                <w:rPr>
                  <w:rFonts w:ascii="Times New Roman" w:hAnsi="Times New Roman"/>
                  <w:b/>
                  <w:bCs/>
                  <w:sz w:val="26"/>
                  <w:szCs w:val="26"/>
                  <w:lang w:val="en-US"/>
                </w:rPr>
                <w:t>VERBAL INTERPRETATION</w:t>
              </w:r>
            </w:ins>
          </w:p>
        </w:tc>
      </w:tr>
      <w:tr w:rsidR="00532A5A" w:rsidRPr="00BE2C17" w14:paraId="535988EE" w14:textId="77777777" w:rsidTr="00F7027D">
        <w:trPr>
          <w:trHeight w:val="323"/>
          <w:ins w:id="6561" w:author="Antoneth Macaisa" w:date="2025-05-07T13:13:00Z"/>
          <w:trPrChange w:id="6562" w:author="admin" w:date="2025-05-21T00:58:00Z">
            <w:trPr>
              <w:trHeight w:val="187"/>
            </w:trPr>
          </w:trPrChange>
        </w:trPr>
        <w:tc>
          <w:tcPr>
            <w:tcW w:w="4315" w:type="dxa"/>
            <w:tcBorders>
              <w:top w:val="single" w:sz="4" w:space="0" w:color="auto"/>
              <w:left w:val="nil"/>
              <w:bottom w:val="single" w:sz="4" w:space="0" w:color="auto"/>
              <w:right w:val="single" w:sz="4" w:space="0" w:color="auto"/>
            </w:tcBorders>
            <w:vAlign w:val="bottom"/>
            <w:hideMark/>
            <w:tcPrChange w:id="6563" w:author="admin" w:date="2025-05-21T00:58:00Z">
              <w:tcPr>
                <w:tcW w:w="4315" w:type="dxa"/>
                <w:tcBorders>
                  <w:top w:val="single" w:sz="4" w:space="0" w:color="auto"/>
                  <w:left w:val="nil"/>
                  <w:bottom w:val="single" w:sz="4" w:space="0" w:color="auto"/>
                  <w:right w:val="single" w:sz="4" w:space="0" w:color="auto"/>
                </w:tcBorders>
                <w:vAlign w:val="center"/>
                <w:hideMark/>
              </w:tcPr>
            </w:tcPrChange>
          </w:tcPr>
          <w:p w14:paraId="2612BC70" w14:textId="77777777" w:rsidR="00532A5A" w:rsidRPr="00BE2C17" w:rsidRDefault="00532A5A">
            <w:pPr>
              <w:spacing w:after="200" w:line="480" w:lineRule="auto"/>
              <w:jc w:val="center"/>
              <w:rPr>
                <w:ins w:id="6564" w:author="Antoneth Macaisa" w:date="2025-05-07T13:13:00Z"/>
                <w:rFonts w:ascii="Times New Roman" w:hAnsi="Times New Roman"/>
                <w:sz w:val="26"/>
                <w:szCs w:val="26"/>
                <w:lang w:val="en-US"/>
              </w:rPr>
              <w:pPrChange w:id="6565" w:author="admin" w:date="2025-05-21T00:57:00Z">
                <w:pPr>
                  <w:spacing w:after="200" w:line="480" w:lineRule="auto"/>
                  <w:jc w:val="both"/>
                </w:pPr>
              </w:pPrChange>
            </w:pPr>
            <w:ins w:id="6566" w:author="Antoneth Macaisa" w:date="2025-05-07T13:13:00Z">
              <w:r w:rsidRPr="00BE2C17">
                <w:rPr>
                  <w:rFonts w:ascii="Times New Roman" w:hAnsi="Times New Roman"/>
                  <w:sz w:val="26"/>
                  <w:szCs w:val="26"/>
                  <w:lang w:val="en-US"/>
                </w:rPr>
                <w:t>5</w:t>
              </w:r>
            </w:ins>
          </w:p>
        </w:tc>
        <w:tc>
          <w:tcPr>
            <w:tcW w:w="4315" w:type="dxa"/>
            <w:tcBorders>
              <w:top w:val="single" w:sz="4" w:space="0" w:color="auto"/>
              <w:left w:val="single" w:sz="4" w:space="0" w:color="auto"/>
              <w:bottom w:val="single" w:sz="4" w:space="0" w:color="auto"/>
              <w:right w:val="nil"/>
            </w:tcBorders>
            <w:vAlign w:val="bottom"/>
            <w:hideMark/>
            <w:tcPrChange w:id="6567" w:author="admin" w:date="2025-05-21T00:58:00Z">
              <w:tcPr>
                <w:tcW w:w="4315" w:type="dxa"/>
                <w:tcBorders>
                  <w:top w:val="single" w:sz="4" w:space="0" w:color="auto"/>
                  <w:left w:val="single" w:sz="4" w:space="0" w:color="auto"/>
                  <w:bottom w:val="single" w:sz="4" w:space="0" w:color="auto"/>
                  <w:right w:val="nil"/>
                </w:tcBorders>
                <w:vAlign w:val="center"/>
                <w:hideMark/>
              </w:tcPr>
            </w:tcPrChange>
          </w:tcPr>
          <w:p w14:paraId="37D3CC83" w14:textId="77777777" w:rsidR="00532A5A" w:rsidRPr="00BE2C17" w:rsidRDefault="00532A5A">
            <w:pPr>
              <w:spacing w:after="200" w:line="480" w:lineRule="auto"/>
              <w:jc w:val="center"/>
              <w:rPr>
                <w:ins w:id="6568" w:author="Antoneth Macaisa" w:date="2025-05-07T13:13:00Z"/>
                <w:rFonts w:ascii="Times New Roman" w:hAnsi="Times New Roman"/>
                <w:sz w:val="26"/>
                <w:szCs w:val="26"/>
                <w:lang w:val="en-US"/>
              </w:rPr>
              <w:pPrChange w:id="6569" w:author="admin" w:date="2025-05-21T00:57:00Z">
                <w:pPr>
                  <w:spacing w:after="200" w:line="480" w:lineRule="auto"/>
                  <w:jc w:val="both"/>
                </w:pPr>
              </w:pPrChange>
            </w:pPr>
            <w:ins w:id="6570" w:author="Antoneth Macaisa" w:date="2025-05-07T13:13:00Z">
              <w:r w:rsidRPr="00BE2C17">
                <w:rPr>
                  <w:rFonts w:ascii="Times New Roman" w:hAnsi="Times New Roman"/>
                  <w:sz w:val="26"/>
                  <w:szCs w:val="26"/>
                  <w:lang w:val="en-US"/>
                </w:rPr>
                <w:t>Strongly Agree</w:t>
              </w:r>
            </w:ins>
          </w:p>
        </w:tc>
      </w:tr>
      <w:tr w:rsidR="00532A5A" w:rsidRPr="00BE2C17" w14:paraId="77934C91" w14:textId="77777777" w:rsidTr="00F7027D">
        <w:trPr>
          <w:trHeight w:val="187"/>
          <w:ins w:id="6571" w:author="Antoneth Macaisa" w:date="2025-05-07T13:13:00Z"/>
          <w:trPrChange w:id="6572" w:author="admin" w:date="2025-05-21T00:57:00Z">
            <w:trPr>
              <w:trHeight w:val="187"/>
            </w:trPr>
          </w:trPrChange>
        </w:trPr>
        <w:tc>
          <w:tcPr>
            <w:tcW w:w="4315" w:type="dxa"/>
            <w:tcBorders>
              <w:top w:val="single" w:sz="4" w:space="0" w:color="auto"/>
              <w:left w:val="nil"/>
              <w:bottom w:val="single" w:sz="4" w:space="0" w:color="auto"/>
              <w:right w:val="single" w:sz="4" w:space="0" w:color="auto"/>
            </w:tcBorders>
            <w:vAlign w:val="bottom"/>
            <w:hideMark/>
            <w:tcPrChange w:id="6573" w:author="admin" w:date="2025-05-21T00:57:00Z">
              <w:tcPr>
                <w:tcW w:w="4315" w:type="dxa"/>
                <w:tcBorders>
                  <w:top w:val="single" w:sz="4" w:space="0" w:color="auto"/>
                  <w:left w:val="nil"/>
                  <w:bottom w:val="single" w:sz="4" w:space="0" w:color="auto"/>
                  <w:right w:val="single" w:sz="4" w:space="0" w:color="auto"/>
                </w:tcBorders>
                <w:vAlign w:val="center"/>
                <w:hideMark/>
              </w:tcPr>
            </w:tcPrChange>
          </w:tcPr>
          <w:p w14:paraId="2CE6F19F" w14:textId="77777777" w:rsidR="00532A5A" w:rsidRPr="00BE2C17" w:rsidRDefault="00532A5A">
            <w:pPr>
              <w:spacing w:after="200" w:line="480" w:lineRule="auto"/>
              <w:jc w:val="center"/>
              <w:rPr>
                <w:ins w:id="6574" w:author="Antoneth Macaisa" w:date="2025-05-07T13:13:00Z"/>
                <w:rFonts w:ascii="Times New Roman" w:hAnsi="Times New Roman"/>
                <w:sz w:val="26"/>
                <w:szCs w:val="26"/>
                <w:lang w:val="en-US"/>
              </w:rPr>
              <w:pPrChange w:id="6575" w:author="admin" w:date="2025-05-21T00:57:00Z">
                <w:pPr>
                  <w:spacing w:after="200" w:line="480" w:lineRule="auto"/>
                  <w:jc w:val="both"/>
                </w:pPr>
              </w:pPrChange>
            </w:pPr>
            <w:ins w:id="6576" w:author="Antoneth Macaisa" w:date="2025-05-07T13:13:00Z">
              <w:r w:rsidRPr="00BE2C17">
                <w:rPr>
                  <w:rFonts w:ascii="Times New Roman" w:hAnsi="Times New Roman"/>
                  <w:sz w:val="26"/>
                  <w:szCs w:val="26"/>
                  <w:lang w:val="en-US"/>
                </w:rPr>
                <w:lastRenderedPageBreak/>
                <w:t>4</w:t>
              </w:r>
            </w:ins>
          </w:p>
        </w:tc>
        <w:tc>
          <w:tcPr>
            <w:tcW w:w="4315" w:type="dxa"/>
            <w:tcBorders>
              <w:top w:val="single" w:sz="4" w:space="0" w:color="auto"/>
              <w:left w:val="single" w:sz="4" w:space="0" w:color="auto"/>
              <w:bottom w:val="single" w:sz="4" w:space="0" w:color="auto"/>
              <w:right w:val="nil"/>
            </w:tcBorders>
            <w:vAlign w:val="bottom"/>
            <w:hideMark/>
            <w:tcPrChange w:id="6577" w:author="admin" w:date="2025-05-21T00:57:00Z">
              <w:tcPr>
                <w:tcW w:w="4315" w:type="dxa"/>
                <w:tcBorders>
                  <w:top w:val="single" w:sz="4" w:space="0" w:color="auto"/>
                  <w:left w:val="single" w:sz="4" w:space="0" w:color="auto"/>
                  <w:bottom w:val="single" w:sz="4" w:space="0" w:color="auto"/>
                  <w:right w:val="nil"/>
                </w:tcBorders>
                <w:vAlign w:val="center"/>
                <w:hideMark/>
              </w:tcPr>
            </w:tcPrChange>
          </w:tcPr>
          <w:p w14:paraId="32D02E77" w14:textId="77777777" w:rsidR="00532A5A" w:rsidRPr="00BE2C17" w:rsidRDefault="00532A5A">
            <w:pPr>
              <w:spacing w:after="200" w:line="480" w:lineRule="auto"/>
              <w:jc w:val="center"/>
              <w:rPr>
                <w:ins w:id="6578" w:author="Antoneth Macaisa" w:date="2025-05-07T13:13:00Z"/>
                <w:rFonts w:ascii="Times New Roman" w:hAnsi="Times New Roman"/>
                <w:sz w:val="26"/>
                <w:szCs w:val="26"/>
                <w:lang w:val="en-US"/>
              </w:rPr>
              <w:pPrChange w:id="6579" w:author="admin" w:date="2025-05-21T00:57:00Z">
                <w:pPr>
                  <w:spacing w:after="200" w:line="480" w:lineRule="auto"/>
                  <w:jc w:val="both"/>
                </w:pPr>
              </w:pPrChange>
            </w:pPr>
            <w:ins w:id="6580" w:author="Antoneth Macaisa" w:date="2025-05-07T13:13:00Z">
              <w:r w:rsidRPr="00BE2C17">
                <w:rPr>
                  <w:rFonts w:ascii="Times New Roman" w:hAnsi="Times New Roman"/>
                  <w:sz w:val="26"/>
                  <w:szCs w:val="26"/>
                  <w:lang w:val="en-US"/>
                </w:rPr>
                <w:t>Agree</w:t>
              </w:r>
            </w:ins>
          </w:p>
        </w:tc>
      </w:tr>
      <w:tr w:rsidR="00532A5A" w:rsidRPr="00BE2C17" w14:paraId="4262B285" w14:textId="77777777" w:rsidTr="00F7027D">
        <w:trPr>
          <w:trHeight w:val="187"/>
          <w:ins w:id="6581" w:author="Antoneth Macaisa" w:date="2025-05-07T13:13:00Z"/>
          <w:trPrChange w:id="6582" w:author="admin" w:date="2025-05-21T00:57:00Z">
            <w:trPr>
              <w:trHeight w:val="187"/>
            </w:trPr>
          </w:trPrChange>
        </w:trPr>
        <w:tc>
          <w:tcPr>
            <w:tcW w:w="4315" w:type="dxa"/>
            <w:tcBorders>
              <w:top w:val="single" w:sz="4" w:space="0" w:color="auto"/>
              <w:left w:val="nil"/>
              <w:bottom w:val="single" w:sz="4" w:space="0" w:color="auto"/>
              <w:right w:val="single" w:sz="4" w:space="0" w:color="auto"/>
            </w:tcBorders>
            <w:vAlign w:val="bottom"/>
            <w:hideMark/>
            <w:tcPrChange w:id="6583" w:author="admin" w:date="2025-05-21T00:57:00Z">
              <w:tcPr>
                <w:tcW w:w="4315" w:type="dxa"/>
                <w:tcBorders>
                  <w:top w:val="single" w:sz="4" w:space="0" w:color="auto"/>
                  <w:left w:val="nil"/>
                  <w:bottom w:val="single" w:sz="4" w:space="0" w:color="auto"/>
                  <w:right w:val="single" w:sz="4" w:space="0" w:color="auto"/>
                </w:tcBorders>
                <w:vAlign w:val="center"/>
                <w:hideMark/>
              </w:tcPr>
            </w:tcPrChange>
          </w:tcPr>
          <w:p w14:paraId="68ED3F80" w14:textId="77777777" w:rsidR="00532A5A" w:rsidRPr="00BE2C17" w:rsidRDefault="00532A5A">
            <w:pPr>
              <w:spacing w:after="200" w:line="480" w:lineRule="auto"/>
              <w:jc w:val="center"/>
              <w:rPr>
                <w:ins w:id="6584" w:author="Antoneth Macaisa" w:date="2025-05-07T13:13:00Z"/>
                <w:rFonts w:ascii="Times New Roman" w:hAnsi="Times New Roman"/>
                <w:sz w:val="26"/>
                <w:szCs w:val="26"/>
                <w:lang w:val="en-US"/>
              </w:rPr>
              <w:pPrChange w:id="6585" w:author="admin" w:date="2025-05-21T00:57:00Z">
                <w:pPr>
                  <w:spacing w:after="200" w:line="480" w:lineRule="auto"/>
                  <w:jc w:val="both"/>
                </w:pPr>
              </w:pPrChange>
            </w:pPr>
            <w:ins w:id="6586" w:author="Antoneth Macaisa" w:date="2025-05-07T13:13:00Z">
              <w:r w:rsidRPr="00BE2C17">
                <w:rPr>
                  <w:rFonts w:ascii="Times New Roman" w:hAnsi="Times New Roman"/>
                  <w:sz w:val="26"/>
                  <w:szCs w:val="26"/>
                  <w:lang w:val="en-US"/>
                </w:rPr>
                <w:t>3</w:t>
              </w:r>
            </w:ins>
          </w:p>
        </w:tc>
        <w:tc>
          <w:tcPr>
            <w:tcW w:w="4315" w:type="dxa"/>
            <w:tcBorders>
              <w:top w:val="single" w:sz="4" w:space="0" w:color="auto"/>
              <w:left w:val="single" w:sz="4" w:space="0" w:color="auto"/>
              <w:bottom w:val="single" w:sz="4" w:space="0" w:color="auto"/>
              <w:right w:val="nil"/>
            </w:tcBorders>
            <w:vAlign w:val="bottom"/>
            <w:hideMark/>
            <w:tcPrChange w:id="6587" w:author="admin" w:date="2025-05-21T00:57:00Z">
              <w:tcPr>
                <w:tcW w:w="4315" w:type="dxa"/>
                <w:tcBorders>
                  <w:top w:val="single" w:sz="4" w:space="0" w:color="auto"/>
                  <w:left w:val="single" w:sz="4" w:space="0" w:color="auto"/>
                  <w:bottom w:val="single" w:sz="4" w:space="0" w:color="auto"/>
                  <w:right w:val="nil"/>
                </w:tcBorders>
                <w:vAlign w:val="center"/>
                <w:hideMark/>
              </w:tcPr>
            </w:tcPrChange>
          </w:tcPr>
          <w:p w14:paraId="70A9EFD5" w14:textId="77777777" w:rsidR="00532A5A" w:rsidRPr="00BE2C17" w:rsidRDefault="00532A5A">
            <w:pPr>
              <w:spacing w:after="200" w:line="480" w:lineRule="auto"/>
              <w:jc w:val="center"/>
              <w:rPr>
                <w:ins w:id="6588" w:author="Antoneth Macaisa" w:date="2025-05-07T13:13:00Z"/>
                <w:rFonts w:ascii="Times New Roman" w:hAnsi="Times New Roman"/>
                <w:sz w:val="26"/>
                <w:szCs w:val="26"/>
                <w:lang w:val="en-US"/>
              </w:rPr>
              <w:pPrChange w:id="6589" w:author="admin" w:date="2025-05-21T00:57:00Z">
                <w:pPr>
                  <w:spacing w:after="200" w:line="480" w:lineRule="auto"/>
                  <w:jc w:val="both"/>
                </w:pPr>
              </w:pPrChange>
            </w:pPr>
            <w:ins w:id="6590" w:author="Antoneth Macaisa" w:date="2025-05-07T13:13:00Z">
              <w:r w:rsidRPr="00BE2C17">
                <w:rPr>
                  <w:rFonts w:ascii="Times New Roman" w:hAnsi="Times New Roman"/>
                  <w:sz w:val="26"/>
                  <w:szCs w:val="26"/>
                  <w:lang w:val="en-US"/>
                </w:rPr>
                <w:t>Somewhat Agree</w:t>
              </w:r>
            </w:ins>
          </w:p>
        </w:tc>
      </w:tr>
      <w:tr w:rsidR="00532A5A" w:rsidRPr="00BE2C17" w14:paraId="215CBFA6" w14:textId="77777777" w:rsidTr="00F7027D">
        <w:trPr>
          <w:trHeight w:val="187"/>
          <w:ins w:id="6591" w:author="Antoneth Macaisa" w:date="2025-05-07T13:13:00Z"/>
          <w:trPrChange w:id="6592" w:author="admin" w:date="2025-05-21T00:58:00Z">
            <w:trPr>
              <w:trHeight w:val="187"/>
            </w:trPr>
          </w:trPrChange>
        </w:trPr>
        <w:tc>
          <w:tcPr>
            <w:tcW w:w="4315" w:type="dxa"/>
            <w:tcBorders>
              <w:top w:val="single" w:sz="4" w:space="0" w:color="auto"/>
              <w:left w:val="nil"/>
              <w:bottom w:val="single" w:sz="4" w:space="0" w:color="auto"/>
              <w:right w:val="single" w:sz="4" w:space="0" w:color="auto"/>
            </w:tcBorders>
            <w:vAlign w:val="bottom"/>
            <w:hideMark/>
            <w:tcPrChange w:id="6593" w:author="admin" w:date="2025-05-21T00:58:00Z">
              <w:tcPr>
                <w:tcW w:w="4315" w:type="dxa"/>
                <w:tcBorders>
                  <w:top w:val="single" w:sz="4" w:space="0" w:color="auto"/>
                  <w:left w:val="nil"/>
                  <w:bottom w:val="single" w:sz="4" w:space="0" w:color="auto"/>
                  <w:right w:val="single" w:sz="4" w:space="0" w:color="auto"/>
                </w:tcBorders>
                <w:vAlign w:val="center"/>
                <w:hideMark/>
              </w:tcPr>
            </w:tcPrChange>
          </w:tcPr>
          <w:p w14:paraId="5F6760C5" w14:textId="77777777" w:rsidR="00532A5A" w:rsidRPr="00BE2C17" w:rsidRDefault="00532A5A">
            <w:pPr>
              <w:spacing w:after="200" w:line="480" w:lineRule="auto"/>
              <w:jc w:val="center"/>
              <w:rPr>
                <w:ins w:id="6594" w:author="Antoneth Macaisa" w:date="2025-05-07T13:13:00Z"/>
                <w:rFonts w:ascii="Times New Roman" w:hAnsi="Times New Roman"/>
                <w:sz w:val="26"/>
                <w:szCs w:val="26"/>
                <w:lang w:val="en-US"/>
              </w:rPr>
              <w:pPrChange w:id="6595" w:author="admin" w:date="2025-05-21T00:57:00Z">
                <w:pPr>
                  <w:spacing w:after="200" w:line="480" w:lineRule="auto"/>
                  <w:jc w:val="both"/>
                </w:pPr>
              </w:pPrChange>
            </w:pPr>
            <w:ins w:id="6596" w:author="Antoneth Macaisa" w:date="2025-05-07T13:13:00Z">
              <w:r w:rsidRPr="00BE2C17">
                <w:rPr>
                  <w:rFonts w:ascii="Times New Roman" w:hAnsi="Times New Roman"/>
                  <w:sz w:val="26"/>
                  <w:szCs w:val="26"/>
                  <w:lang w:val="en-US"/>
                </w:rPr>
                <w:t>2</w:t>
              </w:r>
            </w:ins>
          </w:p>
        </w:tc>
        <w:tc>
          <w:tcPr>
            <w:tcW w:w="4315" w:type="dxa"/>
            <w:tcBorders>
              <w:top w:val="single" w:sz="4" w:space="0" w:color="auto"/>
              <w:left w:val="single" w:sz="4" w:space="0" w:color="auto"/>
              <w:bottom w:val="single" w:sz="4" w:space="0" w:color="auto"/>
              <w:right w:val="nil"/>
            </w:tcBorders>
            <w:vAlign w:val="center"/>
            <w:hideMark/>
            <w:tcPrChange w:id="6597" w:author="admin" w:date="2025-05-21T00:58:00Z">
              <w:tcPr>
                <w:tcW w:w="4315" w:type="dxa"/>
                <w:tcBorders>
                  <w:top w:val="single" w:sz="4" w:space="0" w:color="auto"/>
                  <w:left w:val="single" w:sz="4" w:space="0" w:color="auto"/>
                  <w:bottom w:val="single" w:sz="4" w:space="0" w:color="auto"/>
                  <w:right w:val="nil"/>
                </w:tcBorders>
                <w:vAlign w:val="center"/>
                <w:hideMark/>
              </w:tcPr>
            </w:tcPrChange>
          </w:tcPr>
          <w:p w14:paraId="1BF85836" w14:textId="77777777" w:rsidR="00532A5A" w:rsidRPr="00BE2C17" w:rsidRDefault="00532A5A">
            <w:pPr>
              <w:spacing w:after="200" w:line="480" w:lineRule="auto"/>
              <w:jc w:val="center"/>
              <w:rPr>
                <w:ins w:id="6598" w:author="Antoneth Macaisa" w:date="2025-05-07T13:13:00Z"/>
                <w:rFonts w:ascii="Times New Roman" w:hAnsi="Times New Roman"/>
                <w:sz w:val="26"/>
                <w:szCs w:val="26"/>
                <w:lang w:val="en-US"/>
              </w:rPr>
              <w:pPrChange w:id="6599" w:author="admin" w:date="2025-05-21T00:58:00Z">
                <w:pPr>
                  <w:spacing w:after="200" w:line="480" w:lineRule="auto"/>
                  <w:jc w:val="both"/>
                </w:pPr>
              </w:pPrChange>
            </w:pPr>
            <w:ins w:id="6600" w:author="Antoneth Macaisa" w:date="2025-05-07T13:13:00Z">
              <w:r w:rsidRPr="00BE2C17">
                <w:rPr>
                  <w:rFonts w:ascii="Times New Roman" w:hAnsi="Times New Roman"/>
                  <w:sz w:val="26"/>
                  <w:szCs w:val="26"/>
                  <w:lang w:val="en-US"/>
                </w:rPr>
                <w:t>Disagree</w:t>
              </w:r>
            </w:ins>
          </w:p>
        </w:tc>
      </w:tr>
      <w:tr w:rsidR="00532A5A" w:rsidRPr="00BE2C17" w14:paraId="4A7961D1" w14:textId="77777777" w:rsidTr="00F7027D">
        <w:trPr>
          <w:trHeight w:val="323"/>
          <w:ins w:id="6601" w:author="Antoneth Macaisa" w:date="2025-05-07T13:13:00Z"/>
          <w:trPrChange w:id="6602" w:author="admin" w:date="2025-05-21T00:58:00Z">
            <w:trPr>
              <w:trHeight w:val="187"/>
            </w:trPr>
          </w:trPrChange>
        </w:trPr>
        <w:tc>
          <w:tcPr>
            <w:tcW w:w="4315" w:type="dxa"/>
            <w:tcBorders>
              <w:top w:val="single" w:sz="4" w:space="0" w:color="auto"/>
              <w:left w:val="nil"/>
              <w:bottom w:val="single" w:sz="4" w:space="0" w:color="auto"/>
              <w:right w:val="single" w:sz="4" w:space="0" w:color="auto"/>
            </w:tcBorders>
            <w:vAlign w:val="bottom"/>
            <w:hideMark/>
            <w:tcPrChange w:id="6603" w:author="admin" w:date="2025-05-21T00:58:00Z">
              <w:tcPr>
                <w:tcW w:w="4315" w:type="dxa"/>
                <w:tcBorders>
                  <w:top w:val="single" w:sz="4" w:space="0" w:color="auto"/>
                  <w:left w:val="nil"/>
                  <w:bottom w:val="single" w:sz="4" w:space="0" w:color="auto"/>
                  <w:right w:val="single" w:sz="4" w:space="0" w:color="auto"/>
                </w:tcBorders>
                <w:vAlign w:val="center"/>
                <w:hideMark/>
              </w:tcPr>
            </w:tcPrChange>
          </w:tcPr>
          <w:p w14:paraId="7E310756" w14:textId="77777777" w:rsidR="00532A5A" w:rsidRPr="00BE2C17" w:rsidRDefault="00532A5A">
            <w:pPr>
              <w:spacing w:after="200" w:line="480" w:lineRule="auto"/>
              <w:jc w:val="center"/>
              <w:rPr>
                <w:ins w:id="6604" w:author="Antoneth Macaisa" w:date="2025-05-07T13:13:00Z"/>
                <w:rFonts w:ascii="Times New Roman" w:hAnsi="Times New Roman"/>
                <w:sz w:val="26"/>
                <w:szCs w:val="26"/>
                <w:lang w:val="en-US"/>
              </w:rPr>
              <w:pPrChange w:id="6605" w:author="admin" w:date="2025-05-21T00:57:00Z">
                <w:pPr>
                  <w:spacing w:after="200" w:line="480" w:lineRule="auto"/>
                  <w:jc w:val="both"/>
                </w:pPr>
              </w:pPrChange>
            </w:pPr>
            <w:ins w:id="6606" w:author="Antoneth Macaisa" w:date="2025-05-07T13:13:00Z">
              <w:r w:rsidRPr="00BE2C17">
                <w:rPr>
                  <w:rFonts w:ascii="Times New Roman" w:hAnsi="Times New Roman"/>
                  <w:sz w:val="26"/>
                  <w:szCs w:val="26"/>
                  <w:lang w:val="en-US"/>
                </w:rPr>
                <w:t>1</w:t>
              </w:r>
            </w:ins>
          </w:p>
        </w:tc>
        <w:tc>
          <w:tcPr>
            <w:tcW w:w="4315" w:type="dxa"/>
            <w:tcBorders>
              <w:top w:val="single" w:sz="4" w:space="0" w:color="auto"/>
              <w:left w:val="single" w:sz="4" w:space="0" w:color="auto"/>
              <w:bottom w:val="single" w:sz="4" w:space="0" w:color="auto"/>
              <w:right w:val="nil"/>
            </w:tcBorders>
            <w:vAlign w:val="center"/>
            <w:hideMark/>
            <w:tcPrChange w:id="6607" w:author="admin" w:date="2025-05-21T00:58:00Z">
              <w:tcPr>
                <w:tcW w:w="4315" w:type="dxa"/>
                <w:tcBorders>
                  <w:top w:val="single" w:sz="4" w:space="0" w:color="auto"/>
                  <w:left w:val="single" w:sz="4" w:space="0" w:color="auto"/>
                  <w:bottom w:val="single" w:sz="4" w:space="0" w:color="auto"/>
                  <w:right w:val="nil"/>
                </w:tcBorders>
                <w:vAlign w:val="center"/>
                <w:hideMark/>
              </w:tcPr>
            </w:tcPrChange>
          </w:tcPr>
          <w:p w14:paraId="39F36BBF" w14:textId="77777777" w:rsidR="00532A5A" w:rsidRPr="00BE2C17" w:rsidRDefault="00532A5A">
            <w:pPr>
              <w:spacing w:after="200" w:line="480" w:lineRule="auto"/>
              <w:jc w:val="center"/>
              <w:rPr>
                <w:ins w:id="6608" w:author="Antoneth Macaisa" w:date="2025-05-07T13:13:00Z"/>
                <w:rFonts w:ascii="Times New Roman" w:hAnsi="Times New Roman"/>
                <w:sz w:val="26"/>
                <w:szCs w:val="26"/>
                <w:lang w:val="en-US"/>
              </w:rPr>
              <w:pPrChange w:id="6609" w:author="admin" w:date="2025-05-21T00:58:00Z">
                <w:pPr>
                  <w:spacing w:after="200" w:line="480" w:lineRule="auto"/>
                  <w:jc w:val="both"/>
                </w:pPr>
              </w:pPrChange>
            </w:pPr>
            <w:ins w:id="6610" w:author="Antoneth Macaisa" w:date="2025-05-07T13:13:00Z">
              <w:r w:rsidRPr="00BE2C17">
                <w:rPr>
                  <w:rFonts w:ascii="Times New Roman" w:hAnsi="Times New Roman"/>
                  <w:sz w:val="26"/>
                  <w:szCs w:val="26"/>
                  <w:lang w:val="en-US"/>
                </w:rPr>
                <w:t>Strongly Disagree</w:t>
              </w:r>
            </w:ins>
          </w:p>
        </w:tc>
      </w:tr>
    </w:tbl>
    <w:p w14:paraId="0A4AA55B" w14:textId="77777777" w:rsidR="00532A5A" w:rsidRPr="00BE2C17" w:rsidRDefault="00532A5A">
      <w:pPr>
        <w:spacing w:line="480" w:lineRule="auto"/>
        <w:jc w:val="both"/>
        <w:rPr>
          <w:ins w:id="6611" w:author="Antoneth Macaisa" w:date="2025-05-07T13:12:00Z"/>
          <w:rFonts w:ascii="Times New Roman" w:hAnsi="Times New Roman"/>
          <w:sz w:val="26"/>
          <w:szCs w:val="26"/>
          <w:lang w:val="en-US"/>
          <w:rPrChange w:id="6612" w:author="Antoneth Macaisa" w:date="2025-05-07T21:00:00Z">
            <w:rPr>
              <w:ins w:id="6613" w:author="Antoneth Macaisa" w:date="2025-05-07T13:12:00Z"/>
              <w:lang w:val="en-US"/>
            </w:rPr>
          </w:rPrChange>
        </w:rPr>
        <w:pPrChange w:id="6614" w:author="Antoneth Macaisa" w:date="2025-05-07T13:13:00Z">
          <w:pPr>
            <w:spacing w:after="0" w:line="480" w:lineRule="auto"/>
            <w:ind w:firstLine="720"/>
            <w:jc w:val="both"/>
          </w:pPr>
        </w:pPrChange>
      </w:pPr>
    </w:p>
    <w:p w14:paraId="512BD27B" w14:textId="4021DC9A" w:rsidR="00320C75" w:rsidRPr="00302815" w:rsidRDefault="00532A5A" w:rsidP="00532A5A">
      <w:pPr>
        <w:spacing w:line="480" w:lineRule="auto"/>
        <w:jc w:val="both"/>
        <w:rPr>
          <w:ins w:id="6615" w:author="Antoneth Macaisa" w:date="2025-05-07T13:15:00Z"/>
          <w:rFonts w:ascii="Times New Roman" w:hAnsi="Times New Roman"/>
          <w:sz w:val="26"/>
          <w:szCs w:val="26"/>
          <w:rPrChange w:id="6616" w:author="Antoneth Macaisa" w:date="2025-05-07T22:10:00Z">
            <w:rPr>
              <w:ins w:id="6617" w:author="Antoneth Macaisa" w:date="2025-05-07T13:15:00Z"/>
              <w:rFonts w:ascii="Times New Roman" w:hAnsi="Times New Roman"/>
              <w:sz w:val="26"/>
              <w:szCs w:val="26"/>
              <w:lang w:val="en-US"/>
            </w:rPr>
          </w:rPrChange>
        </w:rPr>
      </w:pPr>
      <w:ins w:id="6618" w:author="Antoneth Macaisa" w:date="2025-05-07T13:13:00Z">
        <w:r w:rsidRPr="00BE2C17">
          <w:rPr>
            <w:rFonts w:ascii="Times New Roman" w:hAnsi="Times New Roman"/>
            <w:sz w:val="26"/>
            <w:szCs w:val="26"/>
            <w:lang w:val="en-US"/>
          </w:rPr>
          <w:tab/>
        </w:r>
      </w:ins>
      <w:ins w:id="6619" w:author="Antoneth Macaisa" w:date="2025-05-07T13:09:00Z">
        <w:r w:rsidR="00C94B90" w:rsidRPr="00BE2C17">
          <w:rPr>
            <w:rFonts w:ascii="Times New Roman" w:hAnsi="Times New Roman"/>
            <w:sz w:val="26"/>
            <w:szCs w:val="26"/>
            <w:rPrChange w:id="6620" w:author="Antoneth Macaisa" w:date="2025-05-07T21:00:00Z">
              <w:rPr/>
            </w:rPrChange>
          </w:rPr>
          <w:t xml:space="preserve">To collect user feedback for the evaluation, a structured survey questionnaire </w:t>
        </w:r>
        <w:proofErr w:type="gramStart"/>
        <w:r w:rsidR="00C94B90" w:rsidRPr="00BE2C17">
          <w:rPr>
            <w:rFonts w:ascii="Times New Roman" w:hAnsi="Times New Roman"/>
            <w:sz w:val="26"/>
            <w:szCs w:val="26"/>
            <w:rPrChange w:id="6621" w:author="Antoneth Macaisa" w:date="2025-05-07T21:00:00Z">
              <w:rPr/>
            </w:rPrChange>
          </w:rPr>
          <w:t>will be administered</w:t>
        </w:r>
        <w:proofErr w:type="gramEnd"/>
        <w:r w:rsidR="00C94B90" w:rsidRPr="00BE2C17">
          <w:rPr>
            <w:rFonts w:ascii="Times New Roman" w:hAnsi="Times New Roman"/>
            <w:sz w:val="26"/>
            <w:szCs w:val="26"/>
            <w:rPrChange w:id="6622" w:author="Antoneth Macaisa" w:date="2025-05-07T21:00:00Z">
              <w:rPr/>
            </w:rPrChange>
          </w:rPr>
          <w:t xml:space="preserve"> after participants interact with the application. The survey will feature statements aligned with the four quality characteristics and will ask respondents to indicate their level of agreement using a five-point Likert scale. This scale will consist of the following values: </w:t>
        </w:r>
        <w:proofErr w:type="gramStart"/>
        <w:r w:rsidR="00C94B90" w:rsidRPr="00BE2C17">
          <w:rPr>
            <w:rFonts w:ascii="Times New Roman" w:hAnsi="Times New Roman"/>
            <w:sz w:val="26"/>
            <w:szCs w:val="26"/>
            <w:rPrChange w:id="6623" w:author="Antoneth Macaisa" w:date="2025-05-07T21:00:00Z">
              <w:rPr/>
            </w:rPrChange>
          </w:rPr>
          <w:t>5</w:t>
        </w:r>
        <w:proofErr w:type="gramEnd"/>
        <w:r w:rsidR="00C94B90" w:rsidRPr="00BE2C17">
          <w:rPr>
            <w:rFonts w:ascii="Times New Roman" w:hAnsi="Times New Roman"/>
            <w:sz w:val="26"/>
            <w:szCs w:val="26"/>
            <w:rPrChange w:id="6624" w:author="Antoneth Macaisa" w:date="2025-05-07T21:00:00Z">
              <w:rPr/>
            </w:rPrChange>
          </w:rPr>
          <w:t xml:space="preserve"> for "Strongly Agree," 4 for "Agree," 3 for "Somewhat Agree," 2 for "Disagree," and 1 for "Strongly Disagree." The gathered responses </w:t>
        </w:r>
        <w:proofErr w:type="gramStart"/>
        <w:r w:rsidR="00C94B90" w:rsidRPr="00BE2C17">
          <w:rPr>
            <w:rFonts w:ascii="Times New Roman" w:hAnsi="Times New Roman"/>
            <w:sz w:val="26"/>
            <w:szCs w:val="26"/>
            <w:rPrChange w:id="6625" w:author="Antoneth Macaisa" w:date="2025-05-07T21:00:00Z">
              <w:rPr/>
            </w:rPrChange>
          </w:rPr>
          <w:t>will be analyzed</w:t>
        </w:r>
        <w:proofErr w:type="gramEnd"/>
        <w:r w:rsidR="00C94B90" w:rsidRPr="00BE2C17">
          <w:rPr>
            <w:rFonts w:ascii="Times New Roman" w:hAnsi="Times New Roman"/>
            <w:sz w:val="26"/>
            <w:szCs w:val="26"/>
            <w:rPrChange w:id="6626" w:author="Antoneth Macaisa" w:date="2025-05-07T21:00:00Z">
              <w:rPr/>
            </w:rPrChange>
          </w:rPr>
          <w:t xml:space="preserve"> by calculating the weighted mean for each quality attribute. The resulting scores will be interpreted based on predefined ranges: a weighted mean between 4.20 and 5.00 will indicate "Strongly Agree"; 3.40 to 4.19 will represent "Agree"; 2.60 to 3.39 will correspond to "Somewhat Agree"; 1.80 to 2.59 will signify "Disagree"; and 1.00 to 1.79 will denote "Strongly Disagree."</w:t>
        </w:r>
      </w:ins>
    </w:p>
    <w:p w14:paraId="178E7B5C" w14:textId="77D20DBE" w:rsidR="00532A5A" w:rsidRPr="00BE2C17" w:rsidRDefault="00532A5A">
      <w:pPr>
        <w:spacing w:line="480" w:lineRule="auto"/>
        <w:jc w:val="center"/>
        <w:rPr>
          <w:ins w:id="6627" w:author="Antoneth Macaisa" w:date="2025-05-07T13:14:00Z"/>
          <w:rFonts w:ascii="Times New Roman" w:hAnsi="Times New Roman"/>
          <w:b/>
          <w:bCs/>
          <w:sz w:val="26"/>
          <w:szCs w:val="26"/>
          <w:lang w:val="en-US"/>
          <w:rPrChange w:id="6628" w:author="Antoneth Macaisa" w:date="2025-05-07T21:00:00Z">
            <w:rPr>
              <w:ins w:id="6629" w:author="Antoneth Macaisa" w:date="2025-05-07T13:14:00Z"/>
              <w:rFonts w:ascii="Times New Roman" w:hAnsi="Times New Roman"/>
              <w:sz w:val="26"/>
              <w:szCs w:val="26"/>
              <w:lang w:val="en-US"/>
            </w:rPr>
          </w:rPrChange>
        </w:rPr>
        <w:pPrChange w:id="6630" w:author="Antoneth Macaisa" w:date="2025-05-07T13:15:00Z">
          <w:pPr>
            <w:spacing w:line="480" w:lineRule="auto"/>
            <w:jc w:val="both"/>
          </w:pPr>
        </w:pPrChange>
      </w:pPr>
      <w:ins w:id="6631" w:author="Antoneth Macaisa" w:date="2025-05-07T13:15:00Z">
        <w:r w:rsidRPr="00BE2C17">
          <w:rPr>
            <w:rFonts w:ascii="Times New Roman" w:hAnsi="Times New Roman"/>
            <w:b/>
            <w:bCs/>
            <w:sz w:val="26"/>
            <w:szCs w:val="26"/>
            <w:lang w:val="en-US"/>
          </w:rPr>
          <w:t xml:space="preserve">Table </w:t>
        </w:r>
      </w:ins>
      <w:ins w:id="6632" w:author="Antoneth Macaisa" w:date="2025-05-07T21:01:00Z">
        <w:r w:rsidR="00BE2C17">
          <w:rPr>
            <w:rFonts w:ascii="Times New Roman" w:hAnsi="Times New Roman"/>
            <w:b/>
            <w:bCs/>
            <w:sz w:val="26"/>
            <w:szCs w:val="26"/>
            <w:lang w:val="en-US"/>
          </w:rPr>
          <w:t>8</w:t>
        </w:r>
      </w:ins>
      <w:ins w:id="6633" w:author="Antoneth Macaisa" w:date="2025-05-07T13:15:00Z">
        <w:r w:rsidRPr="00BE2C17">
          <w:rPr>
            <w:rFonts w:ascii="Times New Roman" w:hAnsi="Times New Roman"/>
            <w:b/>
            <w:bCs/>
            <w:sz w:val="26"/>
            <w:szCs w:val="26"/>
            <w:lang w:val="en-US"/>
          </w:rPr>
          <w:t>. Range of Verbal Interpretation</w:t>
        </w:r>
      </w:ins>
    </w:p>
    <w:tbl>
      <w:tblPr>
        <w:tblStyle w:val="TableGrid"/>
        <w:tblW w:w="0" w:type="auto"/>
        <w:tblLook w:val="04A0" w:firstRow="1" w:lastRow="0" w:firstColumn="1" w:lastColumn="0" w:noHBand="0" w:noVBand="1"/>
      </w:tblPr>
      <w:tblGrid>
        <w:gridCol w:w="4315"/>
        <w:gridCol w:w="4315"/>
      </w:tblGrid>
      <w:tr w:rsidR="00532A5A" w:rsidRPr="00BE2C17" w14:paraId="0017BCB8" w14:textId="77777777" w:rsidTr="00532A5A">
        <w:trPr>
          <w:trHeight w:val="366"/>
          <w:ins w:id="6634" w:author="Antoneth Macaisa" w:date="2025-05-07T13:14:00Z"/>
        </w:trPr>
        <w:tc>
          <w:tcPr>
            <w:tcW w:w="4315" w:type="dxa"/>
            <w:tcBorders>
              <w:top w:val="single" w:sz="36" w:space="0" w:color="auto"/>
              <w:left w:val="nil"/>
              <w:bottom w:val="single" w:sz="4" w:space="0" w:color="auto"/>
              <w:right w:val="single" w:sz="4" w:space="0" w:color="auto"/>
            </w:tcBorders>
            <w:vAlign w:val="center"/>
            <w:hideMark/>
          </w:tcPr>
          <w:p w14:paraId="785CB698" w14:textId="1F48003B" w:rsidR="00532A5A" w:rsidRPr="00BE2C17" w:rsidRDefault="00532A5A">
            <w:pPr>
              <w:spacing w:after="200" w:line="480" w:lineRule="auto"/>
              <w:jc w:val="center"/>
              <w:rPr>
                <w:ins w:id="6635" w:author="Antoneth Macaisa" w:date="2025-05-07T13:14:00Z"/>
                <w:rFonts w:ascii="Times New Roman" w:hAnsi="Times New Roman"/>
                <w:b/>
                <w:bCs/>
                <w:sz w:val="26"/>
                <w:szCs w:val="26"/>
                <w:lang w:val="en-US"/>
              </w:rPr>
              <w:pPrChange w:id="6636" w:author="Antoneth Macaisa" w:date="2025-05-07T13:14:00Z">
                <w:pPr>
                  <w:spacing w:after="200" w:line="480" w:lineRule="auto"/>
                  <w:jc w:val="both"/>
                </w:pPr>
              </w:pPrChange>
            </w:pPr>
            <w:ins w:id="6637" w:author="Antoneth Macaisa" w:date="2025-05-07T13:14:00Z">
              <w:r w:rsidRPr="00BE2C17">
                <w:rPr>
                  <w:rFonts w:ascii="Times New Roman" w:hAnsi="Times New Roman"/>
                  <w:b/>
                  <w:bCs/>
                  <w:sz w:val="26"/>
                  <w:szCs w:val="26"/>
                  <w:lang w:val="en-US"/>
                </w:rPr>
                <w:lastRenderedPageBreak/>
                <w:t>MEAN RANGE</w:t>
              </w:r>
            </w:ins>
          </w:p>
        </w:tc>
        <w:tc>
          <w:tcPr>
            <w:tcW w:w="4315" w:type="dxa"/>
            <w:tcBorders>
              <w:top w:val="single" w:sz="36" w:space="0" w:color="auto"/>
              <w:left w:val="single" w:sz="4" w:space="0" w:color="auto"/>
              <w:bottom w:val="single" w:sz="4" w:space="0" w:color="auto"/>
              <w:right w:val="nil"/>
            </w:tcBorders>
            <w:vAlign w:val="center"/>
            <w:hideMark/>
          </w:tcPr>
          <w:p w14:paraId="17D5CC9F" w14:textId="5C433B99" w:rsidR="00532A5A" w:rsidRPr="00BE2C17" w:rsidRDefault="00532A5A">
            <w:pPr>
              <w:spacing w:after="200" w:line="480" w:lineRule="auto"/>
              <w:jc w:val="center"/>
              <w:rPr>
                <w:ins w:id="6638" w:author="Antoneth Macaisa" w:date="2025-05-07T13:14:00Z"/>
                <w:rFonts w:ascii="Times New Roman" w:hAnsi="Times New Roman"/>
                <w:b/>
                <w:bCs/>
                <w:sz w:val="26"/>
                <w:szCs w:val="26"/>
                <w:lang w:val="en-US"/>
              </w:rPr>
              <w:pPrChange w:id="6639" w:author="Antoneth Macaisa" w:date="2025-05-07T13:14:00Z">
                <w:pPr>
                  <w:spacing w:after="200" w:line="480" w:lineRule="auto"/>
                  <w:jc w:val="both"/>
                </w:pPr>
              </w:pPrChange>
            </w:pPr>
            <w:ins w:id="6640" w:author="Antoneth Macaisa" w:date="2025-05-07T13:14:00Z">
              <w:r w:rsidRPr="00BE2C17">
                <w:rPr>
                  <w:rFonts w:ascii="Times New Roman" w:hAnsi="Times New Roman"/>
                  <w:b/>
                  <w:bCs/>
                  <w:sz w:val="26"/>
                  <w:szCs w:val="26"/>
                  <w:lang w:val="en-US"/>
                </w:rPr>
                <w:t>VERBAL INTERPRETATION</w:t>
              </w:r>
            </w:ins>
          </w:p>
        </w:tc>
      </w:tr>
      <w:tr w:rsidR="00532A5A" w:rsidRPr="00BE2C17" w14:paraId="16CCA65F" w14:textId="77777777" w:rsidTr="00532A5A">
        <w:trPr>
          <w:trHeight w:val="187"/>
          <w:ins w:id="6641" w:author="Antoneth Macaisa" w:date="2025-05-07T13:14:00Z"/>
        </w:trPr>
        <w:tc>
          <w:tcPr>
            <w:tcW w:w="4315" w:type="dxa"/>
            <w:tcBorders>
              <w:top w:val="single" w:sz="4" w:space="0" w:color="auto"/>
              <w:left w:val="nil"/>
              <w:bottom w:val="single" w:sz="4" w:space="0" w:color="auto"/>
              <w:right w:val="single" w:sz="4" w:space="0" w:color="auto"/>
            </w:tcBorders>
            <w:vAlign w:val="center"/>
            <w:hideMark/>
          </w:tcPr>
          <w:p w14:paraId="29AF80DD" w14:textId="77777777" w:rsidR="00532A5A" w:rsidRPr="00BE2C17" w:rsidRDefault="00532A5A">
            <w:pPr>
              <w:spacing w:after="200" w:line="480" w:lineRule="auto"/>
              <w:jc w:val="center"/>
              <w:rPr>
                <w:ins w:id="6642" w:author="Antoneth Macaisa" w:date="2025-05-07T13:14:00Z"/>
                <w:rFonts w:ascii="Times New Roman" w:hAnsi="Times New Roman"/>
                <w:sz w:val="26"/>
                <w:szCs w:val="26"/>
                <w:lang w:val="en-US"/>
              </w:rPr>
              <w:pPrChange w:id="6643" w:author="Antoneth Macaisa" w:date="2025-05-07T13:14:00Z">
                <w:pPr>
                  <w:spacing w:after="200" w:line="480" w:lineRule="auto"/>
                  <w:jc w:val="both"/>
                </w:pPr>
              </w:pPrChange>
            </w:pPr>
            <w:ins w:id="6644" w:author="Antoneth Macaisa" w:date="2025-05-07T13:14:00Z">
              <w:r w:rsidRPr="00BE2C17">
                <w:rPr>
                  <w:rFonts w:ascii="Times New Roman" w:hAnsi="Times New Roman"/>
                  <w:sz w:val="26"/>
                  <w:szCs w:val="26"/>
                  <w:lang w:val="en-US"/>
                </w:rPr>
                <w:t>4.20 - 5.00</w:t>
              </w:r>
            </w:ins>
          </w:p>
        </w:tc>
        <w:tc>
          <w:tcPr>
            <w:tcW w:w="4315" w:type="dxa"/>
            <w:tcBorders>
              <w:top w:val="single" w:sz="4" w:space="0" w:color="auto"/>
              <w:left w:val="single" w:sz="4" w:space="0" w:color="auto"/>
              <w:bottom w:val="single" w:sz="4" w:space="0" w:color="auto"/>
              <w:right w:val="nil"/>
            </w:tcBorders>
            <w:vAlign w:val="center"/>
            <w:hideMark/>
          </w:tcPr>
          <w:p w14:paraId="4CEF6398" w14:textId="77777777" w:rsidR="00532A5A" w:rsidRPr="00BE2C17" w:rsidRDefault="00532A5A">
            <w:pPr>
              <w:spacing w:after="200" w:line="480" w:lineRule="auto"/>
              <w:jc w:val="center"/>
              <w:rPr>
                <w:ins w:id="6645" w:author="Antoneth Macaisa" w:date="2025-05-07T13:14:00Z"/>
                <w:rFonts w:ascii="Times New Roman" w:hAnsi="Times New Roman"/>
                <w:sz w:val="26"/>
                <w:szCs w:val="26"/>
                <w:lang w:val="en-US"/>
              </w:rPr>
              <w:pPrChange w:id="6646" w:author="Antoneth Macaisa" w:date="2025-05-07T13:14:00Z">
                <w:pPr>
                  <w:spacing w:after="200" w:line="480" w:lineRule="auto"/>
                  <w:jc w:val="both"/>
                </w:pPr>
              </w:pPrChange>
            </w:pPr>
            <w:ins w:id="6647" w:author="Antoneth Macaisa" w:date="2025-05-07T13:14:00Z">
              <w:r w:rsidRPr="00BE2C17">
                <w:rPr>
                  <w:rFonts w:ascii="Times New Roman" w:hAnsi="Times New Roman"/>
                  <w:sz w:val="26"/>
                  <w:szCs w:val="26"/>
                  <w:lang w:val="en-US"/>
                </w:rPr>
                <w:t>Strongly Agree</w:t>
              </w:r>
            </w:ins>
          </w:p>
        </w:tc>
      </w:tr>
      <w:tr w:rsidR="00532A5A" w:rsidRPr="00BE2C17" w14:paraId="1D44C2A0" w14:textId="77777777" w:rsidTr="00532A5A">
        <w:trPr>
          <w:trHeight w:val="187"/>
          <w:ins w:id="6648" w:author="Antoneth Macaisa" w:date="2025-05-07T13:14:00Z"/>
        </w:trPr>
        <w:tc>
          <w:tcPr>
            <w:tcW w:w="4315" w:type="dxa"/>
            <w:tcBorders>
              <w:top w:val="single" w:sz="4" w:space="0" w:color="auto"/>
              <w:left w:val="nil"/>
              <w:bottom w:val="single" w:sz="4" w:space="0" w:color="auto"/>
              <w:right w:val="single" w:sz="4" w:space="0" w:color="auto"/>
            </w:tcBorders>
            <w:vAlign w:val="center"/>
            <w:hideMark/>
          </w:tcPr>
          <w:p w14:paraId="4417506B" w14:textId="77777777" w:rsidR="00532A5A" w:rsidRPr="00BE2C17" w:rsidRDefault="00532A5A">
            <w:pPr>
              <w:spacing w:after="200" w:line="480" w:lineRule="auto"/>
              <w:jc w:val="center"/>
              <w:rPr>
                <w:ins w:id="6649" w:author="Antoneth Macaisa" w:date="2025-05-07T13:14:00Z"/>
                <w:rFonts w:ascii="Times New Roman" w:hAnsi="Times New Roman"/>
                <w:sz w:val="26"/>
                <w:szCs w:val="26"/>
                <w:lang w:val="en-US"/>
              </w:rPr>
              <w:pPrChange w:id="6650" w:author="Antoneth Macaisa" w:date="2025-05-07T13:14:00Z">
                <w:pPr>
                  <w:spacing w:after="200" w:line="480" w:lineRule="auto"/>
                  <w:jc w:val="both"/>
                </w:pPr>
              </w:pPrChange>
            </w:pPr>
            <w:ins w:id="6651" w:author="Antoneth Macaisa" w:date="2025-05-07T13:14:00Z">
              <w:r w:rsidRPr="00BE2C17">
                <w:rPr>
                  <w:rFonts w:ascii="Times New Roman" w:hAnsi="Times New Roman"/>
                  <w:sz w:val="26"/>
                  <w:szCs w:val="26"/>
                  <w:lang w:val="en-US"/>
                </w:rPr>
                <w:t>3.40 - 4.19</w:t>
              </w:r>
            </w:ins>
          </w:p>
        </w:tc>
        <w:tc>
          <w:tcPr>
            <w:tcW w:w="4315" w:type="dxa"/>
            <w:tcBorders>
              <w:top w:val="single" w:sz="4" w:space="0" w:color="auto"/>
              <w:left w:val="single" w:sz="4" w:space="0" w:color="auto"/>
              <w:bottom w:val="single" w:sz="4" w:space="0" w:color="auto"/>
              <w:right w:val="nil"/>
            </w:tcBorders>
            <w:vAlign w:val="center"/>
            <w:hideMark/>
          </w:tcPr>
          <w:p w14:paraId="4D7504C4" w14:textId="77777777" w:rsidR="00532A5A" w:rsidRPr="00BE2C17" w:rsidRDefault="00532A5A">
            <w:pPr>
              <w:spacing w:after="200" w:line="480" w:lineRule="auto"/>
              <w:jc w:val="center"/>
              <w:rPr>
                <w:ins w:id="6652" w:author="Antoneth Macaisa" w:date="2025-05-07T13:14:00Z"/>
                <w:rFonts w:ascii="Times New Roman" w:hAnsi="Times New Roman"/>
                <w:sz w:val="26"/>
                <w:szCs w:val="26"/>
                <w:lang w:val="en-US"/>
              </w:rPr>
              <w:pPrChange w:id="6653" w:author="Antoneth Macaisa" w:date="2025-05-07T13:14:00Z">
                <w:pPr>
                  <w:spacing w:after="200" w:line="480" w:lineRule="auto"/>
                  <w:jc w:val="both"/>
                </w:pPr>
              </w:pPrChange>
            </w:pPr>
            <w:ins w:id="6654" w:author="Antoneth Macaisa" w:date="2025-05-07T13:14:00Z">
              <w:r w:rsidRPr="00BE2C17">
                <w:rPr>
                  <w:rFonts w:ascii="Times New Roman" w:hAnsi="Times New Roman"/>
                  <w:sz w:val="26"/>
                  <w:szCs w:val="26"/>
                  <w:lang w:val="en-US"/>
                </w:rPr>
                <w:t>Agree</w:t>
              </w:r>
            </w:ins>
          </w:p>
        </w:tc>
      </w:tr>
      <w:tr w:rsidR="00532A5A" w:rsidRPr="00BE2C17" w14:paraId="69A06F49" w14:textId="77777777" w:rsidTr="00532A5A">
        <w:trPr>
          <w:trHeight w:val="187"/>
          <w:ins w:id="6655" w:author="Antoneth Macaisa" w:date="2025-05-07T13:14:00Z"/>
        </w:trPr>
        <w:tc>
          <w:tcPr>
            <w:tcW w:w="4315" w:type="dxa"/>
            <w:tcBorders>
              <w:top w:val="single" w:sz="4" w:space="0" w:color="auto"/>
              <w:left w:val="nil"/>
              <w:bottom w:val="single" w:sz="4" w:space="0" w:color="auto"/>
              <w:right w:val="single" w:sz="4" w:space="0" w:color="auto"/>
            </w:tcBorders>
            <w:vAlign w:val="center"/>
            <w:hideMark/>
          </w:tcPr>
          <w:p w14:paraId="71EB2B6B" w14:textId="77777777" w:rsidR="00532A5A" w:rsidRPr="00BE2C17" w:rsidRDefault="00532A5A">
            <w:pPr>
              <w:spacing w:after="200" w:line="480" w:lineRule="auto"/>
              <w:jc w:val="center"/>
              <w:rPr>
                <w:ins w:id="6656" w:author="Antoneth Macaisa" w:date="2025-05-07T13:14:00Z"/>
                <w:rFonts w:ascii="Times New Roman" w:hAnsi="Times New Roman"/>
                <w:sz w:val="26"/>
                <w:szCs w:val="26"/>
                <w:lang w:val="en-US"/>
              </w:rPr>
              <w:pPrChange w:id="6657" w:author="Antoneth Macaisa" w:date="2025-05-07T13:14:00Z">
                <w:pPr>
                  <w:spacing w:after="200" w:line="480" w:lineRule="auto"/>
                  <w:jc w:val="both"/>
                </w:pPr>
              </w:pPrChange>
            </w:pPr>
            <w:ins w:id="6658" w:author="Antoneth Macaisa" w:date="2025-05-07T13:14:00Z">
              <w:r w:rsidRPr="00BE2C17">
                <w:rPr>
                  <w:rFonts w:ascii="Times New Roman" w:hAnsi="Times New Roman"/>
                  <w:sz w:val="26"/>
                  <w:szCs w:val="26"/>
                  <w:lang w:val="en-US"/>
                </w:rPr>
                <w:t>2.60 - 3.39</w:t>
              </w:r>
            </w:ins>
          </w:p>
        </w:tc>
        <w:tc>
          <w:tcPr>
            <w:tcW w:w="4315" w:type="dxa"/>
            <w:tcBorders>
              <w:top w:val="single" w:sz="4" w:space="0" w:color="auto"/>
              <w:left w:val="single" w:sz="4" w:space="0" w:color="auto"/>
              <w:bottom w:val="single" w:sz="4" w:space="0" w:color="auto"/>
              <w:right w:val="nil"/>
            </w:tcBorders>
            <w:vAlign w:val="center"/>
            <w:hideMark/>
          </w:tcPr>
          <w:p w14:paraId="65EDAA05" w14:textId="77777777" w:rsidR="00532A5A" w:rsidRPr="00BE2C17" w:rsidRDefault="00532A5A">
            <w:pPr>
              <w:spacing w:after="200" w:line="480" w:lineRule="auto"/>
              <w:jc w:val="center"/>
              <w:rPr>
                <w:ins w:id="6659" w:author="Antoneth Macaisa" w:date="2025-05-07T13:14:00Z"/>
                <w:rFonts w:ascii="Times New Roman" w:hAnsi="Times New Roman"/>
                <w:sz w:val="26"/>
                <w:szCs w:val="26"/>
                <w:lang w:val="en-US"/>
              </w:rPr>
              <w:pPrChange w:id="6660" w:author="Antoneth Macaisa" w:date="2025-05-07T13:14:00Z">
                <w:pPr>
                  <w:spacing w:after="200" w:line="480" w:lineRule="auto"/>
                  <w:jc w:val="both"/>
                </w:pPr>
              </w:pPrChange>
            </w:pPr>
            <w:ins w:id="6661" w:author="Antoneth Macaisa" w:date="2025-05-07T13:14:00Z">
              <w:r w:rsidRPr="00BE2C17">
                <w:rPr>
                  <w:rFonts w:ascii="Times New Roman" w:hAnsi="Times New Roman"/>
                  <w:sz w:val="26"/>
                  <w:szCs w:val="26"/>
                  <w:lang w:val="en-US"/>
                </w:rPr>
                <w:t>Somewhat Agree</w:t>
              </w:r>
            </w:ins>
          </w:p>
        </w:tc>
      </w:tr>
      <w:tr w:rsidR="00532A5A" w:rsidRPr="00BE2C17" w14:paraId="797C5B01" w14:textId="77777777" w:rsidTr="00532A5A">
        <w:trPr>
          <w:trHeight w:val="187"/>
          <w:ins w:id="6662" w:author="Antoneth Macaisa" w:date="2025-05-07T13:14:00Z"/>
        </w:trPr>
        <w:tc>
          <w:tcPr>
            <w:tcW w:w="4315" w:type="dxa"/>
            <w:tcBorders>
              <w:top w:val="single" w:sz="4" w:space="0" w:color="auto"/>
              <w:left w:val="nil"/>
              <w:bottom w:val="single" w:sz="4" w:space="0" w:color="auto"/>
              <w:right w:val="single" w:sz="4" w:space="0" w:color="auto"/>
            </w:tcBorders>
            <w:vAlign w:val="center"/>
            <w:hideMark/>
          </w:tcPr>
          <w:p w14:paraId="4ADA2BD2" w14:textId="77777777" w:rsidR="00532A5A" w:rsidRPr="00BE2C17" w:rsidRDefault="00532A5A">
            <w:pPr>
              <w:spacing w:after="200" w:line="480" w:lineRule="auto"/>
              <w:jc w:val="center"/>
              <w:rPr>
                <w:ins w:id="6663" w:author="Antoneth Macaisa" w:date="2025-05-07T13:14:00Z"/>
                <w:rFonts w:ascii="Times New Roman" w:hAnsi="Times New Roman"/>
                <w:sz w:val="26"/>
                <w:szCs w:val="26"/>
                <w:lang w:val="en-US"/>
              </w:rPr>
              <w:pPrChange w:id="6664" w:author="Antoneth Macaisa" w:date="2025-05-07T13:14:00Z">
                <w:pPr>
                  <w:spacing w:after="200" w:line="480" w:lineRule="auto"/>
                  <w:jc w:val="both"/>
                </w:pPr>
              </w:pPrChange>
            </w:pPr>
            <w:ins w:id="6665" w:author="Antoneth Macaisa" w:date="2025-05-07T13:14:00Z">
              <w:r w:rsidRPr="00BE2C17">
                <w:rPr>
                  <w:rFonts w:ascii="Times New Roman" w:hAnsi="Times New Roman"/>
                  <w:sz w:val="26"/>
                  <w:szCs w:val="26"/>
                  <w:lang w:val="en-US"/>
                </w:rPr>
                <w:t>1.80 - 2.59</w:t>
              </w:r>
            </w:ins>
          </w:p>
        </w:tc>
        <w:tc>
          <w:tcPr>
            <w:tcW w:w="4315" w:type="dxa"/>
            <w:tcBorders>
              <w:top w:val="single" w:sz="4" w:space="0" w:color="auto"/>
              <w:left w:val="single" w:sz="4" w:space="0" w:color="auto"/>
              <w:bottom w:val="single" w:sz="4" w:space="0" w:color="auto"/>
              <w:right w:val="nil"/>
            </w:tcBorders>
            <w:vAlign w:val="center"/>
            <w:hideMark/>
          </w:tcPr>
          <w:p w14:paraId="2ECFEB23" w14:textId="77777777" w:rsidR="00532A5A" w:rsidRPr="00BE2C17" w:rsidRDefault="00532A5A">
            <w:pPr>
              <w:spacing w:after="200" w:line="480" w:lineRule="auto"/>
              <w:jc w:val="center"/>
              <w:rPr>
                <w:ins w:id="6666" w:author="Antoneth Macaisa" w:date="2025-05-07T13:14:00Z"/>
                <w:rFonts w:ascii="Times New Roman" w:hAnsi="Times New Roman"/>
                <w:sz w:val="26"/>
                <w:szCs w:val="26"/>
                <w:lang w:val="en-US"/>
              </w:rPr>
              <w:pPrChange w:id="6667" w:author="Antoneth Macaisa" w:date="2025-05-07T13:14:00Z">
                <w:pPr>
                  <w:spacing w:after="200" w:line="480" w:lineRule="auto"/>
                  <w:jc w:val="both"/>
                </w:pPr>
              </w:pPrChange>
            </w:pPr>
            <w:ins w:id="6668" w:author="Antoneth Macaisa" w:date="2025-05-07T13:14:00Z">
              <w:r w:rsidRPr="00BE2C17">
                <w:rPr>
                  <w:rFonts w:ascii="Times New Roman" w:hAnsi="Times New Roman"/>
                  <w:sz w:val="26"/>
                  <w:szCs w:val="26"/>
                  <w:lang w:val="en-US"/>
                </w:rPr>
                <w:t>Disagree</w:t>
              </w:r>
            </w:ins>
          </w:p>
        </w:tc>
      </w:tr>
      <w:tr w:rsidR="00532A5A" w:rsidRPr="00BE2C17" w14:paraId="3C7C03FE" w14:textId="77777777" w:rsidTr="00532A5A">
        <w:trPr>
          <w:trHeight w:val="187"/>
          <w:ins w:id="6669" w:author="Antoneth Macaisa" w:date="2025-05-07T13:14:00Z"/>
        </w:trPr>
        <w:tc>
          <w:tcPr>
            <w:tcW w:w="4315" w:type="dxa"/>
            <w:tcBorders>
              <w:top w:val="single" w:sz="4" w:space="0" w:color="auto"/>
              <w:left w:val="nil"/>
              <w:bottom w:val="single" w:sz="4" w:space="0" w:color="auto"/>
              <w:right w:val="single" w:sz="4" w:space="0" w:color="auto"/>
            </w:tcBorders>
            <w:vAlign w:val="center"/>
            <w:hideMark/>
          </w:tcPr>
          <w:p w14:paraId="32BC2588" w14:textId="77777777" w:rsidR="00532A5A" w:rsidRPr="00BE2C17" w:rsidRDefault="00532A5A">
            <w:pPr>
              <w:spacing w:after="200" w:line="480" w:lineRule="auto"/>
              <w:jc w:val="center"/>
              <w:rPr>
                <w:ins w:id="6670" w:author="Antoneth Macaisa" w:date="2025-05-07T13:14:00Z"/>
                <w:rFonts w:ascii="Times New Roman" w:hAnsi="Times New Roman"/>
                <w:sz w:val="26"/>
                <w:szCs w:val="26"/>
                <w:lang w:val="en-US"/>
              </w:rPr>
              <w:pPrChange w:id="6671" w:author="Antoneth Macaisa" w:date="2025-05-07T13:14:00Z">
                <w:pPr>
                  <w:spacing w:after="200" w:line="480" w:lineRule="auto"/>
                  <w:jc w:val="both"/>
                </w:pPr>
              </w:pPrChange>
            </w:pPr>
            <w:ins w:id="6672" w:author="Antoneth Macaisa" w:date="2025-05-07T13:14:00Z">
              <w:r w:rsidRPr="00BE2C17">
                <w:rPr>
                  <w:rFonts w:ascii="Times New Roman" w:hAnsi="Times New Roman"/>
                  <w:sz w:val="26"/>
                  <w:szCs w:val="26"/>
                  <w:lang w:val="en-US"/>
                </w:rPr>
                <w:t>1.00 - 1.79</w:t>
              </w:r>
            </w:ins>
          </w:p>
        </w:tc>
        <w:tc>
          <w:tcPr>
            <w:tcW w:w="4315" w:type="dxa"/>
            <w:tcBorders>
              <w:top w:val="single" w:sz="4" w:space="0" w:color="auto"/>
              <w:left w:val="single" w:sz="4" w:space="0" w:color="auto"/>
              <w:bottom w:val="single" w:sz="4" w:space="0" w:color="auto"/>
              <w:right w:val="nil"/>
            </w:tcBorders>
            <w:vAlign w:val="center"/>
            <w:hideMark/>
          </w:tcPr>
          <w:p w14:paraId="76F8A918" w14:textId="77777777" w:rsidR="00532A5A" w:rsidRPr="00BE2C17" w:rsidRDefault="00532A5A">
            <w:pPr>
              <w:spacing w:after="200" w:line="480" w:lineRule="auto"/>
              <w:jc w:val="center"/>
              <w:rPr>
                <w:ins w:id="6673" w:author="Antoneth Macaisa" w:date="2025-05-07T13:14:00Z"/>
                <w:rFonts w:ascii="Times New Roman" w:hAnsi="Times New Roman"/>
                <w:sz w:val="26"/>
                <w:szCs w:val="26"/>
                <w:lang w:val="en-US"/>
              </w:rPr>
              <w:pPrChange w:id="6674" w:author="Antoneth Macaisa" w:date="2025-05-07T13:14:00Z">
                <w:pPr>
                  <w:spacing w:after="200" w:line="480" w:lineRule="auto"/>
                  <w:jc w:val="both"/>
                </w:pPr>
              </w:pPrChange>
            </w:pPr>
            <w:ins w:id="6675" w:author="Antoneth Macaisa" w:date="2025-05-07T13:14:00Z">
              <w:r w:rsidRPr="00BE2C17">
                <w:rPr>
                  <w:rFonts w:ascii="Times New Roman" w:hAnsi="Times New Roman"/>
                  <w:sz w:val="26"/>
                  <w:szCs w:val="26"/>
                  <w:lang w:val="en-US"/>
                </w:rPr>
                <w:t>Strongly Disagree</w:t>
              </w:r>
            </w:ins>
          </w:p>
        </w:tc>
      </w:tr>
    </w:tbl>
    <w:p w14:paraId="7A8D519F" w14:textId="77777777" w:rsidR="00532A5A" w:rsidRPr="00BE2C17" w:rsidRDefault="00532A5A">
      <w:pPr>
        <w:spacing w:line="480" w:lineRule="auto"/>
        <w:jc w:val="both"/>
        <w:rPr>
          <w:ins w:id="6676" w:author="Antoneth Macaisa" w:date="2025-05-07T13:09:00Z"/>
          <w:rFonts w:ascii="Times New Roman" w:hAnsi="Times New Roman"/>
          <w:sz w:val="26"/>
          <w:szCs w:val="26"/>
          <w:lang w:val="en-US"/>
          <w:rPrChange w:id="6677" w:author="Antoneth Macaisa" w:date="2025-05-07T21:00:00Z">
            <w:rPr>
              <w:ins w:id="6678" w:author="Antoneth Macaisa" w:date="2025-05-07T13:09:00Z"/>
              <w:rFonts w:ascii="Times New Roman" w:hAnsi="Times New Roman"/>
              <w:sz w:val="26"/>
              <w:szCs w:val="26"/>
            </w:rPr>
          </w:rPrChange>
        </w:rPr>
        <w:pPrChange w:id="6679" w:author="Antoneth Macaisa" w:date="2025-05-07T13:13:00Z">
          <w:pPr>
            <w:spacing w:after="0" w:line="480" w:lineRule="auto"/>
            <w:ind w:firstLine="720"/>
            <w:jc w:val="both"/>
          </w:pPr>
        </w:pPrChange>
      </w:pPr>
    </w:p>
    <w:p w14:paraId="55406266" w14:textId="67879596" w:rsidR="00AA7E22" w:rsidRPr="00BE2C17" w:rsidRDefault="00532A5A">
      <w:pPr>
        <w:spacing w:line="480" w:lineRule="auto"/>
        <w:jc w:val="both"/>
        <w:rPr>
          <w:rFonts w:ascii="Times New Roman" w:hAnsi="Times New Roman"/>
          <w:sz w:val="26"/>
          <w:szCs w:val="26"/>
        </w:rPr>
        <w:pPrChange w:id="6680" w:author="Antoneth Macaisa" w:date="2025-05-07T13:13:00Z">
          <w:pPr>
            <w:spacing w:after="0" w:line="480" w:lineRule="auto"/>
            <w:ind w:firstLine="720"/>
            <w:jc w:val="both"/>
          </w:pPr>
        </w:pPrChange>
      </w:pPr>
      <w:ins w:id="6681" w:author="Antoneth Macaisa" w:date="2025-05-07T13:14:00Z">
        <w:r w:rsidRPr="00BE2C17">
          <w:rPr>
            <w:rFonts w:ascii="Times New Roman" w:hAnsi="Times New Roman"/>
            <w:sz w:val="26"/>
            <w:szCs w:val="26"/>
            <w:lang w:val="en-US"/>
          </w:rPr>
          <w:tab/>
        </w:r>
      </w:ins>
      <w:ins w:id="6682" w:author="Antoneth Macaisa" w:date="2025-05-07T13:09:00Z">
        <w:r w:rsidR="00C94B90" w:rsidRPr="00BE2C17">
          <w:rPr>
            <w:rFonts w:ascii="Times New Roman" w:hAnsi="Times New Roman"/>
            <w:sz w:val="26"/>
            <w:szCs w:val="26"/>
            <w:rPrChange w:id="6683" w:author="Antoneth Macaisa" w:date="2025-05-07T21:00:00Z">
              <w:rPr/>
            </w:rPrChange>
          </w:rPr>
          <w:t>This systematic testing and evaluation process aims to provide an objective and comprehensive assessment of F</w:t>
        </w:r>
      </w:ins>
      <w:proofErr w:type="spellStart"/>
      <w:ins w:id="6684" w:author="Antoneth Macaisa" w:date="2025-05-07T13:10:00Z">
        <w:r w:rsidR="00C94B90" w:rsidRPr="00BE2C17">
          <w:rPr>
            <w:rFonts w:ascii="Times New Roman" w:hAnsi="Times New Roman"/>
            <w:sz w:val="26"/>
            <w:szCs w:val="26"/>
            <w:lang w:val="en-US"/>
            <w:rPrChange w:id="6685" w:author="Antoneth Macaisa" w:date="2025-05-07T21:00:00Z">
              <w:rPr>
                <w:lang w:val="en-US"/>
              </w:rPr>
            </w:rPrChange>
          </w:rPr>
          <w:t>lexiDesk</w:t>
        </w:r>
      </w:ins>
      <w:proofErr w:type="spellEnd"/>
      <w:ins w:id="6686" w:author="Antoneth Macaisa" w:date="2025-05-07T13:09:00Z">
        <w:r w:rsidR="00C94B90" w:rsidRPr="00BE2C17">
          <w:rPr>
            <w:rFonts w:ascii="Times New Roman" w:hAnsi="Times New Roman"/>
            <w:sz w:val="26"/>
            <w:szCs w:val="26"/>
            <w:rPrChange w:id="6687" w:author="Antoneth Macaisa" w:date="2025-05-07T21:00:00Z">
              <w:rPr/>
            </w:rPrChange>
          </w:rPr>
          <w:t>’s quality, sustainability, and readiness for deployment. By aligning the assessment with the internationally recognized ISO/IEC 25010:2011 framework and gathering direct feedback from users, the proponents seek to ensure that F</w:t>
        </w:r>
      </w:ins>
      <w:proofErr w:type="spellStart"/>
      <w:ins w:id="6688" w:author="Antoneth Macaisa" w:date="2025-05-07T13:10:00Z">
        <w:r w:rsidR="00C94B90" w:rsidRPr="00BE2C17">
          <w:rPr>
            <w:rFonts w:ascii="Times New Roman" w:hAnsi="Times New Roman"/>
            <w:sz w:val="26"/>
            <w:szCs w:val="26"/>
            <w:lang w:val="en-US"/>
            <w:rPrChange w:id="6689" w:author="Antoneth Macaisa" w:date="2025-05-07T21:00:00Z">
              <w:rPr>
                <w:lang w:val="en-US"/>
              </w:rPr>
            </w:rPrChange>
          </w:rPr>
          <w:t>lexiDesk</w:t>
        </w:r>
      </w:ins>
      <w:proofErr w:type="spellEnd"/>
      <w:ins w:id="6690" w:author="Antoneth Macaisa" w:date="2025-05-07T13:09:00Z">
        <w:r w:rsidR="00C94B90" w:rsidRPr="00BE2C17">
          <w:rPr>
            <w:rFonts w:ascii="Times New Roman" w:hAnsi="Times New Roman"/>
            <w:sz w:val="26"/>
            <w:szCs w:val="26"/>
            <w:rPrChange w:id="6691" w:author="Antoneth Macaisa" w:date="2025-05-07T21:00:00Z">
              <w:rPr/>
            </w:rPrChange>
          </w:rPr>
          <w:t xml:space="preserve"> emerges as a reliable, efficient, and user-centric solution capable of supporting the dynamic needs of co-working space users and administrators, both for present operations and future </w:t>
        </w:r>
        <w:proofErr w:type="spellStart"/>
        <w:r w:rsidR="00C94B90" w:rsidRPr="00BE2C17">
          <w:rPr>
            <w:rFonts w:ascii="Times New Roman" w:hAnsi="Times New Roman"/>
            <w:sz w:val="26"/>
            <w:szCs w:val="26"/>
            <w:rPrChange w:id="6692" w:author="Antoneth Macaisa" w:date="2025-05-07T21:00:00Z">
              <w:rPr/>
            </w:rPrChange>
          </w:rPr>
          <w:t>scalabilit</w:t>
        </w:r>
        <w:proofErr w:type="spellEnd"/>
        <w:r w:rsidR="00C94B90" w:rsidRPr="00BE2C17">
          <w:rPr>
            <w:rFonts w:ascii="Times New Roman" w:hAnsi="Times New Roman"/>
            <w:sz w:val="26"/>
            <w:szCs w:val="26"/>
            <w:lang w:val="en-US"/>
            <w:rPrChange w:id="6693" w:author="Antoneth Macaisa" w:date="2025-05-07T21:00:00Z">
              <w:rPr>
                <w:lang w:val="en-US"/>
              </w:rPr>
            </w:rPrChange>
          </w:rPr>
          <w:t>y.</w:t>
        </w:r>
      </w:ins>
      <w:del w:id="6694" w:author="Antoneth Macaisa" w:date="2025-05-07T13:09:00Z">
        <w:r w:rsidR="00EE4B7B" w:rsidRPr="00BE2C17" w:rsidDel="00C94B90">
          <w:rPr>
            <w:rFonts w:ascii="Times New Roman" w:hAnsi="Times New Roman"/>
            <w:sz w:val="26"/>
            <w:szCs w:val="26"/>
            <w:rPrChange w:id="6695" w:author="Antoneth Macaisa" w:date="2025-05-07T21:00:00Z">
              <w:rPr/>
            </w:rPrChange>
          </w:rPr>
          <w:delText>will describe the standards to be used in the software development as well on how it will be tested. The standards to be used and tradeoffs involved in the design choices can be included here</w:delText>
        </w:r>
        <w:r w:rsidR="00AA7E22" w:rsidRPr="00BE2C17" w:rsidDel="00C94B90">
          <w:rPr>
            <w:rFonts w:ascii="Times New Roman" w:hAnsi="Times New Roman"/>
            <w:sz w:val="26"/>
            <w:szCs w:val="26"/>
            <w:rPrChange w:id="6696" w:author="Antoneth Macaisa" w:date="2025-05-07T21:00:00Z">
              <w:rPr/>
            </w:rPrChange>
          </w:rPr>
          <w:delText>.</w:delText>
        </w:r>
      </w:del>
    </w:p>
    <w:p w14:paraId="6EEADFEC" w14:textId="439D52DA" w:rsidR="008776CC" w:rsidRPr="00BE2C17" w:rsidRDefault="001816BA" w:rsidP="003002BE">
      <w:pPr>
        <w:pStyle w:val="Heading2"/>
        <w:spacing w:before="0" w:line="480" w:lineRule="auto"/>
        <w:jc w:val="both"/>
        <w:rPr>
          <w:rFonts w:cs="Times New Roman"/>
          <w:b/>
          <w:caps w:val="0"/>
        </w:rPr>
      </w:pPr>
      <w:bookmarkStart w:id="6697" w:name="_Toc160445866"/>
      <w:bookmarkStart w:id="6698" w:name="_Toc197445881"/>
      <w:r w:rsidRPr="00BE2C17">
        <w:rPr>
          <w:rFonts w:cs="Times New Roman"/>
          <w:b/>
          <w:caps w:val="0"/>
        </w:rPr>
        <w:lastRenderedPageBreak/>
        <w:t>Test Case</w:t>
      </w:r>
      <w:bookmarkEnd w:id="6697"/>
      <w:bookmarkEnd w:id="6698"/>
    </w:p>
    <w:p w14:paraId="01352CD9" w14:textId="73DD26F8" w:rsidR="00166C05" w:rsidRPr="00BE2C17" w:rsidRDefault="00166C05" w:rsidP="00166C05">
      <w:pPr>
        <w:pStyle w:val="Caption"/>
        <w:keepNext/>
        <w:spacing w:after="0" w:line="480" w:lineRule="auto"/>
        <w:ind w:firstLine="720"/>
        <w:jc w:val="both"/>
        <w:rPr>
          <w:b w:val="0"/>
          <w:bCs w:val="0"/>
          <w:sz w:val="26"/>
          <w:szCs w:val="26"/>
        </w:rPr>
      </w:pPr>
      <w:r w:rsidRPr="00BE2C17">
        <w:rPr>
          <w:b w:val="0"/>
          <w:bCs w:val="0"/>
          <w:sz w:val="26"/>
          <w:szCs w:val="26"/>
        </w:rPr>
        <w:t>Test cases serve as evaluative tools to determine whether "</w:t>
      </w:r>
      <w:proofErr w:type="spellStart"/>
      <w:r w:rsidRPr="00BE2C17">
        <w:rPr>
          <w:b w:val="0"/>
          <w:bCs w:val="0"/>
          <w:sz w:val="26"/>
          <w:szCs w:val="26"/>
        </w:rPr>
        <w:t>FlexiDesk</w:t>
      </w:r>
      <w:proofErr w:type="spellEnd"/>
      <w:r w:rsidRPr="00BE2C17">
        <w:rPr>
          <w:b w:val="0"/>
          <w:bCs w:val="0"/>
          <w:sz w:val="26"/>
          <w:szCs w:val="26"/>
        </w:rPr>
        <w:t>: A Smart Web Application for Tracking and Booking Co-Workspace Environment" meets the functional, usability, and performance expectations of its primary users, which include students, remote professionals, freelancers, and business organizations. Each test case is designed to assess critical system functions such as</w:t>
      </w:r>
      <w:ins w:id="6699" w:author="Antoneth Macaisa" w:date="2025-05-19T19:19:00Z">
        <w:r w:rsidR="00A70BF1">
          <w:rPr>
            <w:b w:val="0"/>
            <w:bCs w:val="0"/>
            <w:sz w:val="26"/>
            <w:szCs w:val="26"/>
          </w:rPr>
          <w:t xml:space="preserve"> </w:t>
        </w:r>
      </w:ins>
      <w:del w:id="6700" w:author="Antoneth Macaisa" w:date="2025-05-07T22:10:00Z">
        <w:r w:rsidRPr="00BE2C17" w:rsidDel="00302815">
          <w:rPr>
            <w:b w:val="0"/>
            <w:bCs w:val="0"/>
            <w:sz w:val="26"/>
            <w:szCs w:val="26"/>
          </w:rPr>
          <w:delText xml:space="preserve"> </w:delText>
        </w:r>
      </w:del>
      <w:r w:rsidRPr="00BE2C17">
        <w:rPr>
          <w:b w:val="0"/>
          <w:bCs w:val="0"/>
          <w:sz w:val="26"/>
          <w:szCs w:val="26"/>
        </w:rPr>
        <w:t>user registration, workspace search and booking, digital payments, smart access, and interactive features like in-app messaging and reviews.</w:t>
      </w:r>
    </w:p>
    <w:p w14:paraId="700637FA" w14:textId="77777777" w:rsidR="00166C05" w:rsidRPr="00BE2C17" w:rsidRDefault="00166C05" w:rsidP="00166C05">
      <w:pPr>
        <w:pStyle w:val="Caption"/>
        <w:keepNext/>
        <w:spacing w:after="0" w:line="480" w:lineRule="auto"/>
        <w:ind w:firstLine="720"/>
        <w:jc w:val="both"/>
        <w:rPr>
          <w:b w:val="0"/>
          <w:bCs w:val="0"/>
          <w:sz w:val="26"/>
          <w:szCs w:val="26"/>
        </w:rPr>
      </w:pPr>
      <w:r w:rsidRPr="00BE2C17">
        <w:rPr>
          <w:b w:val="0"/>
          <w:bCs w:val="0"/>
          <w:sz w:val="26"/>
          <w:szCs w:val="26"/>
        </w:rPr>
        <w:t>The purpose of these test cases is to simulate real-world user scenarios and collect meaningful feedback during the testing phase. This helps guide improvements to ensure that the system provides a seamless, secure, and efficient workspace booking experience.</w:t>
      </w:r>
    </w:p>
    <w:p w14:paraId="399E6609" w14:textId="77777777" w:rsidR="00166C05" w:rsidRPr="00BE2C17" w:rsidRDefault="00166C05" w:rsidP="00166C05">
      <w:pPr>
        <w:pStyle w:val="Caption"/>
        <w:keepNext/>
        <w:spacing w:after="0" w:line="480" w:lineRule="auto"/>
        <w:ind w:firstLine="720"/>
        <w:jc w:val="both"/>
        <w:rPr>
          <w:b w:val="0"/>
          <w:bCs w:val="0"/>
          <w:sz w:val="26"/>
          <w:szCs w:val="26"/>
        </w:rPr>
      </w:pPr>
      <w:r w:rsidRPr="00BE2C17">
        <w:rPr>
          <w:b w:val="0"/>
          <w:bCs w:val="0"/>
          <w:sz w:val="26"/>
          <w:szCs w:val="26"/>
        </w:rPr>
        <w:t xml:space="preserve">The evaluation of each test outcome </w:t>
      </w:r>
      <w:proofErr w:type="gramStart"/>
      <w:r w:rsidRPr="00BE2C17">
        <w:rPr>
          <w:b w:val="0"/>
          <w:bCs w:val="0"/>
          <w:sz w:val="26"/>
          <w:szCs w:val="26"/>
        </w:rPr>
        <w:t>is overseen</w:t>
      </w:r>
      <w:proofErr w:type="gramEnd"/>
      <w:r w:rsidRPr="00BE2C17">
        <w:rPr>
          <w:b w:val="0"/>
          <w:bCs w:val="0"/>
          <w:sz w:val="26"/>
          <w:szCs w:val="26"/>
        </w:rPr>
        <w:t xml:space="preserve"> by the development or QA team, with success determined by how well the system delivers ease of use, reliability, responsiveness, and satisfaction across devices and transaction flows. The system </w:t>
      </w:r>
      <w:proofErr w:type="gramStart"/>
      <w:r w:rsidRPr="00BE2C17">
        <w:rPr>
          <w:b w:val="0"/>
          <w:bCs w:val="0"/>
          <w:sz w:val="26"/>
          <w:szCs w:val="26"/>
        </w:rPr>
        <w:t>is considered</w:t>
      </w:r>
      <w:proofErr w:type="gramEnd"/>
      <w:r w:rsidRPr="00BE2C17">
        <w:rPr>
          <w:b w:val="0"/>
          <w:bCs w:val="0"/>
          <w:sz w:val="26"/>
          <w:szCs w:val="26"/>
        </w:rPr>
        <w:t xml:space="preserve"> effective if it fulfills its core objectives and provides a user experience that aligns with expectations established during the design and planning stages.</w:t>
      </w:r>
    </w:p>
    <w:p w14:paraId="0CBD4229" w14:textId="77777777" w:rsidR="00166C05" w:rsidRPr="00BE2C17" w:rsidRDefault="00166C05" w:rsidP="00166C05">
      <w:pPr>
        <w:pStyle w:val="Caption"/>
        <w:keepNext/>
        <w:spacing w:after="0" w:line="480" w:lineRule="auto"/>
        <w:ind w:firstLine="720"/>
        <w:jc w:val="both"/>
        <w:rPr>
          <w:b w:val="0"/>
          <w:bCs w:val="0"/>
          <w:sz w:val="26"/>
          <w:szCs w:val="26"/>
        </w:rPr>
      </w:pPr>
      <w:r w:rsidRPr="00BE2C17">
        <w:rPr>
          <w:b w:val="0"/>
          <w:bCs w:val="0"/>
          <w:sz w:val="26"/>
          <w:szCs w:val="26"/>
        </w:rPr>
        <w:t xml:space="preserve">Table 7 outlines the user test cases for </w:t>
      </w:r>
      <w:proofErr w:type="spellStart"/>
      <w:r w:rsidRPr="00BE2C17">
        <w:rPr>
          <w:b w:val="0"/>
          <w:bCs w:val="0"/>
          <w:sz w:val="26"/>
          <w:szCs w:val="26"/>
        </w:rPr>
        <w:t>FlexiDesk</w:t>
      </w:r>
      <w:proofErr w:type="spellEnd"/>
      <w:r w:rsidRPr="00BE2C17">
        <w:rPr>
          <w:b w:val="0"/>
          <w:bCs w:val="0"/>
          <w:sz w:val="26"/>
          <w:szCs w:val="26"/>
        </w:rPr>
        <w:t xml:space="preserve">, focusing on critical aspects such as search accuracy, booking efficiency, secure payments, responsive design, </w:t>
      </w:r>
      <w:r w:rsidRPr="00BE2C17">
        <w:rPr>
          <w:b w:val="0"/>
          <w:bCs w:val="0"/>
          <w:sz w:val="26"/>
          <w:szCs w:val="26"/>
        </w:rPr>
        <w:lastRenderedPageBreak/>
        <w:t xml:space="preserve">and interactive features. Each test case </w:t>
      </w:r>
      <w:proofErr w:type="gramStart"/>
      <w:r w:rsidRPr="00BE2C17">
        <w:rPr>
          <w:b w:val="0"/>
          <w:bCs w:val="0"/>
          <w:sz w:val="26"/>
          <w:szCs w:val="26"/>
        </w:rPr>
        <w:t>is documented</w:t>
      </w:r>
      <w:proofErr w:type="gramEnd"/>
      <w:r w:rsidRPr="00BE2C17">
        <w:rPr>
          <w:b w:val="0"/>
          <w:bCs w:val="0"/>
          <w:sz w:val="26"/>
          <w:szCs w:val="26"/>
        </w:rPr>
        <w:t xml:space="preserve"> with its description, expected outcome, actual outcome, and final status to ensure comprehensive evaluation.</w:t>
      </w:r>
    </w:p>
    <w:p w14:paraId="539FDF08" w14:textId="00AEB7A8" w:rsidR="00166C05" w:rsidRPr="00BE2C17" w:rsidRDefault="00166C05" w:rsidP="00166C05">
      <w:pPr>
        <w:pStyle w:val="Caption"/>
        <w:keepNext/>
        <w:spacing w:after="0"/>
        <w:rPr>
          <w:sz w:val="26"/>
          <w:szCs w:val="26"/>
        </w:rPr>
      </w:pPr>
      <w:r w:rsidRPr="00BE2C17">
        <w:rPr>
          <w:sz w:val="26"/>
          <w:szCs w:val="26"/>
        </w:rPr>
        <w:t xml:space="preserve">Table </w:t>
      </w:r>
      <w:ins w:id="6701" w:author="Antoneth Macaisa" w:date="2025-05-07T21:01:00Z">
        <w:r w:rsidR="00BE2C17">
          <w:rPr>
            <w:sz w:val="26"/>
            <w:szCs w:val="26"/>
          </w:rPr>
          <w:t xml:space="preserve">9. </w:t>
        </w:r>
      </w:ins>
      <w:del w:id="6702" w:author="Antoneth Macaisa" w:date="2025-05-07T20:59:00Z">
        <w:r w:rsidRPr="00BE2C17" w:rsidDel="00BE2C17">
          <w:rPr>
            <w:sz w:val="26"/>
            <w:szCs w:val="26"/>
          </w:rPr>
          <w:delText>7.</w:delText>
        </w:r>
      </w:del>
      <w:del w:id="6703" w:author="Antoneth Macaisa" w:date="2025-05-07T21:01:00Z">
        <w:r w:rsidRPr="00BE2C17" w:rsidDel="00BE2C17">
          <w:rPr>
            <w:sz w:val="26"/>
            <w:szCs w:val="26"/>
          </w:rPr>
          <w:br/>
        </w:r>
      </w:del>
      <w:r w:rsidRPr="00BE2C17">
        <w:rPr>
          <w:noProof/>
          <w:sz w:val="26"/>
          <w:szCs w:val="26"/>
        </w:rPr>
        <w:t>Sample Test Case for User</w:t>
      </w:r>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767"/>
        <w:gridCol w:w="2217"/>
        <w:gridCol w:w="3316"/>
        <w:gridCol w:w="1429"/>
        <w:gridCol w:w="911"/>
      </w:tblGrid>
      <w:tr w:rsidR="00166C05" w:rsidRPr="00BE2C17" w14:paraId="7BD3C812" w14:textId="77777777" w:rsidTr="00A4567E">
        <w:trPr>
          <w:trHeight w:val="260"/>
        </w:trPr>
        <w:tc>
          <w:tcPr>
            <w:tcW w:w="444" w:type="pct"/>
            <w:vAlign w:val="center"/>
          </w:tcPr>
          <w:p w14:paraId="373C2254"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Task</w:t>
            </w:r>
          </w:p>
          <w:p w14:paraId="18FDC3FD"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ID</w:t>
            </w:r>
          </w:p>
        </w:tc>
        <w:tc>
          <w:tcPr>
            <w:tcW w:w="1283" w:type="pct"/>
            <w:vAlign w:val="center"/>
          </w:tcPr>
          <w:p w14:paraId="5A5481B9"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T</w:t>
            </w:r>
            <w:r w:rsidRPr="00BE2C17">
              <w:rPr>
                <w:rFonts w:ascii="Times New Roman" w:eastAsia="Times New Roman" w:hAnsi="Times New Roman"/>
                <w:b/>
                <w:bCs/>
                <w:sz w:val="26"/>
                <w:szCs w:val="26"/>
              </w:rPr>
              <w:t>ASK</w:t>
            </w:r>
            <w:r w:rsidRPr="00BE2C17">
              <w:rPr>
                <w:rFonts w:ascii="Times New Roman" w:eastAsia="Times New Roman" w:hAnsi="Times New Roman"/>
                <w:b/>
                <w:bCs/>
                <w:sz w:val="26"/>
                <w:szCs w:val="26"/>
                <w:lang w:val="en"/>
              </w:rPr>
              <w:t xml:space="preserve"> DESCRIPTION</w:t>
            </w:r>
          </w:p>
        </w:tc>
        <w:tc>
          <w:tcPr>
            <w:tcW w:w="1919" w:type="pct"/>
            <w:vAlign w:val="center"/>
          </w:tcPr>
          <w:p w14:paraId="7701749D"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EXPECTED RESULTS</w:t>
            </w:r>
          </w:p>
        </w:tc>
        <w:tc>
          <w:tcPr>
            <w:tcW w:w="827" w:type="pct"/>
          </w:tcPr>
          <w:p w14:paraId="0DE3A625"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ACTUAL RESULTS</w:t>
            </w:r>
          </w:p>
        </w:tc>
        <w:tc>
          <w:tcPr>
            <w:tcW w:w="527" w:type="pct"/>
          </w:tcPr>
          <w:p w14:paraId="71699DB3"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Status</w:t>
            </w:r>
          </w:p>
        </w:tc>
      </w:tr>
      <w:tr w:rsidR="00166C05" w:rsidRPr="00BE2C17" w14:paraId="17BCCD83" w14:textId="77777777" w:rsidTr="00A4567E">
        <w:trPr>
          <w:trHeight w:val="260"/>
        </w:trPr>
        <w:tc>
          <w:tcPr>
            <w:tcW w:w="444" w:type="pct"/>
            <w:vAlign w:val="center"/>
          </w:tcPr>
          <w:p w14:paraId="06AF580C"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1</w:t>
            </w:r>
          </w:p>
        </w:tc>
        <w:tc>
          <w:tcPr>
            <w:tcW w:w="1283" w:type="pct"/>
            <w:vAlign w:val="center"/>
          </w:tcPr>
          <w:p w14:paraId="0FD1816E"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Ensure that users can search for available workspaces by location, amenities, and date</w:t>
            </w:r>
          </w:p>
        </w:tc>
        <w:tc>
          <w:tcPr>
            <w:tcW w:w="1919" w:type="pct"/>
          </w:tcPr>
          <w:p w14:paraId="735F0DDC"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Users should be able to filter and view a list of available workspaces matching their criteria</w:t>
            </w:r>
          </w:p>
        </w:tc>
        <w:tc>
          <w:tcPr>
            <w:tcW w:w="827" w:type="pct"/>
          </w:tcPr>
          <w:p w14:paraId="20A393E8"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3E6DDCCF"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3419C152" w14:textId="77777777" w:rsidTr="00A4567E">
        <w:trPr>
          <w:trHeight w:val="260"/>
        </w:trPr>
        <w:tc>
          <w:tcPr>
            <w:tcW w:w="444" w:type="pct"/>
            <w:vAlign w:val="center"/>
          </w:tcPr>
          <w:p w14:paraId="4124EC0A"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2</w:t>
            </w:r>
          </w:p>
        </w:tc>
        <w:tc>
          <w:tcPr>
            <w:tcW w:w="1283" w:type="pct"/>
            <w:vAlign w:val="center"/>
          </w:tcPr>
          <w:p w14:paraId="4080001E"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Verify that users can view workspace details before booking</w:t>
            </w:r>
          </w:p>
        </w:tc>
        <w:tc>
          <w:tcPr>
            <w:tcW w:w="1919" w:type="pct"/>
          </w:tcPr>
          <w:p w14:paraId="0991597E"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Users should see complete details including images, amenities, pricing, and availability</w:t>
            </w:r>
          </w:p>
        </w:tc>
        <w:tc>
          <w:tcPr>
            <w:tcW w:w="827" w:type="pct"/>
          </w:tcPr>
          <w:p w14:paraId="2822DB0A"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5C39E52C"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03BDDB8" w14:textId="77777777" w:rsidTr="00A4567E">
        <w:trPr>
          <w:trHeight w:val="260"/>
        </w:trPr>
        <w:tc>
          <w:tcPr>
            <w:tcW w:w="444" w:type="pct"/>
            <w:vAlign w:val="center"/>
          </w:tcPr>
          <w:p w14:paraId="5B1A35B0"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3</w:t>
            </w:r>
          </w:p>
        </w:tc>
        <w:tc>
          <w:tcPr>
            <w:tcW w:w="1283" w:type="pct"/>
            <w:vAlign w:val="center"/>
          </w:tcPr>
          <w:p w14:paraId="178A850B"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Ensure that users can book a workspace and receive booking confirmation</w:t>
            </w:r>
          </w:p>
        </w:tc>
        <w:tc>
          <w:tcPr>
            <w:tcW w:w="1919" w:type="pct"/>
          </w:tcPr>
          <w:p w14:paraId="381EC43F"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Upon selecting a date and time, booking should be processed, and confirmation with receipt should be sent</w:t>
            </w:r>
          </w:p>
        </w:tc>
        <w:tc>
          <w:tcPr>
            <w:tcW w:w="827" w:type="pct"/>
          </w:tcPr>
          <w:p w14:paraId="0F5B8925"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45A90544"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C9ABA87" w14:textId="77777777" w:rsidTr="00A4567E">
        <w:trPr>
          <w:trHeight w:val="260"/>
        </w:trPr>
        <w:tc>
          <w:tcPr>
            <w:tcW w:w="444" w:type="pct"/>
            <w:vAlign w:val="center"/>
          </w:tcPr>
          <w:p w14:paraId="13B5916C"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4</w:t>
            </w:r>
          </w:p>
        </w:tc>
        <w:tc>
          <w:tcPr>
            <w:tcW w:w="1283" w:type="pct"/>
            <w:vAlign w:val="center"/>
          </w:tcPr>
          <w:p w14:paraId="37988AD8"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 xml:space="preserve">Verify that users can pay through digital wallets (e.g., </w:t>
            </w:r>
            <w:proofErr w:type="spellStart"/>
            <w:r w:rsidRPr="00BE2C17">
              <w:rPr>
                <w:rFonts w:ascii="Times New Roman" w:hAnsi="Times New Roman"/>
                <w:sz w:val="26"/>
                <w:szCs w:val="26"/>
              </w:rPr>
              <w:t>GCash</w:t>
            </w:r>
            <w:proofErr w:type="spellEnd"/>
            <w:r w:rsidRPr="00BE2C17">
              <w:rPr>
                <w:rFonts w:ascii="Times New Roman" w:hAnsi="Times New Roman"/>
                <w:sz w:val="26"/>
                <w:szCs w:val="26"/>
              </w:rPr>
              <w:t xml:space="preserve"> or PayPal)</w:t>
            </w:r>
          </w:p>
        </w:tc>
        <w:tc>
          <w:tcPr>
            <w:tcW w:w="1919" w:type="pct"/>
          </w:tcPr>
          <w:p w14:paraId="7213418F"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Payment should be processed, and receipt generated upon successful transaction</w:t>
            </w:r>
          </w:p>
        </w:tc>
        <w:tc>
          <w:tcPr>
            <w:tcW w:w="827" w:type="pct"/>
          </w:tcPr>
          <w:p w14:paraId="67C70D19"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5A4E658D"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1AFB39F" w14:textId="77777777" w:rsidTr="00A4567E">
        <w:trPr>
          <w:trHeight w:val="260"/>
        </w:trPr>
        <w:tc>
          <w:tcPr>
            <w:tcW w:w="444" w:type="pct"/>
            <w:vAlign w:val="center"/>
          </w:tcPr>
          <w:p w14:paraId="26F27A87"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5</w:t>
            </w:r>
          </w:p>
        </w:tc>
        <w:tc>
          <w:tcPr>
            <w:tcW w:w="1283" w:type="pct"/>
            <w:vAlign w:val="center"/>
          </w:tcPr>
          <w:p w14:paraId="3F534A56"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Verify that users can access the workspace using QR code after booking</w:t>
            </w:r>
          </w:p>
        </w:tc>
        <w:tc>
          <w:tcPr>
            <w:tcW w:w="1919" w:type="pct"/>
            <w:vAlign w:val="center"/>
          </w:tcPr>
          <w:p w14:paraId="79578F0B"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The system should generate a QR code that allows entry during the booking period</w:t>
            </w:r>
          </w:p>
        </w:tc>
        <w:tc>
          <w:tcPr>
            <w:tcW w:w="827" w:type="pct"/>
          </w:tcPr>
          <w:p w14:paraId="2F1795FA"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36E170C3"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1E568E3A" w14:textId="77777777" w:rsidTr="00A4567E">
        <w:trPr>
          <w:trHeight w:val="260"/>
        </w:trPr>
        <w:tc>
          <w:tcPr>
            <w:tcW w:w="444" w:type="pct"/>
            <w:vAlign w:val="center"/>
          </w:tcPr>
          <w:p w14:paraId="4C8A98E0"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6</w:t>
            </w:r>
          </w:p>
        </w:tc>
        <w:tc>
          <w:tcPr>
            <w:tcW w:w="1283" w:type="pct"/>
            <w:vAlign w:val="center"/>
          </w:tcPr>
          <w:p w14:paraId="7C17B977"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 xml:space="preserve">Verify that users can add workspaces to favorites and </w:t>
            </w:r>
            <w:r w:rsidRPr="00BE2C17">
              <w:rPr>
                <w:rFonts w:ascii="Times New Roman" w:hAnsi="Times New Roman"/>
                <w:sz w:val="26"/>
                <w:szCs w:val="26"/>
              </w:rPr>
              <w:lastRenderedPageBreak/>
              <w:t>receive update notifications</w:t>
            </w:r>
          </w:p>
        </w:tc>
        <w:tc>
          <w:tcPr>
            <w:tcW w:w="1919" w:type="pct"/>
          </w:tcPr>
          <w:p w14:paraId="3533173F"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lastRenderedPageBreak/>
              <w:t>User should be able to favorite listings and get alerts for promotions or changes</w:t>
            </w:r>
          </w:p>
        </w:tc>
        <w:tc>
          <w:tcPr>
            <w:tcW w:w="827" w:type="pct"/>
          </w:tcPr>
          <w:p w14:paraId="040FA009"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667B2C12"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1B1EC5B6" w14:textId="77777777" w:rsidTr="00A4567E">
        <w:trPr>
          <w:trHeight w:val="260"/>
        </w:trPr>
        <w:tc>
          <w:tcPr>
            <w:tcW w:w="444" w:type="pct"/>
            <w:vAlign w:val="center"/>
          </w:tcPr>
          <w:p w14:paraId="799AF8D2"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7</w:t>
            </w:r>
          </w:p>
        </w:tc>
        <w:tc>
          <w:tcPr>
            <w:tcW w:w="1283" w:type="pct"/>
            <w:vAlign w:val="center"/>
          </w:tcPr>
          <w:p w14:paraId="49488181"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Ensure that users can cancel a booking according to the cancellation policy</w:t>
            </w:r>
          </w:p>
        </w:tc>
        <w:tc>
          <w:tcPr>
            <w:tcW w:w="1919" w:type="pct"/>
          </w:tcPr>
          <w:p w14:paraId="7D9D1D62"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System should allow users to cancel and provide refund options based on criteria</w:t>
            </w:r>
          </w:p>
        </w:tc>
        <w:tc>
          <w:tcPr>
            <w:tcW w:w="827" w:type="pct"/>
          </w:tcPr>
          <w:p w14:paraId="0F7D2B8B"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4FFC3F8C"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433BC59C" w14:textId="77777777" w:rsidTr="00A4567E">
        <w:trPr>
          <w:trHeight w:val="260"/>
        </w:trPr>
        <w:tc>
          <w:tcPr>
            <w:tcW w:w="444" w:type="pct"/>
            <w:vAlign w:val="center"/>
          </w:tcPr>
          <w:p w14:paraId="0693A785"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8</w:t>
            </w:r>
          </w:p>
        </w:tc>
        <w:tc>
          <w:tcPr>
            <w:tcW w:w="1283" w:type="pct"/>
            <w:vAlign w:val="center"/>
          </w:tcPr>
          <w:p w14:paraId="698E48F8"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Verify in-app chat functionality with workspace providers</w:t>
            </w:r>
          </w:p>
        </w:tc>
        <w:tc>
          <w:tcPr>
            <w:tcW w:w="1919" w:type="pct"/>
          </w:tcPr>
          <w:p w14:paraId="12924004"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Users should be able to communicate in real time for inquiries or concerns</w:t>
            </w:r>
          </w:p>
        </w:tc>
        <w:tc>
          <w:tcPr>
            <w:tcW w:w="827" w:type="pct"/>
          </w:tcPr>
          <w:p w14:paraId="0FAE9ED7"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3910593A"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2132BFCA" w14:textId="77777777" w:rsidTr="00A4567E">
        <w:trPr>
          <w:trHeight w:val="260"/>
        </w:trPr>
        <w:tc>
          <w:tcPr>
            <w:tcW w:w="444" w:type="pct"/>
            <w:vAlign w:val="center"/>
          </w:tcPr>
          <w:p w14:paraId="6718CCB5"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9</w:t>
            </w:r>
          </w:p>
        </w:tc>
        <w:tc>
          <w:tcPr>
            <w:tcW w:w="1283" w:type="pct"/>
            <w:vAlign w:val="center"/>
          </w:tcPr>
          <w:p w14:paraId="3D723031"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Confirm that users can leave reviews and ratings after using the space</w:t>
            </w:r>
          </w:p>
        </w:tc>
        <w:tc>
          <w:tcPr>
            <w:tcW w:w="1919" w:type="pct"/>
          </w:tcPr>
          <w:p w14:paraId="60AFABFA"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After a completed booking, the review option should be available</w:t>
            </w:r>
          </w:p>
        </w:tc>
        <w:tc>
          <w:tcPr>
            <w:tcW w:w="827" w:type="pct"/>
          </w:tcPr>
          <w:p w14:paraId="4E659067"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29619F8D"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3161DB5D" w14:textId="77777777" w:rsidTr="00A4567E">
        <w:trPr>
          <w:trHeight w:val="260"/>
        </w:trPr>
        <w:tc>
          <w:tcPr>
            <w:tcW w:w="444" w:type="pct"/>
            <w:vAlign w:val="center"/>
          </w:tcPr>
          <w:p w14:paraId="32F45A83"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10</w:t>
            </w:r>
          </w:p>
        </w:tc>
        <w:tc>
          <w:tcPr>
            <w:tcW w:w="1283" w:type="pct"/>
            <w:vAlign w:val="center"/>
          </w:tcPr>
          <w:p w14:paraId="63411AEB"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Test system’s responsiveness on multiple devices</w:t>
            </w:r>
          </w:p>
        </w:tc>
        <w:tc>
          <w:tcPr>
            <w:tcW w:w="1919" w:type="pct"/>
          </w:tcPr>
          <w:p w14:paraId="53B2A693"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The layout and features should work smoothly on desktop, tablet, and mobile</w:t>
            </w:r>
          </w:p>
        </w:tc>
        <w:tc>
          <w:tcPr>
            <w:tcW w:w="827" w:type="pct"/>
          </w:tcPr>
          <w:p w14:paraId="07AD4340"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1CF9ACAB" w14:textId="77777777" w:rsidR="00166C05" w:rsidRPr="00BE2C17" w:rsidRDefault="00166C05" w:rsidP="00A4567E">
            <w:pPr>
              <w:jc w:val="center"/>
              <w:rPr>
                <w:rFonts w:ascii="Times New Roman" w:eastAsia="Times New Roman" w:hAnsi="Times New Roman"/>
                <w:bCs/>
                <w:sz w:val="26"/>
                <w:szCs w:val="26"/>
              </w:rPr>
            </w:pPr>
          </w:p>
        </w:tc>
      </w:tr>
    </w:tbl>
    <w:p w14:paraId="12293DF4" w14:textId="77777777" w:rsidR="00166C05" w:rsidRPr="00BE2C17" w:rsidRDefault="00166C05" w:rsidP="00166C05">
      <w:pPr>
        <w:pStyle w:val="Default"/>
        <w:spacing w:line="480" w:lineRule="auto"/>
        <w:rPr>
          <w:sz w:val="26"/>
          <w:szCs w:val="26"/>
        </w:rPr>
      </w:pPr>
    </w:p>
    <w:p w14:paraId="533A71D6" w14:textId="77777777" w:rsidR="00166C05" w:rsidRPr="00BE2C17" w:rsidRDefault="00166C05" w:rsidP="00166C05">
      <w:pPr>
        <w:pStyle w:val="Default"/>
        <w:spacing w:line="480" w:lineRule="auto"/>
        <w:ind w:firstLine="720"/>
        <w:jc w:val="both"/>
        <w:rPr>
          <w:sz w:val="26"/>
          <w:szCs w:val="26"/>
        </w:rPr>
      </w:pPr>
      <w:r w:rsidRPr="00BE2C17">
        <w:rPr>
          <w:sz w:val="26"/>
          <w:szCs w:val="26"/>
        </w:rPr>
        <w:t xml:space="preserve">Table </w:t>
      </w:r>
      <w:r w:rsidRPr="00BE2C17">
        <w:rPr>
          <w:sz w:val="26"/>
          <w:szCs w:val="26"/>
          <w:lang w:val="en-US"/>
        </w:rPr>
        <w:t>8</w:t>
      </w:r>
      <w:r w:rsidRPr="00BE2C17">
        <w:rPr>
          <w:sz w:val="26"/>
          <w:szCs w:val="26"/>
        </w:rPr>
        <w:t xml:space="preserve"> presents a structured summary of the test cases developed to assess the core administrative functionalities within the F</w:t>
      </w:r>
      <w:proofErr w:type="spellStart"/>
      <w:r w:rsidRPr="00BE2C17">
        <w:rPr>
          <w:sz w:val="26"/>
          <w:szCs w:val="26"/>
          <w:lang w:val="en-US"/>
        </w:rPr>
        <w:t>lexiDesk</w:t>
      </w:r>
      <w:proofErr w:type="spellEnd"/>
      <w:r w:rsidRPr="00BE2C17">
        <w:rPr>
          <w:sz w:val="26"/>
          <w:szCs w:val="26"/>
        </w:rPr>
        <w:t xml:space="preserve">: A Smart Web Application for Tracking and Booking Co-Workspace Environment system. These test cases </w:t>
      </w:r>
      <w:proofErr w:type="gramStart"/>
      <w:r w:rsidRPr="00BE2C17">
        <w:rPr>
          <w:sz w:val="26"/>
          <w:szCs w:val="26"/>
        </w:rPr>
        <w:t>were specifically designed</w:t>
      </w:r>
      <w:proofErr w:type="gramEnd"/>
      <w:r w:rsidRPr="00BE2C17">
        <w:rPr>
          <w:sz w:val="26"/>
          <w:szCs w:val="26"/>
        </w:rPr>
        <w:t xml:space="preserve"> to evaluate the admin’s capabilities in managing platform operations, ensuring user and workspace verification, resolving conflicts, overseeing secure transactions, and monitoring platform activity. The </w:t>
      </w:r>
      <w:proofErr w:type="spellStart"/>
      <w:r w:rsidRPr="00BE2C17">
        <w:rPr>
          <w:sz w:val="26"/>
          <w:szCs w:val="26"/>
          <w:lang w:val="en-US"/>
        </w:rPr>
        <w:t>FlexiDesk</w:t>
      </w:r>
      <w:proofErr w:type="spellEnd"/>
      <w:r w:rsidRPr="00BE2C17">
        <w:rPr>
          <w:sz w:val="26"/>
          <w:szCs w:val="26"/>
        </w:rPr>
        <w:t xml:space="preserve"> admin role is central to maintaining the integrity, security, and efficiency of the </w:t>
      </w:r>
      <w:proofErr w:type="gramStart"/>
      <w:r w:rsidRPr="00BE2C17">
        <w:rPr>
          <w:sz w:val="26"/>
          <w:szCs w:val="26"/>
        </w:rPr>
        <w:t>workspace booking</w:t>
      </w:r>
      <w:proofErr w:type="gramEnd"/>
      <w:r w:rsidRPr="00BE2C17">
        <w:rPr>
          <w:sz w:val="26"/>
          <w:szCs w:val="26"/>
        </w:rPr>
        <w:t xml:space="preserve"> environment.</w:t>
      </w:r>
    </w:p>
    <w:p w14:paraId="042E016D" w14:textId="77777777" w:rsidR="00166C05" w:rsidRPr="00BE2C17" w:rsidRDefault="00166C05" w:rsidP="00166C05">
      <w:pPr>
        <w:pStyle w:val="Default"/>
        <w:spacing w:line="480" w:lineRule="auto"/>
        <w:ind w:firstLine="720"/>
        <w:jc w:val="both"/>
        <w:rPr>
          <w:sz w:val="26"/>
          <w:szCs w:val="26"/>
        </w:rPr>
      </w:pPr>
      <w:r w:rsidRPr="00BE2C17">
        <w:rPr>
          <w:sz w:val="26"/>
          <w:szCs w:val="26"/>
        </w:rPr>
        <w:t xml:space="preserve">The test cases cover essential administrative tasks such as verifying workspace listings, monitoring user activity, flagging suspicious behavior, </w:t>
      </w:r>
      <w:r w:rsidRPr="00BE2C17">
        <w:rPr>
          <w:sz w:val="26"/>
          <w:szCs w:val="26"/>
        </w:rPr>
        <w:lastRenderedPageBreak/>
        <w:t xml:space="preserve">managing disputes and refunds, and promoting high-demand listings. The system also equips admins with tools for analytics and reporting, enabling data-driven decisions regarding usage trends, revenue flow, and system engagement. Additional capabilities such as posting platform-wide announcements, approving or suspending users, and enforcing compliance policies </w:t>
      </w:r>
      <w:proofErr w:type="gramStart"/>
      <w:r w:rsidRPr="00BE2C17">
        <w:rPr>
          <w:sz w:val="26"/>
          <w:szCs w:val="26"/>
        </w:rPr>
        <w:t>were also evaluated</w:t>
      </w:r>
      <w:proofErr w:type="gramEnd"/>
      <w:r w:rsidRPr="00BE2C17">
        <w:rPr>
          <w:sz w:val="26"/>
          <w:szCs w:val="26"/>
        </w:rPr>
        <w:t>.</w:t>
      </w:r>
    </w:p>
    <w:p w14:paraId="73F96E8A" w14:textId="77777777" w:rsidR="00166C05" w:rsidRPr="00BE2C17" w:rsidRDefault="00166C05" w:rsidP="00166C05">
      <w:pPr>
        <w:pStyle w:val="Default"/>
        <w:spacing w:line="480" w:lineRule="auto"/>
        <w:ind w:firstLine="720"/>
        <w:jc w:val="both"/>
        <w:rPr>
          <w:sz w:val="26"/>
          <w:szCs w:val="26"/>
        </w:rPr>
      </w:pPr>
      <w:proofErr w:type="gramStart"/>
      <w:r w:rsidRPr="00BE2C17">
        <w:rPr>
          <w:sz w:val="26"/>
          <w:szCs w:val="26"/>
        </w:rPr>
        <w:t xml:space="preserve">Testing was conducted by a </w:t>
      </w:r>
      <w:r w:rsidRPr="00BE2C17">
        <w:rPr>
          <w:sz w:val="26"/>
          <w:szCs w:val="26"/>
          <w:lang w:val="en-US"/>
        </w:rPr>
        <w:t>three</w:t>
      </w:r>
      <w:r w:rsidRPr="00BE2C17">
        <w:rPr>
          <w:sz w:val="26"/>
          <w:szCs w:val="26"/>
        </w:rPr>
        <w:t xml:space="preserve">-member team, composed of one administrator, one system analyst, and </w:t>
      </w:r>
      <w:r w:rsidRPr="00BE2C17">
        <w:rPr>
          <w:sz w:val="26"/>
          <w:szCs w:val="26"/>
          <w:lang w:val="en-US"/>
        </w:rPr>
        <w:t>one</w:t>
      </w:r>
      <w:r w:rsidRPr="00BE2C17">
        <w:rPr>
          <w:sz w:val="26"/>
          <w:szCs w:val="26"/>
        </w:rPr>
        <w:t xml:space="preserve"> QA developers, to ensure a multi-perspective approach</w:t>
      </w:r>
      <w:proofErr w:type="gramEnd"/>
      <w:r w:rsidRPr="00BE2C17">
        <w:rPr>
          <w:sz w:val="26"/>
          <w:szCs w:val="26"/>
        </w:rPr>
        <w:t xml:space="preserve">. Each test case </w:t>
      </w:r>
      <w:proofErr w:type="gramStart"/>
      <w:r w:rsidRPr="00BE2C17">
        <w:rPr>
          <w:sz w:val="26"/>
          <w:szCs w:val="26"/>
        </w:rPr>
        <w:t>was evaluated</w:t>
      </w:r>
      <w:proofErr w:type="gramEnd"/>
      <w:r w:rsidRPr="00BE2C17">
        <w:rPr>
          <w:sz w:val="26"/>
          <w:szCs w:val="26"/>
        </w:rPr>
        <w:t xml:space="preserve"> for functionality, usability, responsiveness, and security. The goal was to confirm that all admin features work seamlessly, providing administrators with the control and visibility needed to support a smart, scalable co-working platform.</w:t>
      </w:r>
    </w:p>
    <w:p w14:paraId="431289F6" w14:textId="77777777" w:rsidR="00166C05" w:rsidRDefault="00166C05" w:rsidP="00166C05">
      <w:pPr>
        <w:pStyle w:val="Default"/>
        <w:spacing w:line="480" w:lineRule="auto"/>
        <w:jc w:val="both"/>
        <w:rPr>
          <w:ins w:id="6704" w:author="Antoneth Macaisa" w:date="2025-05-20T14:30:00Z"/>
          <w:sz w:val="26"/>
          <w:szCs w:val="26"/>
        </w:rPr>
      </w:pPr>
      <w:r w:rsidRPr="00BE2C17">
        <w:rPr>
          <w:sz w:val="26"/>
          <w:szCs w:val="26"/>
        </w:rPr>
        <w:t>This testing effort ensures that F</w:t>
      </w:r>
      <w:proofErr w:type="spellStart"/>
      <w:r w:rsidRPr="00BE2C17">
        <w:rPr>
          <w:sz w:val="26"/>
          <w:szCs w:val="26"/>
          <w:lang w:val="en-US"/>
        </w:rPr>
        <w:t>lexiDesk</w:t>
      </w:r>
      <w:proofErr w:type="spellEnd"/>
      <w:r w:rsidRPr="00BE2C17">
        <w:rPr>
          <w:sz w:val="26"/>
          <w:szCs w:val="26"/>
        </w:rPr>
        <w:t xml:space="preserve"> not only meets its operational goals but also provides a dependable management environment aligned with real-world administrative workflows in co-working management systems.</w:t>
      </w:r>
    </w:p>
    <w:p w14:paraId="2A5DA3D8" w14:textId="77777777" w:rsidR="001B7763" w:rsidRPr="00BE2C17" w:rsidRDefault="001B7763" w:rsidP="00166C05">
      <w:pPr>
        <w:pStyle w:val="Default"/>
        <w:spacing w:line="480" w:lineRule="auto"/>
        <w:jc w:val="both"/>
        <w:rPr>
          <w:sz w:val="26"/>
          <w:szCs w:val="26"/>
          <w:lang w:val="en-US"/>
        </w:rPr>
      </w:pPr>
    </w:p>
    <w:p w14:paraId="39437683" w14:textId="0D7E1F2E" w:rsidR="00166C05" w:rsidRPr="00BE2C17" w:rsidRDefault="00166C05" w:rsidP="00166C05">
      <w:pPr>
        <w:pStyle w:val="Caption"/>
        <w:keepNext/>
        <w:spacing w:after="0"/>
        <w:rPr>
          <w:sz w:val="26"/>
          <w:szCs w:val="26"/>
        </w:rPr>
      </w:pPr>
      <w:r w:rsidRPr="00BE2C17">
        <w:rPr>
          <w:sz w:val="26"/>
          <w:szCs w:val="26"/>
        </w:rPr>
        <w:t xml:space="preserve">Table </w:t>
      </w:r>
      <w:ins w:id="6705" w:author="Antoneth Macaisa" w:date="2025-05-07T21:01:00Z">
        <w:r w:rsidR="00BE2C17">
          <w:rPr>
            <w:sz w:val="26"/>
            <w:szCs w:val="26"/>
          </w:rPr>
          <w:t xml:space="preserve">10. </w:t>
        </w:r>
      </w:ins>
      <w:del w:id="6706" w:author="Antoneth Macaisa" w:date="2025-05-07T20:59:00Z">
        <w:r w:rsidRPr="00BE2C17" w:rsidDel="00BE2C17">
          <w:rPr>
            <w:sz w:val="26"/>
            <w:szCs w:val="26"/>
          </w:rPr>
          <w:delText>8.</w:delText>
        </w:r>
      </w:del>
      <w:del w:id="6707" w:author="Antoneth Macaisa" w:date="2025-05-07T21:01:00Z">
        <w:r w:rsidRPr="00BE2C17" w:rsidDel="00BE2C17">
          <w:rPr>
            <w:sz w:val="26"/>
            <w:szCs w:val="26"/>
          </w:rPr>
          <w:br/>
        </w:r>
      </w:del>
      <w:r w:rsidRPr="00BE2C17">
        <w:rPr>
          <w:noProof/>
          <w:sz w:val="26"/>
          <w:szCs w:val="26"/>
        </w:rPr>
        <w:t>Sample Test Case for Admin</w:t>
      </w:r>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767"/>
        <w:gridCol w:w="2217"/>
        <w:gridCol w:w="3316"/>
        <w:gridCol w:w="1429"/>
        <w:gridCol w:w="911"/>
      </w:tblGrid>
      <w:tr w:rsidR="00166C05" w:rsidRPr="00BE2C17" w14:paraId="354739F8" w14:textId="77777777" w:rsidTr="00A4567E">
        <w:trPr>
          <w:trHeight w:val="260"/>
        </w:trPr>
        <w:tc>
          <w:tcPr>
            <w:tcW w:w="444" w:type="pct"/>
            <w:vAlign w:val="center"/>
          </w:tcPr>
          <w:p w14:paraId="6C2658C1"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Task</w:t>
            </w:r>
          </w:p>
          <w:p w14:paraId="1627C3CD"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ID</w:t>
            </w:r>
          </w:p>
        </w:tc>
        <w:tc>
          <w:tcPr>
            <w:tcW w:w="1283" w:type="pct"/>
            <w:vAlign w:val="center"/>
          </w:tcPr>
          <w:p w14:paraId="0E8F414E"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T</w:t>
            </w:r>
            <w:r w:rsidRPr="00BE2C17">
              <w:rPr>
                <w:rFonts w:ascii="Times New Roman" w:eastAsia="Times New Roman" w:hAnsi="Times New Roman"/>
                <w:b/>
                <w:bCs/>
                <w:sz w:val="26"/>
                <w:szCs w:val="26"/>
              </w:rPr>
              <w:t>ASK</w:t>
            </w:r>
            <w:r w:rsidRPr="00BE2C17">
              <w:rPr>
                <w:rFonts w:ascii="Times New Roman" w:eastAsia="Times New Roman" w:hAnsi="Times New Roman"/>
                <w:b/>
                <w:bCs/>
                <w:sz w:val="26"/>
                <w:szCs w:val="26"/>
                <w:lang w:val="en"/>
              </w:rPr>
              <w:t xml:space="preserve"> DESCRIPTION</w:t>
            </w:r>
          </w:p>
        </w:tc>
        <w:tc>
          <w:tcPr>
            <w:tcW w:w="1919" w:type="pct"/>
            <w:vAlign w:val="center"/>
          </w:tcPr>
          <w:p w14:paraId="28C8F8CC"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EXPECTED RESULTS</w:t>
            </w:r>
          </w:p>
        </w:tc>
        <w:tc>
          <w:tcPr>
            <w:tcW w:w="827" w:type="pct"/>
          </w:tcPr>
          <w:p w14:paraId="40FD6B13"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ACTUAL RESULTS</w:t>
            </w:r>
          </w:p>
        </w:tc>
        <w:tc>
          <w:tcPr>
            <w:tcW w:w="527" w:type="pct"/>
          </w:tcPr>
          <w:p w14:paraId="55017DE2" w14:textId="77777777" w:rsidR="00166C05" w:rsidRPr="00BE2C17" w:rsidRDefault="00166C05" w:rsidP="00A4567E">
            <w:pPr>
              <w:jc w:val="center"/>
              <w:rPr>
                <w:rFonts w:ascii="Times New Roman" w:eastAsia="Times New Roman" w:hAnsi="Times New Roman"/>
                <w:b/>
                <w:bCs/>
                <w:sz w:val="26"/>
                <w:szCs w:val="26"/>
                <w:lang w:val="en"/>
              </w:rPr>
            </w:pPr>
            <w:r w:rsidRPr="00BE2C17">
              <w:rPr>
                <w:rFonts w:ascii="Times New Roman" w:eastAsia="Times New Roman" w:hAnsi="Times New Roman"/>
                <w:b/>
                <w:bCs/>
                <w:sz w:val="26"/>
                <w:szCs w:val="26"/>
                <w:lang w:val="en"/>
              </w:rPr>
              <w:t>Status</w:t>
            </w:r>
          </w:p>
        </w:tc>
      </w:tr>
      <w:tr w:rsidR="00166C05" w:rsidRPr="00BE2C17" w14:paraId="68D0C35E" w14:textId="77777777" w:rsidTr="00A4567E">
        <w:trPr>
          <w:trHeight w:val="260"/>
        </w:trPr>
        <w:tc>
          <w:tcPr>
            <w:tcW w:w="444" w:type="pct"/>
            <w:vAlign w:val="center"/>
          </w:tcPr>
          <w:p w14:paraId="0887A408"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1</w:t>
            </w:r>
          </w:p>
        </w:tc>
        <w:tc>
          <w:tcPr>
            <w:tcW w:w="1283" w:type="pct"/>
          </w:tcPr>
          <w:p w14:paraId="56AC7E94"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Confirm that admin can detect and flag suspicious or fraudulent bookings</w:t>
            </w:r>
          </w:p>
        </w:tc>
        <w:tc>
          <w:tcPr>
            <w:tcW w:w="1919" w:type="pct"/>
          </w:tcPr>
          <w:p w14:paraId="3280CC08"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Admin should successfully access the admin dashboard</w:t>
            </w:r>
          </w:p>
        </w:tc>
        <w:tc>
          <w:tcPr>
            <w:tcW w:w="827" w:type="pct"/>
          </w:tcPr>
          <w:p w14:paraId="122027B3"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769FBADE"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355E3E48" w14:textId="77777777" w:rsidTr="00A4567E">
        <w:trPr>
          <w:trHeight w:val="260"/>
        </w:trPr>
        <w:tc>
          <w:tcPr>
            <w:tcW w:w="444" w:type="pct"/>
            <w:vAlign w:val="center"/>
          </w:tcPr>
          <w:p w14:paraId="2BE3DC91"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lastRenderedPageBreak/>
              <w:t>2</w:t>
            </w:r>
          </w:p>
        </w:tc>
        <w:tc>
          <w:tcPr>
            <w:tcW w:w="1283" w:type="pct"/>
          </w:tcPr>
          <w:p w14:paraId="5F918456"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Verify that admin can manage user accounts (activate, deactivate, suspend)</w:t>
            </w:r>
          </w:p>
        </w:tc>
        <w:tc>
          <w:tcPr>
            <w:tcW w:w="1919" w:type="pct"/>
          </w:tcPr>
          <w:p w14:paraId="6C8EB307" w14:textId="77777777" w:rsidR="00166C05" w:rsidRPr="00BE2C17" w:rsidRDefault="00166C05" w:rsidP="00A4567E">
            <w:pPr>
              <w:jc w:val="both"/>
              <w:rPr>
                <w:rFonts w:ascii="Times New Roman" w:hAnsi="Times New Roman"/>
                <w:sz w:val="26"/>
                <w:szCs w:val="26"/>
                <w:lang w:val="en-US"/>
              </w:rPr>
            </w:pPr>
            <w:r w:rsidRPr="00BE2C17">
              <w:rPr>
                <w:rFonts w:ascii="Times New Roman" w:hAnsi="Times New Roman"/>
                <w:sz w:val="26"/>
                <w:szCs w:val="26"/>
              </w:rPr>
              <w:t>Admin should be able to review details, documents, and approve or reject listings</w:t>
            </w:r>
          </w:p>
        </w:tc>
        <w:tc>
          <w:tcPr>
            <w:tcW w:w="827" w:type="pct"/>
          </w:tcPr>
          <w:p w14:paraId="397700F0"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256BD885"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25EEC809" w14:textId="77777777" w:rsidTr="00A4567E">
        <w:trPr>
          <w:trHeight w:val="260"/>
        </w:trPr>
        <w:tc>
          <w:tcPr>
            <w:tcW w:w="444" w:type="pct"/>
            <w:vAlign w:val="center"/>
          </w:tcPr>
          <w:p w14:paraId="7B88336F"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3</w:t>
            </w:r>
          </w:p>
        </w:tc>
        <w:tc>
          <w:tcPr>
            <w:tcW w:w="1283" w:type="pct"/>
          </w:tcPr>
          <w:p w14:paraId="332A1D04"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Test admin’s ability to view analytics reports (occupancy, revenue, trends)</w:t>
            </w:r>
          </w:p>
        </w:tc>
        <w:tc>
          <w:tcPr>
            <w:tcW w:w="1919" w:type="pct"/>
          </w:tcPr>
          <w:p w14:paraId="71A7E74F"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The system should allow admin to mark and investigate flagged transactions</w:t>
            </w:r>
          </w:p>
        </w:tc>
        <w:tc>
          <w:tcPr>
            <w:tcW w:w="827" w:type="pct"/>
          </w:tcPr>
          <w:p w14:paraId="5161BF21"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2DEE3187"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B21C208" w14:textId="77777777" w:rsidTr="00A4567E">
        <w:trPr>
          <w:trHeight w:val="260"/>
        </w:trPr>
        <w:tc>
          <w:tcPr>
            <w:tcW w:w="444" w:type="pct"/>
            <w:vAlign w:val="center"/>
          </w:tcPr>
          <w:p w14:paraId="547CB964" w14:textId="77777777" w:rsidR="00166C05" w:rsidRPr="00BE2C17" w:rsidRDefault="00166C05" w:rsidP="00A4567E">
            <w:pPr>
              <w:spacing w:line="276" w:lineRule="auto"/>
              <w:jc w:val="center"/>
              <w:rPr>
                <w:rFonts w:ascii="Times New Roman" w:hAnsi="Times New Roman"/>
                <w:b/>
                <w:sz w:val="26"/>
                <w:szCs w:val="26"/>
              </w:rPr>
            </w:pPr>
            <w:r w:rsidRPr="00BE2C17">
              <w:rPr>
                <w:rFonts w:ascii="Times New Roman" w:hAnsi="Times New Roman"/>
                <w:b/>
                <w:sz w:val="26"/>
                <w:szCs w:val="26"/>
              </w:rPr>
              <w:t>4</w:t>
            </w:r>
          </w:p>
        </w:tc>
        <w:tc>
          <w:tcPr>
            <w:tcW w:w="1283" w:type="pct"/>
          </w:tcPr>
          <w:p w14:paraId="4FE10D0A"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Ensure that admin can respond to disputes and refund requests</w:t>
            </w:r>
          </w:p>
        </w:tc>
        <w:tc>
          <w:tcPr>
            <w:tcW w:w="1919" w:type="pct"/>
          </w:tcPr>
          <w:p w14:paraId="07BE1F10"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Admin should be able to update user status and restrict access if necessary</w:t>
            </w:r>
          </w:p>
        </w:tc>
        <w:tc>
          <w:tcPr>
            <w:tcW w:w="827" w:type="pct"/>
          </w:tcPr>
          <w:p w14:paraId="23BA67E7"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4130E082"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701661A0" w14:textId="77777777" w:rsidTr="00A4567E">
        <w:trPr>
          <w:trHeight w:val="260"/>
        </w:trPr>
        <w:tc>
          <w:tcPr>
            <w:tcW w:w="444" w:type="pct"/>
            <w:vAlign w:val="center"/>
          </w:tcPr>
          <w:p w14:paraId="291D687A"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5</w:t>
            </w:r>
          </w:p>
        </w:tc>
        <w:tc>
          <w:tcPr>
            <w:tcW w:w="1283" w:type="pct"/>
          </w:tcPr>
          <w:p w14:paraId="683DD34E"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Confirm that admin can highlight featured listings on the homepage</w:t>
            </w:r>
          </w:p>
        </w:tc>
        <w:tc>
          <w:tcPr>
            <w:tcW w:w="1919" w:type="pct"/>
          </w:tcPr>
          <w:p w14:paraId="26E04003"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Analytics dashboard should display accurate data and visual reports</w:t>
            </w:r>
          </w:p>
        </w:tc>
        <w:tc>
          <w:tcPr>
            <w:tcW w:w="827" w:type="pct"/>
          </w:tcPr>
          <w:p w14:paraId="0404836B"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3C32488F"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D190D27" w14:textId="77777777" w:rsidTr="00A4567E">
        <w:trPr>
          <w:trHeight w:val="260"/>
        </w:trPr>
        <w:tc>
          <w:tcPr>
            <w:tcW w:w="444" w:type="pct"/>
            <w:vAlign w:val="center"/>
          </w:tcPr>
          <w:p w14:paraId="25AC2280"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6</w:t>
            </w:r>
          </w:p>
        </w:tc>
        <w:tc>
          <w:tcPr>
            <w:tcW w:w="1283" w:type="pct"/>
          </w:tcPr>
          <w:p w14:paraId="57B44737"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Verify that admin can send announcements or promotions to all users</w:t>
            </w:r>
          </w:p>
        </w:tc>
        <w:tc>
          <w:tcPr>
            <w:tcW w:w="1919" w:type="pct"/>
          </w:tcPr>
          <w:p w14:paraId="3A1CE418"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Admin should view requests, approve/refuse refunds, and message users if needed</w:t>
            </w:r>
          </w:p>
        </w:tc>
        <w:tc>
          <w:tcPr>
            <w:tcW w:w="827" w:type="pct"/>
          </w:tcPr>
          <w:p w14:paraId="016741C4"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7152B5E5"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AEEDBCC" w14:textId="77777777" w:rsidTr="00A4567E">
        <w:trPr>
          <w:trHeight w:val="260"/>
        </w:trPr>
        <w:tc>
          <w:tcPr>
            <w:tcW w:w="444" w:type="pct"/>
            <w:vAlign w:val="center"/>
          </w:tcPr>
          <w:p w14:paraId="151A5308"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7</w:t>
            </w:r>
          </w:p>
        </w:tc>
        <w:tc>
          <w:tcPr>
            <w:tcW w:w="1283" w:type="pct"/>
          </w:tcPr>
          <w:p w14:paraId="2DF026C9"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Ensure that admin can view user and workspace ratings and feedback</w:t>
            </w:r>
          </w:p>
        </w:tc>
        <w:tc>
          <w:tcPr>
            <w:tcW w:w="1919" w:type="pct"/>
          </w:tcPr>
          <w:p w14:paraId="710CAE6E"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Admin should mark listings as “Featured” and they should appear prominently to users</w:t>
            </w:r>
          </w:p>
        </w:tc>
        <w:tc>
          <w:tcPr>
            <w:tcW w:w="827" w:type="pct"/>
          </w:tcPr>
          <w:p w14:paraId="0E8CA1C2"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44264341"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7A016ADA" w14:textId="77777777" w:rsidTr="00A4567E">
        <w:trPr>
          <w:trHeight w:val="260"/>
        </w:trPr>
        <w:tc>
          <w:tcPr>
            <w:tcW w:w="444" w:type="pct"/>
            <w:vAlign w:val="center"/>
          </w:tcPr>
          <w:p w14:paraId="0872EA05"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8</w:t>
            </w:r>
          </w:p>
        </w:tc>
        <w:tc>
          <w:tcPr>
            <w:tcW w:w="1283" w:type="pct"/>
          </w:tcPr>
          <w:p w14:paraId="3B886B2D"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Validate that admin can manage data privacy settings and security protocols</w:t>
            </w:r>
          </w:p>
        </w:tc>
        <w:tc>
          <w:tcPr>
            <w:tcW w:w="1919" w:type="pct"/>
          </w:tcPr>
          <w:p w14:paraId="7B848160"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System should deliver announcements through email or in-app notifications</w:t>
            </w:r>
          </w:p>
        </w:tc>
        <w:tc>
          <w:tcPr>
            <w:tcW w:w="827" w:type="pct"/>
          </w:tcPr>
          <w:p w14:paraId="25642C86"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0F0CD2D8"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0128B8DC" w14:textId="77777777" w:rsidTr="00A4567E">
        <w:trPr>
          <w:trHeight w:val="260"/>
        </w:trPr>
        <w:tc>
          <w:tcPr>
            <w:tcW w:w="444" w:type="pct"/>
            <w:vAlign w:val="center"/>
          </w:tcPr>
          <w:p w14:paraId="236D2ADA"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9</w:t>
            </w:r>
          </w:p>
        </w:tc>
        <w:tc>
          <w:tcPr>
            <w:tcW w:w="1283" w:type="pct"/>
          </w:tcPr>
          <w:p w14:paraId="2E11B833"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Confirm that admin can detect and flag suspicious or fraudulent bookings</w:t>
            </w:r>
          </w:p>
        </w:tc>
        <w:tc>
          <w:tcPr>
            <w:tcW w:w="1919" w:type="pct"/>
          </w:tcPr>
          <w:p w14:paraId="78D44F8B"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Feedback and ratings should be accessible for review and moderation</w:t>
            </w:r>
          </w:p>
        </w:tc>
        <w:tc>
          <w:tcPr>
            <w:tcW w:w="827" w:type="pct"/>
          </w:tcPr>
          <w:p w14:paraId="03FC9198"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0B6A1EB5" w14:textId="77777777" w:rsidR="00166C05" w:rsidRPr="00BE2C17" w:rsidRDefault="00166C05" w:rsidP="00A4567E">
            <w:pPr>
              <w:jc w:val="center"/>
              <w:rPr>
                <w:rFonts w:ascii="Times New Roman" w:eastAsia="Times New Roman" w:hAnsi="Times New Roman"/>
                <w:bCs/>
                <w:sz w:val="26"/>
                <w:szCs w:val="26"/>
              </w:rPr>
            </w:pPr>
          </w:p>
        </w:tc>
      </w:tr>
      <w:tr w:rsidR="00166C05" w:rsidRPr="00BE2C17" w14:paraId="754081AE" w14:textId="77777777" w:rsidTr="00A4567E">
        <w:trPr>
          <w:trHeight w:val="260"/>
        </w:trPr>
        <w:tc>
          <w:tcPr>
            <w:tcW w:w="444" w:type="pct"/>
            <w:vAlign w:val="center"/>
          </w:tcPr>
          <w:p w14:paraId="12487EC1"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lastRenderedPageBreak/>
              <w:t>10</w:t>
            </w:r>
          </w:p>
        </w:tc>
        <w:tc>
          <w:tcPr>
            <w:tcW w:w="1283" w:type="pct"/>
          </w:tcPr>
          <w:p w14:paraId="023379C0"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Verify that admin can manage user accounts (activate, deactivate, suspend)</w:t>
            </w:r>
          </w:p>
        </w:tc>
        <w:tc>
          <w:tcPr>
            <w:tcW w:w="1919" w:type="pct"/>
          </w:tcPr>
          <w:p w14:paraId="0BD26C3E"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sz w:val="26"/>
                <w:szCs w:val="26"/>
              </w:rPr>
              <w:t>Admin should configure access roles, encryption policies, and audit logs</w:t>
            </w:r>
          </w:p>
        </w:tc>
        <w:tc>
          <w:tcPr>
            <w:tcW w:w="827" w:type="pct"/>
          </w:tcPr>
          <w:p w14:paraId="228F4C2C" w14:textId="77777777" w:rsidR="00166C05" w:rsidRPr="00BE2C17" w:rsidRDefault="00166C05" w:rsidP="00A4567E">
            <w:pPr>
              <w:jc w:val="center"/>
              <w:rPr>
                <w:rFonts w:ascii="Times New Roman" w:eastAsia="Times New Roman" w:hAnsi="Times New Roman"/>
                <w:bCs/>
                <w:sz w:val="26"/>
                <w:szCs w:val="26"/>
              </w:rPr>
            </w:pPr>
          </w:p>
        </w:tc>
        <w:tc>
          <w:tcPr>
            <w:tcW w:w="527" w:type="pct"/>
          </w:tcPr>
          <w:p w14:paraId="6E6A0B4D" w14:textId="77777777" w:rsidR="00166C05" w:rsidRPr="00BE2C17" w:rsidRDefault="00166C05" w:rsidP="00A4567E">
            <w:pPr>
              <w:jc w:val="center"/>
              <w:rPr>
                <w:rFonts w:ascii="Times New Roman" w:eastAsia="Times New Roman" w:hAnsi="Times New Roman"/>
                <w:bCs/>
                <w:sz w:val="26"/>
                <w:szCs w:val="26"/>
              </w:rPr>
            </w:pPr>
          </w:p>
        </w:tc>
      </w:tr>
    </w:tbl>
    <w:p w14:paraId="55DB17BA" w14:textId="0E273473" w:rsidR="008A3E8B" w:rsidDel="001B7763" w:rsidRDefault="00166C05">
      <w:pPr>
        <w:rPr>
          <w:del w:id="6708" w:author="Antoneth Macaisa" w:date="2025-05-19T19:28:00Z"/>
          <w:rFonts w:ascii="Times New Roman" w:hAnsi="Times New Roman"/>
          <w:b/>
          <w:bCs/>
          <w:sz w:val="26"/>
          <w:szCs w:val="26"/>
        </w:rPr>
      </w:pPr>
      <w:bookmarkStart w:id="6709" w:name="_Toc136372968"/>
      <w:bookmarkStart w:id="6710" w:name="_Toc160445867"/>
      <w:del w:id="6711" w:author="Antoneth Macaisa" w:date="2025-05-07T22:10:00Z">
        <w:r w:rsidRPr="00A70BF1" w:rsidDel="00302815">
          <w:rPr>
            <w:rFonts w:ascii="Times New Roman" w:hAnsi="Times New Roman"/>
            <w:b/>
            <w:bCs/>
            <w:sz w:val="26"/>
            <w:szCs w:val="26"/>
            <w:rPrChange w:id="6712" w:author="Antoneth Macaisa" w:date="2025-05-19T19:28:00Z">
              <w:rPr/>
            </w:rPrChange>
          </w:rPr>
          <w:delText xml:space="preserve"> </w:delText>
        </w:r>
      </w:del>
    </w:p>
    <w:p w14:paraId="46E6F182" w14:textId="77777777" w:rsidR="001B7763" w:rsidRPr="00A70BF1" w:rsidRDefault="001B7763">
      <w:pPr>
        <w:rPr>
          <w:ins w:id="6713" w:author="Antoneth Macaisa" w:date="2025-05-20T14:24:00Z"/>
          <w:rFonts w:ascii="Times New Roman" w:hAnsi="Times New Roman"/>
          <w:b/>
          <w:bCs/>
          <w:sz w:val="26"/>
          <w:szCs w:val="26"/>
          <w:rPrChange w:id="6714" w:author="Antoneth Macaisa" w:date="2025-05-19T19:28:00Z">
            <w:rPr>
              <w:ins w:id="6715" w:author="Antoneth Macaisa" w:date="2025-05-20T14:24:00Z"/>
            </w:rPr>
          </w:rPrChange>
        </w:rPr>
        <w:pPrChange w:id="6716" w:author="Antoneth Macaisa" w:date="2025-05-19T19:28:00Z">
          <w:pPr>
            <w:spacing w:after="0" w:line="480" w:lineRule="auto"/>
            <w:ind w:firstLine="720"/>
            <w:jc w:val="both"/>
          </w:pPr>
        </w:pPrChange>
      </w:pPr>
    </w:p>
    <w:p w14:paraId="19571C42" w14:textId="58CAD607" w:rsidR="00F37B9A" w:rsidRPr="00A70BF1" w:rsidRDefault="00F37B9A">
      <w:pPr>
        <w:rPr>
          <w:b/>
          <w:bCs/>
          <w:rPrChange w:id="6717" w:author="Antoneth Macaisa" w:date="2025-05-19T19:28:00Z">
            <w:rPr/>
          </w:rPrChange>
        </w:rPr>
        <w:pPrChange w:id="6718" w:author="Antoneth Macaisa" w:date="2025-05-19T19:28:00Z">
          <w:pPr>
            <w:pStyle w:val="Heading2"/>
            <w:spacing w:line="480" w:lineRule="auto"/>
          </w:pPr>
        </w:pPrChange>
      </w:pPr>
      <w:bookmarkStart w:id="6719" w:name="_Toc197445882"/>
      <w:r w:rsidRPr="00A70BF1">
        <w:rPr>
          <w:rFonts w:ascii="Times New Roman" w:hAnsi="Times New Roman"/>
          <w:b/>
          <w:bCs/>
          <w:sz w:val="26"/>
          <w:szCs w:val="26"/>
          <w:rPrChange w:id="6720" w:author="Antoneth Macaisa" w:date="2025-05-19T19:28:00Z">
            <w:rPr/>
          </w:rPrChange>
        </w:rPr>
        <w:t>System Evaluation</w:t>
      </w:r>
      <w:bookmarkEnd w:id="6709"/>
      <w:bookmarkEnd w:id="6710"/>
      <w:bookmarkEnd w:id="6719"/>
    </w:p>
    <w:p w14:paraId="5F6D1AA8" w14:textId="77777777" w:rsidR="00166C05" w:rsidRPr="00BE2C17" w:rsidRDefault="00166C05" w:rsidP="00166C05">
      <w:pPr>
        <w:pStyle w:val="NormalWeb"/>
        <w:spacing w:before="240" w:beforeAutospacing="0" w:after="0" w:line="480" w:lineRule="auto"/>
        <w:ind w:firstLine="720"/>
        <w:jc w:val="both"/>
        <w:rPr>
          <w:color w:val="000000"/>
          <w:sz w:val="26"/>
          <w:szCs w:val="26"/>
          <w:shd w:val="clear" w:color="auto" w:fill="FFFFFF"/>
        </w:rPr>
      </w:pPr>
      <w:bookmarkStart w:id="6721" w:name="_Toc122469793"/>
      <w:bookmarkStart w:id="6722" w:name="_Toc136377228"/>
      <w:r w:rsidRPr="00BE2C17">
        <w:rPr>
          <w:color w:val="000000"/>
          <w:sz w:val="26"/>
          <w:szCs w:val="26"/>
          <w:shd w:val="clear" w:color="auto" w:fill="FFFFFF"/>
        </w:rPr>
        <w:t xml:space="preserve">In assessing the </w:t>
      </w:r>
      <w:proofErr w:type="spellStart"/>
      <w:r w:rsidRPr="00BE2C17">
        <w:rPr>
          <w:color w:val="000000"/>
          <w:sz w:val="26"/>
          <w:szCs w:val="26"/>
          <w:shd w:val="clear" w:color="auto" w:fill="FFFFFF"/>
        </w:rPr>
        <w:t>FlexiDesk</w:t>
      </w:r>
      <w:proofErr w:type="spellEnd"/>
      <w:r w:rsidRPr="00BE2C17">
        <w:rPr>
          <w:color w:val="000000"/>
          <w:sz w:val="26"/>
          <w:szCs w:val="26"/>
          <w:shd w:val="clear" w:color="auto" w:fill="FFFFFF"/>
        </w:rPr>
        <w:t xml:space="preserve"> system in accordance with the ISO/IEC 25010:2011 quality model, the evaluation focused on four key software quality attributes: functionality, efficiency, usability, and reliability. The system </w:t>
      </w:r>
      <w:proofErr w:type="gramStart"/>
      <w:r w:rsidRPr="00BE2C17">
        <w:rPr>
          <w:color w:val="000000"/>
          <w:sz w:val="26"/>
          <w:szCs w:val="26"/>
          <w:shd w:val="clear" w:color="auto" w:fill="FFFFFF"/>
        </w:rPr>
        <w:t>is designed</w:t>
      </w:r>
      <w:proofErr w:type="gramEnd"/>
      <w:r w:rsidRPr="00BE2C17">
        <w:rPr>
          <w:color w:val="000000"/>
          <w:sz w:val="26"/>
          <w:szCs w:val="26"/>
          <w:shd w:val="clear" w:color="auto" w:fill="FFFFFF"/>
        </w:rPr>
        <w:t xml:space="preserve"> to perform optimally within these criteria while addressing the needs of workspace users, space owners, and administrators.</w:t>
      </w:r>
    </w:p>
    <w:p w14:paraId="77A488E7" w14:textId="77777777" w:rsidR="00166C05" w:rsidRPr="00BE2C17" w:rsidRDefault="00166C05" w:rsidP="00166C05">
      <w:pPr>
        <w:pStyle w:val="NormalWeb"/>
        <w:spacing w:before="240" w:beforeAutospacing="0" w:after="0" w:line="480" w:lineRule="auto"/>
        <w:ind w:firstLine="720"/>
        <w:jc w:val="both"/>
        <w:rPr>
          <w:color w:val="000000"/>
          <w:sz w:val="26"/>
          <w:szCs w:val="26"/>
          <w:shd w:val="clear" w:color="auto" w:fill="FFFFFF"/>
        </w:rPr>
      </w:pPr>
      <w:r w:rsidRPr="00BE2C17">
        <w:rPr>
          <w:color w:val="000000"/>
          <w:sz w:val="26"/>
          <w:szCs w:val="26"/>
          <w:shd w:val="clear" w:color="auto" w:fill="FFFFFF"/>
        </w:rPr>
        <w:t xml:space="preserve">In terms of functionality, </w:t>
      </w:r>
      <w:proofErr w:type="spellStart"/>
      <w:r w:rsidRPr="00BE2C17">
        <w:rPr>
          <w:color w:val="000000"/>
          <w:sz w:val="26"/>
          <w:szCs w:val="26"/>
          <w:shd w:val="clear" w:color="auto" w:fill="FFFFFF"/>
        </w:rPr>
        <w:t>FlexiDesk</w:t>
      </w:r>
      <w:proofErr w:type="spellEnd"/>
      <w:r w:rsidRPr="00BE2C17">
        <w:rPr>
          <w:color w:val="000000"/>
          <w:sz w:val="26"/>
          <w:szCs w:val="26"/>
          <w:shd w:val="clear" w:color="auto" w:fill="FFFFFF"/>
        </w:rPr>
        <w:t xml:space="preserve"> </w:t>
      </w:r>
      <w:proofErr w:type="gramStart"/>
      <w:r w:rsidRPr="00BE2C17">
        <w:rPr>
          <w:color w:val="000000"/>
          <w:sz w:val="26"/>
          <w:szCs w:val="26"/>
          <w:shd w:val="clear" w:color="auto" w:fill="FFFFFF"/>
        </w:rPr>
        <w:t>is expected</w:t>
      </w:r>
      <w:proofErr w:type="gramEnd"/>
      <w:r w:rsidRPr="00BE2C17">
        <w:rPr>
          <w:color w:val="000000"/>
          <w:sz w:val="26"/>
          <w:szCs w:val="26"/>
          <w:shd w:val="clear" w:color="auto" w:fill="FFFFFF"/>
        </w:rPr>
        <w:t xml:space="preserve"> to deliver a comprehensive and user-friendly platform for workspace search, booking, and management. Users such as students, freelancers, and organizations should be able to browse available spaces, filter by location or amenities, book instantly, and process secure payments—all within a single platform. Key features like AI-driven recommendations, QR code access, and in-app communication ensure the system caters to diverse user requirements. Moreover, workspace owners can manage listings, monitor earnings, and implement smart pricing strategies. The admin panel supports verification processes, data analytics, and system security management. </w:t>
      </w:r>
      <w:r w:rsidRPr="00BE2C17">
        <w:rPr>
          <w:color w:val="000000"/>
          <w:sz w:val="26"/>
          <w:szCs w:val="26"/>
          <w:shd w:val="clear" w:color="auto" w:fill="FFFFFF"/>
        </w:rPr>
        <w:lastRenderedPageBreak/>
        <w:t xml:space="preserve">These features collectively ensure that </w:t>
      </w:r>
      <w:proofErr w:type="spellStart"/>
      <w:r w:rsidRPr="00BE2C17">
        <w:rPr>
          <w:color w:val="000000"/>
          <w:sz w:val="26"/>
          <w:szCs w:val="26"/>
          <w:shd w:val="clear" w:color="auto" w:fill="FFFFFF"/>
        </w:rPr>
        <w:t>FlexiDesk</w:t>
      </w:r>
      <w:proofErr w:type="spellEnd"/>
      <w:r w:rsidRPr="00BE2C17">
        <w:rPr>
          <w:color w:val="000000"/>
          <w:sz w:val="26"/>
          <w:szCs w:val="26"/>
          <w:shd w:val="clear" w:color="auto" w:fill="FFFFFF"/>
        </w:rPr>
        <w:t xml:space="preserve"> performs tasks accurately and meets stakeholder expectations.</w:t>
      </w:r>
    </w:p>
    <w:p w14:paraId="7E24F901" w14:textId="77777777" w:rsidR="00166C05" w:rsidRPr="00BE2C17" w:rsidRDefault="00166C05" w:rsidP="00166C05">
      <w:pPr>
        <w:pStyle w:val="NormalWeb"/>
        <w:spacing w:before="240" w:beforeAutospacing="0" w:after="0" w:line="480" w:lineRule="auto"/>
        <w:ind w:firstLine="720"/>
        <w:jc w:val="both"/>
        <w:rPr>
          <w:color w:val="000000"/>
          <w:sz w:val="26"/>
          <w:szCs w:val="26"/>
          <w:shd w:val="clear" w:color="auto" w:fill="FFFFFF"/>
        </w:rPr>
      </w:pPr>
      <w:r w:rsidRPr="00BE2C17">
        <w:rPr>
          <w:color w:val="000000"/>
          <w:sz w:val="26"/>
          <w:szCs w:val="26"/>
          <w:shd w:val="clear" w:color="auto" w:fill="FFFFFF"/>
        </w:rPr>
        <w:t xml:space="preserve">Regarding efficiency, the system </w:t>
      </w:r>
      <w:proofErr w:type="gramStart"/>
      <w:r w:rsidRPr="00BE2C17">
        <w:rPr>
          <w:color w:val="000000"/>
          <w:sz w:val="26"/>
          <w:szCs w:val="26"/>
          <w:shd w:val="clear" w:color="auto" w:fill="FFFFFF"/>
        </w:rPr>
        <w:t>is designed</w:t>
      </w:r>
      <w:proofErr w:type="gramEnd"/>
      <w:r w:rsidRPr="00BE2C17">
        <w:rPr>
          <w:color w:val="000000"/>
          <w:sz w:val="26"/>
          <w:szCs w:val="26"/>
          <w:shd w:val="clear" w:color="auto" w:fill="FFFFFF"/>
        </w:rPr>
        <w:t xml:space="preserve"> for fast performance and minimal latency, allowing users to navigate seamlessly across different modules—from searching for workspaces to completing bookings. The system architecture supports concurrent access, ensuring performance remains stable during peak usage. Real-time calendar syncing, automated </w:t>
      </w:r>
      <w:proofErr w:type="gramStart"/>
      <w:r w:rsidRPr="00BE2C17">
        <w:rPr>
          <w:color w:val="000000"/>
          <w:sz w:val="26"/>
          <w:szCs w:val="26"/>
          <w:shd w:val="clear" w:color="auto" w:fill="FFFFFF"/>
        </w:rPr>
        <w:t>confirmations,</w:t>
      </w:r>
      <w:proofErr w:type="gramEnd"/>
      <w:r w:rsidRPr="00BE2C17">
        <w:rPr>
          <w:color w:val="000000"/>
          <w:sz w:val="26"/>
          <w:szCs w:val="26"/>
          <w:shd w:val="clear" w:color="auto" w:fill="FFFFFF"/>
        </w:rPr>
        <w:t xml:space="preserve"> and instant notifications are optimized to reduce processing delays and enhance user interaction, making workspace booking more time-efficient and less cumbersome.</w:t>
      </w:r>
    </w:p>
    <w:p w14:paraId="6B719B90" w14:textId="77777777" w:rsidR="00166C05" w:rsidRPr="00BE2C17" w:rsidRDefault="00166C05" w:rsidP="00166C05">
      <w:pPr>
        <w:pStyle w:val="NormalWeb"/>
        <w:spacing w:before="240" w:beforeAutospacing="0" w:after="0" w:line="480" w:lineRule="auto"/>
        <w:ind w:firstLine="720"/>
        <w:jc w:val="both"/>
        <w:rPr>
          <w:color w:val="000000"/>
          <w:sz w:val="26"/>
          <w:szCs w:val="26"/>
          <w:shd w:val="clear" w:color="auto" w:fill="FFFFFF"/>
        </w:rPr>
      </w:pPr>
      <w:r w:rsidRPr="00BE2C17">
        <w:rPr>
          <w:color w:val="000000"/>
          <w:sz w:val="26"/>
          <w:szCs w:val="26"/>
          <w:shd w:val="clear" w:color="auto" w:fill="FFFFFF"/>
        </w:rPr>
        <w:t xml:space="preserve">For usability, </w:t>
      </w:r>
      <w:proofErr w:type="spellStart"/>
      <w:r w:rsidRPr="00BE2C17">
        <w:rPr>
          <w:color w:val="000000"/>
          <w:sz w:val="26"/>
          <w:szCs w:val="26"/>
          <w:shd w:val="clear" w:color="auto" w:fill="FFFFFF"/>
        </w:rPr>
        <w:t>FlexiDesk</w:t>
      </w:r>
      <w:proofErr w:type="spellEnd"/>
      <w:r w:rsidRPr="00BE2C17">
        <w:rPr>
          <w:color w:val="000000"/>
          <w:sz w:val="26"/>
          <w:szCs w:val="26"/>
          <w:shd w:val="clear" w:color="auto" w:fill="FFFFFF"/>
        </w:rPr>
        <w:t xml:space="preserve"> features a clean, intuitive user interface that allows both tech-savvy and non-technical users to access its functionalities with ease. The layout </w:t>
      </w:r>
      <w:proofErr w:type="gramStart"/>
      <w:r w:rsidRPr="00BE2C17">
        <w:rPr>
          <w:color w:val="000000"/>
          <w:sz w:val="26"/>
          <w:szCs w:val="26"/>
          <w:shd w:val="clear" w:color="auto" w:fill="FFFFFF"/>
        </w:rPr>
        <w:t>is designed</w:t>
      </w:r>
      <w:proofErr w:type="gramEnd"/>
      <w:r w:rsidRPr="00BE2C17">
        <w:rPr>
          <w:color w:val="000000"/>
          <w:sz w:val="26"/>
          <w:szCs w:val="26"/>
          <w:shd w:val="clear" w:color="auto" w:fill="FFFFFF"/>
        </w:rPr>
        <w:t xml:space="preserve"> for clarity, with easy-to-navigate menus, smart search filters, and responsive design for mobile and desktop platforms. Customizable dashboards, notification settings, and AI-based suggestions enhance the user experience further. New users should require minimal guidance, while returning users benefit from personalization features that adapt to their behavior and preferences.</w:t>
      </w:r>
    </w:p>
    <w:p w14:paraId="25A177AE" w14:textId="77777777" w:rsidR="00166C05" w:rsidDel="006850D6" w:rsidRDefault="00166C05" w:rsidP="00A70BF1">
      <w:pPr>
        <w:pStyle w:val="NormalWeb"/>
        <w:spacing w:before="240" w:beforeAutospacing="0" w:after="0" w:line="480" w:lineRule="auto"/>
        <w:ind w:firstLine="720"/>
        <w:jc w:val="both"/>
        <w:rPr>
          <w:del w:id="6723" w:author="Antoneth Macaisa" w:date="2025-05-19T19:19:00Z"/>
          <w:color w:val="000000"/>
          <w:sz w:val="26"/>
          <w:szCs w:val="26"/>
          <w:shd w:val="clear" w:color="auto" w:fill="FFFFFF"/>
        </w:rPr>
      </w:pPr>
      <w:r w:rsidRPr="00BE2C17">
        <w:rPr>
          <w:color w:val="000000"/>
          <w:sz w:val="26"/>
          <w:szCs w:val="26"/>
          <w:shd w:val="clear" w:color="auto" w:fill="FFFFFF"/>
        </w:rPr>
        <w:t xml:space="preserve">In terms of reliability, </w:t>
      </w:r>
      <w:proofErr w:type="spellStart"/>
      <w:r w:rsidRPr="00BE2C17">
        <w:rPr>
          <w:color w:val="000000"/>
          <w:sz w:val="26"/>
          <w:szCs w:val="26"/>
          <w:shd w:val="clear" w:color="auto" w:fill="FFFFFF"/>
        </w:rPr>
        <w:t>FlexiDesk</w:t>
      </w:r>
      <w:proofErr w:type="spellEnd"/>
      <w:r w:rsidRPr="00BE2C17">
        <w:rPr>
          <w:color w:val="000000"/>
          <w:sz w:val="26"/>
          <w:szCs w:val="26"/>
          <w:shd w:val="clear" w:color="auto" w:fill="FFFFFF"/>
        </w:rPr>
        <w:t xml:space="preserve"> </w:t>
      </w:r>
      <w:proofErr w:type="gramStart"/>
      <w:r w:rsidRPr="00BE2C17">
        <w:rPr>
          <w:color w:val="000000"/>
          <w:sz w:val="26"/>
          <w:szCs w:val="26"/>
          <w:shd w:val="clear" w:color="auto" w:fill="FFFFFF"/>
        </w:rPr>
        <w:t>is built</w:t>
      </w:r>
      <w:proofErr w:type="gramEnd"/>
      <w:r w:rsidRPr="00BE2C17">
        <w:rPr>
          <w:color w:val="000000"/>
          <w:sz w:val="26"/>
          <w:szCs w:val="26"/>
          <w:shd w:val="clear" w:color="auto" w:fill="FFFFFF"/>
        </w:rPr>
        <w:t xml:space="preserve"> to ensure continuous availability and accurate transaction handling. The system maintains data integrity during </w:t>
      </w:r>
      <w:r w:rsidRPr="00BE2C17">
        <w:rPr>
          <w:color w:val="000000"/>
          <w:sz w:val="26"/>
          <w:szCs w:val="26"/>
          <w:shd w:val="clear" w:color="auto" w:fill="FFFFFF"/>
        </w:rPr>
        <w:lastRenderedPageBreak/>
        <w:t>bookings, payments, and user profile management, reducing the risk of errors or double bookings. It incorporates robust backup, error-handling, and recovery mechanisms to minimize downtime in case of system issues. AI-powered fraud detection and secure login protocols strengthen trust and dependability for all users. The platform is expected to operate consistently even under high load, ensuring uninterrupted access and stable performance.</w:t>
      </w:r>
    </w:p>
    <w:p w14:paraId="431200D2" w14:textId="77777777" w:rsidR="004E253E" w:rsidRDefault="004E253E">
      <w:pPr>
        <w:pStyle w:val="NormalWeb"/>
        <w:spacing w:before="240" w:beforeAutospacing="0" w:after="0" w:line="480" w:lineRule="auto"/>
        <w:ind w:firstLine="720"/>
        <w:jc w:val="both"/>
        <w:rPr>
          <w:ins w:id="6724" w:author="Antoneth Macaisa" w:date="2025-05-19T16:54:00Z"/>
        </w:rPr>
        <w:pPrChange w:id="6725" w:author="Antoneth Macaisa" w:date="2025-05-19T19:19:00Z">
          <w:pPr>
            <w:spacing w:line="480" w:lineRule="auto"/>
            <w:jc w:val="both"/>
          </w:pPr>
        </w:pPrChange>
      </w:pPr>
    </w:p>
    <w:p w14:paraId="6518F246" w14:textId="118F573A" w:rsidR="00EE4B7B" w:rsidRPr="00BE2C17" w:rsidRDefault="00EE4B7B" w:rsidP="00166C05">
      <w:pPr>
        <w:spacing w:line="480" w:lineRule="auto"/>
        <w:jc w:val="both"/>
        <w:rPr>
          <w:rFonts w:ascii="Times New Roman" w:hAnsi="Times New Roman"/>
          <w:sz w:val="26"/>
          <w:szCs w:val="26"/>
        </w:rPr>
      </w:pPr>
      <w:r w:rsidRPr="00BE2C17">
        <w:rPr>
          <w:rFonts w:ascii="Times New Roman" w:hAnsi="Times New Roman"/>
          <w:b/>
          <w:bCs/>
          <w:sz w:val="26"/>
          <w:szCs w:val="26"/>
        </w:rPr>
        <w:t>Schedule and Timeline</w:t>
      </w:r>
      <w:r w:rsidR="00166C05" w:rsidRPr="00BE2C17">
        <w:rPr>
          <w:rFonts w:ascii="Times New Roman" w:hAnsi="Times New Roman"/>
          <w:b/>
          <w:bCs/>
          <w:sz w:val="26"/>
          <w:szCs w:val="26"/>
        </w:rPr>
        <w:t xml:space="preserve"> </w:t>
      </w:r>
    </w:p>
    <w:p w14:paraId="3504A019" w14:textId="79110837" w:rsidR="00166C05" w:rsidDel="001B7763" w:rsidRDefault="00166C05" w:rsidP="001B7763">
      <w:pPr>
        <w:pStyle w:val="NormalWeb"/>
        <w:spacing w:before="0" w:beforeAutospacing="0" w:after="0" w:line="480" w:lineRule="auto"/>
        <w:jc w:val="both"/>
        <w:rPr>
          <w:del w:id="6726" w:author="Antoneth Macaisa" w:date="2025-05-20T14:25:00Z"/>
          <w:sz w:val="26"/>
          <w:szCs w:val="26"/>
        </w:rPr>
      </w:pPr>
      <w:r w:rsidRPr="00BE2C17">
        <w:rPr>
          <w:sz w:val="26"/>
          <w:szCs w:val="26"/>
        </w:rPr>
        <w:tab/>
        <w:t xml:space="preserve">The development of the system followed a structured timeline to ensure that all tasks </w:t>
      </w:r>
      <w:proofErr w:type="gramStart"/>
      <w:r w:rsidRPr="00BE2C17">
        <w:rPr>
          <w:sz w:val="26"/>
          <w:szCs w:val="26"/>
        </w:rPr>
        <w:t>were completed</w:t>
      </w:r>
      <w:proofErr w:type="gramEnd"/>
      <w:r w:rsidRPr="00BE2C17">
        <w:rPr>
          <w:sz w:val="26"/>
          <w:szCs w:val="26"/>
        </w:rPr>
        <w:t xml:space="preserve"> efficiently and on schedule. The process began in January, where the team initiated the brainstorming phase, generating ideas and selecting the most viable system concept. Once the idea </w:t>
      </w:r>
      <w:proofErr w:type="gramStart"/>
      <w:r w:rsidRPr="00BE2C17">
        <w:rPr>
          <w:sz w:val="26"/>
          <w:szCs w:val="26"/>
        </w:rPr>
        <w:t>was finalized</w:t>
      </w:r>
      <w:proofErr w:type="gramEnd"/>
      <w:r w:rsidRPr="00BE2C17">
        <w:rPr>
          <w:sz w:val="26"/>
          <w:szCs w:val="26"/>
        </w:rPr>
        <w:t>, they moved on to creating the TAF in February, which was then submitted for adviser and chairperson approval, a process that continued into March.</w:t>
      </w:r>
      <w:ins w:id="6727" w:author="Antoneth Macaisa" w:date="2025-05-20T14:25:00Z">
        <w:r w:rsidR="001B7763">
          <w:rPr>
            <w:sz w:val="26"/>
            <w:szCs w:val="26"/>
          </w:rPr>
          <w:t xml:space="preserve"> </w:t>
        </w:r>
      </w:ins>
    </w:p>
    <w:p w14:paraId="3E43127E" w14:textId="77777777" w:rsidR="001B7763" w:rsidRPr="00BE2C17" w:rsidRDefault="001B7763" w:rsidP="00166C05">
      <w:pPr>
        <w:pStyle w:val="NormalWeb"/>
        <w:spacing w:before="0" w:beforeAutospacing="0" w:after="0" w:line="480" w:lineRule="auto"/>
        <w:jc w:val="both"/>
        <w:rPr>
          <w:ins w:id="6728" w:author="Antoneth Macaisa" w:date="2025-05-20T14:25:00Z"/>
          <w:sz w:val="26"/>
          <w:szCs w:val="26"/>
        </w:rPr>
      </w:pPr>
    </w:p>
    <w:p w14:paraId="0D7E9DBA" w14:textId="1FB65261" w:rsidR="00166C05" w:rsidRPr="001B7763" w:rsidRDefault="001B7763">
      <w:pPr>
        <w:spacing w:line="480" w:lineRule="auto"/>
        <w:jc w:val="both"/>
        <w:rPr>
          <w:sz w:val="26"/>
          <w:szCs w:val="26"/>
          <w:rPrChange w:id="6729" w:author="Antoneth Macaisa" w:date="2025-05-20T14:25:00Z">
            <w:rPr/>
          </w:rPrChange>
        </w:rPr>
        <w:pPrChange w:id="6730" w:author="Antoneth Macaisa" w:date="2025-05-20T14:25:00Z">
          <w:pPr>
            <w:pStyle w:val="NormalWeb"/>
            <w:spacing w:before="0" w:beforeAutospacing="0" w:after="0" w:line="480" w:lineRule="auto"/>
            <w:ind w:firstLine="720"/>
            <w:jc w:val="both"/>
          </w:pPr>
        </w:pPrChange>
      </w:pPr>
      <w:ins w:id="6731" w:author="Antoneth Macaisa" w:date="2025-05-20T14:25:00Z">
        <w:r>
          <w:tab/>
        </w:r>
      </w:ins>
      <w:r w:rsidR="00166C05" w:rsidRPr="001B7763">
        <w:rPr>
          <w:rFonts w:ascii="Times New Roman" w:hAnsi="Times New Roman"/>
          <w:sz w:val="26"/>
          <w:szCs w:val="26"/>
          <w:rPrChange w:id="6732" w:author="Antoneth Macaisa" w:date="2025-05-20T14:25:00Z">
            <w:rPr/>
          </w:rPrChange>
        </w:rPr>
        <w:t>With the TAF approved, the group immediately began writing Chapter 1 and submitted it for revision, also completed in March. As April started, the proponents</w:t>
      </w:r>
      <w:ins w:id="6733" w:author="Antoneth Macaisa" w:date="2025-05-20T14:24:00Z">
        <w:r w:rsidRPr="001B7763">
          <w:rPr>
            <w:rFonts w:ascii="Times New Roman" w:hAnsi="Times New Roman"/>
            <w:sz w:val="26"/>
            <w:szCs w:val="26"/>
            <w:rPrChange w:id="6734" w:author="Antoneth Macaisa" w:date="2025-05-20T14:25:00Z">
              <w:rPr/>
            </w:rPrChange>
          </w:rPr>
          <w:t xml:space="preserve"> </w:t>
        </w:r>
      </w:ins>
      <w:del w:id="6735" w:author="Antoneth Macaisa" w:date="2025-05-20T14:24:00Z">
        <w:r w:rsidR="00166C05" w:rsidRPr="001B7763" w:rsidDel="001B7763">
          <w:rPr>
            <w:rFonts w:ascii="Times New Roman" w:hAnsi="Times New Roman"/>
            <w:sz w:val="26"/>
            <w:szCs w:val="26"/>
            <w:rPrChange w:id="6736" w:author="Antoneth Macaisa" w:date="2025-05-20T14:25:00Z">
              <w:rPr/>
            </w:rPrChange>
          </w:rPr>
          <w:delText xml:space="preserve"> </w:delText>
        </w:r>
      </w:del>
      <w:r w:rsidR="00166C05" w:rsidRPr="001B7763">
        <w:rPr>
          <w:rFonts w:ascii="Times New Roman" w:hAnsi="Times New Roman"/>
          <w:sz w:val="26"/>
          <w:szCs w:val="26"/>
          <w:rPrChange w:id="6737" w:author="Antoneth Macaisa" w:date="2025-05-20T14:25:00Z">
            <w:rPr/>
          </w:rPrChange>
        </w:rPr>
        <w:lastRenderedPageBreak/>
        <w:t>proceeded with the creation of Chapter 2, followed by its submission and revision. During this same month, they also began developing Chapter 3.</w:t>
      </w:r>
    </w:p>
    <w:p w14:paraId="4D75965A" w14:textId="11ECF08D" w:rsidR="00166C05" w:rsidRPr="00BE2C17" w:rsidRDefault="00166C05" w:rsidP="00166C05">
      <w:pPr>
        <w:pStyle w:val="NormalWeb"/>
        <w:spacing w:before="0" w:beforeAutospacing="0" w:after="0" w:line="480" w:lineRule="auto"/>
        <w:ind w:firstLine="720"/>
        <w:jc w:val="both"/>
        <w:rPr>
          <w:sz w:val="26"/>
          <w:szCs w:val="26"/>
        </w:rPr>
      </w:pPr>
      <w:r w:rsidRPr="00BE2C17">
        <w:rPr>
          <w:sz w:val="26"/>
          <w:szCs w:val="26"/>
        </w:rPr>
        <w:t xml:space="preserve">By May, Chapter 3 </w:t>
      </w:r>
      <w:proofErr w:type="gramStart"/>
      <w:r w:rsidRPr="00BE2C17">
        <w:rPr>
          <w:sz w:val="26"/>
          <w:szCs w:val="26"/>
        </w:rPr>
        <w:t>was submitted and reviewed,</w:t>
      </w:r>
      <w:proofErr w:type="gramEnd"/>
      <w:r w:rsidRPr="00BE2C17">
        <w:rPr>
          <w:sz w:val="26"/>
          <w:szCs w:val="26"/>
        </w:rPr>
        <w:t xml:space="preserve"> and adviser feedback was received for all initial chapters. With this foundation, the team prepared for and conducted their Pre-Oral Defense. Entering June, they focused on writing Chapter 4 and Chapter 5, which </w:t>
      </w:r>
      <w:proofErr w:type="gramStart"/>
      <w:r w:rsidRPr="00BE2C17">
        <w:rPr>
          <w:sz w:val="26"/>
          <w:szCs w:val="26"/>
        </w:rPr>
        <w:t>were then submitted</w:t>
      </w:r>
      <w:proofErr w:type="gramEnd"/>
      <w:r w:rsidRPr="00BE2C17">
        <w:rPr>
          <w:sz w:val="26"/>
          <w:szCs w:val="26"/>
        </w:rPr>
        <w:t xml:space="preserve"> for review and revision in July, along with a second round of adviser feedback.</w:t>
      </w:r>
    </w:p>
    <w:p w14:paraId="3315D3DC" w14:textId="065BB32E" w:rsidR="00166C05" w:rsidRPr="00BE2C17" w:rsidDel="004E253E" w:rsidRDefault="00166C05" w:rsidP="00166C05">
      <w:pPr>
        <w:pStyle w:val="NormalWeb"/>
        <w:spacing w:before="0" w:beforeAutospacing="0" w:after="0" w:line="480" w:lineRule="auto"/>
        <w:ind w:firstLine="720"/>
        <w:jc w:val="both"/>
        <w:rPr>
          <w:del w:id="6738" w:author="Antoneth Macaisa" w:date="2025-05-19T16:55:00Z"/>
          <w:sz w:val="26"/>
          <w:szCs w:val="26"/>
        </w:rPr>
      </w:pPr>
      <w:r w:rsidRPr="00BE2C17">
        <w:rPr>
          <w:sz w:val="26"/>
          <w:szCs w:val="26"/>
        </w:rPr>
        <w:t>The coding and system development phase officially began in August, as the team translated their plans and requirements into a functional system. Development continued into September, during which testing also began to ensure system stability and functionality.</w:t>
      </w:r>
      <w:ins w:id="6739" w:author="Antoneth Macaisa" w:date="2025-05-19T16:55:00Z">
        <w:r w:rsidR="004E253E">
          <w:rPr>
            <w:sz w:val="26"/>
            <w:szCs w:val="26"/>
          </w:rPr>
          <w:t xml:space="preserve"> </w:t>
        </w:r>
      </w:ins>
    </w:p>
    <w:p w14:paraId="676D7E9A" w14:textId="4062D502" w:rsidR="00166C05" w:rsidRPr="00BE2C17" w:rsidDel="00F7027D" w:rsidRDefault="00166C05" w:rsidP="00166C05">
      <w:pPr>
        <w:pStyle w:val="NormalWeb"/>
        <w:spacing w:before="0" w:beforeAutospacing="0" w:after="0" w:line="480" w:lineRule="auto"/>
        <w:ind w:firstLine="720"/>
        <w:jc w:val="both"/>
        <w:rPr>
          <w:del w:id="6740" w:author="admin" w:date="2025-05-21T00:59:00Z"/>
          <w:sz w:val="26"/>
          <w:szCs w:val="26"/>
        </w:rPr>
      </w:pPr>
      <w:r w:rsidRPr="00BE2C17">
        <w:rPr>
          <w:sz w:val="26"/>
          <w:szCs w:val="26"/>
        </w:rPr>
        <w:t>Finally, by October, the project moved into its final stages with system deployment and preparation for the Final System Defense. This structured and well-distributed timeline allowed the group to manage their tasks effectively while incorporating feedback and making necessary improvements throughout the journey</w:t>
      </w:r>
      <w:ins w:id="6741" w:author="admin" w:date="2025-05-21T00:58:00Z">
        <w:r w:rsidR="00F7027D">
          <w:rPr>
            <w:sz w:val="26"/>
            <w:szCs w:val="26"/>
          </w:rPr>
          <w:t>.</w:t>
        </w:r>
      </w:ins>
      <w:del w:id="6742" w:author="admin" w:date="2025-05-21T00:58:00Z">
        <w:r w:rsidRPr="00BE2C17" w:rsidDel="00F7027D">
          <w:rPr>
            <w:sz w:val="26"/>
            <w:szCs w:val="26"/>
          </w:rPr>
          <w:delText>.</w:delText>
        </w:r>
      </w:del>
    </w:p>
    <w:p w14:paraId="6E9ED86C" w14:textId="4878B629" w:rsidR="00166C05" w:rsidRPr="00BE2C17" w:rsidDel="00F7027D" w:rsidRDefault="00166C05" w:rsidP="00166C05">
      <w:pPr>
        <w:pStyle w:val="NormalWeb"/>
        <w:spacing w:before="0" w:beforeAutospacing="0" w:after="0" w:line="480" w:lineRule="auto"/>
        <w:jc w:val="both"/>
        <w:rPr>
          <w:del w:id="6743" w:author="admin" w:date="2025-05-21T00:59:00Z"/>
          <w:b/>
          <w:bCs/>
          <w:sz w:val="26"/>
          <w:szCs w:val="26"/>
          <w:lang w:val="en-PH"/>
        </w:rPr>
      </w:pPr>
    </w:p>
    <w:p w14:paraId="5EE19873" w14:textId="179AE7E3" w:rsidR="00166C05" w:rsidRPr="00BE2C17" w:rsidDel="00F7027D" w:rsidRDefault="00F7027D" w:rsidP="00166C05">
      <w:pPr>
        <w:pStyle w:val="NormalWeb"/>
        <w:spacing w:before="0" w:beforeAutospacing="0" w:after="0" w:line="480" w:lineRule="auto"/>
        <w:jc w:val="both"/>
        <w:rPr>
          <w:del w:id="6744" w:author="admin" w:date="2025-05-21T00:59:00Z"/>
          <w:sz w:val="26"/>
          <w:szCs w:val="26"/>
          <w:lang w:val="en-PH"/>
        </w:rPr>
      </w:pPr>
      <w:del w:id="6745" w:author="admin" w:date="2025-05-21T00:59:00Z">
        <w:r w:rsidRPr="00BE2C17" w:rsidDel="00F7027D">
          <w:rPr>
            <w:noProof/>
            <w:sz w:val="26"/>
            <w:szCs w:val="26"/>
          </w:rPr>
          <w:drawing>
            <wp:anchor distT="0" distB="0" distL="114300" distR="114300" simplePos="0" relativeHeight="251666432" behindDoc="1" locked="0" layoutInCell="1" allowOverlap="1" wp14:anchorId="5C901F8A" wp14:editId="2CBEB5C0">
              <wp:simplePos x="0" y="0"/>
              <wp:positionH relativeFrom="page">
                <wp:posOffset>1317625</wp:posOffset>
              </wp:positionH>
              <wp:positionV relativeFrom="page">
                <wp:posOffset>3670300</wp:posOffset>
              </wp:positionV>
              <wp:extent cx="5486400" cy="4834890"/>
              <wp:effectExtent l="0" t="0" r="0" b="3810"/>
              <wp:wrapNone/>
              <wp:docPr id="14488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1099" name=""/>
                      <pic:cNvPicPr/>
                    </pic:nvPicPr>
                    <pic:blipFill>
                      <a:blip r:embed="rId101"/>
                      <a:stretch>
                        <a:fillRect/>
                      </a:stretch>
                    </pic:blipFill>
                    <pic:spPr>
                      <a:xfrm>
                        <a:off x="0" y="0"/>
                        <a:ext cx="5486400" cy="4834890"/>
                      </a:xfrm>
                      <a:prstGeom prst="rect">
                        <a:avLst/>
                      </a:prstGeom>
                    </pic:spPr>
                  </pic:pic>
                </a:graphicData>
              </a:graphic>
              <wp14:sizeRelV relativeFrom="margin">
                <wp14:pctHeight>0</wp14:pctHeight>
              </wp14:sizeRelV>
            </wp:anchor>
          </w:drawing>
        </w:r>
      </w:del>
    </w:p>
    <w:p w14:paraId="0FA25F4D" w14:textId="40EC10AE" w:rsidR="00166C05" w:rsidDel="00F7027D" w:rsidRDefault="00166C05" w:rsidP="00166C05">
      <w:pPr>
        <w:pStyle w:val="NormalWeb"/>
        <w:spacing w:before="0" w:beforeAutospacing="0" w:after="0" w:line="480" w:lineRule="auto"/>
        <w:jc w:val="both"/>
        <w:rPr>
          <w:ins w:id="6746" w:author="Antoneth Macaisa" w:date="2025-05-07T21:02:00Z"/>
          <w:del w:id="6747" w:author="admin" w:date="2025-05-21T00:59:00Z"/>
          <w:sz w:val="26"/>
          <w:szCs w:val="26"/>
          <w:lang w:val="en-PH"/>
        </w:rPr>
      </w:pPr>
    </w:p>
    <w:p w14:paraId="52BA9D54" w14:textId="2A8DC5AA" w:rsidR="00BE2C17" w:rsidDel="00F7027D" w:rsidRDefault="00BE2C17" w:rsidP="00166C05">
      <w:pPr>
        <w:pStyle w:val="NormalWeb"/>
        <w:spacing w:before="0" w:beforeAutospacing="0" w:after="0" w:line="480" w:lineRule="auto"/>
        <w:jc w:val="both"/>
        <w:rPr>
          <w:ins w:id="6748" w:author="Antoneth Macaisa" w:date="2025-05-07T21:02:00Z"/>
          <w:del w:id="6749" w:author="admin" w:date="2025-05-21T00:59:00Z"/>
          <w:sz w:val="26"/>
          <w:szCs w:val="26"/>
          <w:lang w:val="en-PH"/>
        </w:rPr>
      </w:pPr>
    </w:p>
    <w:p w14:paraId="78F11738" w14:textId="02E751E3" w:rsidR="00BE2C17" w:rsidRPr="00BE2C17" w:rsidDel="00F7027D" w:rsidRDefault="00BE2C17" w:rsidP="00166C05">
      <w:pPr>
        <w:pStyle w:val="NormalWeb"/>
        <w:spacing w:before="0" w:beforeAutospacing="0" w:after="0" w:line="480" w:lineRule="auto"/>
        <w:jc w:val="both"/>
        <w:rPr>
          <w:del w:id="6750" w:author="admin" w:date="2025-05-21T00:59:00Z"/>
          <w:sz w:val="26"/>
          <w:szCs w:val="26"/>
          <w:lang w:val="en-PH"/>
        </w:rPr>
      </w:pPr>
    </w:p>
    <w:p w14:paraId="340C6950" w14:textId="55E226C2" w:rsidR="004E253E" w:rsidDel="00F7027D" w:rsidRDefault="004E253E">
      <w:pPr>
        <w:pStyle w:val="NormalWeb"/>
        <w:spacing w:before="0" w:beforeAutospacing="0" w:after="0" w:line="480" w:lineRule="auto"/>
        <w:rPr>
          <w:del w:id="6751" w:author="admin" w:date="2025-05-21T01:00:00Z"/>
          <w:b/>
          <w:bCs/>
          <w:sz w:val="26"/>
          <w:szCs w:val="26"/>
          <w:lang w:val="en-PH"/>
        </w:rPr>
        <w:pPrChange w:id="6752" w:author="admin" w:date="2025-05-21T01:00:00Z">
          <w:pPr>
            <w:pStyle w:val="NormalWeb"/>
            <w:spacing w:before="0" w:beforeAutospacing="0" w:after="0" w:line="480" w:lineRule="auto"/>
            <w:jc w:val="both"/>
          </w:pPr>
        </w:pPrChange>
      </w:pPr>
    </w:p>
    <w:p w14:paraId="5FF5CA0D" w14:textId="77777777" w:rsidR="00F7027D" w:rsidRDefault="00F7027D">
      <w:pPr>
        <w:pStyle w:val="NormalWeb"/>
        <w:spacing w:before="0" w:beforeAutospacing="0" w:after="0" w:line="480" w:lineRule="auto"/>
        <w:ind w:firstLine="720"/>
        <w:jc w:val="both"/>
        <w:rPr>
          <w:ins w:id="6753" w:author="admin" w:date="2025-05-21T01:00:00Z"/>
          <w:b/>
          <w:bCs/>
          <w:sz w:val="26"/>
          <w:szCs w:val="26"/>
          <w:lang w:val="en-PH"/>
        </w:rPr>
        <w:pPrChange w:id="6754" w:author="admin" w:date="2025-05-21T00:59:00Z">
          <w:pPr>
            <w:pStyle w:val="NormalWeb"/>
            <w:spacing w:before="0" w:beforeAutospacing="0" w:after="0" w:line="480" w:lineRule="auto"/>
            <w:jc w:val="center"/>
          </w:pPr>
        </w:pPrChange>
      </w:pPr>
    </w:p>
    <w:p w14:paraId="73614ECB" w14:textId="7AEF10A8" w:rsidR="004E253E" w:rsidDel="00F7027D" w:rsidRDefault="00F7027D">
      <w:pPr>
        <w:pStyle w:val="NormalWeb"/>
        <w:spacing w:before="0" w:beforeAutospacing="0" w:after="0" w:line="480" w:lineRule="auto"/>
        <w:jc w:val="center"/>
        <w:rPr>
          <w:ins w:id="6755" w:author="Antoneth Macaisa" w:date="2025-05-19T16:53:00Z"/>
          <w:del w:id="6756" w:author="admin" w:date="2025-05-21T00:58:00Z"/>
          <w:b/>
          <w:bCs/>
          <w:sz w:val="26"/>
          <w:szCs w:val="26"/>
          <w:lang w:val="en-PH"/>
        </w:rPr>
      </w:pPr>
      <w:ins w:id="6757" w:author="admin" w:date="2025-05-21T00:59:00Z">
        <w:r w:rsidRPr="00BE2C17">
          <w:rPr>
            <w:noProof/>
            <w:sz w:val="26"/>
            <w:szCs w:val="26"/>
          </w:rPr>
          <w:drawing>
            <wp:anchor distT="0" distB="0" distL="114300" distR="114300" simplePos="0" relativeHeight="251843584" behindDoc="1" locked="0" layoutInCell="1" allowOverlap="1" wp14:anchorId="127AAD3C" wp14:editId="24610074">
              <wp:simplePos x="0" y="0"/>
              <wp:positionH relativeFrom="page">
                <wp:posOffset>1371600</wp:posOffset>
              </wp:positionH>
              <wp:positionV relativeFrom="page">
                <wp:posOffset>3137535</wp:posOffset>
              </wp:positionV>
              <wp:extent cx="5486400" cy="4834890"/>
              <wp:effectExtent l="0" t="0" r="0" b="3810"/>
              <wp:wrapNone/>
              <wp:docPr id="164701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1099" name=""/>
                      <pic:cNvPicPr/>
                    </pic:nvPicPr>
                    <pic:blipFill>
                      <a:blip r:embed="rId101"/>
                      <a:stretch>
                        <a:fillRect/>
                      </a:stretch>
                    </pic:blipFill>
                    <pic:spPr>
                      <a:xfrm>
                        <a:off x="0" y="0"/>
                        <a:ext cx="5486400" cy="4834890"/>
                      </a:xfrm>
                      <a:prstGeom prst="rect">
                        <a:avLst/>
                      </a:prstGeom>
                    </pic:spPr>
                  </pic:pic>
                </a:graphicData>
              </a:graphic>
              <wp14:sizeRelV relativeFrom="margin">
                <wp14:pctHeight>0</wp14:pctHeight>
              </wp14:sizeRelV>
            </wp:anchor>
          </w:drawing>
        </w:r>
      </w:ins>
    </w:p>
    <w:p w14:paraId="44E6916A" w14:textId="6D3616EE" w:rsidR="00A70BF1" w:rsidDel="00F7027D" w:rsidRDefault="00A70BF1">
      <w:pPr>
        <w:pStyle w:val="NormalWeb"/>
        <w:spacing w:before="0" w:beforeAutospacing="0" w:after="0" w:line="480" w:lineRule="auto"/>
        <w:jc w:val="center"/>
        <w:rPr>
          <w:ins w:id="6758" w:author="Antoneth Macaisa" w:date="2025-05-20T14:25:00Z"/>
          <w:del w:id="6759" w:author="admin" w:date="2025-05-21T00:58:00Z"/>
          <w:b/>
          <w:bCs/>
          <w:sz w:val="26"/>
          <w:szCs w:val="26"/>
          <w:lang w:val="en-PH"/>
        </w:rPr>
      </w:pPr>
      <w:ins w:id="6760" w:author="Antoneth Macaisa" w:date="2025-05-19T19:29:00Z">
        <w:del w:id="6761" w:author="admin" w:date="2025-05-21T00:58:00Z">
          <w:r w:rsidDel="00F7027D">
            <w:rPr>
              <w:b/>
              <w:bCs/>
              <w:sz w:val="26"/>
              <w:szCs w:val="26"/>
              <w:lang w:val="en-PH"/>
            </w:rPr>
            <w:br/>
          </w:r>
        </w:del>
      </w:ins>
    </w:p>
    <w:p w14:paraId="0E5C0C18" w14:textId="77777777" w:rsidR="001B7763" w:rsidDel="00F7027D" w:rsidRDefault="001B7763">
      <w:pPr>
        <w:pStyle w:val="NormalWeb"/>
        <w:spacing w:before="0" w:beforeAutospacing="0" w:after="0" w:line="480" w:lineRule="auto"/>
        <w:jc w:val="center"/>
        <w:rPr>
          <w:ins w:id="6762" w:author="Antoneth Macaisa" w:date="2025-05-19T19:27:00Z"/>
          <w:del w:id="6763" w:author="admin" w:date="2025-05-21T00:58:00Z"/>
          <w:b/>
          <w:bCs/>
          <w:sz w:val="26"/>
          <w:szCs w:val="26"/>
          <w:lang w:val="en-PH"/>
        </w:rPr>
      </w:pPr>
    </w:p>
    <w:p w14:paraId="632ED98C" w14:textId="304EE08B" w:rsidR="00166C05" w:rsidRDefault="00320C75">
      <w:pPr>
        <w:pStyle w:val="NormalWeb"/>
        <w:spacing w:before="0" w:beforeAutospacing="0" w:after="0" w:line="480" w:lineRule="auto"/>
        <w:jc w:val="center"/>
        <w:rPr>
          <w:ins w:id="6764" w:author="admin" w:date="2025-05-21T00:59:00Z"/>
          <w:b/>
          <w:bCs/>
          <w:sz w:val="26"/>
          <w:szCs w:val="26"/>
          <w:lang w:val="en-PH"/>
        </w:rPr>
        <w:pPrChange w:id="6765" w:author="admin" w:date="2025-05-21T01:00:00Z">
          <w:pPr>
            <w:pStyle w:val="NormalWeb"/>
            <w:spacing w:before="0" w:beforeAutospacing="0" w:after="0" w:line="480" w:lineRule="auto"/>
            <w:jc w:val="both"/>
          </w:pPr>
        </w:pPrChange>
      </w:pPr>
      <w:ins w:id="6766" w:author="Antoneth Macaisa" w:date="2025-05-07T20:10:00Z">
        <w:r w:rsidRPr="00BE2C17">
          <w:rPr>
            <w:b/>
            <w:bCs/>
            <w:sz w:val="26"/>
            <w:szCs w:val="26"/>
            <w:lang w:val="en-PH"/>
          </w:rPr>
          <w:t xml:space="preserve">Table </w:t>
        </w:r>
      </w:ins>
      <w:ins w:id="6767" w:author="Antoneth Macaisa" w:date="2025-05-07T20:59:00Z">
        <w:r w:rsidR="00BE2C17" w:rsidRPr="00BE2C17">
          <w:rPr>
            <w:b/>
            <w:bCs/>
            <w:sz w:val="26"/>
            <w:szCs w:val="26"/>
            <w:lang w:val="en-PH"/>
          </w:rPr>
          <w:t>1</w:t>
        </w:r>
      </w:ins>
      <w:ins w:id="6768" w:author="Antoneth Macaisa" w:date="2025-05-07T21:01:00Z">
        <w:r w:rsidR="00BE2C17">
          <w:rPr>
            <w:b/>
            <w:bCs/>
            <w:sz w:val="26"/>
            <w:szCs w:val="26"/>
            <w:lang w:val="en-PH"/>
          </w:rPr>
          <w:t>1</w:t>
        </w:r>
      </w:ins>
      <w:ins w:id="6769" w:author="Antoneth Macaisa" w:date="2025-05-07T20:59:00Z">
        <w:r w:rsidR="00BE2C17" w:rsidRPr="00BE2C17">
          <w:rPr>
            <w:b/>
            <w:bCs/>
            <w:sz w:val="26"/>
            <w:szCs w:val="26"/>
            <w:lang w:val="en-PH"/>
          </w:rPr>
          <w:t xml:space="preserve">. </w:t>
        </w:r>
      </w:ins>
      <w:ins w:id="6770" w:author="Antoneth Macaisa" w:date="2025-05-07T20:10:00Z">
        <w:r w:rsidRPr="00BE2C17">
          <w:rPr>
            <w:b/>
            <w:bCs/>
            <w:sz w:val="26"/>
            <w:szCs w:val="26"/>
            <w:lang w:val="en-PH"/>
          </w:rPr>
          <w:t xml:space="preserve">Gantt </w:t>
        </w:r>
        <w:proofErr w:type="gramStart"/>
        <w:r w:rsidRPr="00BE2C17">
          <w:rPr>
            <w:b/>
            <w:bCs/>
            <w:sz w:val="26"/>
            <w:szCs w:val="26"/>
            <w:lang w:val="en-PH"/>
          </w:rPr>
          <w:t>Chart</w:t>
        </w:r>
      </w:ins>
      <w:proofErr w:type="gramEnd"/>
    </w:p>
    <w:p w14:paraId="5D08EEF0" w14:textId="6D25D063" w:rsidR="00F7027D" w:rsidRDefault="00F7027D">
      <w:pPr>
        <w:pStyle w:val="NormalWeb"/>
        <w:spacing w:before="0" w:beforeAutospacing="0" w:after="0" w:line="480" w:lineRule="auto"/>
        <w:jc w:val="center"/>
        <w:rPr>
          <w:ins w:id="6771" w:author="admin" w:date="2025-05-21T00:59:00Z"/>
          <w:b/>
          <w:bCs/>
          <w:sz w:val="26"/>
          <w:szCs w:val="26"/>
          <w:lang w:val="en-PH"/>
        </w:rPr>
        <w:pPrChange w:id="6772" w:author="admin" w:date="2025-05-21T00:59:00Z">
          <w:pPr>
            <w:pStyle w:val="NormalWeb"/>
            <w:spacing w:before="0" w:beforeAutospacing="0" w:after="0" w:line="480" w:lineRule="auto"/>
            <w:jc w:val="both"/>
          </w:pPr>
        </w:pPrChange>
      </w:pPr>
    </w:p>
    <w:p w14:paraId="5EB8554F" w14:textId="57955333" w:rsidR="00F7027D" w:rsidRDefault="00F7027D">
      <w:pPr>
        <w:pStyle w:val="NormalWeb"/>
        <w:spacing w:before="0" w:beforeAutospacing="0" w:after="0" w:line="480" w:lineRule="auto"/>
        <w:jc w:val="center"/>
        <w:rPr>
          <w:ins w:id="6773" w:author="admin" w:date="2025-05-21T00:59:00Z"/>
          <w:b/>
          <w:bCs/>
          <w:sz w:val="26"/>
          <w:szCs w:val="26"/>
          <w:lang w:val="en-PH"/>
        </w:rPr>
        <w:pPrChange w:id="6774" w:author="admin" w:date="2025-05-21T00:59:00Z">
          <w:pPr>
            <w:pStyle w:val="NormalWeb"/>
            <w:spacing w:before="0" w:beforeAutospacing="0" w:after="0" w:line="480" w:lineRule="auto"/>
            <w:jc w:val="both"/>
          </w:pPr>
        </w:pPrChange>
      </w:pPr>
    </w:p>
    <w:p w14:paraId="16A5B87A" w14:textId="4B12FE3B" w:rsidR="00F7027D" w:rsidRDefault="00F7027D">
      <w:pPr>
        <w:pStyle w:val="NormalWeb"/>
        <w:spacing w:before="0" w:beforeAutospacing="0" w:after="0" w:line="480" w:lineRule="auto"/>
        <w:jc w:val="center"/>
        <w:rPr>
          <w:ins w:id="6775" w:author="admin" w:date="2025-05-21T00:59:00Z"/>
          <w:b/>
          <w:bCs/>
          <w:sz w:val="26"/>
          <w:szCs w:val="26"/>
          <w:lang w:val="en-PH"/>
        </w:rPr>
        <w:pPrChange w:id="6776" w:author="admin" w:date="2025-05-21T00:59:00Z">
          <w:pPr>
            <w:pStyle w:val="NormalWeb"/>
            <w:spacing w:before="0" w:beforeAutospacing="0" w:after="0" w:line="480" w:lineRule="auto"/>
            <w:jc w:val="both"/>
          </w:pPr>
        </w:pPrChange>
      </w:pPr>
    </w:p>
    <w:p w14:paraId="32AFEE35" w14:textId="1609AE03" w:rsidR="00F7027D" w:rsidRDefault="00F7027D">
      <w:pPr>
        <w:pStyle w:val="NormalWeb"/>
        <w:spacing w:before="0" w:beforeAutospacing="0" w:after="0" w:line="480" w:lineRule="auto"/>
        <w:jc w:val="center"/>
        <w:rPr>
          <w:ins w:id="6777" w:author="admin" w:date="2025-05-21T00:59:00Z"/>
          <w:b/>
          <w:bCs/>
          <w:sz w:val="26"/>
          <w:szCs w:val="26"/>
          <w:lang w:val="en-PH"/>
        </w:rPr>
        <w:pPrChange w:id="6778" w:author="admin" w:date="2025-05-21T00:59:00Z">
          <w:pPr>
            <w:pStyle w:val="NormalWeb"/>
            <w:spacing w:before="0" w:beforeAutospacing="0" w:after="0" w:line="480" w:lineRule="auto"/>
            <w:jc w:val="both"/>
          </w:pPr>
        </w:pPrChange>
      </w:pPr>
    </w:p>
    <w:p w14:paraId="0C655C92" w14:textId="02BB233F" w:rsidR="00F7027D" w:rsidRDefault="00F7027D">
      <w:pPr>
        <w:pStyle w:val="NormalWeb"/>
        <w:spacing w:before="0" w:beforeAutospacing="0" w:after="0" w:line="480" w:lineRule="auto"/>
        <w:jc w:val="center"/>
        <w:rPr>
          <w:ins w:id="6779" w:author="admin" w:date="2025-05-21T00:59:00Z"/>
          <w:b/>
          <w:bCs/>
          <w:sz w:val="26"/>
          <w:szCs w:val="26"/>
          <w:lang w:val="en-PH"/>
        </w:rPr>
        <w:pPrChange w:id="6780" w:author="admin" w:date="2025-05-21T00:59:00Z">
          <w:pPr>
            <w:pStyle w:val="NormalWeb"/>
            <w:spacing w:before="0" w:beforeAutospacing="0" w:after="0" w:line="480" w:lineRule="auto"/>
            <w:jc w:val="both"/>
          </w:pPr>
        </w:pPrChange>
      </w:pPr>
    </w:p>
    <w:p w14:paraId="6043E28E" w14:textId="72BF84F0" w:rsidR="00F7027D" w:rsidRDefault="00F7027D">
      <w:pPr>
        <w:pStyle w:val="NormalWeb"/>
        <w:spacing w:before="0" w:beforeAutospacing="0" w:after="0" w:line="480" w:lineRule="auto"/>
        <w:jc w:val="center"/>
        <w:rPr>
          <w:ins w:id="6781" w:author="admin" w:date="2025-05-21T00:59:00Z"/>
          <w:b/>
          <w:bCs/>
          <w:sz w:val="26"/>
          <w:szCs w:val="26"/>
          <w:lang w:val="en-PH"/>
        </w:rPr>
        <w:pPrChange w:id="6782" w:author="admin" w:date="2025-05-21T00:59:00Z">
          <w:pPr>
            <w:pStyle w:val="NormalWeb"/>
            <w:spacing w:before="0" w:beforeAutospacing="0" w:after="0" w:line="480" w:lineRule="auto"/>
            <w:jc w:val="both"/>
          </w:pPr>
        </w:pPrChange>
      </w:pPr>
    </w:p>
    <w:p w14:paraId="385BD9EF" w14:textId="04CB73E6" w:rsidR="00F7027D" w:rsidRDefault="00F7027D">
      <w:pPr>
        <w:pStyle w:val="NormalWeb"/>
        <w:spacing w:before="0" w:beforeAutospacing="0" w:after="0" w:line="480" w:lineRule="auto"/>
        <w:jc w:val="center"/>
        <w:rPr>
          <w:ins w:id="6783" w:author="admin" w:date="2025-05-21T00:59:00Z"/>
          <w:b/>
          <w:bCs/>
          <w:sz w:val="26"/>
          <w:szCs w:val="26"/>
          <w:lang w:val="en-PH"/>
        </w:rPr>
        <w:pPrChange w:id="6784" w:author="admin" w:date="2025-05-21T00:59:00Z">
          <w:pPr>
            <w:pStyle w:val="NormalWeb"/>
            <w:spacing w:before="0" w:beforeAutospacing="0" w:after="0" w:line="480" w:lineRule="auto"/>
            <w:jc w:val="both"/>
          </w:pPr>
        </w:pPrChange>
      </w:pPr>
    </w:p>
    <w:p w14:paraId="6AB5C0D9" w14:textId="2DCD13A7" w:rsidR="00F7027D" w:rsidRPr="00BE2C17" w:rsidRDefault="00F7027D">
      <w:pPr>
        <w:pStyle w:val="NormalWeb"/>
        <w:spacing w:before="0" w:beforeAutospacing="0" w:after="0" w:line="480" w:lineRule="auto"/>
        <w:jc w:val="center"/>
        <w:rPr>
          <w:b/>
          <w:bCs/>
          <w:sz w:val="26"/>
          <w:szCs w:val="26"/>
          <w:lang w:val="en-PH"/>
        </w:rPr>
        <w:pPrChange w:id="6785" w:author="admin" w:date="2025-05-21T00:59:00Z">
          <w:pPr>
            <w:pStyle w:val="NormalWeb"/>
            <w:spacing w:before="0" w:beforeAutospacing="0" w:after="0" w:line="480" w:lineRule="auto"/>
            <w:jc w:val="both"/>
          </w:pPr>
        </w:pPrChange>
      </w:pPr>
    </w:p>
    <w:p w14:paraId="175CC221" w14:textId="16C3E6E5" w:rsidR="00166C05" w:rsidRPr="00BE2C17" w:rsidDel="00532A5A" w:rsidRDefault="00166C05" w:rsidP="00166C05">
      <w:pPr>
        <w:pStyle w:val="NormalWeb"/>
        <w:spacing w:before="0" w:beforeAutospacing="0" w:after="0" w:line="480" w:lineRule="auto"/>
        <w:jc w:val="both"/>
        <w:rPr>
          <w:del w:id="6786" w:author="Antoneth Macaisa" w:date="2025-05-07T13:15:00Z"/>
          <w:b/>
          <w:bCs/>
          <w:sz w:val="26"/>
          <w:szCs w:val="26"/>
          <w:lang w:val="en-PH"/>
        </w:rPr>
      </w:pPr>
    </w:p>
    <w:p w14:paraId="3BB44D94" w14:textId="63D1FE09" w:rsidR="00166C05" w:rsidRPr="00BE2C17" w:rsidDel="00532A5A" w:rsidRDefault="00166C05" w:rsidP="00166C05">
      <w:pPr>
        <w:spacing w:line="480" w:lineRule="auto"/>
        <w:jc w:val="both"/>
        <w:rPr>
          <w:del w:id="6787" w:author="Antoneth Macaisa" w:date="2025-05-07T13:15:00Z"/>
          <w:rFonts w:ascii="Times New Roman" w:hAnsi="Times New Roman"/>
          <w:b/>
          <w:bCs/>
          <w:sz w:val="26"/>
          <w:szCs w:val="26"/>
        </w:rPr>
      </w:pPr>
    </w:p>
    <w:p w14:paraId="19039AFC" w14:textId="77777777" w:rsidR="00166C05" w:rsidRPr="00BE2C17" w:rsidDel="00532A5A" w:rsidRDefault="00166C05" w:rsidP="00166C05">
      <w:pPr>
        <w:spacing w:line="480" w:lineRule="auto"/>
        <w:jc w:val="both"/>
        <w:rPr>
          <w:del w:id="6788" w:author="Antoneth Macaisa" w:date="2025-05-07T13:15:00Z"/>
          <w:rFonts w:ascii="Times New Roman" w:hAnsi="Times New Roman"/>
          <w:b/>
          <w:bCs/>
          <w:sz w:val="26"/>
          <w:szCs w:val="26"/>
        </w:rPr>
      </w:pPr>
    </w:p>
    <w:p w14:paraId="2F27FF1C" w14:textId="77777777" w:rsidR="00166C05" w:rsidRPr="00BE2C17" w:rsidDel="00532A5A" w:rsidRDefault="00166C05" w:rsidP="00166C05">
      <w:pPr>
        <w:spacing w:line="480" w:lineRule="auto"/>
        <w:jc w:val="both"/>
        <w:rPr>
          <w:del w:id="6789" w:author="Antoneth Macaisa" w:date="2025-05-07T13:15:00Z"/>
          <w:rFonts w:ascii="Times New Roman" w:hAnsi="Times New Roman"/>
          <w:b/>
          <w:bCs/>
          <w:sz w:val="26"/>
          <w:szCs w:val="26"/>
        </w:rPr>
      </w:pPr>
    </w:p>
    <w:p w14:paraId="428F075B" w14:textId="77777777" w:rsidR="00166C05" w:rsidRPr="00BE2C17" w:rsidDel="00532A5A" w:rsidRDefault="00166C05" w:rsidP="00166C05">
      <w:pPr>
        <w:spacing w:line="480" w:lineRule="auto"/>
        <w:jc w:val="both"/>
        <w:rPr>
          <w:del w:id="6790" w:author="Antoneth Macaisa" w:date="2025-05-07T13:15:00Z"/>
          <w:rFonts w:ascii="Times New Roman" w:hAnsi="Times New Roman"/>
          <w:b/>
          <w:bCs/>
          <w:sz w:val="26"/>
          <w:szCs w:val="26"/>
        </w:rPr>
      </w:pPr>
    </w:p>
    <w:p w14:paraId="412C847B" w14:textId="3B6FD6DA" w:rsidR="00166C05" w:rsidRPr="00BE2C17" w:rsidDel="00320C75" w:rsidRDefault="00166C05" w:rsidP="00166C05">
      <w:pPr>
        <w:spacing w:line="480" w:lineRule="auto"/>
        <w:jc w:val="both"/>
        <w:rPr>
          <w:del w:id="6791" w:author="Antoneth Macaisa" w:date="2025-05-07T20:10:00Z"/>
          <w:rFonts w:ascii="Times New Roman" w:hAnsi="Times New Roman"/>
          <w:b/>
          <w:bCs/>
          <w:sz w:val="26"/>
          <w:szCs w:val="26"/>
        </w:rPr>
      </w:pPr>
      <w:del w:id="6792" w:author="Antoneth Macaisa" w:date="2025-05-07T20:10:00Z">
        <w:r w:rsidRPr="00BE2C17" w:rsidDel="00320C75">
          <w:rPr>
            <w:rFonts w:ascii="Times New Roman" w:hAnsi="Times New Roman"/>
            <w:b/>
            <w:bCs/>
            <w:sz w:val="26"/>
            <w:szCs w:val="26"/>
          </w:rPr>
          <w:delText>Figure 7.</w:delText>
        </w:r>
        <w:r w:rsidRPr="00BE2C17" w:rsidDel="00320C75">
          <w:rPr>
            <w:rFonts w:ascii="Times New Roman" w:hAnsi="Times New Roman"/>
            <w:b/>
            <w:bCs/>
            <w:sz w:val="26"/>
            <w:szCs w:val="26"/>
          </w:rPr>
          <w:br/>
          <w:delText>Gantt Chart</w:delText>
        </w:r>
      </w:del>
    </w:p>
    <w:p w14:paraId="4428D550" w14:textId="09111B99" w:rsidR="00EE4B7B" w:rsidRPr="00BE2C17" w:rsidRDefault="00EE4B7B" w:rsidP="00166C05">
      <w:pPr>
        <w:spacing w:line="480" w:lineRule="auto"/>
        <w:jc w:val="both"/>
        <w:rPr>
          <w:rFonts w:ascii="Times New Roman" w:hAnsi="Times New Roman"/>
          <w:b/>
          <w:bCs/>
          <w:sz w:val="26"/>
          <w:szCs w:val="26"/>
        </w:rPr>
      </w:pPr>
      <w:r w:rsidRPr="00BE2C17">
        <w:rPr>
          <w:rFonts w:ascii="Times New Roman" w:hAnsi="Times New Roman"/>
          <w:b/>
          <w:bCs/>
          <w:sz w:val="26"/>
          <w:szCs w:val="26"/>
        </w:rPr>
        <w:t xml:space="preserve">Project Teams and their Responsibilities </w:t>
      </w:r>
    </w:p>
    <w:p w14:paraId="07BD9E56" w14:textId="77777777" w:rsidR="00166C05" w:rsidRPr="00BE2C17" w:rsidRDefault="00166C05" w:rsidP="00166C05">
      <w:pPr>
        <w:pStyle w:val="NormalWeb"/>
        <w:spacing w:before="0" w:beforeAutospacing="0" w:after="0" w:line="480" w:lineRule="auto"/>
        <w:ind w:firstLine="720"/>
        <w:jc w:val="both"/>
        <w:rPr>
          <w:b/>
          <w:bCs/>
          <w:sz w:val="26"/>
          <w:szCs w:val="26"/>
          <w:lang w:val="en-PH"/>
        </w:rPr>
      </w:pPr>
      <w:r w:rsidRPr="00BE2C17">
        <w:rPr>
          <w:sz w:val="26"/>
          <w:szCs w:val="26"/>
        </w:rPr>
        <w:t xml:space="preserve">Each member of the project team </w:t>
      </w:r>
      <w:proofErr w:type="gramStart"/>
      <w:r w:rsidRPr="00BE2C17">
        <w:rPr>
          <w:sz w:val="26"/>
          <w:szCs w:val="26"/>
        </w:rPr>
        <w:t>was assigned</w:t>
      </w:r>
      <w:proofErr w:type="gramEnd"/>
      <w:r w:rsidRPr="00BE2C17">
        <w:rPr>
          <w:sz w:val="26"/>
          <w:szCs w:val="26"/>
        </w:rPr>
        <w:t xml:space="preserve"> a specific role, ensuring that the workload was effectively distributed and that each task contributed meaningfully to the successful development and completion of the project. Clear </w:t>
      </w:r>
      <w:r w:rsidRPr="00BE2C17">
        <w:rPr>
          <w:sz w:val="26"/>
          <w:szCs w:val="26"/>
        </w:rPr>
        <w:lastRenderedPageBreak/>
        <w:t>communication and strong collaboration among the members were essential in maintaining workflow efficiency and achieving the project’s objectives.</w:t>
      </w:r>
    </w:p>
    <w:p w14:paraId="106FEB90" w14:textId="73BF01D1" w:rsidR="00166C05" w:rsidRPr="00BE2C17" w:rsidRDefault="00166C05" w:rsidP="00166C05">
      <w:pPr>
        <w:pStyle w:val="NormalWeb"/>
        <w:spacing w:before="0" w:beforeAutospacing="0" w:after="0" w:line="480" w:lineRule="auto"/>
        <w:ind w:firstLine="720"/>
        <w:jc w:val="both"/>
        <w:rPr>
          <w:sz w:val="26"/>
          <w:szCs w:val="26"/>
        </w:rPr>
      </w:pPr>
      <w:r w:rsidRPr="00BE2C17">
        <w:rPr>
          <w:sz w:val="26"/>
          <w:szCs w:val="26"/>
        </w:rPr>
        <w:t xml:space="preserve">Ms. </w:t>
      </w:r>
      <w:proofErr w:type="spellStart"/>
      <w:r w:rsidRPr="00BE2C17">
        <w:rPr>
          <w:sz w:val="26"/>
          <w:szCs w:val="26"/>
        </w:rPr>
        <w:t>Jonalyn</w:t>
      </w:r>
      <w:proofErr w:type="spellEnd"/>
      <w:r w:rsidRPr="00BE2C17">
        <w:rPr>
          <w:sz w:val="26"/>
          <w:szCs w:val="26"/>
        </w:rPr>
        <w:t xml:space="preserve"> Umali, serving as the Project Manager, was responsible for overseeing the overall progress and direction of the project. She managed the planning, organizing, and scheduling of tasks to ensure that deadlines </w:t>
      </w:r>
      <w:proofErr w:type="gramStart"/>
      <w:r w:rsidRPr="00BE2C17">
        <w:rPr>
          <w:sz w:val="26"/>
          <w:szCs w:val="26"/>
        </w:rPr>
        <w:t>were met</w:t>
      </w:r>
      <w:proofErr w:type="gramEnd"/>
      <w:r w:rsidRPr="00BE2C17">
        <w:rPr>
          <w:sz w:val="26"/>
          <w:szCs w:val="26"/>
        </w:rPr>
        <w:t xml:space="preserve"> and milestones were achieved. </w:t>
      </w:r>
      <w:proofErr w:type="spellStart"/>
      <w:r w:rsidRPr="00BE2C17">
        <w:rPr>
          <w:sz w:val="26"/>
          <w:szCs w:val="26"/>
        </w:rPr>
        <w:t>Jonalyn</w:t>
      </w:r>
      <w:proofErr w:type="spellEnd"/>
      <w:r w:rsidRPr="00BE2C17">
        <w:rPr>
          <w:sz w:val="26"/>
          <w:szCs w:val="26"/>
        </w:rPr>
        <w:t xml:space="preserve"> also facilitated coordination among the team members, handled decision-making processes, and ensured the project stayed aligned with its goals and timeline. Her leadership was key to maintaining a focused and productive environment.</w:t>
      </w:r>
    </w:p>
    <w:p w14:paraId="30ACAE22" w14:textId="77777777" w:rsidR="00166C05" w:rsidRPr="00BE2C17" w:rsidRDefault="00166C05" w:rsidP="00166C05">
      <w:pPr>
        <w:pStyle w:val="NormalWeb"/>
        <w:spacing w:before="0" w:beforeAutospacing="0" w:after="0" w:line="480" w:lineRule="auto"/>
        <w:ind w:firstLine="720"/>
        <w:jc w:val="both"/>
        <w:rPr>
          <w:sz w:val="26"/>
          <w:szCs w:val="26"/>
        </w:rPr>
      </w:pPr>
      <w:r w:rsidRPr="00BE2C17">
        <w:rPr>
          <w:sz w:val="26"/>
          <w:szCs w:val="26"/>
        </w:rPr>
        <w:t xml:space="preserve">Mr. John Michael </w:t>
      </w:r>
      <w:proofErr w:type="spellStart"/>
      <w:r w:rsidRPr="00BE2C17">
        <w:rPr>
          <w:sz w:val="26"/>
          <w:szCs w:val="26"/>
        </w:rPr>
        <w:t>Macaisa</w:t>
      </w:r>
      <w:proofErr w:type="spellEnd"/>
      <w:r w:rsidRPr="00BE2C17">
        <w:rPr>
          <w:sz w:val="26"/>
          <w:szCs w:val="26"/>
        </w:rPr>
        <w:t>, the Developer/Programmer, took charge of the technical aspects of the system. He was responsible for coding and implementing the core functionalities of the platform. From front-end to back-end development, he ensured that the system operated smoothly and efficiently. He also collaborated closely with the team to integrate feedback and resolve technical issues, playing a crucial role in bringing the project’s design and requirements to life.</w:t>
      </w:r>
    </w:p>
    <w:p w14:paraId="539014A6" w14:textId="35FD2139" w:rsidR="00166C05" w:rsidRPr="00BE2C17" w:rsidRDefault="00166C05" w:rsidP="00166C05">
      <w:pPr>
        <w:pStyle w:val="NormalWeb"/>
        <w:spacing w:before="0" w:beforeAutospacing="0" w:after="0" w:line="480" w:lineRule="auto"/>
        <w:ind w:firstLine="720"/>
        <w:jc w:val="both"/>
        <w:rPr>
          <w:sz w:val="26"/>
          <w:szCs w:val="26"/>
        </w:rPr>
      </w:pPr>
      <w:r w:rsidRPr="00BE2C17">
        <w:rPr>
          <w:sz w:val="26"/>
          <w:szCs w:val="26"/>
        </w:rPr>
        <w:t xml:space="preserve">Mr. Axel Gerard </w:t>
      </w:r>
      <w:proofErr w:type="spellStart"/>
      <w:r w:rsidRPr="00BE2C17">
        <w:rPr>
          <w:sz w:val="26"/>
          <w:szCs w:val="26"/>
        </w:rPr>
        <w:t>Mondalo</w:t>
      </w:r>
      <w:proofErr w:type="spellEnd"/>
      <w:r w:rsidRPr="00BE2C17">
        <w:rPr>
          <w:sz w:val="26"/>
          <w:szCs w:val="26"/>
        </w:rPr>
        <w:t xml:space="preserve">, acting as the Documenter, handled the preparation and organization of all project documentation. His responsibilities included compiling research findings, system requirements, progress reports, and </w:t>
      </w:r>
      <w:r w:rsidRPr="00BE2C17">
        <w:rPr>
          <w:sz w:val="26"/>
          <w:szCs w:val="26"/>
        </w:rPr>
        <w:lastRenderedPageBreak/>
        <w:t>final output documentation. He ensured that all project details were clearly and systematically recorded, providing a comprehensive reference that reflected the system’s development process from start to finish.</w:t>
      </w:r>
    </w:p>
    <w:p w14:paraId="166AEC43" w14:textId="2F6BA1C8" w:rsidR="00166C05" w:rsidRPr="00BE2C17" w:rsidRDefault="009B04F3">
      <w:pPr>
        <w:pStyle w:val="NormalWeb"/>
        <w:spacing w:before="0" w:beforeAutospacing="0" w:after="0" w:afterAutospacing="0" w:line="480" w:lineRule="auto"/>
        <w:jc w:val="center"/>
        <w:rPr>
          <w:sz w:val="26"/>
          <w:szCs w:val="26"/>
          <w:lang w:val="en-PH"/>
        </w:rPr>
        <w:pPrChange w:id="6793" w:author="admin" w:date="2025-05-21T01:16:00Z">
          <w:pPr>
            <w:pStyle w:val="NormalWeb"/>
            <w:spacing w:before="0" w:beforeAutospacing="0" w:after="0" w:afterAutospacing="0" w:line="480" w:lineRule="auto"/>
            <w:jc w:val="both"/>
          </w:pPr>
        </w:pPrChange>
      </w:pPr>
      <w:ins w:id="6794" w:author="admin" w:date="2025-05-21T01:16:00Z">
        <w:r>
          <w:rPr>
            <w:b/>
            <w:bCs/>
            <w:sz w:val="26"/>
            <w:szCs w:val="26"/>
          </w:rPr>
          <w:t xml:space="preserve">Table 12. </w:t>
        </w:r>
      </w:ins>
      <w:r w:rsidR="00EE4B7B" w:rsidRPr="00BE2C17">
        <w:rPr>
          <w:b/>
          <w:bCs/>
          <w:sz w:val="26"/>
          <w:szCs w:val="26"/>
        </w:rPr>
        <w:t>Budget Cost Management Plan</w:t>
      </w:r>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3060"/>
        <w:gridCol w:w="1621"/>
        <w:gridCol w:w="3959"/>
      </w:tblGrid>
      <w:tr w:rsidR="00166C05" w:rsidRPr="00BE2C17" w14:paraId="05B48118" w14:textId="77777777" w:rsidTr="00A4567E">
        <w:trPr>
          <w:trHeight w:val="260"/>
        </w:trPr>
        <w:tc>
          <w:tcPr>
            <w:tcW w:w="1771" w:type="pct"/>
            <w:vAlign w:val="center"/>
          </w:tcPr>
          <w:p w14:paraId="1EF68A3A" w14:textId="77777777" w:rsidR="00166C05" w:rsidRPr="00BE2C17" w:rsidRDefault="00166C05" w:rsidP="00A4567E">
            <w:pPr>
              <w:jc w:val="center"/>
              <w:rPr>
                <w:rFonts w:ascii="Times New Roman" w:hAnsi="Times New Roman"/>
                <w:b/>
                <w:sz w:val="26"/>
                <w:szCs w:val="26"/>
              </w:rPr>
            </w:pPr>
            <w:r w:rsidRPr="00BE2C17">
              <w:rPr>
                <w:rFonts w:ascii="Times New Roman" w:hAnsi="Times New Roman"/>
                <w:b/>
                <w:sz w:val="26"/>
                <w:szCs w:val="26"/>
              </w:rPr>
              <w:t>Activity</w:t>
            </w:r>
          </w:p>
        </w:tc>
        <w:tc>
          <w:tcPr>
            <w:tcW w:w="938" w:type="pct"/>
            <w:vAlign w:val="center"/>
          </w:tcPr>
          <w:p w14:paraId="73219C46"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Estimated</w:t>
            </w:r>
            <w:r w:rsidRPr="00BE2C17">
              <w:rPr>
                <w:rFonts w:ascii="Times New Roman" w:eastAsia="Times New Roman" w:hAnsi="Times New Roman"/>
                <w:b/>
                <w:bCs/>
                <w:sz w:val="26"/>
                <w:szCs w:val="26"/>
                <w:lang w:val="en"/>
              </w:rPr>
              <w:br/>
              <w:t>Cost</w:t>
            </w:r>
          </w:p>
        </w:tc>
        <w:tc>
          <w:tcPr>
            <w:tcW w:w="2291" w:type="pct"/>
            <w:vAlign w:val="center"/>
          </w:tcPr>
          <w:p w14:paraId="6B751506" w14:textId="77777777" w:rsidR="00166C05" w:rsidRPr="00BE2C17" w:rsidRDefault="00166C05" w:rsidP="00A4567E">
            <w:pPr>
              <w:jc w:val="center"/>
              <w:rPr>
                <w:rFonts w:ascii="Times New Roman" w:hAnsi="Times New Roman"/>
                <w:b/>
                <w:sz w:val="26"/>
                <w:szCs w:val="26"/>
              </w:rPr>
            </w:pPr>
            <w:r w:rsidRPr="00BE2C17">
              <w:rPr>
                <w:rFonts w:ascii="Times New Roman" w:eastAsia="Times New Roman" w:hAnsi="Times New Roman"/>
                <w:b/>
                <w:bCs/>
                <w:sz w:val="26"/>
                <w:szCs w:val="26"/>
                <w:lang w:val="en"/>
              </w:rPr>
              <w:t>Purpose</w:t>
            </w:r>
          </w:p>
        </w:tc>
      </w:tr>
      <w:tr w:rsidR="00166C05" w:rsidRPr="00BE2C17" w14:paraId="0EFAA8A8" w14:textId="77777777" w:rsidTr="00A4567E">
        <w:trPr>
          <w:trHeight w:val="260"/>
        </w:trPr>
        <w:tc>
          <w:tcPr>
            <w:tcW w:w="1771" w:type="pct"/>
            <w:vAlign w:val="center"/>
          </w:tcPr>
          <w:p w14:paraId="78C91735" w14:textId="77777777" w:rsidR="00166C05" w:rsidRPr="00BE2C17" w:rsidRDefault="00166C05" w:rsidP="00A4567E">
            <w:pPr>
              <w:spacing w:line="276" w:lineRule="auto"/>
              <w:jc w:val="center"/>
              <w:rPr>
                <w:rFonts w:ascii="Times New Roman" w:hAnsi="Times New Roman"/>
                <w:bCs/>
                <w:sz w:val="26"/>
                <w:szCs w:val="26"/>
              </w:rPr>
            </w:pPr>
            <w:r w:rsidRPr="00BE2C17">
              <w:rPr>
                <w:rFonts w:ascii="Times New Roman" w:hAnsi="Times New Roman"/>
                <w:bCs/>
                <w:sz w:val="26"/>
                <w:szCs w:val="26"/>
              </w:rPr>
              <w:t xml:space="preserve">Domain and Hosting </w:t>
            </w:r>
          </w:p>
        </w:tc>
        <w:tc>
          <w:tcPr>
            <w:tcW w:w="938" w:type="pct"/>
            <w:vAlign w:val="center"/>
          </w:tcPr>
          <w:p w14:paraId="558C53E0" w14:textId="77777777" w:rsidR="00166C05" w:rsidRPr="00BE2C17" w:rsidRDefault="00166C05" w:rsidP="00A4567E">
            <w:pPr>
              <w:spacing w:line="276" w:lineRule="auto"/>
              <w:jc w:val="center"/>
              <w:rPr>
                <w:rFonts w:ascii="Times New Roman" w:hAnsi="Times New Roman"/>
                <w:sz w:val="26"/>
                <w:szCs w:val="26"/>
              </w:rPr>
            </w:pPr>
            <w:r w:rsidRPr="00BE2C17">
              <w:rPr>
                <w:rFonts w:ascii="Times New Roman" w:hAnsi="Times New Roman"/>
                <w:sz w:val="26"/>
                <w:szCs w:val="26"/>
              </w:rPr>
              <w:t>1500</w:t>
            </w:r>
          </w:p>
        </w:tc>
        <w:tc>
          <w:tcPr>
            <w:tcW w:w="2291" w:type="pct"/>
          </w:tcPr>
          <w:p w14:paraId="037A8987" w14:textId="77777777" w:rsidR="00166C05" w:rsidRPr="00BE2C17" w:rsidRDefault="00166C05" w:rsidP="00A4567E">
            <w:pPr>
              <w:spacing w:line="276" w:lineRule="auto"/>
              <w:jc w:val="both"/>
              <w:rPr>
                <w:rFonts w:ascii="Times New Roman" w:hAnsi="Times New Roman"/>
                <w:sz w:val="26"/>
                <w:szCs w:val="26"/>
                <w:lang w:val="en-US"/>
              </w:rPr>
            </w:pPr>
            <w:r w:rsidRPr="00BE2C17">
              <w:rPr>
                <w:rFonts w:ascii="Times New Roman" w:hAnsi="Times New Roman"/>
                <w:sz w:val="26"/>
                <w:szCs w:val="26"/>
              </w:rPr>
              <w:t xml:space="preserve">For hosting the web-based </w:t>
            </w:r>
            <w:proofErr w:type="spellStart"/>
            <w:r w:rsidRPr="00BE2C17">
              <w:rPr>
                <w:rFonts w:ascii="Times New Roman" w:hAnsi="Times New Roman"/>
                <w:sz w:val="26"/>
                <w:szCs w:val="26"/>
                <w:lang w:val="en-US"/>
              </w:rPr>
              <w:t>FlexiDesk</w:t>
            </w:r>
            <w:proofErr w:type="spellEnd"/>
            <w:r w:rsidRPr="00BE2C17">
              <w:rPr>
                <w:rFonts w:ascii="Times New Roman" w:hAnsi="Times New Roman"/>
                <w:sz w:val="26"/>
                <w:szCs w:val="26"/>
                <w:lang w:val="en-US"/>
              </w:rPr>
              <w:t xml:space="preserve"> </w:t>
            </w:r>
            <w:r w:rsidRPr="00BE2C17">
              <w:rPr>
                <w:rFonts w:ascii="Times New Roman" w:hAnsi="Times New Roman"/>
                <w:sz w:val="26"/>
                <w:szCs w:val="26"/>
              </w:rPr>
              <w:t>platform</w:t>
            </w:r>
          </w:p>
        </w:tc>
      </w:tr>
      <w:tr w:rsidR="00166C05" w:rsidRPr="00BE2C17" w14:paraId="234164C7" w14:textId="77777777" w:rsidTr="00A4567E">
        <w:trPr>
          <w:trHeight w:val="260"/>
        </w:trPr>
        <w:tc>
          <w:tcPr>
            <w:tcW w:w="1771" w:type="pct"/>
            <w:vAlign w:val="center"/>
          </w:tcPr>
          <w:p w14:paraId="4124F9BE" w14:textId="77777777" w:rsidR="00166C05" w:rsidRPr="00BE2C17" w:rsidRDefault="00166C05" w:rsidP="00A4567E">
            <w:pPr>
              <w:spacing w:line="276" w:lineRule="auto"/>
              <w:jc w:val="center"/>
              <w:rPr>
                <w:rFonts w:ascii="Times New Roman" w:hAnsi="Times New Roman"/>
                <w:bCs/>
                <w:sz w:val="26"/>
                <w:szCs w:val="26"/>
              </w:rPr>
            </w:pPr>
            <w:r w:rsidRPr="00BE2C17">
              <w:rPr>
                <w:rFonts w:ascii="Times New Roman" w:hAnsi="Times New Roman"/>
                <w:bCs/>
                <w:sz w:val="26"/>
                <w:szCs w:val="26"/>
              </w:rPr>
              <w:t>Transportation</w:t>
            </w:r>
          </w:p>
        </w:tc>
        <w:tc>
          <w:tcPr>
            <w:tcW w:w="938" w:type="pct"/>
            <w:vAlign w:val="center"/>
          </w:tcPr>
          <w:p w14:paraId="428DB727" w14:textId="77777777" w:rsidR="00166C05" w:rsidRPr="00BE2C17" w:rsidRDefault="00166C05" w:rsidP="00A4567E">
            <w:pPr>
              <w:spacing w:line="276" w:lineRule="auto"/>
              <w:jc w:val="center"/>
              <w:rPr>
                <w:rFonts w:ascii="Times New Roman" w:hAnsi="Times New Roman"/>
                <w:sz w:val="26"/>
                <w:szCs w:val="26"/>
              </w:rPr>
            </w:pPr>
            <w:r w:rsidRPr="00BE2C17">
              <w:rPr>
                <w:rFonts w:ascii="Times New Roman" w:hAnsi="Times New Roman"/>
                <w:sz w:val="26"/>
                <w:szCs w:val="26"/>
              </w:rPr>
              <w:t>1200</w:t>
            </w:r>
          </w:p>
        </w:tc>
        <w:tc>
          <w:tcPr>
            <w:tcW w:w="2291" w:type="pct"/>
          </w:tcPr>
          <w:p w14:paraId="51B837CC" w14:textId="77777777" w:rsidR="00166C05" w:rsidRPr="00BE2C17" w:rsidRDefault="00166C05" w:rsidP="00A4567E">
            <w:pPr>
              <w:spacing w:line="276" w:lineRule="auto"/>
              <w:jc w:val="both"/>
              <w:rPr>
                <w:rFonts w:ascii="Times New Roman" w:hAnsi="Times New Roman"/>
                <w:sz w:val="26"/>
                <w:szCs w:val="26"/>
              </w:rPr>
            </w:pPr>
            <w:r w:rsidRPr="00BE2C17">
              <w:rPr>
                <w:rFonts w:ascii="Times New Roman" w:hAnsi="Times New Roman"/>
                <w:sz w:val="26"/>
                <w:szCs w:val="26"/>
              </w:rPr>
              <w:t>Travel to meet up with groupmates, consultation with adviser and survey</w:t>
            </w:r>
          </w:p>
        </w:tc>
      </w:tr>
      <w:tr w:rsidR="00166C05" w:rsidRPr="00BE2C17" w14:paraId="18CCBA63" w14:textId="77777777" w:rsidTr="00A4567E">
        <w:trPr>
          <w:trHeight w:val="260"/>
        </w:trPr>
        <w:tc>
          <w:tcPr>
            <w:tcW w:w="1771" w:type="pct"/>
            <w:vAlign w:val="center"/>
          </w:tcPr>
          <w:p w14:paraId="1EC3EDB4" w14:textId="77777777" w:rsidR="00166C05" w:rsidRPr="00BE2C17" w:rsidRDefault="00166C05" w:rsidP="00A4567E">
            <w:pPr>
              <w:spacing w:line="276" w:lineRule="auto"/>
              <w:jc w:val="center"/>
              <w:rPr>
                <w:rFonts w:ascii="Times New Roman" w:hAnsi="Times New Roman"/>
                <w:bCs/>
                <w:sz w:val="26"/>
                <w:szCs w:val="26"/>
              </w:rPr>
            </w:pPr>
            <w:r w:rsidRPr="00BE2C17">
              <w:rPr>
                <w:rFonts w:ascii="Times New Roman" w:hAnsi="Times New Roman"/>
                <w:bCs/>
                <w:sz w:val="26"/>
                <w:szCs w:val="26"/>
              </w:rPr>
              <w:t>Printing</w:t>
            </w:r>
          </w:p>
        </w:tc>
        <w:tc>
          <w:tcPr>
            <w:tcW w:w="938" w:type="pct"/>
            <w:vAlign w:val="center"/>
          </w:tcPr>
          <w:p w14:paraId="5D82C9D6" w14:textId="77777777" w:rsidR="00166C05" w:rsidRPr="00BE2C17" w:rsidRDefault="00166C05" w:rsidP="00A4567E">
            <w:pPr>
              <w:spacing w:line="276" w:lineRule="auto"/>
              <w:jc w:val="center"/>
              <w:rPr>
                <w:rFonts w:ascii="Times New Roman" w:hAnsi="Times New Roman"/>
                <w:color w:val="000000"/>
                <w:sz w:val="26"/>
                <w:szCs w:val="26"/>
              </w:rPr>
            </w:pPr>
            <w:r w:rsidRPr="00BE2C17">
              <w:rPr>
                <w:rFonts w:ascii="Times New Roman" w:hAnsi="Times New Roman"/>
                <w:color w:val="000000"/>
                <w:sz w:val="26"/>
                <w:szCs w:val="26"/>
              </w:rPr>
              <w:t>3000</w:t>
            </w:r>
          </w:p>
        </w:tc>
        <w:tc>
          <w:tcPr>
            <w:tcW w:w="2291" w:type="pct"/>
          </w:tcPr>
          <w:p w14:paraId="7D860076" w14:textId="77777777" w:rsidR="00166C05" w:rsidRPr="00BE2C17" w:rsidRDefault="00166C05"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rPr>
              <w:t>For printing capstone manuscript</w:t>
            </w:r>
          </w:p>
        </w:tc>
      </w:tr>
      <w:tr w:rsidR="00166C05" w:rsidRPr="00BE2C17" w14:paraId="44972F22" w14:textId="77777777" w:rsidTr="00A4567E">
        <w:trPr>
          <w:trHeight w:val="260"/>
        </w:trPr>
        <w:tc>
          <w:tcPr>
            <w:tcW w:w="1771" w:type="pct"/>
            <w:vAlign w:val="center"/>
          </w:tcPr>
          <w:p w14:paraId="011723D6" w14:textId="77777777" w:rsidR="00166C05" w:rsidRPr="00BE2C17" w:rsidRDefault="00166C05" w:rsidP="00A4567E">
            <w:pPr>
              <w:spacing w:line="276" w:lineRule="auto"/>
              <w:jc w:val="center"/>
              <w:rPr>
                <w:rFonts w:ascii="Times New Roman" w:hAnsi="Times New Roman"/>
                <w:bCs/>
                <w:sz w:val="26"/>
                <w:szCs w:val="26"/>
              </w:rPr>
            </w:pPr>
            <w:r w:rsidRPr="00BE2C17">
              <w:rPr>
                <w:rFonts w:ascii="Times New Roman" w:hAnsi="Times New Roman"/>
                <w:bCs/>
                <w:sz w:val="26"/>
                <w:szCs w:val="26"/>
              </w:rPr>
              <w:t>Internet/Load Allowance</w:t>
            </w:r>
          </w:p>
        </w:tc>
        <w:tc>
          <w:tcPr>
            <w:tcW w:w="938" w:type="pct"/>
            <w:vAlign w:val="center"/>
          </w:tcPr>
          <w:p w14:paraId="6FC6813C" w14:textId="77777777" w:rsidR="00166C05" w:rsidRPr="00BE2C17" w:rsidRDefault="00166C05" w:rsidP="00A4567E">
            <w:pPr>
              <w:spacing w:line="276" w:lineRule="auto"/>
              <w:jc w:val="center"/>
              <w:rPr>
                <w:rFonts w:ascii="Times New Roman" w:hAnsi="Times New Roman"/>
                <w:color w:val="000000"/>
                <w:sz w:val="26"/>
                <w:szCs w:val="26"/>
              </w:rPr>
            </w:pPr>
            <w:r w:rsidRPr="00BE2C17">
              <w:rPr>
                <w:rFonts w:ascii="Times New Roman" w:hAnsi="Times New Roman"/>
                <w:color w:val="000000"/>
                <w:sz w:val="26"/>
                <w:szCs w:val="26"/>
              </w:rPr>
              <w:t>1000</w:t>
            </w:r>
          </w:p>
        </w:tc>
        <w:tc>
          <w:tcPr>
            <w:tcW w:w="2291" w:type="pct"/>
          </w:tcPr>
          <w:p w14:paraId="2D58D95A" w14:textId="77777777" w:rsidR="00166C05" w:rsidRPr="00BE2C17" w:rsidRDefault="00166C05" w:rsidP="00A4567E">
            <w:pPr>
              <w:spacing w:line="276" w:lineRule="auto"/>
              <w:jc w:val="both"/>
              <w:rPr>
                <w:rFonts w:ascii="Times New Roman" w:hAnsi="Times New Roman"/>
                <w:color w:val="000000"/>
                <w:sz w:val="26"/>
                <w:szCs w:val="26"/>
              </w:rPr>
            </w:pPr>
            <w:r w:rsidRPr="00BE2C17">
              <w:rPr>
                <w:rFonts w:ascii="Times New Roman" w:hAnsi="Times New Roman"/>
                <w:color w:val="000000"/>
                <w:sz w:val="26"/>
                <w:szCs w:val="26"/>
                <w:lang w:val="en-US"/>
              </w:rPr>
              <w:t>F</w:t>
            </w:r>
            <w:r w:rsidRPr="00BE2C17">
              <w:rPr>
                <w:rFonts w:ascii="Times New Roman" w:hAnsi="Times New Roman"/>
                <w:color w:val="000000"/>
                <w:sz w:val="26"/>
                <w:szCs w:val="26"/>
              </w:rPr>
              <w:t>or research, communication, and online</w:t>
            </w:r>
            <w:r w:rsidRPr="00BE2C17">
              <w:rPr>
                <w:rFonts w:ascii="Times New Roman" w:hAnsi="Times New Roman"/>
                <w:color w:val="000000"/>
                <w:sz w:val="26"/>
                <w:szCs w:val="26"/>
                <w:lang w:val="en-US"/>
              </w:rPr>
              <w:t xml:space="preserve"> </w:t>
            </w:r>
            <w:r w:rsidRPr="00BE2C17">
              <w:rPr>
                <w:rFonts w:ascii="Times New Roman" w:hAnsi="Times New Roman"/>
                <w:color w:val="000000"/>
                <w:sz w:val="26"/>
                <w:szCs w:val="26"/>
              </w:rPr>
              <w:t>system testing</w:t>
            </w:r>
          </w:p>
        </w:tc>
      </w:tr>
      <w:tr w:rsidR="00166C05" w:rsidRPr="00BE2C17" w14:paraId="3E0E3A21" w14:textId="77777777" w:rsidTr="00A4567E">
        <w:trPr>
          <w:trHeight w:val="260"/>
        </w:trPr>
        <w:tc>
          <w:tcPr>
            <w:tcW w:w="1771" w:type="pct"/>
            <w:vAlign w:val="center"/>
          </w:tcPr>
          <w:p w14:paraId="76F7F23B" w14:textId="77777777" w:rsidR="00166C05" w:rsidRPr="00BE2C17" w:rsidRDefault="00166C05" w:rsidP="00A4567E">
            <w:pPr>
              <w:jc w:val="center"/>
              <w:rPr>
                <w:rFonts w:ascii="Times New Roman" w:hAnsi="Times New Roman"/>
                <w:bCs/>
                <w:sz w:val="26"/>
                <w:szCs w:val="26"/>
              </w:rPr>
            </w:pPr>
            <w:r w:rsidRPr="00BE2C17">
              <w:rPr>
                <w:rFonts w:ascii="Times New Roman" w:hAnsi="Times New Roman"/>
                <w:bCs/>
                <w:sz w:val="26"/>
                <w:szCs w:val="26"/>
              </w:rPr>
              <w:t>Pre-Oral Defense</w:t>
            </w:r>
          </w:p>
        </w:tc>
        <w:tc>
          <w:tcPr>
            <w:tcW w:w="938" w:type="pct"/>
            <w:vAlign w:val="center"/>
          </w:tcPr>
          <w:p w14:paraId="2114BB32" w14:textId="77777777" w:rsidR="00166C05" w:rsidRPr="00BE2C17" w:rsidRDefault="00166C05" w:rsidP="00A4567E">
            <w:pPr>
              <w:jc w:val="center"/>
              <w:rPr>
                <w:rFonts w:ascii="Times New Roman" w:hAnsi="Times New Roman"/>
                <w:color w:val="000000"/>
                <w:sz w:val="26"/>
                <w:szCs w:val="26"/>
              </w:rPr>
            </w:pPr>
            <w:r w:rsidRPr="00BE2C17">
              <w:rPr>
                <w:rFonts w:ascii="Times New Roman" w:hAnsi="Times New Roman"/>
                <w:color w:val="000000"/>
                <w:sz w:val="26"/>
                <w:szCs w:val="26"/>
              </w:rPr>
              <w:t>1850</w:t>
            </w:r>
          </w:p>
        </w:tc>
        <w:tc>
          <w:tcPr>
            <w:tcW w:w="2291" w:type="pct"/>
          </w:tcPr>
          <w:p w14:paraId="335E2716"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color w:val="000000"/>
                <w:sz w:val="26"/>
                <w:szCs w:val="26"/>
              </w:rPr>
              <w:t>For pre-oral defense panel list</w:t>
            </w:r>
          </w:p>
        </w:tc>
      </w:tr>
      <w:tr w:rsidR="00166C05" w:rsidRPr="00BE2C17" w14:paraId="314B16CA" w14:textId="77777777" w:rsidTr="00A4567E">
        <w:trPr>
          <w:trHeight w:val="260"/>
        </w:trPr>
        <w:tc>
          <w:tcPr>
            <w:tcW w:w="1771" w:type="pct"/>
            <w:vAlign w:val="center"/>
          </w:tcPr>
          <w:p w14:paraId="42D8D43D" w14:textId="77777777" w:rsidR="00166C05" w:rsidRPr="00BE2C17" w:rsidRDefault="00166C05" w:rsidP="00A4567E">
            <w:pPr>
              <w:jc w:val="center"/>
              <w:rPr>
                <w:rFonts w:ascii="Times New Roman" w:hAnsi="Times New Roman"/>
                <w:bCs/>
                <w:sz w:val="26"/>
                <w:szCs w:val="26"/>
              </w:rPr>
            </w:pPr>
            <w:r w:rsidRPr="00BE2C17">
              <w:rPr>
                <w:rFonts w:ascii="Times New Roman" w:hAnsi="Times New Roman"/>
                <w:bCs/>
                <w:sz w:val="26"/>
                <w:szCs w:val="26"/>
              </w:rPr>
              <w:t>AI Azure Fraud Subscription</w:t>
            </w:r>
          </w:p>
        </w:tc>
        <w:tc>
          <w:tcPr>
            <w:tcW w:w="938" w:type="pct"/>
            <w:vAlign w:val="center"/>
          </w:tcPr>
          <w:p w14:paraId="1352F03F" w14:textId="77777777" w:rsidR="00166C05" w:rsidRPr="00BE2C17" w:rsidRDefault="00166C05" w:rsidP="00A4567E">
            <w:pPr>
              <w:jc w:val="center"/>
              <w:rPr>
                <w:rFonts w:ascii="Times New Roman" w:hAnsi="Times New Roman"/>
                <w:color w:val="000000"/>
                <w:sz w:val="26"/>
                <w:szCs w:val="26"/>
              </w:rPr>
            </w:pPr>
            <w:r w:rsidRPr="00BE2C17">
              <w:rPr>
                <w:rFonts w:ascii="Times New Roman" w:hAnsi="Times New Roman"/>
                <w:color w:val="000000"/>
                <w:sz w:val="26"/>
                <w:szCs w:val="26"/>
              </w:rPr>
              <w:t>1000</w:t>
            </w:r>
          </w:p>
        </w:tc>
        <w:tc>
          <w:tcPr>
            <w:tcW w:w="2291" w:type="pct"/>
          </w:tcPr>
          <w:p w14:paraId="6FD74A52" w14:textId="25D31482" w:rsidR="00166C05" w:rsidRPr="00BE2C17" w:rsidRDefault="00BF0070" w:rsidP="00A4567E">
            <w:pPr>
              <w:jc w:val="both"/>
              <w:rPr>
                <w:rFonts w:ascii="Times New Roman" w:hAnsi="Times New Roman"/>
                <w:color w:val="000000"/>
                <w:sz w:val="26"/>
                <w:szCs w:val="26"/>
              </w:rPr>
            </w:pPr>
            <w:r w:rsidRPr="00BE2C17">
              <w:rPr>
                <w:rFonts w:ascii="Times New Roman" w:hAnsi="Times New Roman"/>
                <w:color w:val="000000"/>
                <w:sz w:val="26"/>
                <w:szCs w:val="26"/>
              </w:rPr>
              <w:t xml:space="preserve">For fraud </w:t>
            </w:r>
            <w:proofErr w:type="spellStart"/>
            <w:r w:rsidRPr="00BE2C17">
              <w:rPr>
                <w:rFonts w:ascii="Times New Roman" w:hAnsi="Times New Roman"/>
                <w:color w:val="000000"/>
                <w:sz w:val="26"/>
                <w:szCs w:val="26"/>
              </w:rPr>
              <w:t>ai</w:t>
            </w:r>
            <w:proofErr w:type="spellEnd"/>
            <w:r w:rsidRPr="00BE2C17">
              <w:rPr>
                <w:rFonts w:ascii="Times New Roman" w:hAnsi="Times New Roman"/>
                <w:color w:val="000000"/>
                <w:sz w:val="26"/>
                <w:szCs w:val="26"/>
              </w:rPr>
              <w:t xml:space="preserve"> detector</w:t>
            </w:r>
          </w:p>
        </w:tc>
      </w:tr>
      <w:tr w:rsidR="00166C05" w:rsidRPr="00BE2C17" w14:paraId="185855A4" w14:textId="77777777" w:rsidTr="00A4567E">
        <w:trPr>
          <w:trHeight w:val="260"/>
        </w:trPr>
        <w:tc>
          <w:tcPr>
            <w:tcW w:w="1771" w:type="pct"/>
            <w:vAlign w:val="center"/>
          </w:tcPr>
          <w:p w14:paraId="28B6058C" w14:textId="77777777" w:rsidR="00166C05" w:rsidRPr="00BE2C17" w:rsidRDefault="00166C05" w:rsidP="00A4567E">
            <w:pPr>
              <w:jc w:val="center"/>
              <w:rPr>
                <w:rFonts w:ascii="Times New Roman" w:hAnsi="Times New Roman"/>
                <w:bCs/>
                <w:sz w:val="26"/>
                <w:szCs w:val="26"/>
              </w:rPr>
            </w:pPr>
            <w:r w:rsidRPr="00BE2C17">
              <w:rPr>
                <w:rFonts w:ascii="Times New Roman" w:hAnsi="Times New Roman"/>
                <w:bCs/>
                <w:sz w:val="26"/>
                <w:szCs w:val="26"/>
              </w:rPr>
              <w:t>Token for Adviser</w:t>
            </w:r>
          </w:p>
        </w:tc>
        <w:tc>
          <w:tcPr>
            <w:tcW w:w="938" w:type="pct"/>
            <w:vAlign w:val="center"/>
          </w:tcPr>
          <w:p w14:paraId="69FF8E3E" w14:textId="77777777" w:rsidR="00166C05" w:rsidRPr="00BE2C17" w:rsidRDefault="00166C05" w:rsidP="00A4567E">
            <w:pPr>
              <w:jc w:val="center"/>
              <w:rPr>
                <w:rFonts w:ascii="Times New Roman" w:hAnsi="Times New Roman"/>
                <w:color w:val="000000"/>
                <w:sz w:val="26"/>
                <w:szCs w:val="26"/>
              </w:rPr>
            </w:pPr>
            <w:r w:rsidRPr="00BE2C17">
              <w:rPr>
                <w:rFonts w:ascii="Times New Roman" w:hAnsi="Times New Roman"/>
                <w:color w:val="000000"/>
                <w:sz w:val="26"/>
                <w:szCs w:val="26"/>
              </w:rPr>
              <w:t>500</w:t>
            </w:r>
          </w:p>
        </w:tc>
        <w:tc>
          <w:tcPr>
            <w:tcW w:w="2291" w:type="pct"/>
          </w:tcPr>
          <w:p w14:paraId="0C00DE2F"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color w:val="000000"/>
                <w:sz w:val="26"/>
                <w:szCs w:val="26"/>
              </w:rPr>
              <w:t xml:space="preserve">For giving token for adviser </w:t>
            </w:r>
          </w:p>
        </w:tc>
      </w:tr>
      <w:tr w:rsidR="00166C05" w:rsidRPr="00BE2C17" w14:paraId="7A0BB661" w14:textId="77777777" w:rsidTr="00A4567E">
        <w:trPr>
          <w:trHeight w:val="260"/>
        </w:trPr>
        <w:tc>
          <w:tcPr>
            <w:tcW w:w="1771" w:type="pct"/>
            <w:vAlign w:val="center"/>
          </w:tcPr>
          <w:p w14:paraId="0FDA40A2" w14:textId="77777777" w:rsidR="00166C05" w:rsidRPr="00BE2C17" w:rsidRDefault="00166C05" w:rsidP="00A4567E">
            <w:pPr>
              <w:jc w:val="center"/>
              <w:rPr>
                <w:rFonts w:ascii="Times New Roman" w:hAnsi="Times New Roman"/>
                <w:bCs/>
                <w:sz w:val="26"/>
                <w:szCs w:val="26"/>
              </w:rPr>
            </w:pPr>
            <w:r w:rsidRPr="00BE2C17">
              <w:rPr>
                <w:rFonts w:ascii="Times New Roman" w:hAnsi="Times New Roman"/>
                <w:bCs/>
                <w:sz w:val="26"/>
                <w:szCs w:val="26"/>
              </w:rPr>
              <w:t xml:space="preserve">Web and Application </w:t>
            </w:r>
            <w:proofErr w:type="spellStart"/>
            <w:r w:rsidRPr="00BE2C17">
              <w:rPr>
                <w:rFonts w:ascii="Times New Roman" w:hAnsi="Times New Roman"/>
                <w:bCs/>
                <w:sz w:val="26"/>
                <w:szCs w:val="26"/>
              </w:rPr>
              <w:t>Subsctiption</w:t>
            </w:r>
            <w:proofErr w:type="spellEnd"/>
          </w:p>
        </w:tc>
        <w:tc>
          <w:tcPr>
            <w:tcW w:w="938" w:type="pct"/>
            <w:vAlign w:val="center"/>
          </w:tcPr>
          <w:p w14:paraId="42EE4857" w14:textId="77777777" w:rsidR="00166C05" w:rsidRPr="00BE2C17" w:rsidRDefault="00166C05" w:rsidP="00A4567E">
            <w:pPr>
              <w:jc w:val="center"/>
              <w:rPr>
                <w:rFonts w:ascii="Times New Roman" w:hAnsi="Times New Roman"/>
                <w:color w:val="000000"/>
                <w:sz w:val="26"/>
                <w:szCs w:val="26"/>
              </w:rPr>
            </w:pPr>
            <w:r w:rsidRPr="00BE2C17">
              <w:rPr>
                <w:rFonts w:ascii="Times New Roman" w:hAnsi="Times New Roman"/>
                <w:color w:val="000000"/>
                <w:sz w:val="26"/>
                <w:szCs w:val="26"/>
              </w:rPr>
              <w:t>1000</w:t>
            </w:r>
          </w:p>
        </w:tc>
        <w:tc>
          <w:tcPr>
            <w:tcW w:w="2291" w:type="pct"/>
          </w:tcPr>
          <w:p w14:paraId="4A5A0201" w14:textId="34B85CB1" w:rsidR="00BF0070" w:rsidRPr="00BE2C17" w:rsidRDefault="00166C05" w:rsidP="00A4567E">
            <w:pPr>
              <w:jc w:val="both"/>
              <w:rPr>
                <w:rFonts w:ascii="Times New Roman" w:hAnsi="Times New Roman"/>
                <w:color w:val="000000"/>
                <w:sz w:val="26"/>
                <w:szCs w:val="26"/>
              </w:rPr>
            </w:pPr>
            <w:r w:rsidRPr="00BE2C17">
              <w:rPr>
                <w:rFonts w:ascii="Times New Roman" w:hAnsi="Times New Roman"/>
                <w:color w:val="000000"/>
                <w:sz w:val="26"/>
                <w:szCs w:val="26"/>
              </w:rPr>
              <w:t xml:space="preserve">For </w:t>
            </w:r>
            <w:r w:rsidR="00BF0070" w:rsidRPr="00BE2C17">
              <w:rPr>
                <w:rFonts w:ascii="Times New Roman" w:hAnsi="Times New Roman"/>
                <w:color w:val="000000"/>
                <w:sz w:val="26"/>
                <w:szCs w:val="26"/>
              </w:rPr>
              <w:t>using any application or website to subscribe</w:t>
            </w:r>
          </w:p>
        </w:tc>
      </w:tr>
      <w:tr w:rsidR="00166C05" w:rsidRPr="00BE2C17" w14:paraId="588DC139" w14:textId="77777777" w:rsidTr="00A4567E">
        <w:trPr>
          <w:trHeight w:val="260"/>
        </w:trPr>
        <w:tc>
          <w:tcPr>
            <w:tcW w:w="1771" w:type="pct"/>
            <w:vAlign w:val="center"/>
          </w:tcPr>
          <w:p w14:paraId="2E609529" w14:textId="77777777" w:rsidR="00166C05" w:rsidRPr="00BE2C17" w:rsidRDefault="00166C05" w:rsidP="00A4567E">
            <w:pPr>
              <w:jc w:val="center"/>
              <w:rPr>
                <w:rFonts w:ascii="Times New Roman" w:hAnsi="Times New Roman"/>
                <w:bCs/>
                <w:sz w:val="26"/>
                <w:szCs w:val="26"/>
              </w:rPr>
            </w:pPr>
            <w:r w:rsidRPr="00BE2C17">
              <w:rPr>
                <w:rFonts w:ascii="Times New Roman" w:hAnsi="Times New Roman"/>
                <w:bCs/>
                <w:sz w:val="26"/>
                <w:szCs w:val="26"/>
              </w:rPr>
              <w:t>Book Binding and CD</w:t>
            </w:r>
          </w:p>
        </w:tc>
        <w:tc>
          <w:tcPr>
            <w:tcW w:w="938" w:type="pct"/>
            <w:vAlign w:val="center"/>
          </w:tcPr>
          <w:p w14:paraId="4A470B5A" w14:textId="77777777" w:rsidR="00166C05" w:rsidRPr="00BE2C17" w:rsidRDefault="00166C05" w:rsidP="00A4567E">
            <w:pPr>
              <w:jc w:val="center"/>
              <w:rPr>
                <w:rFonts w:ascii="Times New Roman" w:hAnsi="Times New Roman"/>
                <w:color w:val="000000"/>
                <w:sz w:val="26"/>
                <w:szCs w:val="26"/>
              </w:rPr>
            </w:pPr>
            <w:r w:rsidRPr="00BE2C17">
              <w:rPr>
                <w:rFonts w:ascii="Times New Roman" w:hAnsi="Times New Roman"/>
                <w:color w:val="000000"/>
                <w:sz w:val="26"/>
                <w:szCs w:val="26"/>
              </w:rPr>
              <w:t>2500</w:t>
            </w:r>
          </w:p>
        </w:tc>
        <w:tc>
          <w:tcPr>
            <w:tcW w:w="2291" w:type="pct"/>
          </w:tcPr>
          <w:p w14:paraId="228B6426" w14:textId="77777777" w:rsidR="00166C05" w:rsidRPr="00BE2C17" w:rsidRDefault="00166C05" w:rsidP="00A4567E">
            <w:pPr>
              <w:jc w:val="both"/>
              <w:rPr>
                <w:rFonts w:ascii="Times New Roman" w:hAnsi="Times New Roman"/>
                <w:color w:val="000000"/>
                <w:sz w:val="26"/>
                <w:szCs w:val="26"/>
              </w:rPr>
            </w:pPr>
            <w:r w:rsidRPr="00BE2C17">
              <w:rPr>
                <w:rFonts w:ascii="Times New Roman" w:hAnsi="Times New Roman"/>
                <w:color w:val="000000"/>
                <w:sz w:val="26"/>
                <w:szCs w:val="26"/>
              </w:rPr>
              <w:t>For completion</w:t>
            </w:r>
          </w:p>
        </w:tc>
      </w:tr>
    </w:tbl>
    <w:p w14:paraId="513A831E" w14:textId="5CCDE1FF" w:rsidR="00166C05" w:rsidRPr="00BE2C17" w:rsidDel="007C0045" w:rsidRDefault="00166C05" w:rsidP="00166C05">
      <w:pPr>
        <w:pStyle w:val="NormalWeb"/>
        <w:spacing w:before="0" w:beforeAutospacing="0" w:after="0" w:afterAutospacing="0" w:line="480" w:lineRule="auto"/>
        <w:jc w:val="both"/>
        <w:rPr>
          <w:del w:id="6795" w:author="Antoneth Macaisa" w:date="2025-05-07T20:29:00Z"/>
          <w:b/>
          <w:bCs/>
          <w:sz w:val="26"/>
          <w:szCs w:val="26"/>
        </w:rPr>
        <w:sectPr w:rsidR="00166C05" w:rsidRPr="00BE2C17" w:rsidDel="007C0045"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
    </w:p>
    <w:p w14:paraId="4CC506D1" w14:textId="3A739173" w:rsidR="00320C75" w:rsidRPr="00BE2C17" w:rsidDel="007C0045" w:rsidRDefault="00320C75" w:rsidP="00166C05">
      <w:pPr>
        <w:rPr>
          <w:del w:id="6796" w:author="Antoneth Macaisa" w:date="2025-05-07T20:29:00Z"/>
          <w:rFonts w:ascii="Times New Roman" w:hAnsi="Times New Roman"/>
          <w:sz w:val="26"/>
          <w:szCs w:val="26"/>
          <w:lang w:eastAsia="ja-JP"/>
        </w:rPr>
        <w:sectPr w:rsidR="00320C75" w:rsidRPr="00BE2C17" w:rsidDel="007C0045" w:rsidSect="00545036">
          <w:type w:val="nextPage"/>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Change w:id="6797" w:author="admin" w:date="2025-05-21T01:09:00Z">
            <w:sectPr w:rsidR="00320C75" w:rsidRPr="00BE2C17" w:rsidDel="007C0045" w:rsidSect="00545036">
              <w:type w:val="continuous"/>
              <w:pgMar w:top="1440" w:right="1440" w:bottom="1440" w:left="2160" w:header="720" w:footer="1296" w:gutter="0"/>
            </w:sectPr>
          </w:sectPrChange>
        </w:sectPr>
      </w:pPr>
    </w:p>
    <w:p w14:paraId="7439695F" w14:textId="2598C9CF" w:rsidR="00486B07" w:rsidRPr="00BE2C17" w:rsidDel="007C0045" w:rsidRDefault="00486B07" w:rsidP="00166C05">
      <w:pPr>
        <w:spacing w:line="480" w:lineRule="auto"/>
        <w:jc w:val="both"/>
        <w:rPr>
          <w:del w:id="6798" w:author="Antoneth Macaisa" w:date="2025-05-07T20:29:00Z"/>
          <w:sz w:val="26"/>
          <w:szCs w:val="26"/>
        </w:rPr>
        <w:sectPr w:rsidR="00486B07" w:rsidRPr="00BE2C17" w:rsidDel="007C0045"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
    </w:p>
    <w:bookmarkEnd w:id="6721"/>
    <w:bookmarkEnd w:id="6722"/>
    <w:p w14:paraId="2BEA6DF4" w14:textId="63E3B6A3" w:rsidR="004E4D75" w:rsidRPr="00BE2C17" w:rsidDel="007C0045" w:rsidRDefault="004E4D75" w:rsidP="00C26090">
      <w:pPr>
        <w:rPr>
          <w:del w:id="6799" w:author="Antoneth Macaisa" w:date="2025-05-07T20:29:00Z"/>
          <w:rFonts w:ascii="Times New Roman" w:hAnsi="Times New Roman"/>
          <w:sz w:val="26"/>
          <w:szCs w:val="26"/>
          <w:lang w:eastAsia="ja-JP"/>
        </w:rPr>
        <w:sectPr w:rsidR="004E4D75" w:rsidRPr="00BE2C17" w:rsidDel="007C0045" w:rsidSect="00545036">
          <w:type w:val="nextPage"/>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Change w:id="6800" w:author="admin" w:date="2025-05-21T01:09:00Z">
            <w:sectPr w:rsidR="004E4D75" w:rsidRPr="00BE2C17" w:rsidDel="007C0045" w:rsidSect="00545036">
              <w:type w:val="continuous"/>
              <w:pgMar w:top="1440" w:right="1440" w:bottom="1440" w:left="2160" w:header="720" w:footer="1296" w:gutter="0"/>
            </w:sectPr>
          </w:sectPrChange>
        </w:sectPr>
      </w:pPr>
    </w:p>
    <w:p w14:paraId="74D6780D" w14:textId="21003CE0" w:rsidR="00BF0070" w:rsidRPr="00BE2C17" w:rsidDel="007C0045" w:rsidRDefault="00BF0070" w:rsidP="004E4D75">
      <w:pPr>
        <w:spacing w:after="0" w:line="240" w:lineRule="auto"/>
        <w:jc w:val="center"/>
        <w:rPr>
          <w:del w:id="6801" w:author="Antoneth Macaisa" w:date="2025-05-07T20:29:00Z"/>
          <w:rFonts w:ascii="Times New Roman" w:hAnsi="Times New Roman"/>
          <w:b/>
          <w:sz w:val="26"/>
          <w:szCs w:val="26"/>
        </w:rPr>
      </w:pPr>
    </w:p>
    <w:p w14:paraId="7F3DEE45" w14:textId="0C6E33E0" w:rsidR="004E4D75" w:rsidRPr="00BE2C17" w:rsidDel="00DF0253" w:rsidRDefault="00166C05">
      <w:pPr>
        <w:spacing w:after="0" w:line="240" w:lineRule="auto"/>
        <w:jc w:val="center"/>
        <w:rPr>
          <w:del w:id="6802" w:author="Antoneth Macaisa" w:date="2025-05-07T18:51:00Z"/>
          <w:rFonts w:ascii="Times New Roman" w:hAnsi="Times New Roman"/>
          <w:b/>
          <w:sz w:val="26"/>
          <w:szCs w:val="26"/>
        </w:rPr>
      </w:pPr>
      <w:del w:id="6803" w:author="Antoneth Macaisa" w:date="2025-05-07T18:51:00Z">
        <w:r w:rsidRPr="00BE2C17" w:rsidDel="00DF0253">
          <w:rPr>
            <w:rFonts w:ascii="Times New Roman" w:hAnsi="Times New Roman"/>
            <w:b/>
            <w:sz w:val="26"/>
            <w:szCs w:val="26"/>
          </w:rPr>
          <w:delText>C</w:delText>
        </w:r>
        <w:r w:rsidR="004E4D75" w:rsidRPr="00BE2C17" w:rsidDel="00DF0253">
          <w:rPr>
            <w:rFonts w:ascii="Times New Roman" w:hAnsi="Times New Roman"/>
            <w:b/>
            <w:sz w:val="26"/>
            <w:szCs w:val="26"/>
          </w:rPr>
          <w:delText>HAPTER 4</w:delText>
        </w:r>
      </w:del>
    </w:p>
    <w:p w14:paraId="05EABFDC" w14:textId="00D49BF4" w:rsidR="004E4D75" w:rsidRPr="00BE2C17" w:rsidDel="00DF0253" w:rsidRDefault="004E4D75">
      <w:pPr>
        <w:pStyle w:val="Heading1"/>
        <w:spacing w:before="0" w:line="240" w:lineRule="auto"/>
        <w:jc w:val="center"/>
        <w:rPr>
          <w:del w:id="6804" w:author="Antoneth Macaisa" w:date="2025-05-07T18:51:00Z"/>
          <w:rFonts w:cs="Times New Roman"/>
          <w:szCs w:val="26"/>
        </w:rPr>
      </w:pPr>
      <w:bookmarkStart w:id="6805" w:name="_Toc197445883"/>
      <w:del w:id="6806" w:author="Antoneth Macaisa" w:date="2025-05-07T18:51:00Z">
        <w:r w:rsidRPr="00BE2C17" w:rsidDel="00DF0253">
          <w:rPr>
            <w:b w:val="0"/>
            <w:bCs w:val="0"/>
            <w:szCs w:val="26"/>
          </w:rPr>
          <w:delText>RESULT</w:delText>
        </w:r>
        <w:r w:rsidR="00975C1F" w:rsidRPr="00BE2C17" w:rsidDel="00DF0253">
          <w:rPr>
            <w:b w:val="0"/>
            <w:bCs w:val="0"/>
            <w:szCs w:val="26"/>
          </w:rPr>
          <w:delText>S</w:delText>
        </w:r>
        <w:r w:rsidRPr="00BE2C17" w:rsidDel="00DF0253">
          <w:rPr>
            <w:b w:val="0"/>
            <w:bCs w:val="0"/>
            <w:szCs w:val="26"/>
          </w:rPr>
          <w:delText xml:space="preserve"> AND DISCUSSION</w:delText>
        </w:r>
        <w:bookmarkEnd w:id="6805"/>
      </w:del>
    </w:p>
    <w:p w14:paraId="19CF18E4" w14:textId="776F8B52" w:rsidR="004E4D75" w:rsidRPr="00BE2C17" w:rsidDel="00DF0253" w:rsidRDefault="004E4D75">
      <w:pPr>
        <w:spacing w:after="0" w:line="240" w:lineRule="auto"/>
        <w:jc w:val="center"/>
        <w:rPr>
          <w:del w:id="6807" w:author="Antoneth Macaisa" w:date="2025-05-07T18:51:00Z"/>
          <w:rFonts w:ascii="Times New Roman" w:hAnsi="Times New Roman"/>
          <w:sz w:val="26"/>
          <w:szCs w:val="26"/>
          <w:lang w:val="en-US" w:eastAsia="ja-JP"/>
        </w:rPr>
        <w:pPrChange w:id="6808" w:author="Antoneth Macaisa" w:date="2025-05-07T18:51:00Z">
          <w:pPr>
            <w:spacing w:after="0" w:line="240" w:lineRule="auto"/>
          </w:pPr>
        </w:pPrChange>
      </w:pPr>
    </w:p>
    <w:p w14:paraId="1982E069" w14:textId="2ED293B3" w:rsidR="000674F8" w:rsidRPr="00BE2C17" w:rsidDel="00DF0253" w:rsidRDefault="004E4D75">
      <w:pPr>
        <w:pStyle w:val="Default"/>
        <w:autoSpaceDE/>
        <w:autoSpaceDN/>
        <w:adjustRightInd/>
        <w:spacing w:line="480" w:lineRule="auto"/>
        <w:ind w:firstLine="720"/>
        <w:jc w:val="center"/>
        <w:rPr>
          <w:del w:id="6809" w:author="Antoneth Macaisa" w:date="2025-05-07T18:51:00Z"/>
          <w:sz w:val="26"/>
          <w:szCs w:val="26"/>
        </w:rPr>
        <w:pPrChange w:id="6810" w:author="Antoneth Macaisa" w:date="2025-05-07T18:51:00Z">
          <w:pPr>
            <w:pStyle w:val="Default"/>
            <w:spacing w:line="480" w:lineRule="auto"/>
            <w:ind w:firstLine="720"/>
            <w:jc w:val="both"/>
          </w:pPr>
        </w:pPrChange>
      </w:pPr>
      <w:del w:id="6811" w:author="Antoneth Macaisa" w:date="2025-05-07T18:51:00Z">
        <w:r w:rsidRPr="00BE2C17" w:rsidDel="00DF0253">
          <w:rPr>
            <w:sz w:val="26"/>
            <w:szCs w:val="26"/>
          </w:rPr>
          <w:delText>This chapter presents the system results of the data gathered and the developed</w:delText>
        </w:r>
        <w:r w:rsidRPr="00BE2C17" w:rsidDel="00DF0253">
          <w:rPr>
            <w:spacing w:val="1"/>
            <w:sz w:val="26"/>
            <w:szCs w:val="26"/>
          </w:rPr>
          <w:delText xml:space="preserve"> </w:delText>
        </w:r>
        <w:r w:rsidRPr="00BE2C17" w:rsidDel="00DF0253">
          <w:rPr>
            <w:sz w:val="26"/>
            <w:szCs w:val="26"/>
          </w:rPr>
          <w:delText>system. It contains the actual testing of the software and observations of the developers</w:delText>
        </w:r>
        <w:r w:rsidRPr="00BE2C17" w:rsidDel="00DF0253">
          <w:rPr>
            <w:spacing w:val="1"/>
            <w:sz w:val="26"/>
            <w:szCs w:val="26"/>
          </w:rPr>
          <w:delText xml:space="preserve"> </w:delText>
        </w:r>
        <w:r w:rsidRPr="00BE2C17" w:rsidDel="00DF0253">
          <w:rPr>
            <w:sz w:val="26"/>
            <w:szCs w:val="26"/>
          </w:rPr>
          <w:delText>based on the objectives of the study as well as the analysis of results through testing and</w:delText>
        </w:r>
        <w:r w:rsidRPr="00BE2C17" w:rsidDel="00DF0253">
          <w:rPr>
            <w:spacing w:val="1"/>
            <w:sz w:val="26"/>
            <w:szCs w:val="26"/>
          </w:rPr>
          <w:delText xml:space="preserve"> </w:delText>
        </w:r>
        <w:r w:rsidRPr="00BE2C17" w:rsidDel="00DF0253">
          <w:rPr>
            <w:sz w:val="26"/>
            <w:szCs w:val="26"/>
          </w:rPr>
          <w:delText>validation</w:delText>
        </w:r>
        <w:r w:rsidRPr="00BE2C17" w:rsidDel="00DF0253">
          <w:rPr>
            <w:spacing w:val="-1"/>
            <w:sz w:val="26"/>
            <w:szCs w:val="26"/>
          </w:rPr>
          <w:delText xml:space="preserve"> </w:delText>
        </w:r>
        <w:r w:rsidRPr="00BE2C17" w:rsidDel="00DF0253">
          <w:rPr>
            <w:sz w:val="26"/>
            <w:szCs w:val="26"/>
          </w:rPr>
          <w:delText>and interpretation of the</w:delText>
        </w:r>
        <w:r w:rsidRPr="00BE2C17" w:rsidDel="00DF0253">
          <w:rPr>
            <w:spacing w:val="-11"/>
            <w:sz w:val="26"/>
            <w:szCs w:val="26"/>
          </w:rPr>
          <w:delText xml:space="preserve"> </w:delText>
        </w:r>
        <w:r w:rsidRPr="00BE2C17" w:rsidDel="00DF0253">
          <w:rPr>
            <w:sz w:val="26"/>
            <w:szCs w:val="26"/>
          </w:rPr>
          <w:delText>results.</w:delText>
        </w:r>
      </w:del>
    </w:p>
    <w:p w14:paraId="672B27D4" w14:textId="3F168A32" w:rsidR="00EE4B7B" w:rsidRPr="00BE2C17" w:rsidDel="00DF0253" w:rsidRDefault="00EE4B7B">
      <w:pPr>
        <w:pStyle w:val="Default"/>
        <w:autoSpaceDE/>
        <w:autoSpaceDN/>
        <w:adjustRightInd/>
        <w:spacing w:line="480" w:lineRule="auto"/>
        <w:ind w:firstLine="720"/>
        <w:jc w:val="center"/>
        <w:rPr>
          <w:del w:id="6812" w:author="Antoneth Macaisa" w:date="2025-05-07T18:51:00Z"/>
          <w:sz w:val="26"/>
          <w:szCs w:val="26"/>
        </w:rPr>
        <w:pPrChange w:id="6813" w:author="Antoneth Macaisa" w:date="2025-05-07T18:51:00Z">
          <w:pPr>
            <w:pStyle w:val="Default"/>
            <w:spacing w:line="480" w:lineRule="auto"/>
            <w:ind w:firstLine="720"/>
            <w:jc w:val="both"/>
          </w:pPr>
        </w:pPrChange>
      </w:pPr>
      <w:del w:id="6814" w:author="Antoneth Macaisa" w:date="2025-05-07T18:51:00Z">
        <w:r w:rsidRPr="00BE2C17" w:rsidDel="00DF0253">
          <w:rPr>
            <w:sz w:val="26"/>
            <w:szCs w:val="26"/>
          </w:rPr>
          <w:delText>Order of discussion is based on the chronology of the statement of the problem/objectives. However, it is not advisable to state “in toto” the objectives or research questions as the section titles in this chapter. Instead, an appropriate section title pertaining to what will be discussed and presented should be used.</w:delText>
        </w:r>
      </w:del>
    </w:p>
    <w:p w14:paraId="67768475" w14:textId="1A995894" w:rsidR="00EE4B7B" w:rsidRPr="00BE2C17" w:rsidDel="00DF0253" w:rsidRDefault="00EE4B7B">
      <w:pPr>
        <w:pStyle w:val="Default"/>
        <w:autoSpaceDE/>
        <w:autoSpaceDN/>
        <w:adjustRightInd/>
        <w:spacing w:line="480" w:lineRule="auto"/>
        <w:ind w:firstLine="720"/>
        <w:jc w:val="center"/>
        <w:rPr>
          <w:del w:id="6815" w:author="Antoneth Macaisa" w:date="2025-05-07T18:51:00Z"/>
          <w:sz w:val="26"/>
          <w:szCs w:val="26"/>
        </w:rPr>
        <w:pPrChange w:id="6816" w:author="Antoneth Macaisa" w:date="2025-05-07T18:51:00Z">
          <w:pPr>
            <w:pStyle w:val="Default"/>
            <w:spacing w:line="480" w:lineRule="auto"/>
            <w:ind w:firstLine="720"/>
            <w:jc w:val="both"/>
          </w:pPr>
        </w:pPrChange>
      </w:pPr>
      <w:del w:id="6817" w:author="Antoneth Macaisa" w:date="2025-05-07T18:51:00Z">
        <w:r w:rsidRPr="00BE2C17" w:rsidDel="00DF0253">
          <w:rPr>
            <w:sz w:val="26"/>
            <w:szCs w:val="26"/>
          </w:rPr>
          <w:delText>Used of appropriate diagrams, tables, charts or screen shots in presenting the outcome or results as response to the objectives is highly encourage. In presenting any figures or tables, the introduction in text form should come first before presenting. Avoid using the reference “above” or “below”, instead refer them with the Figure / Table number. Follow strictly the procedures stated previously in presenting Figures and Tables.</w:delText>
        </w:r>
      </w:del>
    </w:p>
    <w:p w14:paraId="0A9C756D" w14:textId="66361731" w:rsidR="004E4D75" w:rsidRPr="00BE2C17" w:rsidDel="00DF0253" w:rsidRDefault="004E4D75">
      <w:pPr>
        <w:pStyle w:val="Default"/>
        <w:autoSpaceDE/>
        <w:autoSpaceDN/>
        <w:adjustRightInd/>
        <w:spacing w:line="480" w:lineRule="auto"/>
        <w:jc w:val="center"/>
        <w:outlineLvl w:val="1"/>
        <w:rPr>
          <w:del w:id="6818" w:author="Antoneth Macaisa" w:date="2025-05-07T18:51:00Z"/>
          <w:b/>
          <w:sz w:val="26"/>
          <w:szCs w:val="26"/>
        </w:rPr>
        <w:pPrChange w:id="6819" w:author="Antoneth Macaisa" w:date="2025-05-07T18:51:00Z">
          <w:pPr>
            <w:pStyle w:val="Default"/>
            <w:spacing w:line="480" w:lineRule="auto"/>
            <w:jc w:val="both"/>
            <w:outlineLvl w:val="1"/>
          </w:pPr>
        </w:pPrChange>
      </w:pPr>
      <w:bookmarkStart w:id="6820" w:name="_Toc197445884"/>
      <w:del w:id="6821" w:author="Antoneth Macaisa" w:date="2025-05-07T18:51:00Z">
        <w:r w:rsidRPr="00BE2C17" w:rsidDel="00DF0253">
          <w:rPr>
            <w:b/>
            <w:sz w:val="26"/>
            <w:szCs w:val="26"/>
          </w:rPr>
          <w:delText>Evaluation Results</w:delText>
        </w:r>
        <w:bookmarkEnd w:id="6820"/>
      </w:del>
    </w:p>
    <w:p w14:paraId="0C1F9642" w14:textId="1B3E5359" w:rsidR="007C1C25" w:rsidRPr="00BE2C17" w:rsidDel="00DF0253" w:rsidRDefault="00E410F5">
      <w:pPr>
        <w:pStyle w:val="Default"/>
        <w:autoSpaceDE/>
        <w:autoSpaceDN/>
        <w:adjustRightInd/>
        <w:spacing w:line="480" w:lineRule="auto"/>
        <w:jc w:val="center"/>
        <w:rPr>
          <w:del w:id="6822" w:author="Antoneth Macaisa" w:date="2025-05-07T18:51:00Z"/>
          <w:sz w:val="26"/>
          <w:szCs w:val="26"/>
        </w:rPr>
        <w:pPrChange w:id="6823" w:author="Antoneth Macaisa" w:date="2025-05-07T18:51:00Z">
          <w:pPr>
            <w:pStyle w:val="Default"/>
            <w:spacing w:line="480" w:lineRule="auto"/>
            <w:jc w:val="both"/>
          </w:pPr>
        </w:pPrChange>
      </w:pPr>
      <w:del w:id="6824" w:author="Antoneth Macaisa" w:date="2025-05-07T18:51:00Z">
        <w:r w:rsidRPr="00BE2C17" w:rsidDel="00DF0253">
          <w:rPr>
            <w:sz w:val="26"/>
            <w:szCs w:val="26"/>
          </w:rPr>
          <w:lastRenderedPageBreak/>
          <w:tab/>
        </w:r>
        <w:r w:rsidR="009A6CF8" w:rsidRPr="00BE2C17" w:rsidDel="00DF0253">
          <w:rPr>
            <w:sz w:val="26"/>
            <w:szCs w:val="26"/>
          </w:rPr>
          <w:delText>This section presents the outcomes of the system evaluation, including user satisfaction levels and performance metrics. It highlights the results gained from the users’ responses done through assessing the system based on specific criteria.</w:delText>
        </w:r>
      </w:del>
    </w:p>
    <w:p w14:paraId="1194CBCB" w14:textId="2E810B7D" w:rsidR="00E410F5" w:rsidRPr="00BE2C17" w:rsidDel="00DF0253" w:rsidRDefault="00381D8B">
      <w:pPr>
        <w:pStyle w:val="Default"/>
        <w:autoSpaceDE/>
        <w:autoSpaceDN/>
        <w:adjustRightInd/>
        <w:spacing w:line="480" w:lineRule="auto"/>
        <w:jc w:val="center"/>
        <w:outlineLvl w:val="1"/>
        <w:rPr>
          <w:del w:id="6825" w:author="Antoneth Macaisa" w:date="2025-05-07T18:51:00Z"/>
          <w:b/>
          <w:sz w:val="26"/>
          <w:szCs w:val="26"/>
        </w:rPr>
        <w:pPrChange w:id="6826" w:author="Antoneth Macaisa" w:date="2025-05-07T18:51:00Z">
          <w:pPr>
            <w:pStyle w:val="Default"/>
            <w:spacing w:line="480" w:lineRule="auto"/>
            <w:jc w:val="both"/>
            <w:outlineLvl w:val="1"/>
          </w:pPr>
        </w:pPrChange>
      </w:pPr>
      <w:bookmarkStart w:id="6827" w:name="_Toc197445885"/>
      <w:del w:id="6828" w:author="Antoneth Macaisa" w:date="2025-05-07T18:51:00Z">
        <w:r w:rsidRPr="00BE2C17" w:rsidDel="00DF0253">
          <w:rPr>
            <w:b/>
            <w:sz w:val="26"/>
            <w:szCs w:val="26"/>
          </w:rPr>
          <w:delText>Test Case Results</w:delText>
        </w:r>
        <w:bookmarkEnd w:id="6827"/>
      </w:del>
    </w:p>
    <w:p w14:paraId="4D113400" w14:textId="38F88656" w:rsidR="00F15746" w:rsidRPr="00BE2C17" w:rsidDel="00DF0253" w:rsidRDefault="00EE4B7B">
      <w:pPr>
        <w:pStyle w:val="Default"/>
        <w:autoSpaceDE/>
        <w:autoSpaceDN/>
        <w:adjustRightInd/>
        <w:spacing w:line="480" w:lineRule="auto"/>
        <w:ind w:firstLine="720"/>
        <w:jc w:val="center"/>
        <w:rPr>
          <w:del w:id="6829" w:author="Antoneth Macaisa" w:date="2025-05-07T18:51:00Z"/>
          <w:sz w:val="26"/>
          <w:szCs w:val="26"/>
        </w:rPr>
        <w:pPrChange w:id="6830" w:author="Antoneth Macaisa" w:date="2025-05-07T18:51:00Z">
          <w:pPr>
            <w:pStyle w:val="Default"/>
            <w:spacing w:line="480" w:lineRule="auto"/>
            <w:ind w:firstLine="720"/>
            <w:jc w:val="both"/>
          </w:pPr>
        </w:pPrChange>
      </w:pPr>
      <w:del w:id="6831" w:author="Antoneth Macaisa" w:date="2025-05-07T18:51:00Z">
        <w:r w:rsidRPr="00BE2C17" w:rsidDel="00DF0253">
          <w:rPr>
            <w:sz w:val="26"/>
            <w:szCs w:val="26"/>
          </w:rPr>
          <w:delText>This section</w:delText>
        </w:r>
        <w:r w:rsidR="009A6CF8" w:rsidRPr="00BE2C17" w:rsidDel="00DF0253">
          <w:rPr>
            <w:sz w:val="26"/>
            <w:szCs w:val="26"/>
          </w:rPr>
          <w:delText xml:space="preserve"> shows the summary of test case results</w:delText>
        </w:r>
        <w:r w:rsidRPr="00BE2C17" w:rsidDel="00DF0253">
          <w:rPr>
            <w:sz w:val="26"/>
            <w:szCs w:val="26"/>
          </w:rPr>
          <w:delText>, if applicable</w:delText>
        </w:r>
        <w:r w:rsidR="009A6CF8" w:rsidRPr="00BE2C17" w:rsidDel="00DF0253">
          <w:rPr>
            <w:sz w:val="26"/>
            <w:szCs w:val="26"/>
          </w:rPr>
          <w:delText xml:space="preserve">. </w:delText>
        </w:r>
      </w:del>
    </w:p>
    <w:p w14:paraId="62BB2382" w14:textId="20F95A3F" w:rsidR="00381D8B" w:rsidRPr="00BE2C17" w:rsidDel="00DF0253" w:rsidRDefault="004E4D75">
      <w:pPr>
        <w:pStyle w:val="Default"/>
        <w:autoSpaceDE/>
        <w:autoSpaceDN/>
        <w:adjustRightInd/>
        <w:spacing w:line="480" w:lineRule="auto"/>
        <w:jc w:val="center"/>
        <w:outlineLvl w:val="1"/>
        <w:rPr>
          <w:del w:id="6832" w:author="Antoneth Macaisa" w:date="2025-05-07T18:51:00Z"/>
          <w:b/>
          <w:sz w:val="26"/>
          <w:szCs w:val="26"/>
        </w:rPr>
        <w:pPrChange w:id="6833" w:author="Antoneth Macaisa" w:date="2025-05-07T18:51:00Z">
          <w:pPr>
            <w:pStyle w:val="Default"/>
            <w:spacing w:line="480" w:lineRule="auto"/>
            <w:jc w:val="both"/>
            <w:outlineLvl w:val="1"/>
          </w:pPr>
        </w:pPrChange>
      </w:pPr>
      <w:bookmarkStart w:id="6834" w:name="_Toc197445886"/>
      <w:del w:id="6835" w:author="Antoneth Macaisa" w:date="2025-05-07T18:51:00Z">
        <w:r w:rsidRPr="00BE2C17" w:rsidDel="00DF0253">
          <w:rPr>
            <w:b/>
            <w:sz w:val="26"/>
            <w:szCs w:val="26"/>
          </w:rPr>
          <w:delText>Implementation Plan</w:delText>
        </w:r>
        <w:bookmarkEnd w:id="6834"/>
      </w:del>
    </w:p>
    <w:p w14:paraId="0A9F2219" w14:textId="07237451" w:rsidR="009E7F2D" w:rsidRPr="00BE2C17" w:rsidDel="00DF0253" w:rsidRDefault="00380218">
      <w:pPr>
        <w:spacing w:after="0" w:line="480" w:lineRule="auto"/>
        <w:ind w:firstLine="720"/>
        <w:jc w:val="center"/>
        <w:rPr>
          <w:del w:id="6836" w:author="Antoneth Macaisa" w:date="2025-05-07T18:51:00Z"/>
          <w:rFonts w:ascii="Times New Roman" w:eastAsia="Times New Roman" w:hAnsi="Times New Roman"/>
          <w:color w:val="000000"/>
          <w:sz w:val="26"/>
          <w:szCs w:val="26"/>
        </w:rPr>
        <w:sectPr w:rsidR="009E7F2D" w:rsidRPr="00BE2C17" w:rsidDel="00DF0253"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6837" w:author="Antoneth Macaisa" w:date="2025-05-07T18:51:00Z">
          <w:pPr>
            <w:spacing w:after="0" w:line="480" w:lineRule="auto"/>
            <w:ind w:firstLine="720"/>
            <w:jc w:val="both"/>
          </w:pPr>
        </w:pPrChange>
      </w:pPr>
      <w:del w:id="6838" w:author="Antoneth Macaisa" w:date="2025-05-07T18:51:00Z">
        <w:r w:rsidRPr="00BE2C17" w:rsidDel="00DF0253">
          <w:rPr>
            <w:rFonts w:ascii="Times New Roman" w:eastAsia="Times New Roman" w:hAnsi="Times New Roman"/>
            <w:color w:val="000000"/>
            <w:sz w:val="26"/>
            <w:szCs w:val="26"/>
          </w:rPr>
          <w:delText>This section should outline the step-by-step process for deploying the system, ensuring a smooth transition from development to operational use</w:delText>
        </w:r>
        <w:r w:rsidR="009A6CF8" w:rsidRPr="00BE2C17" w:rsidDel="00DF0253">
          <w:rPr>
            <w:rFonts w:ascii="Times New Roman" w:eastAsia="Times New Roman" w:hAnsi="Times New Roman"/>
            <w:color w:val="000000"/>
            <w:sz w:val="26"/>
            <w:szCs w:val="26"/>
          </w:rPr>
          <w:delText xml:space="preserve">. </w:delText>
        </w:r>
        <w:r w:rsidRPr="00BE2C17" w:rsidDel="00DF0253">
          <w:rPr>
            <w:rFonts w:ascii="Times New Roman" w:eastAsia="Times New Roman" w:hAnsi="Times New Roman"/>
            <w:color w:val="000000"/>
            <w:sz w:val="26"/>
            <w:szCs w:val="26"/>
          </w:rPr>
          <w:delText xml:space="preserve"> Usually, the implementation plan aligns on the schedule of the gantt chart.</w:delText>
        </w:r>
      </w:del>
    </w:p>
    <w:p w14:paraId="55B12D9C" w14:textId="76320550" w:rsidR="004E4D75" w:rsidRPr="00BE2C17" w:rsidDel="00DF0253" w:rsidRDefault="004E4D75">
      <w:pPr>
        <w:spacing w:after="0" w:line="240" w:lineRule="auto"/>
        <w:jc w:val="center"/>
        <w:rPr>
          <w:del w:id="6839" w:author="Antoneth Macaisa" w:date="2025-05-07T18:51:00Z"/>
          <w:rFonts w:ascii="Times New Roman" w:hAnsi="Times New Roman"/>
          <w:b/>
          <w:sz w:val="26"/>
          <w:szCs w:val="26"/>
        </w:rPr>
        <w:pPrChange w:id="6840" w:author="Antoneth Macaisa" w:date="2025-05-07T18:51:00Z">
          <w:pPr>
            <w:spacing w:after="0" w:line="240" w:lineRule="auto"/>
            <w:jc w:val="both"/>
          </w:pPr>
        </w:pPrChange>
      </w:pPr>
    </w:p>
    <w:p w14:paraId="3EB5C070" w14:textId="1EE39620" w:rsidR="004E4D75" w:rsidRPr="00BE2C17" w:rsidDel="00DF0253" w:rsidRDefault="004E4D75">
      <w:pPr>
        <w:spacing w:after="0" w:line="240" w:lineRule="auto"/>
        <w:jc w:val="center"/>
        <w:rPr>
          <w:del w:id="6841" w:author="Antoneth Macaisa" w:date="2025-05-07T18:51:00Z"/>
          <w:rFonts w:ascii="Times New Roman" w:hAnsi="Times New Roman"/>
          <w:b/>
          <w:sz w:val="26"/>
          <w:szCs w:val="26"/>
        </w:rPr>
      </w:pPr>
      <w:del w:id="6842" w:author="Antoneth Macaisa" w:date="2025-05-07T18:51:00Z">
        <w:r w:rsidRPr="00BE2C17" w:rsidDel="00DF0253">
          <w:rPr>
            <w:rFonts w:ascii="Times New Roman" w:hAnsi="Times New Roman"/>
            <w:b/>
            <w:sz w:val="26"/>
            <w:szCs w:val="26"/>
          </w:rPr>
          <w:delText>CHAPTER 5</w:delText>
        </w:r>
      </w:del>
    </w:p>
    <w:p w14:paraId="5DA44C32" w14:textId="206D0068" w:rsidR="004E4D75" w:rsidRPr="00BE2C17" w:rsidDel="00DF0253" w:rsidRDefault="004E4D75">
      <w:pPr>
        <w:pStyle w:val="Heading1"/>
        <w:spacing w:before="0" w:line="240" w:lineRule="auto"/>
        <w:jc w:val="center"/>
        <w:rPr>
          <w:del w:id="6843" w:author="Antoneth Macaisa" w:date="2025-05-07T18:51:00Z"/>
          <w:rFonts w:cs="Times New Roman"/>
          <w:szCs w:val="26"/>
        </w:rPr>
      </w:pPr>
      <w:bookmarkStart w:id="6844" w:name="_Toc197445887"/>
      <w:del w:id="6845" w:author="Antoneth Macaisa" w:date="2025-05-07T18:51:00Z">
        <w:r w:rsidRPr="00BE2C17" w:rsidDel="00DF0253">
          <w:rPr>
            <w:b w:val="0"/>
            <w:bCs w:val="0"/>
            <w:szCs w:val="26"/>
          </w:rPr>
          <w:delText>SUMMARY OF FINDINGS, CONCLUSIONS, AND RECOMMENDATIONS</w:delText>
        </w:r>
        <w:bookmarkEnd w:id="6844"/>
      </w:del>
    </w:p>
    <w:p w14:paraId="030C0D42" w14:textId="10B54690" w:rsidR="004E4D75" w:rsidRPr="00BE2C17" w:rsidDel="00DF0253" w:rsidRDefault="004E4D75">
      <w:pPr>
        <w:spacing w:after="0" w:line="240" w:lineRule="auto"/>
        <w:jc w:val="center"/>
        <w:rPr>
          <w:del w:id="6846" w:author="Antoneth Macaisa" w:date="2025-05-07T18:51:00Z"/>
          <w:rFonts w:ascii="Times New Roman" w:hAnsi="Times New Roman"/>
          <w:sz w:val="26"/>
          <w:szCs w:val="26"/>
          <w:lang w:val="en-US" w:eastAsia="ja-JP"/>
        </w:rPr>
        <w:pPrChange w:id="6847" w:author="Antoneth Macaisa" w:date="2025-05-07T18:51:00Z">
          <w:pPr>
            <w:spacing w:after="0" w:line="240" w:lineRule="auto"/>
          </w:pPr>
        </w:pPrChange>
      </w:pPr>
    </w:p>
    <w:p w14:paraId="00655075" w14:textId="3F70624C" w:rsidR="004E4D75" w:rsidRPr="00BE2C17" w:rsidDel="00DF0253" w:rsidRDefault="00380218">
      <w:pPr>
        <w:pStyle w:val="Default"/>
        <w:autoSpaceDE/>
        <w:autoSpaceDN/>
        <w:adjustRightInd/>
        <w:spacing w:line="480" w:lineRule="auto"/>
        <w:ind w:firstLine="720"/>
        <w:jc w:val="center"/>
        <w:rPr>
          <w:del w:id="6848" w:author="Antoneth Macaisa" w:date="2025-05-07T18:51:00Z"/>
          <w:sz w:val="26"/>
          <w:szCs w:val="26"/>
        </w:rPr>
        <w:pPrChange w:id="6849" w:author="Antoneth Macaisa" w:date="2025-05-07T18:51:00Z">
          <w:pPr>
            <w:pStyle w:val="Default"/>
            <w:spacing w:line="480" w:lineRule="auto"/>
            <w:ind w:firstLine="720"/>
            <w:jc w:val="both"/>
          </w:pPr>
        </w:pPrChange>
      </w:pPr>
      <w:del w:id="6850" w:author="Antoneth Macaisa" w:date="2025-05-07T18:51:00Z">
        <w:r w:rsidRPr="00BE2C17" w:rsidDel="00DF0253">
          <w:rPr>
            <w:sz w:val="26"/>
            <w:szCs w:val="26"/>
          </w:rPr>
          <w:delText>This is the last chapter of the thesis /capstone project manuscript and the most important part because it is here where the findings, and the whole thesis for that matter, are summarized; generalizations in the form of conclusions are made; and the recommendations for the solution of problems discovered in the study are addressed</w:delText>
        </w:r>
        <w:r w:rsidR="004E4D75" w:rsidRPr="00BE2C17" w:rsidDel="00DF0253">
          <w:rPr>
            <w:sz w:val="26"/>
            <w:szCs w:val="26"/>
          </w:rPr>
          <w:delText>.</w:delText>
        </w:r>
      </w:del>
    </w:p>
    <w:p w14:paraId="49CC43D1" w14:textId="757F78D5" w:rsidR="004E4D75" w:rsidRPr="00BE2C17" w:rsidDel="00DF0253" w:rsidRDefault="004E4D75">
      <w:pPr>
        <w:pStyle w:val="Default"/>
        <w:autoSpaceDE/>
        <w:autoSpaceDN/>
        <w:adjustRightInd/>
        <w:spacing w:line="480" w:lineRule="auto"/>
        <w:jc w:val="center"/>
        <w:outlineLvl w:val="1"/>
        <w:rPr>
          <w:del w:id="6851" w:author="Antoneth Macaisa" w:date="2025-05-07T18:51:00Z"/>
          <w:b/>
          <w:sz w:val="26"/>
          <w:szCs w:val="26"/>
        </w:rPr>
        <w:pPrChange w:id="6852" w:author="Antoneth Macaisa" w:date="2025-05-07T18:51:00Z">
          <w:pPr>
            <w:pStyle w:val="Default"/>
            <w:spacing w:line="480" w:lineRule="auto"/>
            <w:jc w:val="both"/>
            <w:outlineLvl w:val="1"/>
          </w:pPr>
        </w:pPrChange>
      </w:pPr>
      <w:bookmarkStart w:id="6853" w:name="_Toc197445888"/>
      <w:del w:id="6854" w:author="Antoneth Macaisa" w:date="2025-05-07T18:51:00Z">
        <w:r w:rsidRPr="00BE2C17" w:rsidDel="00DF0253">
          <w:rPr>
            <w:b/>
            <w:sz w:val="26"/>
            <w:szCs w:val="26"/>
          </w:rPr>
          <w:delText>Summary of Findings</w:delText>
        </w:r>
        <w:bookmarkEnd w:id="6853"/>
      </w:del>
    </w:p>
    <w:p w14:paraId="77B169CF" w14:textId="6A140085" w:rsidR="004D371F" w:rsidRPr="00BE2C17" w:rsidDel="00DF0253" w:rsidRDefault="00F64008">
      <w:pPr>
        <w:pStyle w:val="Default"/>
        <w:autoSpaceDE/>
        <w:autoSpaceDN/>
        <w:adjustRightInd/>
        <w:spacing w:line="480" w:lineRule="auto"/>
        <w:jc w:val="center"/>
        <w:rPr>
          <w:del w:id="6855" w:author="Antoneth Macaisa" w:date="2025-05-07T18:51:00Z"/>
          <w:sz w:val="26"/>
          <w:szCs w:val="26"/>
        </w:rPr>
        <w:pPrChange w:id="6856" w:author="Antoneth Macaisa" w:date="2025-05-07T18:51:00Z">
          <w:pPr>
            <w:pStyle w:val="Default"/>
            <w:spacing w:line="480" w:lineRule="auto"/>
            <w:jc w:val="both"/>
          </w:pPr>
        </w:pPrChange>
      </w:pPr>
      <w:del w:id="6857" w:author="Antoneth Macaisa" w:date="2025-05-07T18:51:00Z">
        <w:r w:rsidRPr="00BE2C17" w:rsidDel="00DF0253">
          <w:rPr>
            <w:sz w:val="26"/>
            <w:szCs w:val="26"/>
          </w:rPr>
          <w:tab/>
        </w:r>
        <w:r w:rsidR="00380218" w:rsidRPr="00BE2C17" w:rsidDel="00DF0253">
          <w:rPr>
            <w:sz w:val="26"/>
            <w:szCs w:val="26"/>
          </w:rPr>
          <w:delText>Introductory paragraph on this part may include the synopsis of the problems or research questions or the objectives and synthesized methodology. The salient findings for each of the specific problems/objectives should be enumerated.</w:delText>
        </w:r>
      </w:del>
    </w:p>
    <w:p w14:paraId="02353FF9" w14:textId="62263213" w:rsidR="00F64008" w:rsidRPr="00BE2C17" w:rsidDel="00DF0253" w:rsidRDefault="004E4D75">
      <w:pPr>
        <w:pStyle w:val="Default"/>
        <w:autoSpaceDE/>
        <w:autoSpaceDN/>
        <w:adjustRightInd/>
        <w:spacing w:line="480" w:lineRule="auto"/>
        <w:jc w:val="center"/>
        <w:outlineLvl w:val="1"/>
        <w:rPr>
          <w:del w:id="6858" w:author="Antoneth Macaisa" w:date="2025-05-07T18:51:00Z"/>
          <w:b/>
          <w:sz w:val="26"/>
          <w:szCs w:val="26"/>
        </w:rPr>
        <w:pPrChange w:id="6859" w:author="Antoneth Macaisa" w:date="2025-05-07T18:51:00Z">
          <w:pPr>
            <w:pStyle w:val="Default"/>
            <w:spacing w:line="480" w:lineRule="auto"/>
            <w:jc w:val="both"/>
            <w:outlineLvl w:val="1"/>
          </w:pPr>
        </w:pPrChange>
      </w:pPr>
      <w:bookmarkStart w:id="6860" w:name="_Toc197445889"/>
      <w:del w:id="6861" w:author="Antoneth Macaisa" w:date="2025-05-07T18:51:00Z">
        <w:r w:rsidRPr="00BE2C17" w:rsidDel="00DF0253">
          <w:rPr>
            <w:b/>
            <w:sz w:val="26"/>
            <w:szCs w:val="26"/>
          </w:rPr>
          <w:delText>Conclusions</w:delText>
        </w:r>
        <w:bookmarkEnd w:id="6860"/>
      </w:del>
    </w:p>
    <w:p w14:paraId="47076AC2" w14:textId="11FDBDC6" w:rsidR="00D16149" w:rsidRPr="00BE2C17" w:rsidDel="00DF0253" w:rsidRDefault="00F64008">
      <w:pPr>
        <w:pStyle w:val="Default"/>
        <w:autoSpaceDE/>
        <w:autoSpaceDN/>
        <w:adjustRightInd/>
        <w:spacing w:line="480" w:lineRule="auto"/>
        <w:jc w:val="center"/>
        <w:rPr>
          <w:del w:id="6862" w:author="Antoneth Macaisa" w:date="2025-05-07T18:51:00Z"/>
          <w:sz w:val="26"/>
          <w:szCs w:val="26"/>
        </w:rPr>
        <w:pPrChange w:id="6863" w:author="Antoneth Macaisa" w:date="2025-05-07T18:51:00Z">
          <w:pPr>
            <w:pStyle w:val="Default"/>
            <w:spacing w:line="480" w:lineRule="auto"/>
            <w:jc w:val="both"/>
          </w:pPr>
        </w:pPrChange>
      </w:pPr>
      <w:del w:id="6864" w:author="Antoneth Macaisa" w:date="2025-05-07T18:51:00Z">
        <w:r w:rsidRPr="00BE2C17" w:rsidDel="00DF0253">
          <w:rPr>
            <w:sz w:val="26"/>
            <w:szCs w:val="26"/>
          </w:rPr>
          <w:tab/>
        </w:r>
        <w:r w:rsidR="00380218" w:rsidRPr="00BE2C17" w:rsidDel="00DF0253">
          <w:rPr>
            <w:sz w:val="26"/>
            <w:szCs w:val="26"/>
          </w:rPr>
          <w:delText>These are generalized statements from a micro to a macro level based on the answers to each of the specific problems or each of the specific objectives.</w:delText>
        </w:r>
      </w:del>
    </w:p>
    <w:p w14:paraId="09A5FDB8" w14:textId="1E2EE58B" w:rsidR="004E4D75" w:rsidRPr="00BE2C17" w:rsidDel="00DF0253" w:rsidRDefault="004E4D75">
      <w:pPr>
        <w:pStyle w:val="Default"/>
        <w:autoSpaceDE/>
        <w:autoSpaceDN/>
        <w:adjustRightInd/>
        <w:spacing w:line="480" w:lineRule="auto"/>
        <w:jc w:val="center"/>
        <w:outlineLvl w:val="1"/>
        <w:rPr>
          <w:del w:id="6865" w:author="Antoneth Macaisa" w:date="2025-05-07T18:51:00Z"/>
          <w:b/>
          <w:sz w:val="26"/>
          <w:szCs w:val="26"/>
        </w:rPr>
        <w:pPrChange w:id="6866" w:author="Antoneth Macaisa" w:date="2025-05-07T18:51:00Z">
          <w:pPr>
            <w:pStyle w:val="Default"/>
            <w:spacing w:line="480" w:lineRule="auto"/>
            <w:jc w:val="both"/>
            <w:outlineLvl w:val="1"/>
          </w:pPr>
        </w:pPrChange>
      </w:pPr>
      <w:bookmarkStart w:id="6867" w:name="_Toc197445890"/>
      <w:del w:id="6868" w:author="Antoneth Macaisa" w:date="2025-05-07T18:51:00Z">
        <w:r w:rsidRPr="00BE2C17" w:rsidDel="00DF0253">
          <w:rPr>
            <w:b/>
            <w:sz w:val="26"/>
            <w:szCs w:val="26"/>
          </w:rPr>
          <w:delText>Recommendations</w:delText>
        </w:r>
        <w:bookmarkEnd w:id="6867"/>
      </w:del>
    </w:p>
    <w:p w14:paraId="2F057DBF" w14:textId="1CDCDF2D" w:rsidR="005C06FA" w:rsidRPr="00BE2C17" w:rsidDel="00DF0253" w:rsidRDefault="00380218">
      <w:pPr>
        <w:pStyle w:val="Default"/>
        <w:autoSpaceDE/>
        <w:autoSpaceDN/>
        <w:adjustRightInd/>
        <w:spacing w:line="480" w:lineRule="auto"/>
        <w:ind w:firstLine="720"/>
        <w:jc w:val="center"/>
        <w:rPr>
          <w:del w:id="6869" w:author="Antoneth Macaisa" w:date="2025-05-07T18:51:00Z"/>
          <w:sz w:val="26"/>
          <w:szCs w:val="26"/>
          <w:lang w:eastAsia="ja-JP"/>
        </w:rPr>
        <w:pPrChange w:id="6870" w:author="Antoneth Macaisa" w:date="2025-05-07T18:51:00Z">
          <w:pPr>
            <w:pStyle w:val="Default"/>
            <w:spacing w:line="480" w:lineRule="auto"/>
            <w:ind w:firstLine="720"/>
            <w:jc w:val="both"/>
          </w:pPr>
        </w:pPrChange>
      </w:pPr>
      <w:del w:id="6871" w:author="Antoneth Macaisa" w:date="2025-05-07T18:51:00Z">
        <w:r w:rsidRPr="00BE2C17" w:rsidDel="00DF0253">
          <w:rPr>
            <w:sz w:val="26"/>
            <w:szCs w:val="26"/>
            <w:lang w:eastAsia="ja-JP"/>
          </w:rPr>
          <w:delText>These should be based on the findings and conclusions. Recommendations should be feasible, workable, flexible and adaptable in a non-technical language and may include suggestions for further studies.</w:delText>
        </w:r>
      </w:del>
    </w:p>
    <w:p w14:paraId="1C99AB4F" w14:textId="606A7BA4" w:rsidR="00E27FCA" w:rsidRPr="00BE2C17" w:rsidDel="00DF0253" w:rsidRDefault="00E27FCA">
      <w:pPr>
        <w:spacing w:line="240" w:lineRule="auto"/>
        <w:jc w:val="center"/>
        <w:rPr>
          <w:del w:id="6872" w:author="Antoneth Macaisa" w:date="2025-05-07T18:51:00Z"/>
          <w:rFonts w:ascii="Times New Roman" w:hAnsi="Times New Roman"/>
          <w:sz w:val="26"/>
          <w:szCs w:val="26"/>
          <w:lang w:eastAsia="ja-JP"/>
        </w:rPr>
        <w:pPrChange w:id="6873" w:author="Antoneth Macaisa" w:date="2025-05-07T18:51:00Z">
          <w:pPr>
            <w:spacing w:line="240" w:lineRule="auto"/>
          </w:pPr>
        </w:pPrChange>
      </w:pPr>
    </w:p>
    <w:p w14:paraId="289B1DB1" w14:textId="2B232EE9" w:rsidR="00E27FCA" w:rsidRPr="00BE2C17" w:rsidDel="00DF0253" w:rsidRDefault="00E27FCA">
      <w:pPr>
        <w:pStyle w:val="Heading1"/>
        <w:spacing w:before="100" w:beforeAutospacing="1" w:after="100" w:afterAutospacing="1" w:line="360" w:lineRule="auto"/>
        <w:jc w:val="center"/>
        <w:rPr>
          <w:del w:id="6874" w:author="Antoneth Macaisa" w:date="2025-05-07T18:51:00Z"/>
          <w:rFonts w:cs="Times New Roman"/>
          <w:caps/>
          <w:szCs w:val="26"/>
        </w:rPr>
        <w:pPrChange w:id="6875" w:author="Antoneth Macaisa" w:date="2025-05-07T18:51:00Z">
          <w:pPr>
            <w:pStyle w:val="Heading1"/>
            <w:spacing w:before="100" w:beforeAutospacing="1" w:after="100" w:afterAutospacing="1" w:line="360" w:lineRule="auto"/>
          </w:pPr>
        </w:pPrChange>
      </w:pPr>
      <w:bookmarkStart w:id="6876" w:name="_Toc197445891"/>
      <w:del w:id="6877" w:author="Antoneth Macaisa" w:date="2025-05-07T18:51:00Z">
        <w:r w:rsidRPr="00BE2C17" w:rsidDel="00DF0253">
          <w:rPr>
            <w:b w:val="0"/>
            <w:bCs w:val="0"/>
            <w:szCs w:val="26"/>
          </w:rPr>
          <w:delText>BIBLIOGRAPHY</w:delText>
        </w:r>
        <w:bookmarkEnd w:id="6876"/>
      </w:del>
    </w:p>
    <w:p w14:paraId="2F01D5D9" w14:textId="36F0F4BA" w:rsidR="00380218" w:rsidRPr="00BE2C17" w:rsidDel="00DF0253" w:rsidRDefault="00380218">
      <w:pPr>
        <w:spacing w:before="100" w:beforeAutospacing="1" w:after="100" w:afterAutospacing="1" w:line="360" w:lineRule="auto"/>
        <w:jc w:val="center"/>
        <w:rPr>
          <w:del w:id="6878" w:author="Antoneth Macaisa" w:date="2025-05-07T18:51:00Z"/>
          <w:rFonts w:ascii="Times New Roman" w:hAnsi="Times New Roman"/>
          <w:sz w:val="26"/>
          <w:szCs w:val="26"/>
          <w:lang w:eastAsia="ja-JP"/>
        </w:rPr>
        <w:pPrChange w:id="6879" w:author="Antoneth Macaisa" w:date="2025-05-07T18:51:00Z">
          <w:pPr>
            <w:spacing w:before="100" w:beforeAutospacing="1" w:after="100" w:afterAutospacing="1" w:line="360" w:lineRule="auto"/>
            <w:jc w:val="both"/>
          </w:pPr>
        </w:pPrChange>
      </w:pPr>
      <w:del w:id="6880" w:author="Antoneth Macaisa" w:date="2025-05-07T18:51:00Z">
        <w:r w:rsidRPr="00BE2C17" w:rsidDel="00DF0253">
          <w:rPr>
            <w:rFonts w:ascii="Times New Roman" w:hAnsi="Times New Roman"/>
            <w:sz w:val="26"/>
            <w:szCs w:val="26"/>
            <w:lang w:eastAsia="ja-JP"/>
          </w:rPr>
          <w:delText>This is a list of works cited, as well as works consulted but not cited in the construction of the research or capstone project.</w:delText>
        </w:r>
      </w:del>
    </w:p>
    <w:p w14:paraId="4AEC4DEF" w14:textId="16BFE1AF" w:rsidR="00380218" w:rsidRPr="00BE2C17" w:rsidDel="00DF0253" w:rsidRDefault="00380218">
      <w:pPr>
        <w:spacing w:before="100" w:beforeAutospacing="1" w:after="100" w:afterAutospacing="1" w:line="360" w:lineRule="auto"/>
        <w:jc w:val="center"/>
        <w:rPr>
          <w:del w:id="6881" w:author="Antoneth Macaisa" w:date="2025-05-07T18:51:00Z"/>
          <w:rFonts w:ascii="Times New Roman" w:hAnsi="Times New Roman"/>
          <w:sz w:val="26"/>
          <w:szCs w:val="26"/>
          <w:lang w:eastAsia="ja-JP"/>
        </w:rPr>
        <w:pPrChange w:id="6882" w:author="Antoneth Macaisa" w:date="2025-05-07T18:51:00Z">
          <w:pPr>
            <w:spacing w:before="100" w:beforeAutospacing="1" w:after="100" w:afterAutospacing="1" w:line="360" w:lineRule="auto"/>
            <w:jc w:val="both"/>
          </w:pPr>
        </w:pPrChange>
      </w:pPr>
      <w:del w:id="6883" w:author="Antoneth Macaisa" w:date="2025-05-07T18:51:00Z">
        <w:r w:rsidRPr="00BE2C17" w:rsidDel="00DF0253">
          <w:rPr>
            <w:rFonts w:ascii="Times New Roman" w:hAnsi="Times New Roman"/>
            <w:sz w:val="26"/>
            <w:szCs w:val="26"/>
            <w:lang w:eastAsia="ja-JP"/>
          </w:rPr>
          <w:delText xml:space="preserve">The technical panel recommended the use of the ACM style of citation and bibliographic entries for thesis and capstone project. </w:delText>
        </w:r>
      </w:del>
    </w:p>
    <w:p w14:paraId="67A9C634" w14:textId="2436C59F" w:rsidR="00380218" w:rsidRPr="00BE2C17" w:rsidDel="00DF0253" w:rsidRDefault="00380218">
      <w:pPr>
        <w:spacing w:before="100" w:beforeAutospacing="1" w:after="100" w:afterAutospacing="1" w:line="360" w:lineRule="auto"/>
        <w:jc w:val="center"/>
        <w:rPr>
          <w:del w:id="6884" w:author="Antoneth Macaisa" w:date="2025-05-07T18:51:00Z"/>
          <w:rFonts w:ascii="Times New Roman" w:hAnsi="Times New Roman"/>
          <w:sz w:val="26"/>
          <w:szCs w:val="26"/>
          <w:lang w:eastAsia="ja-JP"/>
        </w:rPr>
        <w:pPrChange w:id="6885" w:author="Antoneth Macaisa" w:date="2025-05-07T18:51:00Z">
          <w:pPr>
            <w:spacing w:before="100" w:beforeAutospacing="1" w:after="100" w:afterAutospacing="1" w:line="360" w:lineRule="auto"/>
            <w:jc w:val="both"/>
          </w:pPr>
        </w:pPrChange>
      </w:pPr>
      <w:del w:id="6886" w:author="Antoneth Macaisa" w:date="2025-05-07T18:51:00Z">
        <w:r w:rsidRPr="00BE2C17" w:rsidDel="00DF0253">
          <w:rPr>
            <w:rFonts w:ascii="Times New Roman" w:hAnsi="Times New Roman"/>
            <w:sz w:val="26"/>
            <w:szCs w:val="26"/>
            <w:lang w:eastAsia="ja-JP"/>
          </w:rPr>
          <w:delText xml:space="preserve">[1] Mali, N. P. 2020. Modern technology and sports performance: An overview. International Journal of Physiology, Nutrition and Physical Education, 5(1), 212-216. Retrieved on 21 Apr. 2024 from https://www.journalofsports.com/pdf/2020/vol5issue1/PartE/5-1-170-175.pdf </w:delText>
        </w:r>
      </w:del>
    </w:p>
    <w:p w14:paraId="7475ACF0" w14:textId="6448256C" w:rsidR="00380218" w:rsidRPr="00BE2C17" w:rsidDel="00DF0253" w:rsidRDefault="00380218">
      <w:pPr>
        <w:spacing w:before="100" w:beforeAutospacing="1" w:after="100" w:afterAutospacing="1" w:line="360" w:lineRule="auto"/>
        <w:jc w:val="center"/>
        <w:rPr>
          <w:del w:id="6887" w:author="Antoneth Macaisa" w:date="2025-05-07T18:51:00Z"/>
          <w:rFonts w:ascii="Times New Roman" w:hAnsi="Times New Roman"/>
          <w:sz w:val="26"/>
          <w:szCs w:val="26"/>
          <w:lang w:eastAsia="ja-JP"/>
        </w:rPr>
        <w:pPrChange w:id="6888" w:author="Antoneth Macaisa" w:date="2025-05-07T18:51:00Z">
          <w:pPr>
            <w:spacing w:before="100" w:beforeAutospacing="1" w:after="100" w:afterAutospacing="1" w:line="360" w:lineRule="auto"/>
            <w:jc w:val="both"/>
          </w:pPr>
        </w:pPrChange>
      </w:pPr>
    </w:p>
    <w:p w14:paraId="11AC8CAC" w14:textId="3ED09712" w:rsidR="00CC7733" w:rsidRPr="00BE2C17" w:rsidDel="00DF0253" w:rsidRDefault="00CC7733">
      <w:pPr>
        <w:spacing w:before="100" w:beforeAutospacing="1" w:after="100" w:afterAutospacing="1" w:line="360" w:lineRule="auto"/>
        <w:jc w:val="center"/>
        <w:rPr>
          <w:del w:id="6889" w:author="Antoneth Macaisa" w:date="2025-05-07T18:51:00Z"/>
          <w:rFonts w:ascii="Times New Roman" w:hAnsi="Times New Roman"/>
          <w:sz w:val="26"/>
          <w:szCs w:val="26"/>
          <w:lang w:eastAsia="ja-JP"/>
        </w:rPr>
        <w:pPrChange w:id="6890" w:author="Antoneth Macaisa" w:date="2025-05-07T18:51:00Z">
          <w:pPr>
            <w:spacing w:before="100" w:beforeAutospacing="1" w:after="100" w:afterAutospacing="1" w:line="360" w:lineRule="auto"/>
            <w:jc w:val="both"/>
          </w:pPr>
        </w:pPrChange>
      </w:pPr>
    </w:p>
    <w:p w14:paraId="3E8A49DB" w14:textId="63406A86" w:rsidR="00E27FCA" w:rsidRPr="00BE2C17" w:rsidDel="00DF0253" w:rsidRDefault="00E27FCA">
      <w:pPr>
        <w:jc w:val="center"/>
        <w:rPr>
          <w:del w:id="6891" w:author="Antoneth Macaisa" w:date="2025-05-07T18:51:00Z"/>
          <w:rFonts w:ascii="Times New Roman" w:hAnsi="Times New Roman"/>
          <w:sz w:val="26"/>
          <w:szCs w:val="26"/>
          <w:lang w:eastAsia="ja-JP"/>
        </w:rPr>
        <w:sectPr w:rsidR="00E27FCA" w:rsidRPr="00BE2C17" w:rsidDel="00DF0253"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6892" w:author="Antoneth Macaisa" w:date="2025-05-07T18:51:00Z">
          <w:pPr/>
        </w:pPrChange>
      </w:pPr>
    </w:p>
    <w:p w14:paraId="1F8FF0B2" w14:textId="3943807B" w:rsidR="00932EC5" w:rsidRPr="00BE2C17" w:rsidDel="00DF0253" w:rsidRDefault="00932EC5">
      <w:pPr>
        <w:pStyle w:val="Default"/>
        <w:autoSpaceDE/>
        <w:autoSpaceDN/>
        <w:adjustRightInd/>
        <w:jc w:val="center"/>
        <w:rPr>
          <w:del w:id="6893" w:author="Antoneth Macaisa" w:date="2025-05-07T18:51:00Z"/>
          <w:sz w:val="26"/>
          <w:szCs w:val="26"/>
        </w:rPr>
        <w:pPrChange w:id="6894" w:author="Antoneth Macaisa" w:date="2025-05-07T18:51:00Z">
          <w:pPr>
            <w:pStyle w:val="Default"/>
          </w:pPr>
        </w:pPrChange>
      </w:pPr>
    </w:p>
    <w:p w14:paraId="025BB86B" w14:textId="6DA4B470" w:rsidR="00E27FCA" w:rsidRPr="00BE2C17" w:rsidDel="00DF0253" w:rsidRDefault="00E27FCA">
      <w:pPr>
        <w:pStyle w:val="Default"/>
        <w:autoSpaceDE/>
        <w:autoSpaceDN/>
        <w:adjustRightInd/>
        <w:jc w:val="center"/>
        <w:rPr>
          <w:del w:id="6895" w:author="Antoneth Macaisa" w:date="2025-05-07T18:51:00Z"/>
          <w:sz w:val="26"/>
          <w:szCs w:val="26"/>
        </w:rPr>
        <w:pPrChange w:id="6896" w:author="Antoneth Macaisa" w:date="2025-05-07T18:51:00Z">
          <w:pPr>
            <w:pStyle w:val="Default"/>
          </w:pPr>
        </w:pPrChange>
      </w:pPr>
    </w:p>
    <w:p w14:paraId="112BD0CA" w14:textId="62AB3102" w:rsidR="00FA3887" w:rsidRPr="00BE2C17" w:rsidDel="00DF0253" w:rsidRDefault="00FA3887">
      <w:pPr>
        <w:pStyle w:val="Default"/>
        <w:autoSpaceDE/>
        <w:autoSpaceDN/>
        <w:adjustRightInd/>
        <w:jc w:val="center"/>
        <w:rPr>
          <w:del w:id="6897" w:author="Antoneth Macaisa" w:date="2025-05-07T18:51:00Z"/>
          <w:sz w:val="26"/>
          <w:szCs w:val="26"/>
        </w:rPr>
        <w:pPrChange w:id="6898" w:author="Antoneth Macaisa" w:date="2025-05-07T18:51:00Z">
          <w:pPr>
            <w:pStyle w:val="Default"/>
          </w:pPr>
        </w:pPrChange>
      </w:pPr>
    </w:p>
    <w:p w14:paraId="5ECC8EE0" w14:textId="5C841189" w:rsidR="00FA3887" w:rsidRPr="00BE2C17" w:rsidDel="00DF0253" w:rsidRDefault="00FA3887">
      <w:pPr>
        <w:pStyle w:val="Default"/>
        <w:autoSpaceDE/>
        <w:autoSpaceDN/>
        <w:adjustRightInd/>
        <w:jc w:val="center"/>
        <w:rPr>
          <w:del w:id="6899" w:author="Antoneth Macaisa" w:date="2025-05-07T18:51:00Z"/>
          <w:sz w:val="26"/>
          <w:szCs w:val="26"/>
        </w:rPr>
        <w:pPrChange w:id="6900" w:author="Antoneth Macaisa" w:date="2025-05-07T18:51:00Z">
          <w:pPr>
            <w:pStyle w:val="Default"/>
          </w:pPr>
        </w:pPrChange>
      </w:pPr>
    </w:p>
    <w:p w14:paraId="487B5C28" w14:textId="51A19F9E" w:rsidR="00FA3887" w:rsidRPr="00BE2C17" w:rsidDel="00DF0253" w:rsidRDefault="00FA3887">
      <w:pPr>
        <w:pStyle w:val="Default"/>
        <w:autoSpaceDE/>
        <w:autoSpaceDN/>
        <w:adjustRightInd/>
        <w:jc w:val="center"/>
        <w:rPr>
          <w:del w:id="6901" w:author="Antoneth Macaisa" w:date="2025-05-07T18:51:00Z"/>
          <w:sz w:val="26"/>
          <w:szCs w:val="26"/>
        </w:rPr>
        <w:pPrChange w:id="6902" w:author="Antoneth Macaisa" w:date="2025-05-07T18:51:00Z">
          <w:pPr>
            <w:pStyle w:val="Default"/>
          </w:pPr>
        </w:pPrChange>
      </w:pPr>
    </w:p>
    <w:p w14:paraId="3D997AD7" w14:textId="40754AFD" w:rsidR="00FA3887" w:rsidRPr="00BE2C17" w:rsidDel="00DF0253" w:rsidRDefault="00FA3887">
      <w:pPr>
        <w:pStyle w:val="Default"/>
        <w:autoSpaceDE/>
        <w:autoSpaceDN/>
        <w:adjustRightInd/>
        <w:jc w:val="center"/>
        <w:rPr>
          <w:del w:id="6903" w:author="Antoneth Macaisa" w:date="2025-05-07T18:51:00Z"/>
          <w:sz w:val="26"/>
          <w:szCs w:val="26"/>
        </w:rPr>
        <w:pPrChange w:id="6904" w:author="Antoneth Macaisa" w:date="2025-05-07T18:51:00Z">
          <w:pPr>
            <w:pStyle w:val="Default"/>
          </w:pPr>
        </w:pPrChange>
      </w:pPr>
    </w:p>
    <w:p w14:paraId="5A53E2A3" w14:textId="6ECA9689" w:rsidR="002B6B66" w:rsidRPr="00BE2C17" w:rsidDel="00DF0253" w:rsidRDefault="002B6B66">
      <w:pPr>
        <w:pStyle w:val="Default"/>
        <w:autoSpaceDE/>
        <w:autoSpaceDN/>
        <w:adjustRightInd/>
        <w:jc w:val="center"/>
        <w:rPr>
          <w:del w:id="6905" w:author="Antoneth Macaisa" w:date="2025-05-07T18:51:00Z"/>
          <w:sz w:val="26"/>
          <w:szCs w:val="26"/>
        </w:rPr>
        <w:pPrChange w:id="6906" w:author="Antoneth Macaisa" w:date="2025-05-07T18:51:00Z">
          <w:pPr>
            <w:pStyle w:val="Default"/>
          </w:pPr>
        </w:pPrChange>
      </w:pPr>
    </w:p>
    <w:p w14:paraId="72507E1C" w14:textId="634F010A" w:rsidR="00A16001" w:rsidRPr="00BE2C17" w:rsidDel="00DF0253" w:rsidRDefault="00380218">
      <w:pPr>
        <w:pStyle w:val="Default"/>
        <w:autoSpaceDE/>
        <w:autoSpaceDN/>
        <w:adjustRightInd/>
        <w:spacing w:line="480" w:lineRule="auto"/>
        <w:jc w:val="center"/>
        <w:outlineLvl w:val="1"/>
        <w:rPr>
          <w:del w:id="6907" w:author="Antoneth Macaisa" w:date="2025-05-07T18:51:00Z"/>
          <w:b/>
          <w:sz w:val="26"/>
          <w:szCs w:val="26"/>
        </w:rPr>
        <w:pPrChange w:id="6908" w:author="Antoneth Macaisa" w:date="2025-05-07T18:51:00Z">
          <w:pPr>
            <w:pStyle w:val="Default"/>
            <w:spacing w:line="480" w:lineRule="auto"/>
            <w:jc w:val="center"/>
            <w:outlineLvl w:val="1"/>
          </w:pPr>
        </w:pPrChange>
      </w:pPr>
      <w:bookmarkStart w:id="6909" w:name="_Toc197445892"/>
      <w:del w:id="6910" w:author="Antoneth Macaisa" w:date="2025-05-07T18:51:00Z">
        <w:r w:rsidRPr="00BE2C17" w:rsidDel="00DF0253">
          <w:rPr>
            <w:b/>
            <w:sz w:val="26"/>
            <w:szCs w:val="26"/>
          </w:rPr>
          <w:delText xml:space="preserve">SAMPLE </w:delText>
        </w:r>
        <w:r w:rsidR="00A16001" w:rsidRPr="00BE2C17" w:rsidDel="00DF0253">
          <w:rPr>
            <w:b/>
            <w:sz w:val="26"/>
            <w:szCs w:val="26"/>
          </w:rPr>
          <w:delText>APPENDICES</w:delText>
        </w:r>
        <w:bookmarkEnd w:id="6909"/>
      </w:del>
    </w:p>
    <w:p w14:paraId="2396683B" w14:textId="1F948BFF" w:rsidR="00A16001" w:rsidRPr="00BE2C17" w:rsidDel="00DF0253" w:rsidRDefault="002B6B66">
      <w:pPr>
        <w:pStyle w:val="Default"/>
        <w:numPr>
          <w:ilvl w:val="0"/>
          <w:numId w:val="1"/>
        </w:numPr>
        <w:autoSpaceDE/>
        <w:autoSpaceDN/>
        <w:adjustRightInd/>
        <w:spacing w:line="360" w:lineRule="auto"/>
        <w:jc w:val="center"/>
        <w:rPr>
          <w:del w:id="6911" w:author="Antoneth Macaisa" w:date="2025-05-07T18:51:00Z"/>
          <w:b/>
          <w:bCs/>
          <w:sz w:val="26"/>
          <w:szCs w:val="26"/>
        </w:rPr>
        <w:pPrChange w:id="6912" w:author="Antoneth Macaisa" w:date="2025-05-07T18:51:00Z">
          <w:pPr>
            <w:pStyle w:val="Default"/>
            <w:numPr>
              <w:numId w:val="1"/>
            </w:numPr>
            <w:spacing w:line="360" w:lineRule="auto"/>
            <w:ind w:left="360" w:hanging="360"/>
          </w:pPr>
        </w:pPrChange>
      </w:pPr>
      <w:del w:id="6913" w:author="Antoneth Macaisa" w:date="2025-05-07T18:51:00Z">
        <w:r w:rsidRPr="00BE2C17" w:rsidDel="00DF0253">
          <w:rPr>
            <w:b/>
            <w:bCs/>
            <w:sz w:val="26"/>
            <w:szCs w:val="26"/>
          </w:rPr>
          <w:delText>RELEVANT SOURCE CODE</w:delText>
        </w:r>
      </w:del>
    </w:p>
    <w:p w14:paraId="7DA8D85A" w14:textId="3ABC7EF8" w:rsidR="002B6B66" w:rsidRPr="00BE2C17" w:rsidDel="00DF0253" w:rsidRDefault="002B6B66">
      <w:pPr>
        <w:pStyle w:val="Default"/>
        <w:numPr>
          <w:ilvl w:val="0"/>
          <w:numId w:val="1"/>
        </w:numPr>
        <w:autoSpaceDE/>
        <w:autoSpaceDN/>
        <w:adjustRightInd/>
        <w:spacing w:line="360" w:lineRule="auto"/>
        <w:jc w:val="center"/>
        <w:rPr>
          <w:del w:id="6914" w:author="Antoneth Macaisa" w:date="2025-05-07T18:51:00Z"/>
          <w:b/>
          <w:bCs/>
          <w:sz w:val="26"/>
          <w:szCs w:val="26"/>
        </w:rPr>
        <w:pPrChange w:id="6915" w:author="Antoneth Macaisa" w:date="2025-05-07T18:51:00Z">
          <w:pPr>
            <w:pStyle w:val="Default"/>
            <w:numPr>
              <w:numId w:val="1"/>
            </w:numPr>
            <w:spacing w:line="360" w:lineRule="auto"/>
            <w:ind w:left="360" w:hanging="360"/>
          </w:pPr>
        </w:pPrChange>
      </w:pPr>
      <w:del w:id="6916" w:author="Antoneth Macaisa" w:date="2025-05-07T18:51:00Z">
        <w:r w:rsidRPr="00BE2C17" w:rsidDel="00DF0253">
          <w:rPr>
            <w:b/>
            <w:bCs/>
            <w:sz w:val="26"/>
            <w:szCs w:val="26"/>
          </w:rPr>
          <w:delText>EVALUATION TOOLS</w:delText>
        </w:r>
      </w:del>
    </w:p>
    <w:p w14:paraId="3D631DE3" w14:textId="315CCCCD" w:rsidR="002B6B66" w:rsidRPr="00BE2C17" w:rsidDel="00DF0253" w:rsidRDefault="00364957">
      <w:pPr>
        <w:pStyle w:val="Default"/>
        <w:numPr>
          <w:ilvl w:val="0"/>
          <w:numId w:val="1"/>
        </w:numPr>
        <w:autoSpaceDE/>
        <w:autoSpaceDN/>
        <w:adjustRightInd/>
        <w:spacing w:line="360" w:lineRule="auto"/>
        <w:jc w:val="center"/>
        <w:rPr>
          <w:del w:id="6917" w:author="Antoneth Macaisa" w:date="2025-05-07T18:51:00Z"/>
          <w:b/>
          <w:bCs/>
          <w:sz w:val="26"/>
          <w:szCs w:val="26"/>
        </w:rPr>
        <w:pPrChange w:id="6918" w:author="Antoneth Macaisa" w:date="2025-05-07T18:51:00Z">
          <w:pPr>
            <w:pStyle w:val="Default"/>
            <w:numPr>
              <w:numId w:val="1"/>
            </w:numPr>
            <w:spacing w:line="360" w:lineRule="auto"/>
            <w:ind w:left="360" w:hanging="360"/>
          </w:pPr>
        </w:pPrChange>
      </w:pPr>
      <w:del w:id="6919" w:author="Antoneth Macaisa" w:date="2025-05-07T18:51:00Z">
        <w:r w:rsidRPr="00BE2C17" w:rsidDel="00DF0253">
          <w:rPr>
            <w:b/>
            <w:bCs/>
            <w:sz w:val="26"/>
            <w:szCs w:val="26"/>
          </w:rPr>
          <w:delText>RESEARCH INSTRUMENTS</w:delText>
        </w:r>
      </w:del>
    </w:p>
    <w:p w14:paraId="39A36F5A" w14:textId="6695ECD3" w:rsidR="008A6902" w:rsidRPr="00BE2C17" w:rsidDel="00DF0253" w:rsidRDefault="008A6902">
      <w:pPr>
        <w:pStyle w:val="Default"/>
        <w:numPr>
          <w:ilvl w:val="0"/>
          <w:numId w:val="1"/>
        </w:numPr>
        <w:autoSpaceDE/>
        <w:autoSpaceDN/>
        <w:adjustRightInd/>
        <w:spacing w:line="360" w:lineRule="auto"/>
        <w:jc w:val="center"/>
        <w:rPr>
          <w:del w:id="6920" w:author="Antoneth Macaisa" w:date="2025-05-07T18:51:00Z"/>
          <w:b/>
          <w:bCs/>
          <w:sz w:val="26"/>
          <w:szCs w:val="26"/>
        </w:rPr>
        <w:pPrChange w:id="6921" w:author="Antoneth Macaisa" w:date="2025-05-07T18:51:00Z">
          <w:pPr>
            <w:pStyle w:val="Default"/>
            <w:numPr>
              <w:numId w:val="1"/>
            </w:numPr>
            <w:spacing w:line="360" w:lineRule="auto"/>
            <w:ind w:left="360" w:hanging="360"/>
          </w:pPr>
        </w:pPrChange>
      </w:pPr>
      <w:del w:id="6922" w:author="Antoneth Macaisa" w:date="2025-05-07T18:51:00Z">
        <w:r w:rsidRPr="00BE2C17" w:rsidDel="00DF0253">
          <w:rPr>
            <w:b/>
            <w:bCs/>
            <w:sz w:val="26"/>
            <w:szCs w:val="26"/>
          </w:rPr>
          <w:delText>SAMPLE INPUT AND OUTPUT DATA REPORTS</w:delText>
        </w:r>
      </w:del>
    </w:p>
    <w:p w14:paraId="6A865256" w14:textId="64B3044E" w:rsidR="008A6902" w:rsidRPr="00BE2C17" w:rsidDel="00DF0253" w:rsidRDefault="008A6902">
      <w:pPr>
        <w:pStyle w:val="Default"/>
        <w:numPr>
          <w:ilvl w:val="0"/>
          <w:numId w:val="1"/>
        </w:numPr>
        <w:autoSpaceDE/>
        <w:autoSpaceDN/>
        <w:adjustRightInd/>
        <w:spacing w:line="360" w:lineRule="auto"/>
        <w:jc w:val="center"/>
        <w:rPr>
          <w:del w:id="6923" w:author="Antoneth Macaisa" w:date="2025-05-07T18:51:00Z"/>
          <w:b/>
          <w:bCs/>
          <w:sz w:val="26"/>
          <w:szCs w:val="26"/>
        </w:rPr>
        <w:pPrChange w:id="6924" w:author="Antoneth Macaisa" w:date="2025-05-07T18:51:00Z">
          <w:pPr>
            <w:pStyle w:val="Default"/>
            <w:numPr>
              <w:numId w:val="1"/>
            </w:numPr>
            <w:spacing w:line="360" w:lineRule="auto"/>
            <w:ind w:left="360" w:hanging="360"/>
          </w:pPr>
        </w:pPrChange>
      </w:pPr>
      <w:del w:id="6925" w:author="Antoneth Macaisa" w:date="2025-05-07T18:51:00Z">
        <w:r w:rsidRPr="00BE2C17" w:rsidDel="00DF0253">
          <w:rPr>
            <w:b/>
            <w:bCs/>
            <w:sz w:val="26"/>
            <w:szCs w:val="26"/>
          </w:rPr>
          <w:delText>USER MANUAL</w:delText>
        </w:r>
      </w:del>
    </w:p>
    <w:p w14:paraId="58E6CDAD" w14:textId="4E801012" w:rsidR="00561521" w:rsidRPr="00BE2C17" w:rsidDel="00DF0253" w:rsidRDefault="00561521">
      <w:pPr>
        <w:pStyle w:val="Default"/>
        <w:numPr>
          <w:ilvl w:val="0"/>
          <w:numId w:val="1"/>
        </w:numPr>
        <w:autoSpaceDE/>
        <w:autoSpaceDN/>
        <w:adjustRightInd/>
        <w:spacing w:line="360" w:lineRule="auto"/>
        <w:jc w:val="center"/>
        <w:rPr>
          <w:del w:id="6926" w:author="Antoneth Macaisa" w:date="2025-05-07T18:51:00Z"/>
          <w:b/>
          <w:bCs/>
          <w:sz w:val="26"/>
          <w:szCs w:val="26"/>
        </w:rPr>
        <w:pPrChange w:id="6927" w:author="Antoneth Macaisa" w:date="2025-05-07T18:51:00Z">
          <w:pPr>
            <w:pStyle w:val="Default"/>
            <w:numPr>
              <w:numId w:val="1"/>
            </w:numPr>
            <w:spacing w:line="360" w:lineRule="auto"/>
            <w:ind w:left="360" w:hanging="360"/>
          </w:pPr>
        </w:pPrChange>
      </w:pPr>
      <w:del w:id="6928" w:author="Antoneth Macaisa" w:date="2025-05-07T18:51:00Z">
        <w:r w:rsidRPr="00BE2C17" w:rsidDel="00DF0253">
          <w:rPr>
            <w:b/>
            <w:bCs/>
            <w:sz w:val="26"/>
            <w:szCs w:val="26"/>
          </w:rPr>
          <w:delText>GRAMMARIAN’S CERTIFICATION</w:delText>
        </w:r>
      </w:del>
    </w:p>
    <w:p w14:paraId="67EFC4F0" w14:textId="4CA69F69" w:rsidR="002B6B66" w:rsidRPr="00BE2C17" w:rsidDel="00DF0253" w:rsidRDefault="002B6B66">
      <w:pPr>
        <w:pStyle w:val="Default"/>
        <w:numPr>
          <w:ilvl w:val="0"/>
          <w:numId w:val="1"/>
        </w:numPr>
        <w:autoSpaceDE/>
        <w:autoSpaceDN/>
        <w:adjustRightInd/>
        <w:spacing w:line="360" w:lineRule="auto"/>
        <w:jc w:val="center"/>
        <w:rPr>
          <w:del w:id="6929" w:author="Antoneth Macaisa" w:date="2025-05-07T18:51:00Z"/>
          <w:b/>
          <w:bCs/>
          <w:sz w:val="26"/>
          <w:szCs w:val="26"/>
        </w:rPr>
        <w:pPrChange w:id="6930" w:author="Antoneth Macaisa" w:date="2025-05-07T18:51:00Z">
          <w:pPr>
            <w:pStyle w:val="Default"/>
            <w:numPr>
              <w:numId w:val="1"/>
            </w:numPr>
            <w:spacing w:line="360" w:lineRule="auto"/>
            <w:ind w:left="360" w:hanging="360"/>
          </w:pPr>
        </w:pPrChange>
      </w:pPr>
      <w:del w:id="6931" w:author="Antoneth Macaisa" w:date="2025-05-07T18:51:00Z">
        <w:r w:rsidRPr="00BE2C17" w:rsidDel="00DF0253">
          <w:rPr>
            <w:b/>
            <w:bCs/>
            <w:sz w:val="26"/>
            <w:szCs w:val="26"/>
          </w:rPr>
          <w:delText>SUPPORTING DOCUMENTS FOR DATA COLLECTION</w:delText>
        </w:r>
      </w:del>
    </w:p>
    <w:p w14:paraId="6AEBA0B9" w14:textId="0583F1C0" w:rsidR="002B6B66" w:rsidRPr="00BE2C17" w:rsidDel="00DF0253" w:rsidRDefault="002B6B66">
      <w:pPr>
        <w:pStyle w:val="Default"/>
        <w:numPr>
          <w:ilvl w:val="0"/>
          <w:numId w:val="1"/>
        </w:numPr>
        <w:autoSpaceDE/>
        <w:autoSpaceDN/>
        <w:adjustRightInd/>
        <w:spacing w:line="360" w:lineRule="auto"/>
        <w:jc w:val="center"/>
        <w:rPr>
          <w:del w:id="6932" w:author="Antoneth Macaisa" w:date="2025-05-07T18:51:00Z"/>
          <w:b/>
          <w:bCs/>
          <w:sz w:val="26"/>
          <w:szCs w:val="26"/>
        </w:rPr>
        <w:pPrChange w:id="6933" w:author="Antoneth Macaisa" w:date="2025-05-07T18:51:00Z">
          <w:pPr>
            <w:pStyle w:val="Default"/>
            <w:numPr>
              <w:numId w:val="1"/>
            </w:numPr>
            <w:spacing w:line="360" w:lineRule="auto"/>
            <w:ind w:left="360" w:hanging="360"/>
          </w:pPr>
        </w:pPrChange>
      </w:pPr>
      <w:del w:id="6934" w:author="Antoneth Macaisa" w:date="2025-05-07T18:51:00Z">
        <w:r w:rsidRPr="00BE2C17" w:rsidDel="00DF0253">
          <w:rPr>
            <w:b/>
            <w:bCs/>
            <w:sz w:val="26"/>
            <w:szCs w:val="26"/>
          </w:rPr>
          <w:delText>PROOF OF CONDUCTING SURVEY</w:delText>
        </w:r>
      </w:del>
    </w:p>
    <w:p w14:paraId="773DECCC" w14:textId="2C2EE16D" w:rsidR="00561521" w:rsidRPr="00BE2C17" w:rsidDel="00DF0253" w:rsidRDefault="00561521">
      <w:pPr>
        <w:pStyle w:val="Default"/>
        <w:numPr>
          <w:ilvl w:val="0"/>
          <w:numId w:val="1"/>
        </w:numPr>
        <w:autoSpaceDE/>
        <w:autoSpaceDN/>
        <w:adjustRightInd/>
        <w:spacing w:line="360" w:lineRule="auto"/>
        <w:jc w:val="center"/>
        <w:rPr>
          <w:del w:id="6935" w:author="Antoneth Macaisa" w:date="2025-05-07T18:51:00Z"/>
          <w:b/>
          <w:bCs/>
          <w:sz w:val="26"/>
          <w:szCs w:val="26"/>
        </w:rPr>
        <w:pPrChange w:id="6936" w:author="Antoneth Macaisa" w:date="2025-05-07T18:51:00Z">
          <w:pPr>
            <w:pStyle w:val="Default"/>
            <w:numPr>
              <w:numId w:val="1"/>
            </w:numPr>
            <w:spacing w:line="360" w:lineRule="auto"/>
            <w:ind w:left="360" w:hanging="360"/>
          </w:pPr>
        </w:pPrChange>
      </w:pPr>
      <w:del w:id="6937" w:author="Antoneth Macaisa" w:date="2025-05-07T18:51:00Z">
        <w:r w:rsidRPr="00BE2C17" w:rsidDel="00DF0253">
          <w:rPr>
            <w:b/>
            <w:bCs/>
            <w:sz w:val="26"/>
            <w:szCs w:val="26"/>
          </w:rPr>
          <w:delText>PRROF OF SYSTEM TURNOVER</w:delText>
        </w:r>
      </w:del>
    </w:p>
    <w:p w14:paraId="46A2256D" w14:textId="74BA4093" w:rsidR="002B6B66" w:rsidRPr="00BE2C17" w:rsidDel="00DF0253" w:rsidRDefault="002B6B66">
      <w:pPr>
        <w:pStyle w:val="Default"/>
        <w:numPr>
          <w:ilvl w:val="0"/>
          <w:numId w:val="1"/>
        </w:numPr>
        <w:autoSpaceDE/>
        <w:autoSpaceDN/>
        <w:adjustRightInd/>
        <w:spacing w:line="360" w:lineRule="auto"/>
        <w:jc w:val="center"/>
        <w:rPr>
          <w:del w:id="6938" w:author="Antoneth Macaisa" w:date="2025-05-07T18:51:00Z"/>
          <w:b/>
          <w:bCs/>
          <w:sz w:val="26"/>
          <w:szCs w:val="26"/>
        </w:rPr>
        <w:pPrChange w:id="6939" w:author="Antoneth Macaisa" w:date="2025-05-07T18:51:00Z">
          <w:pPr>
            <w:pStyle w:val="Default"/>
            <w:numPr>
              <w:numId w:val="1"/>
            </w:numPr>
            <w:spacing w:line="360" w:lineRule="auto"/>
            <w:ind w:left="360" w:hanging="360"/>
          </w:pPr>
        </w:pPrChange>
      </w:pPr>
      <w:del w:id="6940" w:author="Antoneth Macaisa" w:date="2025-05-07T18:51:00Z">
        <w:r w:rsidRPr="00BE2C17" w:rsidDel="00DF0253">
          <w:rPr>
            <w:b/>
            <w:bCs/>
            <w:sz w:val="26"/>
            <w:szCs w:val="26"/>
          </w:rPr>
          <w:delText>CURRICULUM VITAE</w:delText>
        </w:r>
      </w:del>
    </w:p>
    <w:p w14:paraId="6CAA2A11" w14:textId="284C3373" w:rsidR="00380218" w:rsidRPr="00BE2C17" w:rsidDel="00DF0253" w:rsidRDefault="00380218">
      <w:pPr>
        <w:pStyle w:val="Default"/>
        <w:autoSpaceDE/>
        <w:autoSpaceDN/>
        <w:adjustRightInd/>
        <w:spacing w:line="480" w:lineRule="auto"/>
        <w:jc w:val="center"/>
        <w:rPr>
          <w:del w:id="6941" w:author="Antoneth Macaisa" w:date="2025-05-07T18:51:00Z"/>
          <w:b/>
          <w:bCs/>
          <w:sz w:val="26"/>
          <w:szCs w:val="26"/>
        </w:rPr>
        <w:sectPr w:rsidR="00380218" w:rsidRPr="00BE2C17" w:rsidDel="00DF0253"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6942" w:author="Antoneth Macaisa" w:date="2025-05-07T18:51:00Z">
          <w:pPr>
            <w:pStyle w:val="Default"/>
            <w:spacing w:line="480" w:lineRule="auto"/>
          </w:pPr>
        </w:pPrChange>
      </w:pPr>
    </w:p>
    <w:p w14:paraId="7359C098" w14:textId="697BAE1D" w:rsidR="002B6B66" w:rsidRPr="00BE2C17" w:rsidDel="00DF0253" w:rsidRDefault="008605A9">
      <w:pPr>
        <w:pStyle w:val="Default"/>
        <w:autoSpaceDE/>
        <w:autoSpaceDN/>
        <w:adjustRightInd/>
        <w:spacing w:before="240" w:line="480" w:lineRule="auto"/>
        <w:jc w:val="center"/>
        <w:outlineLvl w:val="1"/>
        <w:rPr>
          <w:del w:id="6943" w:author="Antoneth Macaisa" w:date="2025-05-07T18:51:00Z"/>
          <w:b/>
          <w:sz w:val="26"/>
          <w:szCs w:val="26"/>
        </w:rPr>
        <w:pPrChange w:id="6944" w:author="Antoneth Macaisa" w:date="2025-05-07T18:51:00Z">
          <w:pPr>
            <w:pStyle w:val="Default"/>
            <w:spacing w:before="240" w:line="480" w:lineRule="auto"/>
            <w:jc w:val="center"/>
            <w:outlineLvl w:val="1"/>
          </w:pPr>
        </w:pPrChange>
      </w:pPr>
      <w:bookmarkStart w:id="6945" w:name="_Toc197445893"/>
      <w:del w:id="6946" w:author="Antoneth Macaisa" w:date="2025-05-07T18:51:00Z">
        <w:r w:rsidRPr="00BE2C17" w:rsidDel="00DF0253">
          <w:rPr>
            <w:b/>
            <w:sz w:val="26"/>
            <w:szCs w:val="26"/>
          </w:rPr>
          <w:lastRenderedPageBreak/>
          <w:delText xml:space="preserve">A. </w:delText>
        </w:r>
        <w:r w:rsidR="002B6B66" w:rsidRPr="00BE2C17" w:rsidDel="00DF0253">
          <w:rPr>
            <w:b/>
            <w:sz w:val="26"/>
            <w:szCs w:val="26"/>
          </w:rPr>
          <w:delText>RELEVANT SOURCE CODE</w:delText>
        </w:r>
        <w:bookmarkEnd w:id="6945"/>
      </w:del>
    </w:p>
    <w:p w14:paraId="0F4E5904" w14:textId="738E4311" w:rsidR="002B6B66" w:rsidRPr="00BE2C17" w:rsidDel="00DF0253" w:rsidRDefault="00932EC5">
      <w:pPr>
        <w:pStyle w:val="Default"/>
        <w:autoSpaceDE/>
        <w:autoSpaceDN/>
        <w:adjustRightInd/>
        <w:jc w:val="center"/>
        <w:rPr>
          <w:del w:id="6947" w:author="Antoneth Macaisa" w:date="2025-05-07T18:51:00Z"/>
          <w:b/>
          <w:bCs/>
          <w:sz w:val="26"/>
          <w:szCs w:val="26"/>
        </w:rPr>
        <w:pPrChange w:id="6948" w:author="Antoneth Macaisa" w:date="2025-05-07T18:51:00Z">
          <w:pPr>
            <w:pStyle w:val="Default"/>
          </w:pPr>
        </w:pPrChange>
      </w:pPr>
      <w:del w:id="6949" w:author="Antoneth Macaisa" w:date="2025-05-07T18:51:00Z">
        <w:r w:rsidRPr="00BE2C17" w:rsidDel="00DF0253">
          <w:rPr>
            <w:b/>
            <w:bCs/>
            <w:sz w:val="26"/>
            <w:szCs w:val="26"/>
          </w:rPr>
          <w:delText>Mobile App</w:delText>
        </w:r>
      </w:del>
    </w:p>
    <w:p w14:paraId="0108917B" w14:textId="33AFDCB6" w:rsidR="00932EC5" w:rsidRPr="00BE2C17" w:rsidDel="00DF0253" w:rsidRDefault="00932EC5">
      <w:pPr>
        <w:pStyle w:val="Default"/>
        <w:numPr>
          <w:ilvl w:val="0"/>
          <w:numId w:val="2"/>
        </w:numPr>
        <w:autoSpaceDE/>
        <w:autoSpaceDN/>
        <w:adjustRightInd/>
        <w:jc w:val="center"/>
        <w:rPr>
          <w:del w:id="6950" w:author="Antoneth Macaisa" w:date="2025-05-07T18:51:00Z"/>
          <w:sz w:val="26"/>
          <w:szCs w:val="26"/>
        </w:rPr>
        <w:sectPr w:rsidR="00932EC5" w:rsidRPr="00BE2C17" w:rsidDel="00DF0253" w:rsidSect="00545036">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6951" w:author="Antoneth Macaisa" w:date="2025-05-07T18:51:00Z">
          <w:pPr>
            <w:pStyle w:val="Default"/>
            <w:numPr>
              <w:numId w:val="2"/>
            </w:numPr>
            <w:ind w:left="360" w:hanging="360"/>
          </w:pPr>
        </w:pPrChange>
      </w:pPr>
    </w:p>
    <w:p w14:paraId="67E5922E" w14:textId="79B6A081" w:rsidR="00380218" w:rsidRPr="00BE2C17" w:rsidDel="00DF0253" w:rsidRDefault="00380218">
      <w:pPr>
        <w:pStyle w:val="Default"/>
        <w:numPr>
          <w:ilvl w:val="0"/>
          <w:numId w:val="8"/>
        </w:numPr>
        <w:autoSpaceDE/>
        <w:autoSpaceDN/>
        <w:adjustRightInd/>
        <w:jc w:val="center"/>
        <w:rPr>
          <w:del w:id="6952" w:author="Antoneth Macaisa" w:date="2025-05-07T18:51:00Z"/>
          <w:sz w:val="26"/>
          <w:szCs w:val="26"/>
        </w:rPr>
        <w:pPrChange w:id="6953" w:author="Antoneth Macaisa" w:date="2025-05-07T18:51:00Z">
          <w:pPr>
            <w:pStyle w:val="Default"/>
            <w:numPr>
              <w:numId w:val="8"/>
            </w:numPr>
            <w:ind w:left="720" w:hanging="360"/>
          </w:pPr>
        </w:pPrChange>
      </w:pPr>
      <w:del w:id="6954" w:author="Antoneth Macaisa" w:date="2025-05-07T18:51:00Z">
        <w:r w:rsidRPr="00BE2C17" w:rsidDel="00DF0253">
          <w:rPr>
            <w:sz w:val="26"/>
            <w:szCs w:val="26"/>
          </w:rPr>
          <w:lastRenderedPageBreak/>
          <w:delText>&lt;</w:delText>
        </w:r>
      </w:del>
    </w:p>
    <w:p w14:paraId="160A0EE0" w14:textId="04BC7846" w:rsidR="00380218" w:rsidRPr="00BE2C17" w:rsidDel="00DF0253" w:rsidRDefault="00380218">
      <w:pPr>
        <w:pStyle w:val="Default"/>
        <w:numPr>
          <w:ilvl w:val="0"/>
          <w:numId w:val="8"/>
        </w:numPr>
        <w:autoSpaceDE/>
        <w:autoSpaceDN/>
        <w:adjustRightInd/>
        <w:jc w:val="center"/>
        <w:rPr>
          <w:del w:id="6955" w:author="Antoneth Macaisa" w:date="2025-05-07T18:51:00Z"/>
          <w:sz w:val="26"/>
          <w:szCs w:val="26"/>
        </w:rPr>
        <w:pPrChange w:id="6956" w:author="Antoneth Macaisa" w:date="2025-05-07T18:51:00Z">
          <w:pPr>
            <w:pStyle w:val="Default"/>
            <w:numPr>
              <w:numId w:val="8"/>
            </w:numPr>
            <w:ind w:left="720" w:hanging="360"/>
          </w:pPr>
        </w:pPrChange>
      </w:pPr>
      <w:del w:id="6957" w:author="Antoneth Macaisa" w:date="2025-05-07T18:51:00Z">
        <w:r w:rsidRPr="00BE2C17" w:rsidDel="00DF0253">
          <w:rPr>
            <w:sz w:val="26"/>
            <w:szCs w:val="26"/>
          </w:rPr>
          <w:delText>&lt;</w:delText>
        </w:r>
      </w:del>
    </w:p>
    <w:p w14:paraId="3AF931A9" w14:textId="499BAEF3" w:rsidR="00380218" w:rsidRPr="00BE2C17" w:rsidDel="00DF0253" w:rsidRDefault="00380218">
      <w:pPr>
        <w:pStyle w:val="Default"/>
        <w:numPr>
          <w:ilvl w:val="0"/>
          <w:numId w:val="8"/>
        </w:numPr>
        <w:autoSpaceDE/>
        <w:autoSpaceDN/>
        <w:adjustRightInd/>
        <w:jc w:val="center"/>
        <w:rPr>
          <w:del w:id="6958" w:author="Antoneth Macaisa" w:date="2025-05-07T18:51:00Z"/>
          <w:sz w:val="26"/>
          <w:szCs w:val="26"/>
        </w:rPr>
        <w:pPrChange w:id="6959" w:author="Antoneth Macaisa" w:date="2025-05-07T18:51:00Z">
          <w:pPr>
            <w:pStyle w:val="Default"/>
            <w:numPr>
              <w:numId w:val="8"/>
            </w:numPr>
            <w:ind w:left="720" w:hanging="360"/>
          </w:pPr>
        </w:pPrChange>
      </w:pPr>
      <w:del w:id="6960" w:author="Antoneth Macaisa" w:date="2025-05-07T18:51:00Z">
        <w:r w:rsidRPr="00BE2C17" w:rsidDel="00DF0253">
          <w:rPr>
            <w:sz w:val="26"/>
            <w:szCs w:val="26"/>
          </w:rPr>
          <w:delText>&lt;</w:delText>
        </w:r>
      </w:del>
    </w:p>
    <w:p w14:paraId="4C8C1FE9" w14:textId="5BC8BFA7" w:rsidR="00380218" w:rsidRPr="00BE2C17" w:rsidDel="00DF0253" w:rsidRDefault="00380218">
      <w:pPr>
        <w:pStyle w:val="Default"/>
        <w:numPr>
          <w:ilvl w:val="0"/>
          <w:numId w:val="8"/>
        </w:numPr>
        <w:autoSpaceDE/>
        <w:autoSpaceDN/>
        <w:adjustRightInd/>
        <w:jc w:val="center"/>
        <w:rPr>
          <w:del w:id="6961" w:author="Antoneth Macaisa" w:date="2025-05-07T18:51:00Z"/>
          <w:sz w:val="26"/>
          <w:szCs w:val="26"/>
        </w:rPr>
        <w:pPrChange w:id="6962" w:author="Antoneth Macaisa" w:date="2025-05-07T18:51:00Z">
          <w:pPr>
            <w:pStyle w:val="Default"/>
            <w:numPr>
              <w:numId w:val="8"/>
            </w:numPr>
            <w:ind w:left="720" w:hanging="360"/>
          </w:pPr>
        </w:pPrChange>
      </w:pPr>
      <w:del w:id="6963" w:author="Antoneth Macaisa" w:date="2025-05-07T18:51:00Z">
        <w:r w:rsidRPr="00BE2C17" w:rsidDel="00DF0253">
          <w:rPr>
            <w:sz w:val="26"/>
            <w:szCs w:val="26"/>
          </w:rPr>
          <w:delText>&lt;</w:delText>
        </w:r>
      </w:del>
    </w:p>
    <w:p w14:paraId="03473B9A" w14:textId="5DACA4EE" w:rsidR="00380218" w:rsidRPr="00BE2C17" w:rsidDel="00DF0253" w:rsidRDefault="00380218">
      <w:pPr>
        <w:pStyle w:val="Default"/>
        <w:numPr>
          <w:ilvl w:val="0"/>
          <w:numId w:val="8"/>
        </w:numPr>
        <w:autoSpaceDE/>
        <w:autoSpaceDN/>
        <w:adjustRightInd/>
        <w:jc w:val="center"/>
        <w:rPr>
          <w:del w:id="6964" w:author="Antoneth Macaisa" w:date="2025-05-07T18:51:00Z"/>
          <w:sz w:val="26"/>
          <w:szCs w:val="26"/>
        </w:rPr>
        <w:pPrChange w:id="6965" w:author="Antoneth Macaisa" w:date="2025-05-07T18:51:00Z">
          <w:pPr>
            <w:pStyle w:val="Default"/>
            <w:numPr>
              <w:numId w:val="8"/>
            </w:numPr>
            <w:ind w:left="720" w:hanging="360"/>
          </w:pPr>
        </w:pPrChange>
      </w:pPr>
      <w:del w:id="6966" w:author="Antoneth Macaisa" w:date="2025-05-07T18:51:00Z">
        <w:r w:rsidRPr="00BE2C17" w:rsidDel="00DF0253">
          <w:rPr>
            <w:sz w:val="26"/>
            <w:szCs w:val="26"/>
          </w:rPr>
          <w:delText>&lt;</w:delText>
        </w:r>
      </w:del>
    </w:p>
    <w:p w14:paraId="0C96D424" w14:textId="11D09B85" w:rsidR="00380218" w:rsidRPr="00BE2C17" w:rsidDel="00DF0253" w:rsidRDefault="00380218">
      <w:pPr>
        <w:pStyle w:val="Default"/>
        <w:numPr>
          <w:ilvl w:val="0"/>
          <w:numId w:val="8"/>
        </w:numPr>
        <w:autoSpaceDE/>
        <w:autoSpaceDN/>
        <w:adjustRightInd/>
        <w:jc w:val="center"/>
        <w:rPr>
          <w:del w:id="6967" w:author="Antoneth Macaisa" w:date="2025-05-07T18:51:00Z"/>
          <w:sz w:val="26"/>
          <w:szCs w:val="26"/>
        </w:rPr>
        <w:pPrChange w:id="6968" w:author="Antoneth Macaisa" w:date="2025-05-07T18:51:00Z">
          <w:pPr>
            <w:pStyle w:val="Default"/>
            <w:numPr>
              <w:numId w:val="8"/>
            </w:numPr>
            <w:ind w:left="720" w:hanging="360"/>
          </w:pPr>
        </w:pPrChange>
      </w:pPr>
      <w:del w:id="6969" w:author="Antoneth Macaisa" w:date="2025-05-07T18:51:00Z">
        <w:r w:rsidRPr="00BE2C17" w:rsidDel="00DF0253">
          <w:rPr>
            <w:sz w:val="26"/>
            <w:szCs w:val="26"/>
          </w:rPr>
          <w:delText>Sample</w:delText>
        </w:r>
      </w:del>
    </w:p>
    <w:p w14:paraId="775A75A5" w14:textId="7440D51A" w:rsidR="00380218" w:rsidRPr="00BE2C17" w:rsidDel="00DF0253" w:rsidRDefault="00380218">
      <w:pPr>
        <w:pStyle w:val="Default"/>
        <w:numPr>
          <w:ilvl w:val="0"/>
          <w:numId w:val="8"/>
        </w:numPr>
        <w:autoSpaceDE/>
        <w:autoSpaceDN/>
        <w:adjustRightInd/>
        <w:jc w:val="center"/>
        <w:rPr>
          <w:del w:id="6970" w:author="Antoneth Macaisa" w:date="2025-05-07T18:51:00Z"/>
          <w:sz w:val="26"/>
          <w:szCs w:val="26"/>
        </w:rPr>
        <w:pPrChange w:id="6971" w:author="Antoneth Macaisa" w:date="2025-05-07T18:51:00Z">
          <w:pPr>
            <w:pStyle w:val="Default"/>
            <w:numPr>
              <w:numId w:val="8"/>
            </w:numPr>
            <w:ind w:left="720" w:hanging="360"/>
          </w:pPr>
        </w:pPrChange>
      </w:pPr>
      <w:del w:id="6972" w:author="Antoneth Macaisa" w:date="2025-05-07T18:51:00Z">
        <w:r w:rsidRPr="00BE2C17" w:rsidDel="00DF0253">
          <w:rPr>
            <w:sz w:val="26"/>
            <w:szCs w:val="26"/>
          </w:rPr>
          <w:delText>Sample</w:delText>
        </w:r>
      </w:del>
    </w:p>
    <w:p w14:paraId="6D7D7171" w14:textId="003E6DC4" w:rsidR="00380218" w:rsidRPr="00BE2C17" w:rsidDel="00DF0253" w:rsidRDefault="00380218">
      <w:pPr>
        <w:pStyle w:val="Default"/>
        <w:numPr>
          <w:ilvl w:val="0"/>
          <w:numId w:val="8"/>
        </w:numPr>
        <w:autoSpaceDE/>
        <w:autoSpaceDN/>
        <w:adjustRightInd/>
        <w:jc w:val="center"/>
        <w:rPr>
          <w:del w:id="6973" w:author="Antoneth Macaisa" w:date="2025-05-07T18:51:00Z"/>
          <w:sz w:val="26"/>
          <w:szCs w:val="26"/>
        </w:rPr>
        <w:pPrChange w:id="6974" w:author="Antoneth Macaisa" w:date="2025-05-07T18:51:00Z">
          <w:pPr>
            <w:pStyle w:val="Default"/>
            <w:numPr>
              <w:numId w:val="8"/>
            </w:numPr>
            <w:ind w:left="720" w:hanging="360"/>
          </w:pPr>
        </w:pPrChange>
      </w:pPr>
      <w:del w:id="6975" w:author="Antoneth Macaisa" w:date="2025-05-07T18:51:00Z">
        <w:r w:rsidRPr="00BE2C17" w:rsidDel="00DF0253">
          <w:rPr>
            <w:sz w:val="26"/>
            <w:szCs w:val="26"/>
          </w:rPr>
          <w:delText>sample</w:delText>
        </w:r>
      </w:del>
    </w:p>
    <w:p w14:paraId="40B86719" w14:textId="500E611C" w:rsidR="00380218" w:rsidRPr="00BE2C17" w:rsidDel="00DF0253" w:rsidRDefault="00380218">
      <w:pPr>
        <w:pStyle w:val="Default"/>
        <w:numPr>
          <w:ilvl w:val="0"/>
          <w:numId w:val="8"/>
        </w:numPr>
        <w:autoSpaceDE/>
        <w:autoSpaceDN/>
        <w:adjustRightInd/>
        <w:jc w:val="center"/>
        <w:rPr>
          <w:del w:id="6976" w:author="Antoneth Macaisa" w:date="2025-05-07T18:51:00Z"/>
          <w:sz w:val="26"/>
          <w:szCs w:val="26"/>
        </w:rPr>
        <w:pPrChange w:id="6977" w:author="Antoneth Macaisa" w:date="2025-05-07T18:51:00Z">
          <w:pPr>
            <w:pStyle w:val="Default"/>
            <w:numPr>
              <w:numId w:val="8"/>
            </w:numPr>
            <w:ind w:left="720" w:hanging="360"/>
          </w:pPr>
        </w:pPrChange>
      </w:pPr>
      <w:del w:id="6978" w:author="Antoneth Macaisa" w:date="2025-05-07T18:51:00Z">
        <w:r w:rsidRPr="00BE2C17" w:rsidDel="00DF0253">
          <w:rPr>
            <w:sz w:val="26"/>
            <w:szCs w:val="26"/>
          </w:rPr>
          <w:delText>sample</w:delText>
        </w:r>
      </w:del>
    </w:p>
    <w:p w14:paraId="3733B448" w14:textId="539C9F58" w:rsidR="00380218" w:rsidRPr="00BE2C17" w:rsidDel="00DF0253" w:rsidRDefault="00380218">
      <w:pPr>
        <w:pStyle w:val="Default"/>
        <w:numPr>
          <w:ilvl w:val="0"/>
          <w:numId w:val="8"/>
        </w:numPr>
        <w:autoSpaceDE/>
        <w:autoSpaceDN/>
        <w:adjustRightInd/>
        <w:jc w:val="center"/>
        <w:rPr>
          <w:del w:id="6979" w:author="Antoneth Macaisa" w:date="2025-05-07T18:51:00Z"/>
          <w:sz w:val="26"/>
          <w:szCs w:val="26"/>
        </w:rPr>
        <w:pPrChange w:id="6980" w:author="Antoneth Macaisa" w:date="2025-05-07T18:51:00Z">
          <w:pPr>
            <w:pStyle w:val="Default"/>
            <w:numPr>
              <w:numId w:val="8"/>
            </w:numPr>
            <w:ind w:left="720" w:hanging="360"/>
          </w:pPr>
        </w:pPrChange>
      </w:pPr>
      <w:del w:id="6981" w:author="Antoneth Macaisa" w:date="2025-05-07T18:51:00Z">
        <w:r w:rsidRPr="00BE2C17" w:rsidDel="00DF0253">
          <w:rPr>
            <w:sz w:val="26"/>
            <w:szCs w:val="26"/>
          </w:rPr>
          <w:delText>sample</w:delText>
        </w:r>
      </w:del>
    </w:p>
    <w:p w14:paraId="36E55B37" w14:textId="37E8C32B" w:rsidR="00380218" w:rsidRPr="00BE2C17" w:rsidDel="00DF0253" w:rsidRDefault="00380218">
      <w:pPr>
        <w:pStyle w:val="Default"/>
        <w:numPr>
          <w:ilvl w:val="0"/>
          <w:numId w:val="8"/>
        </w:numPr>
        <w:autoSpaceDE/>
        <w:autoSpaceDN/>
        <w:adjustRightInd/>
        <w:jc w:val="center"/>
        <w:rPr>
          <w:del w:id="6982" w:author="Antoneth Macaisa" w:date="2025-05-07T18:51:00Z"/>
          <w:sz w:val="26"/>
          <w:szCs w:val="26"/>
        </w:rPr>
        <w:pPrChange w:id="6983" w:author="Antoneth Macaisa" w:date="2025-05-07T18:51:00Z">
          <w:pPr>
            <w:pStyle w:val="Default"/>
            <w:numPr>
              <w:numId w:val="8"/>
            </w:numPr>
            <w:ind w:left="720" w:hanging="360"/>
          </w:pPr>
        </w:pPrChange>
      </w:pPr>
      <w:del w:id="6984" w:author="Antoneth Macaisa" w:date="2025-05-07T18:51:00Z">
        <w:r w:rsidRPr="00BE2C17" w:rsidDel="00DF0253">
          <w:rPr>
            <w:sz w:val="26"/>
            <w:szCs w:val="26"/>
          </w:rPr>
          <w:delText>sample</w:delText>
        </w:r>
      </w:del>
    </w:p>
    <w:p w14:paraId="50CEE150" w14:textId="063D7A19" w:rsidR="00380218" w:rsidRPr="00BE2C17" w:rsidDel="00DF0253" w:rsidRDefault="00380218">
      <w:pPr>
        <w:pStyle w:val="Default"/>
        <w:numPr>
          <w:ilvl w:val="0"/>
          <w:numId w:val="8"/>
        </w:numPr>
        <w:autoSpaceDE/>
        <w:autoSpaceDN/>
        <w:adjustRightInd/>
        <w:jc w:val="center"/>
        <w:rPr>
          <w:del w:id="6985" w:author="Antoneth Macaisa" w:date="2025-05-07T18:51:00Z"/>
          <w:sz w:val="26"/>
          <w:szCs w:val="26"/>
        </w:rPr>
        <w:pPrChange w:id="6986" w:author="Antoneth Macaisa" w:date="2025-05-07T18:51:00Z">
          <w:pPr>
            <w:pStyle w:val="Default"/>
            <w:numPr>
              <w:numId w:val="8"/>
            </w:numPr>
            <w:ind w:left="720" w:hanging="360"/>
          </w:pPr>
        </w:pPrChange>
      </w:pPr>
      <w:del w:id="6987" w:author="Antoneth Macaisa" w:date="2025-05-07T18:51:00Z">
        <w:r w:rsidRPr="00BE2C17" w:rsidDel="00DF0253">
          <w:rPr>
            <w:sz w:val="26"/>
            <w:szCs w:val="26"/>
          </w:rPr>
          <w:delText>sample</w:delText>
        </w:r>
      </w:del>
    </w:p>
    <w:p w14:paraId="5E3A81B0" w14:textId="3189662C" w:rsidR="00380218" w:rsidRPr="00BE2C17" w:rsidDel="00DF0253" w:rsidRDefault="00380218">
      <w:pPr>
        <w:pStyle w:val="Default"/>
        <w:numPr>
          <w:ilvl w:val="0"/>
          <w:numId w:val="8"/>
        </w:numPr>
        <w:autoSpaceDE/>
        <w:autoSpaceDN/>
        <w:adjustRightInd/>
        <w:jc w:val="center"/>
        <w:rPr>
          <w:del w:id="6988" w:author="Antoneth Macaisa" w:date="2025-05-07T18:51:00Z"/>
          <w:sz w:val="26"/>
          <w:szCs w:val="26"/>
        </w:rPr>
        <w:pPrChange w:id="6989" w:author="Antoneth Macaisa" w:date="2025-05-07T18:51:00Z">
          <w:pPr>
            <w:pStyle w:val="Default"/>
            <w:numPr>
              <w:numId w:val="8"/>
            </w:numPr>
            <w:ind w:left="720" w:hanging="360"/>
          </w:pPr>
        </w:pPrChange>
      </w:pPr>
      <w:del w:id="6990" w:author="Antoneth Macaisa" w:date="2025-05-07T18:51:00Z">
        <w:r w:rsidRPr="00BE2C17" w:rsidDel="00DF0253">
          <w:rPr>
            <w:sz w:val="26"/>
            <w:szCs w:val="26"/>
          </w:rPr>
          <w:delText>sample</w:delText>
        </w:r>
      </w:del>
    </w:p>
    <w:p w14:paraId="644F1B15" w14:textId="42291F39" w:rsidR="00380218" w:rsidRPr="00BE2C17" w:rsidDel="00DF0253" w:rsidRDefault="00380218">
      <w:pPr>
        <w:pStyle w:val="Default"/>
        <w:numPr>
          <w:ilvl w:val="0"/>
          <w:numId w:val="8"/>
        </w:numPr>
        <w:autoSpaceDE/>
        <w:autoSpaceDN/>
        <w:adjustRightInd/>
        <w:jc w:val="center"/>
        <w:rPr>
          <w:del w:id="6991" w:author="Antoneth Macaisa" w:date="2025-05-07T18:51:00Z"/>
          <w:sz w:val="26"/>
          <w:szCs w:val="26"/>
        </w:rPr>
        <w:pPrChange w:id="6992" w:author="Antoneth Macaisa" w:date="2025-05-07T18:51:00Z">
          <w:pPr>
            <w:pStyle w:val="Default"/>
            <w:numPr>
              <w:numId w:val="8"/>
            </w:numPr>
            <w:ind w:left="720" w:hanging="360"/>
          </w:pPr>
        </w:pPrChange>
      </w:pPr>
      <w:del w:id="6993" w:author="Antoneth Macaisa" w:date="2025-05-07T18:51:00Z">
        <w:r w:rsidRPr="00BE2C17" w:rsidDel="00DF0253">
          <w:rPr>
            <w:sz w:val="26"/>
            <w:szCs w:val="26"/>
          </w:rPr>
          <w:delText>sample</w:delText>
        </w:r>
      </w:del>
    </w:p>
    <w:p w14:paraId="0680B92A" w14:textId="0D337FD0" w:rsidR="00380218" w:rsidRPr="00BE2C17" w:rsidDel="00DF0253" w:rsidRDefault="00380218">
      <w:pPr>
        <w:pStyle w:val="Default"/>
        <w:numPr>
          <w:ilvl w:val="0"/>
          <w:numId w:val="8"/>
        </w:numPr>
        <w:autoSpaceDE/>
        <w:autoSpaceDN/>
        <w:adjustRightInd/>
        <w:jc w:val="center"/>
        <w:rPr>
          <w:del w:id="6994" w:author="Antoneth Macaisa" w:date="2025-05-07T18:51:00Z"/>
          <w:sz w:val="26"/>
          <w:szCs w:val="26"/>
        </w:rPr>
        <w:pPrChange w:id="6995" w:author="Antoneth Macaisa" w:date="2025-05-07T18:51:00Z">
          <w:pPr>
            <w:pStyle w:val="Default"/>
            <w:numPr>
              <w:numId w:val="8"/>
            </w:numPr>
            <w:ind w:left="720" w:hanging="360"/>
          </w:pPr>
        </w:pPrChange>
      </w:pPr>
      <w:del w:id="6996" w:author="Antoneth Macaisa" w:date="2025-05-07T18:51:00Z">
        <w:r w:rsidRPr="00BE2C17" w:rsidDel="00DF0253">
          <w:rPr>
            <w:sz w:val="26"/>
            <w:szCs w:val="26"/>
          </w:rPr>
          <w:delText>sample</w:delText>
        </w:r>
      </w:del>
    </w:p>
    <w:p w14:paraId="5D01B667" w14:textId="1F80D45C" w:rsidR="00380218" w:rsidRPr="00BE2C17" w:rsidDel="00DF0253" w:rsidRDefault="00380218">
      <w:pPr>
        <w:pStyle w:val="Default"/>
        <w:numPr>
          <w:ilvl w:val="0"/>
          <w:numId w:val="8"/>
        </w:numPr>
        <w:autoSpaceDE/>
        <w:autoSpaceDN/>
        <w:adjustRightInd/>
        <w:jc w:val="center"/>
        <w:rPr>
          <w:del w:id="6997" w:author="Antoneth Macaisa" w:date="2025-05-07T18:51:00Z"/>
          <w:sz w:val="26"/>
          <w:szCs w:val="26"/>
        </w:rPr>
        <w:pPrChange w:id="6998" w:author="Antoneth Macaisa" w:date="2025-05-07T18:51:00Z">
          <w:pPr>
            <w:pStyle w:val="Default"/>
            <w:numPr>
              <w:numId w:val="8"/>
            </w:numPr>
            <w:ind w:left="720" w:hanging="360"/>
          </w:pPr>
        </w:pPrChange>
      </w:pPr>
      <w:del w:id="6999" w:author="Antoneth Macaisa" w:date="2025-05-07T18:51:00Z">
        <w:r w:rsidRPr="00BE2C17" w:rsidDel="00DF0253">
          <w:rPr>
            <w:sz w:val="26"/>
            <w:szCs w:val="26"/>
          </w:rPr>
          <w:delText>sample</w:delText>
        </w:r>
      </w:del>
    </w:p>
    <w:p w14:paraId="6369DB79" w14:textId="69CC2799" w:rsidR="00380218" w:rsidRPr="00BE2C17" w:rsidDel="00DF0253" w:rsidRDefault="00380218">
      <w:pPr>
        <w:pStyle w:val="Default"/>
        <w:numPr>
          <w:ilvl w:val="0"/>
          <w:numId w:val="8"/>
        </w:numPr>
        <w:autoSpaceDE/>
        <w:autoSpaceDN/>
        <w:adjustRightInd/>
        <w:jc w:val="center"/>
        <w:rPr>
          <w:del w:id="7000" w:author="Antoneth Macaisa" w:date="2025-05-07T18:51:00Z"/>
          <w:sz w:val="26"/>
          <w:szCs w:val="26"/>
        </w:rPr>
        <w:pPrChange w:id="7001" w:author="Antoneth Macaisa" w:date="2025-05-07T18:51:00Z">
          <w:pPr>
            <w:pStyle w:val="Default"/>
            <w:numPr>
              <w:numId w:val="8"/>
            </w:numPr>
            <w:ind w:left="720" w:hanging="360"/>
          </w:pPr>
        </w:pPrChange>
      </w:pPr>
      <w:del w:id="7002" w:author="Antoneth Macaisa" w:date="2025-05-07T18:51:00Z">
        <w:r w:rsidRPr="00BE2C17" w:rsidDel="00DF0253">
          <w:rPr>
            <w:sz w:val="26"/>
            <w:szCs w:val="26"/>
          </w:rPr>
          <w:delText>sample</w:delText>
        </w:r>
      </w:del>
    </w:p>
    <w:p w14:paraId="7850B9E3" w14:textId="2FD1E4D0" w:rsidR="00380218" w:rsidRPr="00BE2C17" w:rsidDel="00DF0253" w:rsidRDefault="00380218">
      <w:pPr>
        <w:pStyle w:val="Default"/>
        <w:numPr>
          <w:ilvl w:val="0"/>
          <w:numId w:val="8"/>
        </w:numPr>
        <w:autoSpaceDE/>
        <w:autoSpaceDN/>
        <w:adjustRightInd/>
        <w:jc w:val="center"/>
        <w:rPr>
          <w:del w:id="7003" w:author="Antoneth Macaisa" w:date="2025-05-07T18:51:00Z"/>
          <w:sz w:val="26"/>
          <w:szCs w:val="26"/>
        </w:rPr>
        <w:pPrChange w:id="7004" w:author="Antoneth Macaisa" w:date="2025-05-07T18:51:00Z">
          <w:pPr>
            <w:pStyle w:val="Default"/>
            <w:numPr>
              <w:numId w:val="8"/>
            </w:numPr>
            <w:ind w:left="720" w:hanging="360"/>
          </w:pPr>
        </w:pPrChange>
      </w:pPr>
      <w:del w:id="7005" w:author="Antoneth Macaisa" w:date="2025-05-07T18:51:00Z">
        <w:r w:rsidRPr="00BE2C17" w:rsidDel="00DF0253">
          <w:rPr>
            <w:sz w:val="26"/>
            <w:szCs w:val="26"/>
          </w:rPr>
          <w:delText>sample</w:delText>
        </w:r>
      </w:del>
    </w:p>
    <w:p w14:paraId="7A1F959A" w14:textId="1E9F259C" w:rsidR="00380218" w:rsidRPr="00BE2C17" w:rsidDel="00DF0253" w:rsidRDefault="00380218">
      <w:pPr>
        <w:pStyle w:val="Default"/>
        <w:numPr>
          <w:ilvl w:val="0"/>
          <w:numId w:val="8"/>
        </w:numPr>
        <w:autoSpaceDE/>
        <w:autoSpaceDN/>
        <w:adjustRightInd/>
        <w:jc w:val="center"/>
        <w:rPr>
          <w:del w:id="7006" w:author="Antoneth Macaisa" w:date="2025-05-07T18:51:00Z"/>
          <w:sz w:val="26"/>
          <w:szCs w:val="26"/>
        </w:rPr>
        <w:pPrChange w:id="7007" w:author="Antoneth Macaisa" w:date="2025-05-07T18:51:00Z">
          <w:pPr>
            <w:pStyle w:val="Default"/>
            <w:numPr>
              <w:numId w:val="8"/>
            </w:numPr>
            <w:ind w:left="720" w:hanging="360"/>
          </w:pPr>
        </w:pPrChange>
      </w:pPr>
      <w:del w:id="7008" w:author="Antoneth Macaisa" w:date="2025-05-07T18:51:00Z">
        <w:r w:rsidRPr="00BE2C17" w:rsidDel="00DF0253">
          <w:rPr>
            <w:sz w:val="26"/>
            <w:szCs w:val="26"/>
          </w:rPr>
          <w:delText>sample</w:delText>
        </w:r>
      </w:del>
    </w:p>
    <w:p w14:paraId="6BE7D24D" w14:textId="7B785A47" w:rsidR="00380218" w:rsidRPr="00BE2C17" w:rsidDel="00DF0253" w:rsidRDefault="00380218">
      <w:pPr>
        <w:pStyle w:val="Default"/>
        <w:numPr>
          <w:ilvl w:val="0"/>
          <w:numId w:val="8"/>
        </w:numPr>
        <w:autoSpaceDE/>
        <w:autoSpaceDN/>
        <w:adjustRightInd/>
        <w:jc w:val="center"/>
        <w:rPr>
          <w:del w:id="7009" w:author="Antoneth Macaisa" w:date="2025-05-07T18:51:00Z"/>
          <w:sz w:val="26"/>
          <w:szCs w:val="26"/>
        </w:rPr>
        <w:pPrChange w:id="7010" w:author="Antoneth Macaisa" w:date="2025-05-07T18:51:00Z">
          <w:pPr>
            <w:pStyle w:val="Default"/>
            <w:numPr>
              <w:numId w:val="8"/>
            </w:numPr>
            <w:ind w:left="720" w:hanging="360"/>
          </w:pPr>
        </w:pPrChange>
      </w:pPr>
      <w:del w:id="7011" w:author="Antoneth Macaisa" w:date="2025-05-07T18:51:00Z">
        <w:r w:rsidRPr="00BE2C17" w:rsidDel="00DF0253">
          <w:rPr>
            <w:sz w:val="26"/>
            <w:szCs w:val="26"/>
          </w:rPr>
          <w:delText>sample</w:delText>
        </w:r>
      </w:del>
    </w:p>
    <w:p w14:paraId="25FEB04A" w14:textId="64E680A9" w:rsidR="00380218" w:rsidRPr="00BE2C17" w:rsidDel="00DF0253" w:rsidRDefault="00380218">
      <w:pPr>
        <w:pStyle w:val="Default"/>
        <w:numPr>
          <w:ilvl w:val="0"/>
          <w:numId w:val="8"/>
        </w:numPr>
        <w:autoSpaceDE/>
        <w:autoSpaceDN/>
        <w:adjustRightInd/>
        <w:jc w:val="center"/>
        <w:rPr>
          <w:del w:id="7012" w:author="Antoneth Macaisa" w:date="2025-05-07T18:51:00Z"/>
          <w:sz w:val="26"/>
          <w:szCs w:val="26"/>
        </w:rPr>
        <w:pPrChange w:id="7013" w:author="Antoneth Macaisa" w:date="2025-05-07T18:51:00Z">
          <w:pPr>
            <w:pStyle w:val="Default"/>
            <w:numPr>
              <w:numId w:val="8"/>
            </w:numPr>
            <w:ind w:left="720" w:hanging="360"/>
          </w:pPr>
        </w:pPrChange>
      </w:pPr>
      <w:del w:id="7014" w:author="Antoneth Macaisa" w:date="2025-05-07T18:51:00Z">
        <w:r w:rsidRPr="00BE2C17" w:rsidDel="00DF0253">
          <w:rPr>
            <w:sz w:val="26"/>
            <w:szCs w:val="26"/>
          </w:rPr>
          <w:delText>sample</w:delText>
        </w:r>
      </w:del>
    </w:p>
    <w:p w14:paraId="2F3B65B9" w14:textId="0B0526FA" w:rsidR="00380218" w:rsidRPr="00BE2C17" w:rsidDel="00DF0253" w:rsidRDefault="00380218">
      <w:pPr>
        <w:pStyle w:val="Default"/>
        <w:numPr>
          <w:ilvl w:val="0"/>
          <w:numId w:val="8"/>
        </w:numPr>
        <w:autoSpaceDE/>
        <w:autoSpaceDN/>
        <w:adjustRightInd/>
        <w:jc w:val="center"/>
        <w:rPr>
          <w:del w:id="7015" w:author="Antoneth Macaisa" w:date="2025-05-07T18:51:00Z"/>
          <w:sz w:val="26"/>
          <w:szCs w:val="26"/>
        </w:rPr>
        <w:pPrChange w:id="7016" w:author="Antoneth Macaisa" w:date="2025-05-07T18:51:00Z">
          <w:pPr>
            <w:pStyle w:val="Default"/>
            <w:numPr>
              <w:numId w:val="8"/>
            </w:numPr>
            <w:ind w:left="720" w:hanging="360"/>
          </w:pPr>
        </w:pPrChange>
      </w:pPr>
      <w:del w:id="7017" w:author="Antoneth Macaisa" w:date="2025-05-07T18:51:00Z">
        <w:r w:rsidRPr="00BE2C17" w:rsidDel="00DF0253">
          <w:rPr>
            <w:sz w:val="26"/>
            <w:szCs w:val="26"/>
          </w:rPr>
          <w:delText>sample</w:delText>
        </w:r>
      </w:del>
    </w:p>
    <w:p w14:paraId="4C60AD80" w14:textId="3D9D8229" w:rsidR="00380218" w:rsidRPr="00BE2C17" w:rsidDel="00DF0253" w:rsidRDefault="00380218">
      <w:pPr>
        <w:pStyle w:val="Default"/>
        <w:numPr>
          <w:ilvl w:val="0"/>
          <w:numId w:val="8"/>
        </w:numPr>
        <w:autoSpaceDE/>
        <w:autoSpaceDN/>
        <w:adjustRightInd/>
        <w:jc w:val="center"/>
        <w:rPr>
          <w:del w:id="7018" w:author="Antoneth Macaisa" w:date="2025-05-07T18:51:00Z"/>
          <w:sz w:val="26"/>
          <w:szCs w:val="26"/>
        </w:rPr>
        <w:pPrChange w:id="7019" w:author="Antoneth Macaisa" w:date="2025-05-07T18:51:00Z">
          <w:pPr>
            <w:pStyle w:val="Default"/>
            <w:numPr>
              <w:numId w:val="8"/>
            </w:numPr>
            <w:ind w:left="720" w:hanging="360"/>
          </w:pPr>
        </w:pPrChange>
      </w:pPr>
      <w:del w:id="7020" w:author="Antoneth Macaisa" w:date="2025-05-07T18:51:00Z">
        <w:r w:rsidRPr="00BE2C17" w:rsidDel="00DF0253">
          <w:rPr>
            <w:sz w:val="26"/>
            <w:szCs w:val="26"/>
          </w:rPr>
          <w:delText>sample</w:delText>
        </w:r>
      </w:del>
    </w:p>
    <w:p w14:paraId="4526BF16" w14:textId="68F86685" w:rsidR="00380218" w:rsidRPr="00BE2C17" w:rsidDel="00DF0253" w:rsidRDefault="00380218">
      <w:pPr>
        <w:pStyle w:val="Default"/>
        <w:numPr>
          <w:ilvl w:val="0"/>
          <w:numId w:val="8"/>
        </w:numPr>
        <w:autoSpaceDE/>
        <w:autoSpaceDN/>
        <w:adjustRightInd/>
        <w:jc w:val="center"/>
        <w:rPr>
          <w:del w:id="7021" w:author="Antoneth Macaisa" w:date="2025-05-07T18:51:00Z"/>
          <w:sz w:val="26"/>
          <w:szCs w:val="26"/>
        </w:rPr>
        <w:pPrChange w:id="7022" w:author="Antoneth Macaisa" w:date="2025-05-07T18:51:00Z">
          <w:pPr>
            <w:pStyle w:val="Default"/>
            <w:numPr>
              <w:numId w:val="8"/>
            </w:numPr>
            <w:ind w:left="720" w:hanging="360"/>
          </w:pPr>
        </w:pPrChange>
      </w:pPr>
      <w:del w:id="7023" w:author="Antoneth Macaisa" w:date="2025-05-07T18:51:00Z">
        <w:r w:rsidRPr="00BE2C17" w:rsidDel="00DF0253">
          <w:rPr>
            <w:sz w:val="26"/>
            <w:szCs w:val="26"/>
          </w:rPr>
          <w:delText>sample</w:delText>
        </w:r>
      </w:del>
    </w:p>
    <w:p w14:paraId="717F2033" w14:textId="40401D51" w:rsidR="00380218" w:rsidRPr="00BE2C17" w:rsidDel="00DF0253" w:rsidRDefault="00380218">
      <w:pPr>
        <w:pStyle w:val="Default"/>
        <w:numPr>
          <w:ilvl w:val="0"/>
          <w:numId w:val="8"/>
        </w:numPr>
        <w:autoSpaceDE/>
        <w:autoSpaceDN/>
        <w:adjustRightInd/>
        <w:jc w:val="center"/>
        <w:rPr>
          <w:del w:id="7024" w:author="Antoneth Macaisa" w:date="2025-05-07T18:51:00Z"/>
          <w:sz w:val="26"/>
          <w:szCs w:val="26"/>
        </w:rPr>
        <w:pPrChange w:id="7025" w:author="Antoneth Macaisa" w:date="2025-05-07T18:51:00Z">
          <w:pPr>
            <w:pStyle w:val="Default"/>
            <w:numPr>
              <w:numId w:val="8"/>
            </w:numPr>
            <w:ind w:left="720" w:hanging="360"/>
          </w:pPr>
        </w:pPrChange>
      </w:pPr>
      <w:del w:id="7026" w:author="Antoneth Macaisa" w:date="2025-05-07T18:51:00Z">
        <w:r w:rsidRPr="00BE2C17" w:rsidDel="00DF0253">
          <w:rPr>
            <w:sz w:val="26"/>
            <w:szCs w:val="26"/>
          </w:rPr>
          <w:delText>sample</w:delText>
        </w:r>
      </w:del>
    </w:p>
    <w:p w14:paraId="45884299" w14:textId="15AC1708" w:rsidR="00380218" w:rsidRPr="00BE2C17" w:rsidDel="00DF0253" w:rsidRDefault="00380218">
      <w:pPr>
        <w:pStyle w:val="Default"/>
        <w:numPr>
          <w:ilvl w:val="0"/>
          <w:numId w:val="8"/>
        </w:numPr>
        <w:autoSpaceDE/>
        <w:autoSpaceDN/>
        <w:adjustRightInd/>
        <w:jc w:val="center"/>
        <w:rPr>
          <w:del w:id="7027" w:author="Antoneth Macaisa" w:date="2025-05-07T18:51:00Z"/>
          <w:sz w:val="26"/>
          <w:szCs w:val="26"/>
        </w:rPr>
        <w:pPrChange w:id="7028" w:author="Antoneth Macaisa" w:date="2025-05-07T18:51:00Z">
          <w:pPr>
            <w:pStyle w:val="Default"/>
            <w:numPr>
              <w:numId w:val="8"/>
            </w:numPr>
            <w:ind w:left="720" w:hanging="360"/>
          </w:pPr>
        </w:pPrChange>
      </w:pPr>
      <w:del w:id="7029" w:author="Antoneth Macaisa" w:date="2025-05-07T18:51:00Z">
        <w:r w:rsidRPr="00BE2C17" w:rsidDel="00DF0253">
          <w:rPr>
            <w:sz w:val="26"/>
            <w:szCs w:val="26"/>
          </w:rPr>
          <w:delText>sample</w:delText>
        </w:r>
      </w:del>
    </w:p>
    <w:p w14:paraId="53920F92" w14:textId="3909226A" w:rsidR="00380218" w:rsidRPr="00BE2C17" w:rsidDel="00DF0253" w:rsidRDefault="00380218">
      <w:pPr>
        <w:pStyle w:val="Default"/>
        <w:numPr>
          <w:ilvl w:val="0"/>
          <w:numId w:val="8"/>
        </w:numPr>
        <w:autoSpaceDE/>
        <w:autoSpaceDN/>
        <w:adjustRightInd/>
        <w:jc w:val="center"/>
        <w:rPr>
          <w:del w:id="7030" w:author="Antoneth Macaisa" w:date="2025-05-07T18:51:00Z"/>
          <w:sz w:val="26"/>
          <w:szCs w:val="26"/>
        </w:rPr>
        <w:pPrChange w:id="7031" w:author="Antoneth Macaisa" w:date="2025-05-07T18:51:00Z">
          <w:pPr>
            <w:pStyle w:val="Default"/>
            <w:numPr>
              <w:numId w:val="8"/>
            </w:numPr>
            <w:ind w:left="720" w:hanging="360"/>
          </w:pPr>
        </w:pPrChange>
      </w:pPr>
      <w:del w:id="7032" w:author="Antoneth Macaisa" w:date="2025-05-07T18:51:00Z">
        <w:r w:rsidRPr="00BE2C17" w:rsidDel="00DF0253">
          <w:rPr>
            <w:sz w:val="26"/>
            <w:szCs w:val="26"/>
          </w:rPr>
          <w:delText>sample</w:delText>
        </w:r>
      </w:del>
    </w:p>
    <w:p w14:paraId="06A935E4" w14:textId="196B0C07" w:rsidR="00380218" w:rsidRPr="00BE2C17" w:rsidDel="00DF0253" w:rsidRDefault="00380218">
      <w:pPr>
        <w:pStyle w:val="Default"/>
        <w:numPr>
          <w:ilvl w:val="0"/>
          <w:numId w:val="8"/>
        </w:numPr>
        <w:autoSpaceDE/>
        <w:autoSpaceDN/>
        <w:adjustRightInd/>
        <w:jc w:val="center"/>
        <w:rPr>
          <w:del w:id="7033" w:author="Antoneth Macaisa" w:date="2025-05-07T18:51:00Z"/>
          <w:sz w:val="26"/>
          <w:szCs w:val="26"/>
        </w:rPr>
        <w:pPrChange w:id="7034" w:author="Antoneth Macaisa" w:date="2025-05-07T18:51:00Z">
          <w:pPr>
            <w:pStyle w:val="Default"/>
            <w:numPr>
              <w:numId w:val="8"/>
            </w:numPr>
            <w:ind w:left="720" w:hanging="360"/>
          </w:pPr>
        </w:pPrChange>
      </w:pPr>
      <w:del w:id="7035" w:author="Antoneth Macaisa" w:date="2025-05-07T18:51:00Z">
        <w:r w:rsidRPr="00BE2C17" w:rsidDel="00DF0253">
          <w:rPr>
            <w:sz w:val="26"/>
            <w:szCs w:val="26"/>
          </w:rPr>
          <w:delText>sample</w:delText>
        </w:r>
      </w:del>
    </w:p>
    <w:p w14:paraId="39756FD2" w14:textId="6DBC17B9" w:rsidR="00380218" w:rsidRPr="00BE2C17" w:rsidDel="00DF0253" w:rsidRDefault="00380218">
      <w:pPr>
        <w:pStyle w:val="Default"/>
        <w:numPr>
          <w:ilvl w:val="0"/>
          <w:numId w:val="8"/>
        </w:numPr>
        <w:autoSpaceDE/>
        <w:autoSpaceDN/>
        <w:adjustRightInd/>
        <w:jc w:val="center"/>
        <w:rPr>
          <w:del w:id="7036" w:author="Antoneth Macaisa" w:date="2025-05-07T18:51:00Z"/>
          <w:sz w:val="26"/>
          <w:szCs w:val="26"/>
        </w:rPr>
        <w:pPrChange w:id="7037" w:author="Antoneth Macaisa" w:date="2025-05-07T18:51:00Z">
          <w:pPr>
            <w:pStyle w:val="Default"/>
            <w:numPr>
              <w:numId w:val="8"/>
            </w:numPr>
            <w:ind w:left="720" w:hanging="360"/>
          </w:pPr>
        </w:pPrChange>
      </w:pPr>
      <w:del w:id="7038" w:author="Antoneth Macaisa" w:date="2025-05-07T18:51:00Z">
        <w:r w:rsidRPr="00BE2C17" w:rsidDel="00DF0253">
          <w:rPr>
            <w:sz w:val="26"/>
            <w:szCs w:val="26"/>
          </w:rPr>
          <w:delText>sample</w:delText>
        </w:r>
      </w:del>
    </w:p>
    <w:p w14:paraId="0B1A34E1" w14:textId="30D92AFB" w:rsidR="00380218" w:rsidRPr="00BE2C17" w:rsidDel="00DF0253" w:rsidRDefault="00380218">
      <w:pPr>
        <w:pStyle w:val="Default"/>
        <w:numPr>
          <w:ilvl w:val="0"/>
          <w:numId w:val="8"/>
        </w:numPr>
        <w:autoSpaceDE/>
        <w:autoSpaceDN/>
        <w:adjustRightInd/>
        <w:jc w:val="center"/>
        <w:rPr>
          <w:del w:id="7039" w:author="Antoneth Macaisa" w:date="2025-05-07T18:51:00Z"/>
          <w:sz w:val="26"/>
          <w:szCs w:val="26"/>
        </w:rPr>
        <w:pPrChange w:id="7040" w:author="Antoneth Macaisa" w:date="2025-05-07T18:51:00Z">
          <w:pPr>
            <w:pStyle w:val="Default"/>
            <w:numPr>
              <w:numId w:val="8"/>
            </w:numPr>
            <w:ind w:left="720" w:hanging="360"/>
          </w:pPr>
        </w:pPrChange>
      </w:pPr>
      <w:del w:id="7041" w:author="Antoneth Macaisa" w:date="2025-05-07T18:51:00Z">
        <w:r w:rsidRPr="00BE2C17" w:rsidDel="00DF0253">
          <w:rPr>
            <w:sz w:val="26"/>
            <w:szCs w:val="26"/>
          </w:rPr>
          <w:delText>sample</w:delText>
        </w:r>
      </w:del>
    </w:p>
    <w:p w14:paraId="41F89168" w14:textId="7E9F4C34" w:rsidR="00380218" w:rsidRPr="00BE2C17" w:rsidDel="00DF0253" w:rsidRDefault="00380218">
      <w:pPr>
        <w:pStyle w:val="Default"/>
        <w:numPr>
          <w:ilvl w:val="0"/>
          <w:numId w:val="8"/>
        </w:numPr>
        <w:autoSpaceDE/>
        <w:autoSpaceDN/>
        <w:adjustRightInd/>
        <w:jc w:val="center"/>
        <w:rPr>
          <w:del w:id="7042" w:author="Antoneth Macaisa" w:date="2025-05-07T18:51:00Z"/>
          <w:sz w:val="26"/>
          <w:szCs w:val="26"/>
        </w:rPr>
        <w:pPrChange w:id="7043" w:author="Antoneth Macaisa" w:date="2025-05-07T18:51:00Z">
          <w:pPr>
            <w:pStyle w:val="Default"/>
            <w:numPr>
              <w:numId w:val="8"/>
            </w:numPr>
            <w:ind w:left="720" w:hanging="360"/>
          </w:pPr>
        </w:pPrChange>
      </w:pPr>
      <w:del w:id="7044" w:author="Antoneth Macaisa" w:date="2025-05-07T18:51:00Z">
        <w:r w:rsidRPr="00BE2C17" w:rsidDel="00DF0253">
          <w:rPr>
            <w:sz w:val="26"/>
            <w:szCs w:val="26"/>
          </w:rPr>
          <w:delText>sample</w:delText>
        </w:r>
      </w:del>
    </w:p>
    <w:p w14:paraId="2EEEF400" w14:textId="3EC719E2" w:rsidR="00380218" w:rsidRPr="00BE2C17" w:rsidDel="00DF0253" w:rsidRDefault="00380218">
      <w:pPr>
        <w:pStyle w:val="Default"/>
        <w:numPr>
          <w:ilvl w:val="0"/>
          <w:numId w:val="8"/>
        </w:numPr>
        <w:autoSpaceDE/>
        <w:autoSpaceDN/>
        <w:adjustRightInd/>
        <w:jc w:val="center"/>
        <w:rPr>
          <w:del w:id="7045" w:author="Antoneth Macaisa" w:date="2025-05-07T18:51:00Z"/>
          <w:sz w:val="26"/>
          <w:szCs w:val="26"/>
        </w:rPr>
        <w:pPrChange w:id="7046" w:author="Antoneth Macaisa" w:date="2025-05-07T18:51:00Z">
          <w:pPr>
            <w:pStyle w:val="Default"/>
            <w:numPr>
              <w:numId w:val="8"/>
            </w:numPr>
            <w:ind w:left="720" w:hanging="360"/>
          </w:pPr>
        </w:pPrChange>
      </w:pPr>
      <w:del w:id="7047" w:author="Antoneth Macaisa" w:date="2025-05-07T18:51:00Z">
        <w:r w:rsidRPr="00BE2C17" w:rsidDel="00DF0253">
          <w:rPr>
            <w:sz w:val="26"/>
            <w:szCs w:val="26"/>
          </w:rPr>
          <w:delText>sample</w:delText>
        </w:r>
      </w:del>
    </w:p>
    <w:p w14:paraId="47468A17" w14:textId="5671C9DF" w:rsidR="00380218" w:rsidRPr="00BE2C17" w:rsidDel="00DF0253" w:rsidRDefault="00380218">
      <w:pPr>
        <w:pStyle w:val="Default"/>
        <w:numPr>
          <w:ilvl w:val="0"/>
          <w:numId w:val="8"/>
        </w:numPr>
        <w:autoSpaceDE/>
        <w:autoSpaceDN/>
        <w:adjustRightInd/>
        <w:jc w:val="center"/>
        <w:rPr>
          <w:del w:id="7048" w:author="Antoneth Macaisa" w:date="2025-05-07T18:51:00Z"/>
          <w:sz w:val="26"/>
          <w:szCs w:val="26"/>
        </w:rPr>
        <w:pPrChange w:id="7049" w:author="Antoneth Macaisa" w:date="2025-05-07T18:51:00Z">
          <w:pPr>
            <w:pStyle w:val="Default"/>
            <w:numPr>
              <w:numId w:val="8"/>
            </w:numPr>
            <w:ind w:left="720" w:hanging="360"/>
          </w:pPr>
        </w:pPrChange>
      </w:pPr>
      <w:del w:id="7050" w:author="Antoneth Macaisa" w:date="2025-05-07T18:51:00Z">
        <w:r w:rsidRPr="00BE2C17" w:rsidDel="00DF0253">
          <w:rPr>
            <w:sz w:val="26"/>
            <w:szCs w:val="26"/>
          </w:rPr>
          <w:delText>sample</w:delText>
        </w:r>
      </w:del>
    </w:p>
    <w:p w14:paraId="7A6210DA" w14:textId="33652420" w:rsidR="00380218" w:rsidRPr="00BE2C17" w:rsidDel="00DF0253" w:rsidRDefault="00380218">
      <w:pPr>
        <w:pStyle w:val="Default"/>
        <w:numPr>
          <w:ilvl w:val="0"/>
          <w:numId w:val="8"/>
        </w:numPr>
        <w:autoSpaceDE/>
        <w:autoSpaceDN/>
        <w:adjustRightInd/>
        <w:jc w:val="center"/>
        <w:rPr>
          <w:del w:id="7051" w:author="Antoneth Macaisa" w:date="2025-05-07T18:51:00Z"/>
          <w:sz w:val="26"/>
          <w:szCs w:val="26"/>
        </w:rPr>
        <w:pPrChange w:id="7052" w:author="Antoneth Macaisa" w:date="2025-05-07T18:51:00Z">
          <w:pPr>
            <w:pStyle w:val="Default"/>
            <w:numPr>
              <w:numId w:val="8"/>
            </w:numPr>
            <w:ind w:left="720" w:hanging="360"/>
          </w:pPr>
        </w:pPrChange>
      </w:pPr>
      <w:del w:id="7053" w:author="Antoneth Macaisa" w:date="2025-05-07T18:51:00Z">
        <w:r w:rsidRPr="00BE2C17" w:rsidDel="00DF0253">
          <w:rPr>
            <w:sz w:val="26"/>
            <w:szCs w:val="26"/>
          </w:rPr>
          <w:delText>sample</w:delText>
        </w:r>
      </w:del>
    </w:p>
    <w:p w14:paraId="32DE432B" w14:textId="6CE10B7E" w:rsidR="00380218" w:rsidRPr="00BE2C17" w:rsidDel="00DF0253" w:rsidRDefault="00380218">
      <w:pPr>
        <w:pStyle w:val="Default"/>
        <w:numPr>
          <w:ilvl w:val="0"/>
          <w:numId w:val="8"/>
        </w:numPr>
        <w:autoSpaceDE/>
        <w:autoSpaceDN/>
        <w:adjustRightInd/>
        <w:jc w:val="center"/>
        <w:rPr>
          <w:del w:id="7054" w:author="Antoneth Macaisa" w:date="2025-05-07T18:51:00Z"/>
          <w:sz w:val="26"/>
          <w:szCs w:val="26"/>
        </w:rPr>
        <w:pPrChange w:id="7055" w:author="Antoneth Macaisa" w:date="2025-05-07T18:51:00Z">
          <w:pPr>
            <w:pStyle w:val="Default"/>
            <w:numPr>
              <w:numId w:val="8"/>
            </w:numPr>
            <w:ind w:left="720" w:hanging="360"/>
          </w:pPr>
        </w:pPrChange>
      </w:pPr>
      <w:del w:id="7056" w:author="Antoneth Macaisa" w:date="2025-05-07T18:51:00Z">
        <w:r w:rsidRPr="00BE2C17" w:rsidDel="00DF0253">
          <w:rPr>
            <w:sz w:val="26"/>
            <w:szCs w:val="26"/>
          </w:rPr>
          <w:delText>sample</w:delText>
        </w:r>
      </w:del>
    </w:p>
    <w:p w14:paraId="5B30BD21" w14:textId="053A8863" w:rsidR="00380218" w:rsidRPr="00BE2C17" w:rsidDel="00DF0253" w:rsidRDefault="00380218">
      <w:pPr>
        <w:pStyle w:val="Default"/>
        <w:numPr>
          <w:ilvl w:val="0"/>
          <w:numId w:val="8"/>
        </w:numPr>
        <w:autoSpaceDE/>
        <w:autoSpaceDN/>
        <w:adjustRightInd/>
        <w:jc w:val="center"/>
        <w:rPr>
          <w:del w:id="7057" w:author="Antoneth Macaisa" w:date="2025-05-07T18:51:00Z"/>
          <w:sz w:val="26"/>
          <w:szCs w:val="26"/>
        </w:rPr>
        <w:pPrChange w:id="7058" w:author="Antoneth Macaisa" w:date="2025-05-07T18:51:00Z">
          <w:pPr>
            <w:pStyle w:val="Default"/>
            <w:numPr>
              <w:numId w:val="8"/>
            </w:numPr>
            <w:ind w:left="720" w:hanging="360"/>
          </w:pPr>
        </w:pPrChange>
      </w:pPr>
      <w:del w:id="7059" w:author="Antoneth Macaisa" w:date="2025-05-07T18:51:00Z">
        <w:r w:rsidRPr="00BE2C17" w:rsidDel="00DF0253">
          <w:rPr>
            <w:sz w:val="26"/>
            <w:szCs w:val="26"/>
          </w:rPr>
          <w:delText>sample</w:delText>
        </w:r>
      </w:del>
    </w:p>
    <w:p w14:paraId="32A52644" w14:textId="517E487E" w:rsidR="00380218" w:rsidRPr="00BE2C17" w:rsidDel="00DF0253" w:rsidRDefault="00380218">
      <w:pPr>
        <w:pStyle w:val="Default"/>
        <w:numPr>
          <w:ilvl w:val="0"/>
          <w:numId w:val="8"/>
        </w:numPr>
        <w:autoSpaceDE/>
        <w:autoSpaceDN/>
        <w:adjustRightInd/>
        <w:jc w:val="center"/>
        <w:rPr>
          <w:del w:id="7060" w:author="Antoneth Macaisa" w:date="2025-05-07T18:51:00Z"/>
          <w:sz w:val="26"/>
          <w:szCs w:val="26"/>
        </w:rPr>
        <w:pPrChange w:id="7061" w:author="Antoneth Macaisa" w:date="2025-05-07T18:51:00Z">
          <w:pPr>
            <w:pStyle w:val="Default"/>
            <w:numPr>
              <w:numId w:val="8"/>
            </w:numPr>
            <w:ind w:left="720" w:hanging="360"/>
          </w:pPr>
        </w:pPrChange>
      </w:pPr>
      <w:del w:id="7062" w:author="Antoneth Macaisa" w:date="2025-05-07T18:51:00Z">
        <w:r w:rsidRPr="00BE2C17" w:rsidDel="00DF0253">
          <w:rPr>
            <w:sz w:val="26"/>
            <w:szCs w:val="26"/>
          </w:rPr>
          <w:delText>sample</w:delText>
        </w:r>
      </w:del>
    </w:p>
    <w:p w14:paraId="6E88E0A7" w14:textId="1C0660D6" w:rsidR="00380218" w:rsidRPr="00BE2C17" w:rsidDel="00DF0253" w:rsidRDefault="00380218">
      <w:pPr>
        <w:pStyle w:val="Default"/>
        <w:numPr>
          <w:ilvl w:val="0"/>
          <w:numId w:val="8"/>
        </w:numPr>
        <w:autoSpaceDE/>
        <w:autoSpaceDN/>
        <w:adjustRightInd/>
        <w:jc w:val="center"/>
        <w:rPr>
          <w:del w:id="7063" w:author="Antoneth Macaisa" w:date="2025-05-07T18:51:00Z"/>
          <w:sz w:val="26"/>
          <w:szCs w:val="26"/>
        </w:rPr>
        <w:pPrChange w:id="7064" w:author="Antoneth Macaisa" w:date="2025-05-07T18:51:00Z">
          <w:pPr>
            <w:pStyle w:val="Default"/>
            <w:numPr>
              <w:numId w:val="8"/>
            </w:numPr>
            <w:ind w:left="720" w:hanging="360"/>
          </w:pPr>
        </w:pPrChange>
      </w:pPr>
      <w:del w:id="7065" w:author="Antoneth Macaisa" w:date="2025-05-07T18:51:00Z">
        <w:r w:rsidRPr="00BE2C17" w:rsidDel="00DF0253">
          <w:rPr>
            <w:sz w:val="26"/>
            <w:szCs w:val="26"/>
          </w:rPr>
          <w:delText>sample</w:delText>
        </w:r>
      </w:del>
    </w:p>
    <w:p w14:paraId="7BF97B44" w14:textId="79213CDA" w:rsidR="00380218" w:rsidRPr="00BE2C17" w:rsidDel="00DF0253" w:rsidRDefault="00380218">
      <w:pPr>
        <w:pStyle w:val="Default"/>
        <w:numPr>
          <w:ilvl w:val="0"/>
          <w:numId w:val="8"/>
        </w:numPr>
        <w:autoSpaceDE/>
        <w:autoSpaceDN/>
        <w:adjustRightInd/>
        <w:jc w:val="center"/>
        <w:rPr>
          <w:del w:id="7066" w:author="Antoneth Macaisa" w:date="2025-05-07T18:51:00Z"/>
          <w:sz w:val="26"/>
          <w:szCs w:val="26"/>
        </w:rPr>
        <w:pPrChange w:id="7067" w:author="Antoneth Macaisa" w:date="2025-05-07T18:51:00Z">
          <w:pPr>
            <w:pStyle w:val="Default"/>
            <w:numPr>
              <w:numId w:val="8"/>
            </w:numPr>
            <w:ind w:left="720" w:hanging="360"/>
          </w:pPr>
        </w:pPrChange>
      </w:pPr>
      <w:del w:id="7068" w:author="Antoneth Macaisa" w:date="2025-05-07T18:51:00Z">
        <w:r w:rsidRPr="00BE2C17" w:rsidDel="00DF0253">
          <w:rPr>
            <w:sz w:val="26"/>
            <w:szCs w:val="26"/>
          </w:rPr>
          <w:lastRenderedPageBreak/>
          <w:delText>sample</w:delText>
        </w:r>
      </w:del>
    </w:p>
    <w:p w14:paraId="7CB21AE3" w14:textId="2A4B57DF" w:rsidR="00380218" w:rsidRPr="00BE2C17" w:rsidDel="00DF0253" w:rsidRDefault="00380218">
      <w:pPr>
        <w:pStyle w:val="Default"/>
        <w:numPr>
          <w:ilvl w:val="0"/>
          <w:numId w:val="8"/>
        </w:numPr>
        <w:autoSpaceDE/>
        <w:autoSpaceDN/>
        <w:adjustRightInd/>
        <w:jc w:val="center"/>
        <w:rPr>
          <w:del w:id="7069" w:author="Antoneth Macaisa" w:date="2025-05-07T18:51:00Z"/>
          <w:sz w:val="26"/>
          <w:szCs w:val="26"/>
        </w:rPr>
        <w:pPrChange w:id="7070" w:author="Antoneth Macaisa" w:date="2025-05-07T18:51:00Z">
          <w:pPr>
            <w:pStyle w:val="Default"/>
            <w:numPr>
              <w:numId w:val="8"/>
            </w:numPr>
            <w:ind w:left="720" w:hanging="360"/>
          </w:pPr>
        </w:pPrChange>
      </w:pPr>
      <w:del w:id="7071" w:author="Antoneth Macaisa" w:date="2025-05-07T18:51:00Z">
        <w:r w:rsidRPr="00BE2C17" w:rsidDel="00DF0253">
          <w:rPr>
            <w:sz w:val="26"/>
            <w:szCs w:val="26"/>
          </w:rPr>
          <w:delText>sample</w:delText>
        </w:r>
      </w:del>
    </w:p>
    <w:p w14:paraId="7050BAA0" w14:textId="15D2A73E" w:rsidR="00380218" w:rsidRPr="00BE2C17" w:rsidDel="00DF0253" w:rsidRDefault="00380218">
      <w:pPr>
        <w:pStyle w:val="Default"/>
        <w:numPr>
          <w:ilvl w:val="0"/>
          <w:numId w:val="8"/>
        </w:numPr>
        <w:autoSpaceDE/>
        <w:autoSpaceDN/>
        <w:adjustRightInd/>
        <w:jc w:val="center"/>
        <w:rPr>
          <w:del w:id="7072" w:author="Antoneth Macaisa" w:date="2025-05-07T18:51:00Z"/>
          <w:sz w:val="26"/>
          <w:szCs w:val="26"/>
        </w:rPr>
        <w:pPrChange w:id="7073" w:author="Antoneth Macaisa" w:date="2025-05-07T18:51:00Z">
          <w:pPr>
            <w:pStyle w:val="Default"/>
            <w:numPr>
              <w:numId w:val="8"/>
            </w:numPr>
            <w:ind w:left="720" w:hanging="360"/>
          </w:pPr>
        </w:pPrChange>
      </w:pPr>
      <w:del w:id="7074" w:author="Antoneth Macaisa" w:date="2025-05-07T18:51:00Z">
        <w:r w:rsidRPr="00BE2C17" w:rsidDel="00DF0253">
          <w:rPr>
            <w:sz w:val="26"/>
            <w:szCs w:val="26"/>
          </w:rPr>
          <w:delText>sample</w:delText>
        </w:r>
      </w:del>
    </w:p>
    <w:p w14:paraId="00D1F633" w14:textId="77120F4C" w:rsidR="00380218" w:rsidRPr="00BE2C17" w:rsidDel="00DF0253" w:rsidRDefault="00380218">
      <w:pPr>
        <w:pStyle w:val="Default"/>
        <w:numPr>
          <w:ilvl w:val="0"/>
          <w:numId w:val="8"/>
        </w:numPr>
        <w:autoSpaceDE/>
        <w:autoSpaceDN/>
        <w:adjustRightInd/>
        <w:jc w:val="center"/>
        <w:rPr>
          <w:del w:id="7075" w:author="Antoneth Macaisa" w:date="2025-05-07T18:51:00Z"/>
          <w:sz w:val="26"/>
          <w:szCs w:val="26"/>
        </w:rPr>
        <w:pPrChange w:id="7076" w:author="Antoneth Macaisa" w:date="2025-05-07T18:51:00Z">
          <w:pPr>
            <w:pStyle w:val="Default"/>
            <w:numPr>
              <w:numId w:val="8"/>
            </w:numPr>
            <w:ind w:left="720" w:hanging="360"/>
          </w:pPr>
        </w:pPrChange>
      </w:pPr>
      <w:del w:id="7077" w:author="Antoneth Macaisa" w:date="2025-05-07T18:51:00Z">
        <w:r w:rsidRPr="00BE2C17" w:rsidDel="00DF0253">
          <w:rPr>
            <w:sz w:val="26"/>
            <w:szCs w:val="26"/>
          </w:rPr>
          <w:delText>sample</w:delText>
        </w:r>
      </w:del>
    </w:p>
    <w:p w14:paraId="637D8759" w14:textId="14346450" w:rsidR="00380218" w:rsidRPr="00BE2C17" w:rsidDel="00DF0253" w:rsidRDefault="00380218">
      <w:pPr>
        <w:pStyle w:val="Default"/>
        <w:numPr>
          <w:ilvl w:val="0"/>
          <w:numId w:val="8"/>
        </w:numPr>
        <w:autoSpaceDE/>
        <w:autoSpaceDN/>
        <w:adjustRightInd/>
        <w:jc w:val="center"/>
        <w:rPr>
          <w:del w:id="7078" w:author="Antoneth Macaisa" w:date="2025-05-07T18:51:00Z"/>
          <w:sz w:val="26"/>
          <w:szCs w:val="26"/>
        </w:rPr>
        <w:pPrChange w:id="7079" w:author="Antoneth Macaisa" w:date="2025-05-07T18:51:00Z">
          <w:pPr>
            <w:pStyle w:val="Default"/>
            <w:numPr>
              <w:numId w:val="8"/>
            </w:numPr>
            <w:ind w:left="720" w:hanging="360"/>
          </w:pPr>
        </w:pPrChange>
      </w:pPr>
      <w:del w:id="7080" w:author="Antoneth Macaisa" w:date="2025-05-07T18:51:00Z">
        <w:r w:rsidRPr="00BE2C17" w:rsidDel="00DF0253">
          <w:rPr>
            <w:sz w:val="26"/>
            <w:szCs w:val="26"/>
          </w:rPr>
          <w:delText>sample</w:delText>
        </w:r>
      </w:del>
    </w:p>
    <w:p w14:paraId="365E2C32" w14:textId="42D42374" w:rsidR="00380218" w:rsidRPr="00BE2C17" w:rsidDel="00DF0253" w:rsidRDefault="00380218">
      <w:pPr>
        <w:pStyle w:val="Default"/>
        <w:numPr>
          <w:ilvl w:val="0"/>
          <w:numId w:val="8"/>
        </w:numPr>
        <w:autoSpaceDE/>
        <w:autoSpaceDN/>
        <w:adjustRightInd/>
        <w:jc w:val="center"/>
        <w:rPr>
          <w:del w:id="7081" w:author="Antoneth Macaisa" w:date="2025-05-07T18:51:00Z"/>
          <w:sz w:val="26"/>
          <w:szCs w:val="26"/>
        </w:rPr>
        <w:pPrChange w:id="7082" w:author="Antoneth Macaisa" w:date="2025-05-07T18:51:00Z">
          <w:pPr>
            <w:pStyle w:val="Default"/>
            <w:numPr>
              <w:numId w:val="8"/>
            </w:numPr>
            <w:ind w:left="720" w:hanging="360"/>
          </w:pPr>
        </w:pPrChange>
      </w:pPr>
      <w:del w:id="7083" w:author="Antoneth Macaisa" w:date="2025-05-07T18:51:00Z">
        <w:r w:rsidRPr="00BE2C17" w:rsidDel="00DF0253">
          <w:rPr>
            <w:sz w:val="26"/>
            <w:szCs w:val="26"/>
          </w:rPr>
          <w:delText>sample</w:delText>
        </w:r>
      </w:del>
    </w:p>
    <w:p w14:paraId="37E32B2A" w14:textId="5F60F274" w:rsidR="00380218" w:rsidRPr="00BE2C17" w:rsidDel="00DF0253" w:rsidRDefault="00380218">
      <w:pPr>
        <w:pStyle w:val="Default"/>
        <w:numPr>
          <w:ilvl w:val="0"/>
          <w:numId w:val="8"/>
        </w:numPr>
        <w:autoSpaceDE/>
        <w:autoSpaceDN/>
        <w:adjustRightInd/>
        <w:jc w:val="center"/>
        <w:rPr>
          <w:del w:id="7084" w:author="Antoneth Macaisa" w:date="2025-05-07T18:51:00Z"/>
          <w:sz w:val="26"/>
          <w:szCs w:val="26"/>
        </w:rPr>
        <w:pPrChange w:id="7085" w:author="Antoneth Macaisa" w:date="2025-05-07T18:51:00Z">
          <w:pPr>
            <w:pStyle w:val="Default"/>
            <w:numPr>
              <w:numId w:val="8"/>
            </w:numPr>
            <w:ind w:left="720" w:hanging="360"/>
          </w:pPr>
        </w:pPrChange>
      </w:pPr>
    </w:p>
    <w:p w14:paraId="357113A4" w14:textId="254239C3" w:rsidR="00380218" w:rsidRPr="00BE2C17" w:rsidDel="00DF0253" w:rsidRDefault="00380218">
      <w:pPr>
        <w:pStyle w:val="Default"/>
        <w:autoSpaceDE/>
        <w:autoSpaceDN/>
        <w:adjustRightInd/>
        <w:jc w:val="center"/>
        <w:rPr>
          <w:del w:id="7086" w:author="Antoneth Macaisa" w:date="2025-05-07T18:51:00Z"/>
          <w:sz w:val="26"/>
          <w:szCs w:val="26"/>
        </w:rPr>
        <w:pPrChange w:id="7087" w:author="Antoneth Macaisa" w:date="2025-05-07T18:51:00Z">
          <w:pPr>
            <w:pStyle w:val="Default"/>
          </w:pPr>
        </w:pPrChange>
      </w:pPr>
    </w:p>
    <w:p w14:paraId="22C5292C" w14:textId="62B0E115" w:rsidR="00103CC3" w:rsidRPr="00BE2C17" w:rsidDel="00DF0253" w:rsidRDefault="00103CC3">
      <w:pPr>
        <w:pStyle w:val="Default"/>
        <w:autoSpaceDE/>
        <w:autoSpaceDN/>
        <w:adjustRightInd/>
        <w:jc w:val="center"/>
        <w:rPr>
          <w:del w:id="7088" w:author="Antoneth Macaisa" w:date="2025-05-07T18:51:00Z"/>
          <w:b/>
          <w:bCs/>
          <w:sz w:val="26"/>
          <w:szCs w:val="26"/>
        </w:rPr>
        <w:pPrChange w:id="7089" w:author="Antoneth Macaisa" w:date="2025-05-07T18:51:00Z">
          <w:pPr>
            <w:pStyle w:val="Default"/>
          </w:pPr>
        </w:pPrChange>
      </w:pPr>
      <w:del w:id="7090" w:author="Antoneth Macaisa" w:date="2025-05-07T18:51:00Z">
        <w:r w:rsidRPr="00BE2C17" w:rsidDel="00DF0253">
          <w:rPr>
            <w:b/>
            <w:bCs/>
            <w:sz w:val="26"/>
            <w:szCs w:val="26"/>
          </w:rPr>
          <w:delText>Web Platform</w:delText>
        </w:r>
      </w:del>
    </w:p>
    <w:p w14:paraId="4A5BEE0D" w14:textId="435E46E7" w:rsidR="00375EC2" w:rsidRPr="00BE2C17" w:rsidDel="00DF0253" w:rsidRDefault="00103CC3">
      <w:pPr>
        <w:pStyle w:val="Default"/>
        <w:numPr>
          <w:ilvl w:val="0"/>
          <w:numId w:val="2"/>
        </w:numPr>
        <w:autoSpaceDE/>
        <w:autoSpaceDN/>
        <w:adjustRightInd/>
        <w:jc w:val="center"/>
        <w:rPr>
          <w:del w:id="7091" w:author="Antoneth Macaisa" w:date="2025-05-07T18:51:00Z"/>
          <w:sz w:val="26"/>
          <w:szCs w:val="26"/>
        </w:rPr>
        <w:pPrChange w:id="7092" w:author="Antoneth Macaisa" w:date="2025-05-07T18:51:00Z">
          <w:pPr>
            <w:pStyle w:val="Default"/>
            <w:numPr>
              <w:numId w:val="2"/>
            </w:numPr>
            <w:ind w:left="360" w:hanging="360"/>
          </w:pPr>
        </w:pPrChange>
      </w:pPr>
      <w:del w:id="7093" w:author="Antoneth Macaisa" w:date="2025-05-07T18:51:00Z">
        <w:r w:rsidRPr="00BE2C17" w:rsidDel="00DF0253">
          <w:rPr>
            <w:sz w:val="26"/>
            <w:szCs w:val="26"/>
          </w:rPr>
          <w:delText>&lt;</w:delText>
        </w:r>
      </w:del>
    </w:p>
    <w:p w14:paraId="3E208DDC" w14:textId="3E3E26BD" w:rsidR="00380218" w:rsidRPr="00BE2C17" w:rsidDel="00DF0253" w:rsidRDefault="00380218">
      <w:pPr>
        <w:pStyle w:val="Default"/>
        <w:numPr>
          <w:ilvl w:val="0"/>
          <w:numId w:val="2"/>
        </w:numPr>
        <w:autoSpaceDE/>
        <w:autoSpaceDN/>
        <w:adjustRightInd/>
        <w:jc w:val="center"/>
        <w:rPr>
          <w:del w:id="7094" w:author="Antoneth Macaisa" w:date="2025-05-07T18:51:00Z"/>
          <w:sz w:val="26"/>
          <w:szCs w:val="26"/>
        </w:rPr>
        <w:pPrChange w:id="7095" w:author="Antoneth Macaisa" w:date="2025-05-07T18:51:00Z">
          <w:pPr>
            <w:pStyle w:val="Default"/>
            <w:numPr>
              <w:numId w:val="2"/>
            </w:numPr>
            <w:ind w:left="360" w:hanging="360"/>
          </w:pPr>
        </w:pPrChange>
      </w:pPr>
      <w:del w:id="7096" w:author="Antoneth Macaisa" w:date="2025-05-07T18:51:00Z">
        <w:r w:rsidRPr="00BE2C17" w:rsidDel="00DF0253">
          <w:rPr>
            <w:sz w:val="26"/>
            <w:szCs w:val="26"/>
          </w:rPr>
          <w:delText>&lt;</w:delText>
        </w:r>
      </w:del>
    </w:p>
    <w:p w14:paraId="10B6EC8E" w14:textId="2E26ACD0" w:rsidR="00380218" w:rsidRPr="00BE2C17" w:rsidDel="00DF0253" w:rsidRDefault="00380218">
      <w:pPr>
        <w:pStyle w:val="Default"/>
        <w:numPr>
          <w:ilvl w:val="0"/>
          <w:numId w:val="2"/>
        </w:numPr>
        <w:autoSpaceDE/>
        <w:autoSpaceDN/>
        <w:adjustRightInd/>
        <w:jc w:val="center"/>
        <w:rPr>
          <w:del w:id="7097" w:author="Antoneth Macaisa" w:date="2025-05-07T18:51:00Z"/>
          <w:sz w:val="26"/>
          <w:szCs w:val="26"/>
        </w:rPr>
        <w:pPrChange w:id="7098" w:author="Antoneth Macaisa" w:date="2025-05-07T18:51:00Z">
          <w:pPr>
            <w:pStyle w:val="Default"/>
            <w:numPr>
              <w:numId w:val="2"/>
            </w:numPr>
            <w:ind w:left="360" w:hanging="360"/>
          </w:pPr>
        </w:pPrChange>
      </w:pPr>
      <w:del w:id="7099" w:author="Antoneth Macaisa" w:date="2025-05-07T18:51:00Z">
        <w:r w:rsidRPr="00BE2C17" w:rsidDel="00DF0253">
          <w:rPr>
            <w:sz w:val="26"/>
            <w:szCs w:val="26"/>
          </w:rPr>
          <w:delText>&lt;</w:delText>
        </w:r>
      </w:del>
    </w:p>
    <w:p w14:paraId="260A53B7" w14:textId="20DD9655" w:rsidR="00380218" w:rsidRPr="00BE2C17" w:rsidDel="00DF0253" w:rsidRDefault="00380218">
      <w:pPr>
        <w:pStyle w:val="Default"/>
        <w:numPr>
          <w:ilvl w:val="0"/>
          <w:numId w:val="2"/>
        </w:numPr>
        <w:autoSpaceDE/>
        <w:autoSpaceDN/>
        <w:adjustRightInd/>
        <w:jc w:val="center"/>
        <w:rPr>
          <w:del w:id="7100" w:author="Antoneth Macaisa" w:date="2025-05-07T18:51:00Z"/>
          <w:sz w:val="26"/>
          <w:szCs w:val="26"/>
        </w:rPr>
        <w:pPrChange w:id="7101" w:author="Antoneth Macaisa" w:date="2025-05-07T18:51:00Z">
          <w:pPr>
            <w:pStyle w:val="Default"/>
            <w:numPr>
              <w:numId w:val="2"/>
            </w:numPr>
            <w:ind w:left="360" w:hanging="360"/>
          </w:pPr>
        </w:pPrChange>
      </w:pPr>
      <w:del w:id="7102" w:author="Antoneth Macaisa" w:date="2025-05-07T18:51:00Z">
        <w:r w:rsidRPr="00BE2C17" w:rsidDel="00DF0253">
          <w:rPr>
            <w:sz w:val="26"/>
            <w:szCs w:val="26"/>
          </w:rPr>
          <w:delText>&lt;</w:delText>
        </w:r>
      </w:del>
    </w:p>
    <w:p w14:paraId="7AED9F86" w14:textId="0CD006C8" w:rsidR="00380218" w:rsidRPr="00BE2C17" w:rsidDel="00DF0253" w:rsidRDefault="00380218">
      <w:pPr>
        <w:pStyle w:val="Default"/>
        <w:numPr>
          <w:ilvl w:val="0"/>
          <w:numId w:val="2"/>
        </w:numPr>
        <w:autoSpaceDE/>
        <w:autoSpaceDN/>
        <w:adjustRightInd/>
        <w:jc w:val="center"/>
        <w:rPr>
          <w:del w:id="7103" w:author="Antoneth Macaisa" w:date="2025-05-07T18:51:00Z"/>
          <w:sz w:val="26"/>
          <w:szCs w:val="26"/>
        </w:rPr>
        <w:pPrChange w:id="7104" w:author="Antoneth Macaisa" w:date="2025-05-07T18:51:00Z">
          <w:pPr>
            <w:pStyle w:val="Default"/>
            <w:numPr>
              <w:numId w:val="2"/>
            </w:numPr>
            <w:ind w:left="360" w:hanging="360"/>
          </w:pPr>
        </w:pPrChange>
      </w:pPr>
      <w:del w:id="7105" w:author="Antoneth Macaisa" w:date="2025-05-07T18:51:00Z">
        <w:r w:rsidRPr="00BE2C17" w:rsidDel="00DF0253">
          <w:rPr>
            <w:sz w:val="26"/>
            <w:szCs w:val="26"/>
          </w:rPr>
          <w:delText>&lt;</w:delText>
        </w:r>
      </w:del>
    </w:p>
    <w:p w14:paraId="100AF12A" w14:textId="6D9513BE" w:rsidR="00380218" w:rsidRPr="00BE2C17" w:rsidDel="00DF0253" w:rsidRDefault="00380218">
      <w:pPr>
        <w:pStyle w:val="Default"/>
        <w:numPr>
          <w:ilvl w:val="0"/>
          <w:numId w:val="2"/>
        </w:numPr>
        <w:autoSpaceDE/>
        <w:autoSpaceDN/>
        <w:adjustRightInd/>
        <w:jc w:val="center"/>
        <w:rPr>
          <w:del w:id="7106" w:author="Antoneth Macaisa" w:date="2025-05-07T18:51:00Z"/>
          <w:sz w:val="26"/>
          <w:szCs w:val="26"/>
        </w:rPr>
        <w:pPrChange w:id="7107" w:author="Antoneth Macaisa" w:date="2025-05-07T18:51:00Z">
          <w:pPr>
            <w:pStyle w:val="Default"/>
            <w:numPr>
              <w:numId w:val="2"/>
            </w:numPr>
            <w:ind w:left="360" w:hanging="360"/>
          </w:pPr>
        </w:pPrChange>
      </w:pPr>
      <w:del w:id="7108" w:author="Antoneth Macaisa" w:date="2025-05-07T18:51:00Z">
        <w:r w:rsidRPr="00BE2C17" w:rsidDel="00DF0253">
          <w:rPr>
            <w:sz w:val="26"/>
            <w:szCs w:val="26"/>
          </w:rPr>
          <w:delText>sample</w:delText>
        </w:r>
      </w:del>
    </w:p>
    <w:p w14:paraId="2738A3A7" w14:textId="67D61B50" w:rsidR="00380218" w:rsidRPr="00BE2C17" w:rsidDel="00DF0253" w:rsidRDefault="00380218">
      <w:pPr>
        <w:pStyle w:val="Default"/>
        <w:numPr>
          <w:ilvl w:val="0"/>
          <w:numId w:val="2"/>
        </w:numPr>
        <w:autoSpaceDE/>
        <w:autoSpaceDN/>
        <w:adjustRightInd/>
        <w:jc w:val="center"/>
        <w:rPr>
          <w:del w:id="7109" w:author="Antoneth Macaisa" w:date="2025-05-07T18:51:00Z"/>
          <w:sz w:val="26"/>
          <w:szCs w:val="26"/>
        </w:rPr>
        <w:pPrChange w:id="7110" w:author="Antoneth Macaisa" w:date="2025-05-07T18:51:00Z">
          <w:pPr>
            <w:pStyle w:val="Default"/>
            <w:numPr>
              <w:numId w:val="2"/>
            </w:numPr>
            <w:ind w:left="360" w:hanging="360"/>
          </w:pPr>
        </w:pPrChange>
      </w:pPr>
      <w:del w:id="7111" w:author="Antoneth Macaisa" w:date="2025-05-07T18:51:00Z">
        <w:r w:rsidRPr="00BE2C17" w:rsidDel="00DF0253">
          <w:rPr>
            <w:sz w:val="26"/>
            <w:szCs w:val="26"/>
          </w:rPr>
          <w:delText>sample</w:delText>
        </w:r>
      </w:del>
    </w:p>
    <w:p w14:paraId="405AD1D4" w14:textId="666A0262" w:rsidR="00380218" w:rsidRPr="00BE2C17" w:rsidDel="00DF0253" w:rsidRDefault="00380218">
      <w:pPr>
        <w:pStyle w:val="Default"/>
        <w:numPr>
          <w:ilvl w:val="0"/>
          <w:numId w:val="2"/>
        </w:numPr>
        <w:autoSpaceDE/>
        <w:autoSpaceDN/>
        <w:adjustRightInd/>
        <w:jc w:val="center"/>
        <w:rPr>
          <w:del w:id="7112" w:author="Antoneth Macaisa" w:date="2025-05-07T18:51:00Z"/>
          <w:sz w:val="26"/>
          <w:szCs w:val="26"/>
        </w:rPr>
        <w:pPrChange w:id="7113" w:author="Antoneth Macaisa" w:date="2025-05-07T18:51:00Z">
          <w:pPr>
            <w:pStyle w:val="Default"/>
            <w:numPr>
              <w:numId w:val="2"/>
            </w:numPr>
            <w:ind w:left="360" w:hanging="360"/>
          </w:pPr>
        </w:pPrChange>
      </w:pPr>
      <w:del w:id="7114" w:author="Antoneth Macaisa" w:date="2025-05-07T18:51:00Z">
        <w:r w:rsidRPr="00BE2C17" w:rsidDel="00DF0253">
          <w:rPr>
            <w:sz w:val="26"/>
            <w:szCs w:val="26"/>
          </w:rPr>
          <w:delText>sample</w:delText>
        </w:r>
      </w:del>
    </w:p>
    <w:p w14:paraId="437A9045" w14:textId="36FEA2A5" w:rsidR="00380218" w:rsidRPr="00BE2C17" w:rsidDel="00DF0253" w:rsidRDefault="00380218">
      <w:pPr>
        <w:pStyle w:val="Default"/>
        <w:numPr>
          <w:ilvl w:val="0"/>
          <w:numId w:val="2"/>
        </w:numPr>
        <w:autoSpaceDE/>
        <w:autoSpaceDN/>
        <w:adjustRightInd/>
        <w:jc w:val="center"/>
        <w:rPr>
          <w:del w:id="7115" w:author="Antoneth Macaisa" w:date="2025-05-07T18:51:00Z"/>
          <w:sz w:val="26"/>
          <w:szCs w:val="26"/>
        </w:rPr>
        <w:pPrChange w:id="7116" w:author="Antoneth Macaisa" w:date="2025-05-07T18:51:00Z">
          <w:pPr>
            <w:pStyle w:val="Default"/>
            <w:numPr>
              <w:numId w:val="2"/>
            </w:numPr>
            <w:ind w:left="360" w:hanging="360"/>
          </w:pPr>
        </w:pPrChange>
      </w:pPr>
      <w:del w:id="7117" w:author="Antoneth Macaisa" w:date="2025-05-07T18:51:00Z">
        <w:r w:rsidRPr="00BE2C17" w:rsidDel="00DF0253">
          <w:rPr>
            <w:sz w:val="26"/>
            <w:szCs w:val="26"/>
          </w:rPr>
          <w:delText>sample</w:delText>
        </w:r>
      </w:del>
    </w:p>
    <w:p w14:paraId="60777597" w14:textId="122AE5DC" w:rsidR="00380218" w:rsidRPr="00BE2C17" w:rsidDel="00DF0253" w:rsidRDefault="00380218">
      <w:pPr>
        <w:pStyle w:val="Default"/>
        <w:numPr>
          <w:ilvl w:val="0"/>
          <w:numId w:val="2"/>
        </w:numPr>
        <w:autoSpaceDE/>
        <w:autoSpaceDN/>
        <w:adjustRightInd/>
        <w:jc w:val="center"/>
        <w:rPr>
          <w:del w:id="7118" w:author="Antoneth Macaisa" w:date="2025-05-07T18:51:00Z"/>
          <w:sz w:val="26"/>
          <w:szCs w:val="26"/>
        </w:rPr>
        <w:pPrChange w:id="7119" w:author="Antoneth Macaisa" w:date="2025-05-07T18:51:00Z">
          <w:pPr>
            <w:pStyle w:val="Default"/>
            <w:numPr>
              <w:numId w:val="2"/>
            </w:numPr>
            <w:ind w:left="360" w:hanging="360"/>
          </w:pPr>
        </w:pPrChange>
      </w:pPr>
      <w:del w:id="7120" w:author="Antoneth Macaisa" w:date="2025-05-07T18:51:00Z">
        <w:r w:rsidRPr="00BE2C17" w:rsidDel="00DF0253">
          <w:rPr>
            <w:sz w:val="26"/>
            <w:szCs w:val="26"/>
          </w:rPr>
          <w:delText>sample</w:delText>
        </w:r>
      </w:del>
    </w:p>
    <w:p w14:paraId="0E81DE48" w14:textId="0FADFA5F" w:rsidR="00380218" w:rsidRPr="00BE2C17" w:rsidDel="00DF0253" w:rsidRDefault="00380218">
      <w:pPr>
        <w:pStyle w:val="Default"/>
        <w:numPr>
          <w:ilvl w:val="0"/>
          <w:numId w:val="2"/>
        </w:numPr>
        <w:autoSpaceDE/>
        <w:autoSpaceDN/>
        <w:adjustRightInd/>
        <w:jc w:val="center"/>
        <w:rPr>
          <w:del w:id="7121" w:author="Antoneth Macaisa" w:date="2025-05-07T18:51:00Z"/>
          <w:sz w:val="26"/>
          <w:szCs w:val="26"/>
        </w:rPr>
        <w:pPrChange w:id="7122" w:author="Antoneth Macaisa" w:date="2025-05-07T18:51:00Z">
          <w:pPr>
            <w:pStyle w:val="Default"/>
            <w:numPr>
              <w:numId w:val="2"/>
            </w:numPr>
            <w:ind w:left="360" w:hanging="360"/>
          </w:pPr>
        </w:pPrChange>
      </w:pPr>
      <w:del w:id="7123" w:author="Antoneth Macaisa" w:date="2025-05-07T18:51:00Z">
        <w:r w:rsidRPr="00BE2C17" w:rsidDel="00DF0253">
          <w:rPr>
            <w:sz w:val="26"/>
            <w:szCs w:val="26"/>
          </w:rPr>
          <w:delText>sample</w:delText>
        </w:r>
      </w:del>
    </w:p>
    <w:p w14:paraId="25C2D42C" w14:textId="3B72AF24" w:rsidR="00380218" w:rsidRPr="00BE2C17" w:rsidDel="00DF0253" w:rsidRDefault="00380218">
      <w:pPr>
        <w:pStyle w:val="Default"/>
        <w:numPr>
          <w:ilvl w:val="0"/>
          <w:numId w:val="2"/>
        </w:numPr>
        <w:autoSpaceDE/>
        <w:autoSpaceDN/>
        <w:adjustRightInd/>
        <w:jc w:val="center"/>
        <w:rPr>
          <w:del w:id="7124" w:author="Antoneth Macaisa" w:date="2025-05-07T18:51:00Z"/>
          <w:sz w:val="26"/>
          <w:szCs w:val="26"/>
        </w:rPr>
        <w:pPrChange w:id="7125" w:author="Antoneth Macaisa" w:date="2025-05-07T18:51:00Z">
          <w:pPr>
            <w:pStyle w:val="Default"/>
            <w:numPr>
              <w:numId w:val="2"/>
            </w:numPr>
            <w:ind w:left="360" w:hanging="360"/>
          </w:pPr>
        </w:pPrChange>
      </w:pPr>
      <w:del w:id="7126" w:author="Antoneth Macaisa" w:date="2025-05-07T18:51:00Z">
        <w:r w:rsidRPr="00BE2C17" w:rsidDel="00DF0253">
          <w:rPr>
            <w:sz w:val="26"/>
            <w:szCs w:val="26"/>
          </w:rPr>
          <w:delText>sample</w:delText>
        </w:r>
      </w:del>
    </w:p>
    <w:p w14:paraId="57CE1849" w14:textId="101A8C59" w:rsidR="00380218" w:rsidRPr="00BE2C17" w:rsidDel="00DF0253" w:rsidRDefault="00380218">
      <w:pPr>
        <w:pStyle w:val="Default"/>
        <w:numPr>
          <w:ilvl w:val="0"/>
          <w:numId w:val="2"/>
        </w:numPr>
        <w:autoSpaceDE/>
        <w:autoSpaceDN/>
        <w:adjustRightInd/>
        <w:jc w:val="center"/>
        <w:rPr>
          <w:del w:id="7127" w:author="Antoneth Macaisa" w:date="2025-05-07T18:51:00Z"/>
          <w:sz w:val="26"/>
          <w:szCs w:val="26"/>
        </w:rPr>
        <w:pPrChange w:id="7128" w:author="Antoneth Macaisa" w:date="2025-05-07T18:51:00Z">
          <w:pPr>
            <w:pStyle w:val="Default"/>
            <w:numPr>
              <w:numId w:val="2"/>
            </w:numPr>
            <w:ind w:left="360" w:hanging="360"/>
          </w:pPr>
        </w:pPrChange>
      </w:pPr>
      <w:del w:id="7129" w:author="Antoneth Macaisa" w:date="2025-05-07T18:51:00Z">
        <w:r w:rsidRPr="00BE2C17" w:rsidDel="00DF0253">
          <w:rPr>
            <w:sz w:val="26"/>
            <w:szCs w:val="26"/>
          </w:rPr>
          <w:delText>sample</w:delText>
        </w:r>
      </w:del>
    </w:p>
    <w:p w14:paraId="45045D8F" w14:textId="02C66C67" w:rsidR="00380218" w:rsidRPr="00BE2C17" w:rsidDel="00DF0253" w:rsidRDefault="00380218">
      <w:pPr>
        <w:pStyle w:val="Default"/>
        <w:numPr>
          <w:ilvl w:val="0"/>
          <w:numId w:val="2"/>
        </w:numPr>
        <w:autoSpaceDE/>
        <w:autoSpaceDN/>
        <w:adjustRightInd/>
        <w:jc w:val="center"/>
        <w:rPr>
          <w:del w:id="7130" w:author="Antoneth Macaisa" w:date="2025-05-07T18:51:00Z"/>
          <w:sz w:val="26"/>
          <w:szCs w:val="26"/>
        </w:rPr>
        <w:pPrChange w:id="7131" w:author="Antoneth Macaisa" w:date="2025-05-07T18:51:00Z">
          <w:pPr>
            <w:pStyle w:val="Default"/>
            <w:numPr>
              <w:numId w:val="2"/>
            </w:numPr>
            <w:ind w:left="360" w:hanging="360"/>
          </w:pPr>
        </w:pPrChange>
      </w:pPr>
      <w:del w:id="7132" w:author="Antoneth Macaisa" w:date="2025-05-07T18:51:00Z">
        <w:r w:rsidRPr="00BE2C17" w:rsidDel="00DF0253">
          <w:rPr>
            <w:sz w:val="26"/>
            <w:szCs w:val="26"/>
          </w:rPr>
          <w:delText>sample</w:delText>
        </w:r>
      </w:del>
    </w:p>
    <w:p w14:paraId="213D92FA" w14:textId="5F87798C" w:rsidR="00380218" w:rsidRPr="00BE2C17" w:rsidDel="00DF0253" w:rsidRDefault="00380218">
      <w:pPr>
        <w:pStyle w:val="Default"/>
        <w:numPr>
          <w:ilvl w:val="0"/>
          <w:numId w:val="2"/>
        </w:numPr>
        <w:autoSpaceDE/>
        <w:autoSpaceDN/>
        <w:adjustRightInd/>
        <w:jc w:val="center"/>
        <w:rPr>
          <w:del w:id="7133" w:author="Antoneth Macaisa" w:date="2025-05-07T18:51:00Z"/>
          <w:sz w:val="26"/>
          <w:szCs w:val="26"/>
        </w:rPr>
        <w:pPrChange w:id="7134" w:author="Antoneth Macaisa" w:date="2025-05-07T18:51:00Z">
          <w:pPr>
            <w:pStyle w:val="Default"/>
            <w:numPr>
              <w:numId w:val="2"/>
            </w:numPr>
            <w:ind w:left="360" w:hanging="360"/>
          </w:pPr>
        </w:pPrChange>
      </w:pPr>
      <w:del w:id="7135" w:author="Antoneth Macaisa" w:date="2025-05-07T18:51:00Z">
        <w:r w:rsidRPr="00BE2C17" w:rsidDel="00DF0253">
          <w:rPr>
            <w:sz w:val="26"/>
            <w:szCs w:val="26"/>
          </w:rPr>
          <w:delText>sample</w:delText>
        </w:r>
      </w:del>
    </w:p>
    <w:p w14:paraId="1124791E" w14:textId="4B2C0C36" w:rsidR="00380218" w:rsidRPr="00BE2C17" w:rsidDel="00DF0253" w:rsidRDefault="00380218">
      <w:pPr>
        <w:pStyle w:val="Default"/>
        <w:numPr>
          <w:ilvl w:val="0"/>
          <w:numId w:val="2"/>
        </w:numPr>
        <w:autoSpaceDE/>
        <w:autoSpaceDN/>
        <w:adjustRightInd/>
        <w:jc w:val="center"/>
        <w:rPr>
          <w:del w:id="7136" w:author="Antoneth Macaisa" w:date="2025-05-07T18:51:00Z"/>
          <w:sz w:val="26"/>
          <w:szCs w:val="26"/>
        </w:rPr>
        <w:pPrChange w:id="7137" w:author="Antoneth Macaisa" w:date="2025-05-07T18:51:00Z">
          <w:pPr>
            <w:pStyle w:val="Default"/>
            <w:numPr>
              <w:numId w:val="2"/>
            </w:numPr>
            <w:ind w:left="360" w:hanging="360"/>
          </w:pPr>
        </w:pPrChange>
      </w:pPr>
      <w:del w:id="7138" w:author="Antoneth Macaisa" w:date="2025-05-07T18:51:00Z">
        <w:r w:rsidRPr="00BE2C17" w:rsidDel="00DF0253">
          <w:rPr>
            <w:sz w:val="26"/>
            <w:szCs w:val="26"/>
          </w:rPr>
          <w:delText>sample</w:delText>
        </w:r>
      </w:del>
    </w:p>
    <w:p w14:paraId="2572372B" w14:textId="0ED13212" w:rsidR="00380218" w:rsidRPr="00BE2C17" w:rsidDel="00DF0253" w:rsidRDefault="00380218">
      <w:pPr>
        <w:pStyle w:val="Default"/>
        <w:numPr>
          <w:ilvl w:val="0"/>
          <w:numId w:val="2"/>
        </w:numPr>
        <w:autoSpaceDE/>
        <w:autoSpaceDN/>
        <w:adjustRightInd/>
        <w:jc w:val="center"/>
        <w:rPr>
          <w:del w:id="7139" w:author="Antoneth Macaisa" w:date="2025-05-07T18:51:00Z"/>
          <w:sz w:val="26"/>
          <w:szCs w:val="26"/>
        </w:rPr>
        <w:pPrChange w:id="7140" w:author="Antoneth Macaisa" w:date="2025-05-07T18:51:00Z">
          <w:pPr>
            <w:pStyle w:val="Default"/>
            <w:numPr>
              <w:numId w:val="2"/>
            </w:numPr>
            <w:ind w:left="360" w:hanging="360"/>
          </w:pPr>
        </w:pPrChange>
      </w:pPr>
      <w:del w:id="7141" w:author="Antoneth Macaisa" w:date="2025-05-07T18:51:00Z">
        <w:r w:rsidRPr="00BE2C17" w:rsidDel="00DF0253">
          <w:rPr>
            <w:sz w:val="26"/>
            <w:szCs w:val="26"/>
          </w:rPr>
          <w:delText>sample</w:delText>
        </w:r>
      </w:del>
    </w:p>
    <w:p w14:paraId="0CB9F108" w14:textId="1DC81A8A" w:rsidR="00380218" w:rsidRPr="00BE2C17" w:rsidDel="00DF0253" w:rsidRDefault="00380218">
      <w:pPr>
        <w:pStyle w:val="Default"/>
        <w:numPr>
          <w:ilvl w:val="0"/>
          <w:numId w:val="2"/>
        </w:numPr>
        <w:autoSpaceDE/>
        <w:autoSpaceDN/>
        <w:adjustRightInd/>
        <w:jc w:val="center"/>
        <w:rPr>
          <w:del w:id="7142" w:author="Antoneth Macaisa" w:date="2025-05-07T18:51:00Z"/>
          <w:sz w:val="26"/>
          <w:szCs w:val="26"/>
        </w:rPr>
        <w:pPrChange w:id="7143" w:author="Antoneth Macaisa" w:date="2025-05-07T18:51:00Z">
          <w:pPr>
            <w:pStyle w:val="Default"/>
            <w:numPr>
              <w:numId w:val="2"/>
            </w:numPr>
            <w:ind w:left="360" w:hanging="360"/>
          </w:pPr>
        </w:pPrChange>
      </w:pPr>
      <w:del w:id="7144" w:author="Antoneth Macaisa" w:date="2025-05-07T18:51:00Z">
        <w:r w:rsidRPr="00BE2C17" w:rsidDel="00DF0253">
          <w:rPr>
            <w:sz w:val="26"/>
            <w:szCs w:val="26"/>
          </w:rPr>
          <w:delText>sample</w:delText>
        </w:r>
      </w:del>
    </w:p>
    <w:p w14:paraId="14C04534" w14:textId="6D801EC6" w:rsidR="00380218" w:rsidRPr="00BE2C17" w:rsidDel="00DF0253" w:rsidRDefault="00380218">
      <w:pPr>
        <w:pStyle w:val="Default"/>
        <w:numPr>
          <w:ilvl w:val="0"/>
          <w:numId w:val="2"/>
        </w:numPr>
        <w:autoSpaceDE/>
        <w:autoSpaceDN/>
        <w:adjustRightInd/>
        <w:jc w:val="center"/>
        <w:rPr>
          <w:del w:id="7145" w:author="Antoneth Macaisa" w:date="2025-05-07T18:51:00Z"/>
          <w:sz w:val="26"/>
          <w:szCs w:val="26"/>
        </w:rPr>
        <w:pPrChange w:id="7146" w:author="Antoneth Macaisa" w:date="2025-05-07T18:51:00Z">
          <w:pPr>
            <w:pStyle w:val="Default"/>
            <w:numPr>
              <w:numId w:val="2"/>
            </w:numPr>
            <w:ind w:left="360" w:hanging="360"/>
          </w:pPr>
        </w:pPrChange>
      </w:pPr>
      <w:del w:id="7147" w:author="Antoneth Macaisa" w:date="2025-05-07T18:51:00Z">
        <w:r w:rsidRPr="00BE2C17" w:rsidDel="00DF0253">
          <w:rPr>
            <w:sz w:val="26"/>
            <w:szCs w:val="26"/>
          </w:rPr>
          <w:delText>sample</w:delText>
        </w:r>
      </w:del>
    </w:p>
    <w:p w14:paraId="744900EE" w14:textId="3DF81535" w:rsidR="00380218" w:rsidRPr="00BE2C17" w:rsidDel="00DF0253" w:rsidRDefault="00380218">
      <w:pPr>
        <w:pStyle w:val="Default"/>
        <w:numPr>
          <w:ilvl w:val="0"/>
          <w:numId w:val="2"/>
        </w:numPr>
        <w:autoSpaceDE/>
        <w:autoSpaceDN/>
        <w:adjustRightInd/>
        <w:jc w:val="center"/>
        <w:rPr>
          <w:del w:id="7148" w:author="Antoneth Macaisa" w:date="2025-05-07T18:51:00Z"/>
          <w:sz w:val="26"/>
          <w:szCs w:val="26"/>
        </w:rPr>
        <w:pPrChange w:id="7149" w:author="Antoneth Macaisa" w:date="2025-05-07T18:51:00Z">
          <w:pPr>
            <w:pStyle w:val="Default"/>
            <w:numPr>
              <w:numId w:val="2"/>
            </w:numPr>
            <w:ind w:left="360" w:hanging="360"/>
          </w:pPr>
        </w:pPrChange>
      </w:pPr>
      <w:del w:id="7150" w:author="Antoneth Macaisa" w:date="2025-05-07T18:51:00Z">
        <w:r w:rsidRPr="00BE2C17" w:rsidDel="00DF0253">
          <w:rPr>
            <w:sz w:val="26"/>
            <w:szCs w:val="26"/>
          </w:rPr>
          <w:delText>sample</w:delText>
        </w:r>
      </w:del>
    </w:p>
    <w:p w14:paraId="3A94D794" w14:textId="0023DC40" w:rsidR="00380218" w:rsidRPr="00BE2C17" w:rsidDel="00DF0253" w:rsidRDefault="00380218">
      <w:pPr>
        <w:pStyle w:val="Default"/>
        <w:numPr>
          <w:ilvl w:val="0"/>
          <w:numId w:val="2"/>
        </w:numPr>
        <w:autoSpaceDE/>
        <w:autoSpaceDN/>
        <w:adjustRightInd/>
        <w:jc w:val="center"/>
        <w:rPr>
          <w:del w:id="7151" w:author="Antoneth Macaisa" w:date="2025-05-07T18:51:00Z"/>
          <w:sz w:val="26"/>
          <w:szCs w:val="26"/>
        </w:rPr>
        <w:pPrChange w:id="7152" w:author="Antoneth Macaisa" w:date="2025-05-07T18:51:00Z">
          <w:pPr>
            <w:pStyle w:val="Default"/>
            <w:numPr>
              <w:numId w:val="2"/>
            </w:numPr>
            <w:ind w:left="360" w:hanging="360"/>
          </w:pPr>
        </w:pPrChange>
      </w:pPr>
      <w:del w:id="7153" w:author="Antoneth Macaisa" w:date="2025-05-07T18:51:00Z">
        <w:r w:rsidRPr="00BE2C17" w:rsidDel="00DF0253">
          <w:rPr>
            <w:sz w:val="26"/>
            <w:szCs w:val="26"/>
          </w:rPr>
          <w:delText>sample</w:delText>
        </w:r>
      </w:del>
    </w:p>
    <w:p w14:paraId="2987B0D6" w14:textId="7BA605AC" w:rsidR="00380218" w:rsidRPr="00BE2C17" w:rsidDel="00DF0253" w:rsidRDefault="00380218">
      <w:pPr>
        <w:pStyle w:val="Default"/>
        <w:numPr>
          <w:ilvl w:val="0"/>
          <w:numId w:val="2"/>
        </w:numPr>
        <w:autoSpaceDE/>
        <w:autoSpaceDN/>
        <w:adjustRightInd/>
        <w:jc w:val="center"/>
        <w:rPr>
          <w:del w:id="7154" w:author="Antoneth Macaisa" w:date="2025-05-07T18:51:00Z"/>
          <w:sz w:val="26"/>
          <w:szCs w:val="26"/>
        </w:rPr>
        <w:pPrChange w:id="7155" w:author="Antoneth Macaisa" w:date="2025-05-07T18:51:00Z">
          <w:pPr>
            <w:pStyle w:val="Default"/>
            <w:numPr>
              <w:numId w:val="2"/>
            </w:numPr>
            <w:ind w:left="360" w:hanging="360"/>
          </w:pPr>
        </w:pPrChange>
      </w:pPr>
      <w:del w:id="7156" w:author="Antoneth Macaisa" w:date="2025-05-07T18:51:00Z">
        <w:r w:rsidRPr="00BE2C17" w:rsidDel="00DF0253">
          <w:rPr>
            <w:sz w:val="26"/>
            <w:szCs w:val="26"/>
          </w:rPr>
          <w:delText>sample</w:delText>
        </w:r>
      </w:del>
    </w:p>
    <w:p w14:paraId="2882BAAF" w14:textId="2B348136" w:rsidR="00380218" w:rsidRPr="00BE2C17" w:rsidDel="00DF0253" w:rsidRDefault="00380218">
      <w:pPr>
        <w:pStyle w:val="Default"/>
        <w:autoSpaceDE/>
        <w:autoSpaceDN/>
        <w:adjustRightInd/>
        <w:jc w:val="center"/>
        <w:rPr>
          <w:del w:id="7157" w:author="Antoneth Macaisa" w:date="2025-05-07T18:51:00Z"/>
          <w:sz w:val="26"/>
          <w:szCs w:val="26"/>
        </w:rPr>
        <w:sectPr w:rsidR="00380218" w:rsidRPr="00BE2C17" w:rsidDel="00DF0253" w:rsidSect="00545036">
          <w:type w:val="nextPage"/>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num="1" w:space="720"/>
          <w:titlePg/>
          <w:docGrid w:linePitch="360"/>
          <w:sectPrChange w:id="7158" w:author="admin" w:date="2025-05-21T01:09:00Z">
            <w:sectPr w:rsidR="00380218" w:rsidRPr="00BE2C17" w:rsidDel="00DF0253" w:rsidSect="00545036">
              <w:type w:val="continuous"/>
              <w:pgMar w:top="1440" w:right="1440" w:bottom="1440" w:left="2160" w:header="720" w:footer="1296" w:gutter="0"/>
              <w:cols w:num="2"/>
            </w:sectPr>
          </w:sectPrChange>
        </w:sectPr>
        <w:pPrChange w:id="7159" w:author="Antoneth Macaisa" w:date="2025-05-07T18:51:00Z">
          <w:pPr>
            <w:pStyle w:val="Default"/>
          </w:pPr>
        </w:pPrChange>
      </w:pPr>
    </w:p>
    <w:p w14:paraId="327DB13D" w14:textId="4B20C2ED" w:rsidR="00375EC2" w:rsidRPr="00BE2C17" w:rsidDel="00DF0253" w:rsidRDefault="000E7CE8">
      <w:pPr>
        <w:pStyle w:val="Default"/>
        <w:autoSpaceDE/>
        <w:autoSpaceDN/>
        <w:adjustRightInd/>
        <w:spacing w:before="240" w:line="480" w:lineRule="auto"/>
        <w:jc w:val="center"/>
        <w:outlineLvl w:val="1"/>
        <w:rPr>
          <w:del w:id="7160" w:author="Antoneth Macaisa" w:date="2025-05-07T18:51:00Z"/>
          <w:b/>
          <w:sz w:val="26"/>
          <w:szCs w:val="26"/>
        </w:rPr>
        <w:pPrChange w:id="7161" w:author="Antoneth Macaisa" w:date="2025-05-07T18:51:00Z">
          <w:pPr>
            <w:pStyle w:val="Default"/>
            <w:spacing w:before="240" w:line="480" w:lineRule="auto"/>
            <w:jc w:val="center"/>
            <w:outlineLvl w:val="1"/>
          </w:pPr>
        </w:pPrChange>
      </w:pPr>
      <w:bookmarkStart w:id="7162" w:name="_Toc197445894"/>
      <w:del w:id="7163" w:author="Antoneth Macaisa" w:date="2025-05-07T18:51:00Z">
        <w:r w:rsidRPr="00BE2C17" w:rsidDel="00DF0253">
          <w:rPr>
            <w:b/>
            <w:sz w:val="26"/>
            <w:szCs w:val="26"/>
          </w:rPr>
          <w:lastRenderedPageBreak/>
          <w:delText>B</w:delText>
        </w:r>
        <w:r w:rsidR="008605A9" w:rsidRPr="00BE2C17" w:rsidDel="00DF0253">
          <w:rPr>
            <w:b/>
            <w:sz w:val="26"/>
            <w:szCs w:val="26"/>
          </w:rPr>
          <w:delText xml:space="preserve">. </w:delText>
        </w:r>
        <w:r w:rsidR="00375EC2" w:rsidRPr="00BE2C17" w:rsidDel="00DF0253">
          <w:rPr>
            <w:b/>
            <w:sz w:val="26"/>
            <w:szCs w:val="26"/>
          </w:rPr>
          <w:delText>EVALUATION TOOLS</w:delText>
        </w:r>
        <w:bookmarkEnd w:id="7162"/>
      </w:del>
    </w:p>
    <w:p w14:paraId="063063D0" w14:textId="197961E9" w:rsidR="00375EC2" w:rsidRPr="00BE2C17" w:rsidDel="00DF0253" w:rsidRDefault="00380218">
      <w:pPr>
        <w:pStyle w:val="Default"/>
        <w:autoSpaceDE/>
        <w:autoSpaceDN/>
        <w:adjustRightInd/>
        <w:spacing w:line="480" w:lineRule="auto"/>
        <w:jc w:val="center"/>
        <w:rPr>
          <w:del w:id="7164" w:author="Antoneth Macaisa" w:date="2025-05-07T18:51:00Z"/>
          <w:b/>
          <w:bCs/>
          <w:sz w:val="26"/>
          <w:szCs w:val="26"/>
        </w:rPr>
        <w:pPrChange w:id="7165" w:author="Antoneth Macaisa" w:date="2025-05-07T18:51:00Z">
          <w:pPr>
            <w:pStyle w:val="Default"/>
            <w:spacing w:line="480" w:lineRule="auto"/>
            <w:jc w:val="center"/>
          </w:pPr>
        </w:pPrChange>
      </w:pPr>
      <w:del w:id="7166" w:author="Antoneth Macaisa" w:date="2025-05-07T18:51:00Z">
        <w:r w:rsidRPr="00BE2C17" w:rsidDel="00DF0253">
          <w:rPr>
            <w:b/>
            <w:bCs/>
            <w:sz w:val="26"/>
            <w:szCs w:val="26"/>
          </w:rPr>
          <w:delText xml:space="preserve">SAMPLE </w:delText>
        </w:r>
        <w:r w:rsidR="00375EC2" w:rsidRPr="00BE2C17" w:rsidDel="00DF0253">
          <w:rPr>
            <w:b/>
            <w:bCs/>
            <w:sz w:val="26"/>
            <w:szCs w:val="26"/>
          </w:rPr>
          <w:delText>Test Case for Admins</w:delText>
        </w:r>
      </w:del>
    </w:p>
    <w:p w14:paraId="58DF4E45" w14:textId="06E5A216" w:rsidR="00375EC2" w:rsidRPr="00BE2C17" w:rsidDel="00DF0253" w:rsidRDefault="00375EC2">
      <w:pPr>
        <w:pStyle w:val="Default"/>
        <w:autoSpaceDE/>
        <w:autoSpaceDN/>
        <w:adjustRightInd/>
        <w:spacing w:line="480" w:lineRule="auto"/>
        <w:jc w:val="center"/>
        <w:rPr>
          <w:del w:id="7167" w:author="Antoneth Macaisa" w:date="2025-05-07T18:51:00Z"/>
          <w:sz w:val="26"/>
          <w:szCs w:val="26"/>
        </w:rPr>
        <w:pPrChange w:id="7168" w:author="Antoneth Macaisa" w:date="2025-05-07T18:51:00Z">
          <w:pPr>
            <w:pStyle w:val="Default"/>
            <w:spacing w:line="480" w:lineRule="auto"/>
            <w:jc w:val="both"/>
          </w:pPr>
        </w:pPrChange>
      </w:pPr>
      <w:del w:id="7169" w:author="Antoneth Macaisa" w:date="2025-05-07T18:51:00Z">
        <w:r w:rsidRPr="00BE2C17" w:rsidDel="00DF0253">
          <w:rPr>
            <w:sz w:val="26"/>
            <w:szCs w:val="26"/>
          </w:rPr>
          <w:delText>Direction: Please answer the following statements by putting a checkmark (</w:delText>
        </w:r>
        <w:r w:rsidRPr="00BE2C17" w:rsidDel="00DF0253">
          <w:rPr>
            <w:rFonts w:ascii="Segoe UI Symbol" w:hAnsi="Segoe UI Symbol" w:cs="Segoe UI Symbol"/>
            <w:sz w:val="26"/>
            <w:szCs w:val="26"/>
          </w:rPr>
          <w:delText>✓</w:delText>
        </w:r>
        <w:r w:rsidRPr="00BE2C17" w:rsidDel="00DF0253">
          <w:rPr>
            <w:sz w:val="26"/>
            <w:szCs w:val="26"/>
          </w:rPr>
          <w:delText>) on the column corresponding to your answer. Rest assured that your answers are kept confidential.</w:delText>
        </w:r>
      </w:del>
    </w:p>
    <w:tbl>
      <w:tblPr>
        <w:tblStyle w:val="TableGrid"/>
        <w:tblW w:w="5000" w:type="pct"/>
        <w:tblBorders>
          <w:top w:val="thinThickSmallGap" w:sz="24" w:space="0" w:color="auto"/>
          <w:left w:val="none" w:sz="0" w:space="0" w:color="auto"/>
          <w:right w:val="none" w:sz="0" w:space="0" w:color="auto"/>
        </w:tblBorders>
        <w:tblLook w:val="04A0" w:firstRow="1" w:lastRow="0" w:firstColumn="1" w:lastColumn="0" w:noHBand="0" w:noVBand="1"/>
      </w:tblPr>
      <w:tblGrid>
        <w:gridCol w:w="766"/>
        <w:gridCol w:w="2210"/>
        <w:gridCol w:w="2125"/>
        <w:gridCol w:w="2125"/>
        <w:gridCol w:w="722"/>
        <w:gridCol w:w="692"/>
      </w:tblGrid>
      <w:tr w:rsidR="00375EC2" w:rsidRPr="00BE2C17" w:rsidDel="00DF0253" w14:paraId="746A5692" w14:textId="7799DC81" w:rsidTr="00375EC2">
        <w:trPr>
          <w:trHeight w:val="260"/>
          <w:del w:id="7170" w:author="Antoneth Macaisa" w:date="2025-05-07T18:51:00Z"/>
        </w:trPr>
        <w:tc>
          <w:tcPr>
            <w:tcW w:w="443" w:type="pct"/>
            <w:vAlign w:val="center"/>
          </w:tcPr>
          <w:p w14:paraId="09CA973E" w14:textId="1F52D1EB" w:rsidR="00375EC2" w:rsidRPr="00BE2C17" w:rsidDel="00DF0253" w:rsidRDefault="00375EC2">
            <w:pPr>
              <w:jc w:val="center"/>
              <w:rPr>
                <w:del w:id="7171" w:author="Antoneth Macaisa" w:date="2025-05-07T18:51:00Z"/>
                <w:rFonts w:ascii="Times New Roman" w:eastAsia="Times New Roman" w:hAnsi="Times New Roman"/>
                <w:b/>
                <w:bCs/>
                <w:sz w:val="26"/>
                <w:szCs w:val="26"/>
                <w:lang w:val="en"/>
              </w:rPr>
            </w:pPr>
            <w:del w:id="7172" w:author="Antoneth Macaisa" w:date="2025-05-07T18:51:00Z">
              <w:r w:rsidRPr="00BE2C17" w:rsidDel="00DF0253">
                <w:rPr>
                  <w:rFonts w:ascii="Times New Roman" w:eastAsia="Times New Roman" w:hAnsi="Times New Roman"/>
                  <w:b/>
                  <w:bCs/>
                  <w:sz w:val="26"/>
                  <w:szCs w:val="26"/>
                  <w:lang w:val="en"/>
                </w:rPr>
                <w:delText>Task</w:delText>
              </w:r>
            </w:del>
          </w:p>
          <w:p w14:paraId="3C18E7C3" w14:textId="43905269" w:rsidR="00375EC2" w:rsidRPr="00BE2C17" w:rsidDel="00DF0253" w:rsidRDefault="00375EC2">
            <w:pPr>
              <w:jc w:val="center"/>
              <w:rPr>
                <w:del w:id="7173" w:author="Antoneth Macaisa" w:date="2025-05-07T18:51:00Z"/>
                <w:rFonts w:ascii="Times New Roman" w:hAnsi="Times New Roman"/>
                <w:b/>
                <w:sz w:val="26"/>
                <w:szCs w:val="26"/>
              </w:rPr>
            </w:pPr>
            <w:del w:id="7174" w:author="Antoneth Macaisa" w:date="2025-05-07T18:51:00Z">
              <w:r w:rsidRPr="00BE2C17" w:rsidDel="00DF0253">
                <w:rPr>
                  <w:rFonts w:ascii="Times New Roman" w:eastAsia="Times New Roman" w:hAnsi="Times New Roman"/>
                  <w:b/>
                  <w:bCs/>
                  <w:sz w:val="26"/>
                  <w:szCs w:val="26"/>
                  <w:lang w:val="en"/>
                </w:rPr>
                <w:delText>ID</w:delText>
              </w:r>
            </w:del>
          </w:p>
        </w:tc>
        <w:tc>
          <w:tcPr>
            <w:tcW w:w="1283" w:type="pct"/>
            <w:vAlign w:val="center"/>
          </w:tcPr>
          <w:p w14:paraId="227FED32" w14:textId="64C8508D" w:rsidR="00375EC2" w:rsidRPr="00BE2C17" w:rsidDel="00DF0253" w:rsidRDefault="00375EC2">
            <w:pPr>
              <w:jc w:val="center"/>
              <w:rPr>
                <w:del w:id="7175" w:author="Antoneth Macaisa" w:date="2025-05-07T18:51:00Z"/>
                <w:rFonts w:ascii="Times New Roman" w:hAnsi="Times New Roman"/>
                <w:b/>
                <w:sz w:val="26"/>
                <w:szCs w:val="26"/>
              </w:rPr>
            </w:pPr>
            <w:del w:id="7176" w:author="Antoneth Macaisa" w:date="2025-05-07T18:51:00Z">
              <w:r w:rsidRPr="00BE2C17" w:rsidDel="00DF0253">
                <w:rPr>
                  <w:rFonts w:ascii="Times New Roman" w:eastAsia="Times New Roman" w:hAnsi="Times New Roman"/>
                  <w:b/>
                  <w:bCs/>
                  <w:sz w:val="26"/>
                  <w:szCs w:val="26"/>
                  <w:lang w:val="en"/>
                </w:rPr>
                <w:delText>T</w:delText>
              </w:r>
              <w:r w:rsidRPr="00BE2C17" w:rsidDel="00DF0253">
                <w:rPr>
                  <w:rFonts w:ascii="Times New Roman" w:eastAsia="Times New Roman" w:hAnsi="Times New Roman"/>
                  <w:b/>
                  <w:bCs/>
                  <w:sz w:val="26"/>
                  <w:szCs w:val="26"/>
                </w:rPr>
                <w:delText>ASK</w:delText>
              </w:r>
              <w:r w:rsidRPr="00BE2C17" w:rsidDel="00DF0253">
                <w:rPr>
                  <w:rFonts w:ascii="Times New Roman" w:eastAsia="Times New Roman" w:hAnsi="Times New Roman"/>
                  <w:b/>
                  <w:bCs/>
                  <w:sz w:val="26"/>
                  <w:szCs w:val="26"/>
                  <w:lang w:val="en"/>
                </w:rPr>
                <w:delText xml:space="preserve"> DESCRIPTION</w:delText>
              </w:r>
            </w:del>
          </w:p>
        </w:tc>
        <w:tc>
          <w:tcPr>
            <w:tcW w:w="1233" w:type="pct"/>
            <w:vAlign w:val="center"/>
          </w:tcPr>
          <w:p w14:paraId="20BB6A56" w14:textId="3AD71EBF" w:rsidR="00375EC2" w:rsidRPr="00BE2C17" w:rsidDel="00DF0253" w:rsidRDefault="00375EC2">
            <w:pPr>
              <w:jc w:val="center"/>
              <w:rPr>
                <w:del w:id="7177" w:author="Antoneth Macaisa" w:date="2025-05-07T18:51:00Z"/>
                <w:rFonts w:ascii="Times New Roman" w:hAnsi="Times New Roman"/>
                <w:b/>
                <w:sz w:val="26"/>
                <w:szCs w:val="26"/>
              </w:rPr>
            </w:pPr>
            <w:del w:id="7178" w:author="Antoneth Macaisa" w:date="2025-05-07T18:51:00Z">
              <w:r w:rsidRPr="00BE2C17" w:rsidDel="00DF0253">
                <w:rPr>
                  <w:rFonts w:ascii="Times New Roman" w:eastAsia="Times New Roman" w:hAnsi="Times New Roman"/>
                  <w:b/>
                  <w:bCs/>
                  <w:sz w:val="26"/>
                  <w:szCs w:val="26"/>
                  <w:lang w:val="en"/>
                </w:rPr>
                <w:delText>EXPECTED RESULTS</w:delText>
              </w:r>
            </w:del>
          </w:p>
        </w:tc>
        <w:tc>
          <w:tcPr>
            <w:tcW w:w="1233" w:type="pct"/>
          </w:tcPr>
          <w:p w14:paraId="50EB308B" w14:textId="0562DA2E" w:rsidR="00375EC2" w:rsidRPr="00BE2C17" w:rsidDel="00DF0253" w:rsidRDefault="00375EC2">
            <w:pPr>
              <w:jc w:val="center"/>
              <w:rPr>
                <w:del w:id="7179" w:author="Antoneth Macaisa" w:date="2025-05-07T18:51:00Z"/>
                <w:rFonts w:ascii="Times New Roman" w:eastAsia="Times New Roman" w:hAnsi="Times New Roman"/>
                <w:b/>
                <w:bCs/>
                <w:sz w:val="26"/>
                <w:szCs w:val="26"/>
                <w:lang w:val="en"/>
              </w:rPr>
            </w:pPr>
            <w:del w:id="7180" w:author="Antoneth Macaisa" w:date="2025-05-07T18:51:00Z">
              <w:r w:rsidRPr="00BE2C17" w:rsidDel="00DF0253">
                <w:rPr>
                  <w:rFonts w:ascii="Times New Roman" w:eastAsia="Times New Roman" w:hAnsi="Times New Roman"/>
                  <w:b/>
                  <w:bCs/>
                  <w:sz w:val="26"/>
                  <w:szCs w:val="26"/>
                  <w:lang w:val="en"/>
                </w:rPr>
                <w:delText>ACTUAL RESULTS</w:delText>
              </w:r>
            </w:del>
          </w:p>
        </w:tc>
        <w:tc>
          <w:tcPr>
            <w:tcW w:w="404" w:type="pct"/>
          </w:tcPr>
          <w:p w14:paraId="47281D44" w14:textId="3517E7B2" w:rsidR="00375EC2" w:rsidRPr="00BE2C17" w:rsidDel="00DF0253" w:rsidRDefault="00375EC2">
            <w:pPr>
              <w:jc w:val="center"/>
              <w:rPr>
                <w:del w:id="7181" w:author="Antoneth Macaisa" w:date="2025-05-07T18:51:00Z"/>
                <w:rFonts w:ascii="Times New Roman" w:eastAsia="Times New Roman" w:hAnsi="Times New Roman"/>
                <w:b/>
                <w:bCs/>
                <w:sz w:val="26"/>
                <w:szCs w:val="26"/>
                <w:lang w:val="en"/>
              </w:rPr>
            </w:pPr>
            <w:del w:id="7182" w:author="Antoneth Macaisa" w:date="2025-05-07T18:51:00Z">
              <w:r w:rsidRPr="00BE2C17" w:rsidDel="00DF0253">
                <w:rPr>
                  <w:rFonts w:ascii="Times New Roman" w:eastAsia="Times New Roman" w:hAnsi="Times New Roman"/>
                  <w:b/>
                  <w:bCs/>
                  <w:sz w:val="26"/>
                  <w:szCs w:val="26"/>
                  <w:lang w:val="en"/>
                </w:rPr>
                <w:delText>YES</w:delText>
              </w:r>
            </w:del>
          </w:p>
        </w:tc>
        <w:tc>
          <w:tcPr>
            <w:tcW w:w="405" w:type="pct"/>
          </w:tcPr>
          <w:p w14:paraId="4AE83616" w14:textId="05786A7C" w:rsidR="00375EC2" w:rsidRPr="00BE2C17" w:rsidDel="00DF0253" w:rsidRDefault="00375EC2">
            <w:pPr>
              <w:jc w:val="center"/>
              <w:rPr>
                <w:del w:id="7183" w:author="Antoneth Macaisa" w:date="2025-05-07T18:51:00Z"/>
                <w:rFonts w:ascii="Times New Roman" w:eastAsia="Times New Roman" w:hAnsi="Times New Roman"/>
                <w:b/>
                <w:bCs/>
                <w:sz w:val="26"/>
                <w:szCs w:val="26"/>
                <w:lang w:val="en"/>
              </w:rPr>
            </w:pPr>
            <w:del w:id="7184" w:author="Antoneth Macaisa" w:date="2025-05-07T18:51:00Z">
              <w:r w:rsidRPr="00BE2C17" w:rsidDel="00DF0253">
                <w:rPr>
                  <w:rFonts w:ascii="Times New Roman" w:eastAsia="Times New Roman" w:hAnsi="Times New Roman"/>
                  <w:b/>
                  <w:bCs/>
                  <w:sz w:val="26"/>
                  <w:szCs w:val="26"/>
                  <w:lang w:val="en"/>
                </w:rPr>
                <w:delText>NO</w:delText>
              </w:r>
            </w:del>
          </w:p>
        </w:tc>
      </w:tr>
      <w:tr w:rsidR="00375EC2" w:rsidRPr="00BE2C17" w:rsidDel="00DF0253" w14:paraId="5F5FB297" w14:textId="478BC7C1" w:rsidTr="00375EC2">
        <w:trPr>
          <w:trHeight w:val="260"/>
          <w:del w:id="7185" w:author="Antoneth Macaisa" w:date="2025-05-07T18:51:00Z"/>
        </w:trPr>
        <w:tc>
          <w:tcPr>
            <w:tcW w:w="443" w:type="pct"/>
            <w:vAlign w:val="center"/>
          </w:tcPr>
          <w:p w14:paraId="2E8817AD" w14:textId="64AD2950" w:rsidR="00375EC2" w:rsidRPr="00BE2C17" w:rsidDel="00DF0253" w:rsidRDefault="00375EC2">
            <w:pPr>
              <w:spacing w:line="276" w:lineRule="auto"/>
              <w:jc w:val="center"/>
              <w:rPr>
                <w:del w:id="7186" w:author="Antoneth Macaisa" w:date="2025-05-07T18:51:00Z"/>
                <w:rFonts w:ascii="Times New Roman" w:hAnsi="Times New Roman"/>
                <w:b/>
                <w:sz w:val="26"/>
                <w:szCs w:val="26"/>
              </w:rPr>
            </w:pPr>
          </w:p>
        </w:tc>
        <w:tc>
          <w:tcPr>
            <w:tcW w:w="1283" w:type="pct"/>
            <w:vAlign w:val="center"/>
          </w:tcPr>
          <w:p w14:paraId="36010C68" w14:textId="6216C3FE" w:rsidR="00375EC2" w:rsidRPr="00BE2C17" w:rsidDel="00DF0253" w:rsidRDefault="00375EC2">
            <w:pPr>
              <w:spacing w:line="276" w:lineRule="auto"/>
              <w:jc w:val="center"/>
              <w:rPr>
                <w:del w:id="7187" w:author="Antoneth Macaisa" w:date="2025-05-07T18:51:00Z"/>
                <w:rFonts w:ascii="Times New Roman" w:hAnsi="Times New Roman"/>
                <w:sz w:val="26"/>
                <w:szCs w:val="26"/>
              </w:rPr>
            </w:pPr>
          </w:p>
        </w:tc>
        <w:tc>
          <w:tcPr>
            <w:tcW w:w="1233" w:type="pct"/>
          </w:tcPr>
          <w:p w14:paraId="6145D356" w14:textId="1E69D0A0" w:rsidR="00375EC2" w:rsidRPr="00BE2C17" w:rsidDel="00DF0253" w:rsidRDefault="00375EC2">
            <w:pPr>
              <w:spacing w:line="276" w:lineRule="auto"/>
              <w:jc w:val="center"/>
              <w:rPr>
                <w:del w:id="7188" w:author="Antoneth Macaisa" w:date="2025-05-07T18:51:00Z"/>
                <w:rFonts w:ascii="Times New Roman" w:hAnsi="Times New Roman"/>
                <w:sz w:val="26"/>
                <w:szCs w:val="26"/>
              </w:rPr>
            </w:pPr>
          </w:p>
        </w:tc>
        <w:tc>
          <w:tcPr>
            <w:tcW w:w="1233" w:type="pct"/>
          </w:tcPr>
          <w:p w14:paraId="4EC9771D" w14:textId="5C754C6F" w:rsidR="00375EC2" w:rsidRPr="00BE2C17" w:rsidDel="00DF0253" w:rsidRDefault="00375EC2">
            <w:pPr>
              <w:jc w:val="center"/>
              <w:rPr>
                <w:del w:id="7189" w:author="Antoneth Macaisa" w:date="2025-05-07T18:51:00Z"/>
                <w:rFonts w:ascii="Times New Roman" w:eastAsia="Times New Roman" w:hAnsi="Times New Roman"/>
                <w:bCs/>
                <w:sz w:val="26"/>
                <w:szCs w:val="26"/>
              </w:rPr>
            </w:pPr>
          </w:p>
        </w:tc>
        <w:tc>
          <w:tcPr>
            <w:tcW w:w="404" w:type="pct"/>
          </w:tcPr>
          <w:p w14:paraId="7B5A4A59" w14:textId="1B023503" w:rsidR="00375EC2" w:rsidRPr="00BE2C17" w:rsidDel="00DF0253" w:rsidRDefault="00375EC2">
            <w:pPr>
              <w:jc w:val="center"/>
              <w:rPr>
                <w:del w:id="7190" w:author="Antoneth Macaisa" w:date="2025-05-07T18:51:00Z"/>
                <w:rFonts w:ascii="Times New Roman" w:hAnsi="Times New Roman"/>
                <w:color w:val="000000"/>
                <w:sz w:val="26"/>
                <w:szCs w:val="26"/>
              </w:rPr>
            </w:pPr>
          </w:p>
        </w:tc>
        <w:tc>
          <w:tcPr>
            <w:tcW w:w="405" w:type="pct"/>
          </w:tcPr>
          <w:p w14:paraId="5F3A19BD" w14:textId="3EB88324" w:rsidR="00375EC2" w:rsidRPr="00BE2C17" w:rsidDel="00DF0253" w:rsidRDefault="00375EC2">
            <w:pPr>
              <w:jc w:val="center"/>
              <w:rPr>
                <w:del w:id="7191" w:author="Antoneth Macaisa" w:date="2025-05-07T18:51:00Z"/>
                <w:rFonts w:ascii="Times New Roman" w:hAnsi="Times New Roman"/>
                <w:color w:val="000000"/>
                <w:sz w:val="26"/>
                <w:szCs w:val="26"/>
              </w:rPr>
            </w:pPr>
          </w:p>
        </w:tc>
      </w:tr>
      <w:tr w:rsidR="00375EC2" w:rsidRPr="00BE2C17" w:rsidDel="00DF0253" w14:paraId="6CE9BE7B" w14:textId="0D599438" w:rsidTr="00375EC2">
        <w:trPr>
          <w:trHeight w:val="260"/>
          <w:del w:id="7192" w:author="Antoneth Macaisa" w:date="2025-05-07T18:51:00Z"/>
        </w:trPr>
        <w:tc>
          <w:tcPr>
            <w:tcW w:w="443" w:type="pct"/>
            <w:vAlign w:val="center"/>
          </w:tcPr>
          <w:p w14:paraId="75532B83" w14:textId="587B227C" w:rsidR="00375EC2" w:rsidRPr="00BE2C17" w:rsidDel="00DF0253" w:rsidRDefault="00375EC2">
            <w:pPr>
              <w:spacing w:line="276" w:lineRule="auto"/>
              <w:jc w:val="center"/>
              <w:rPr>
                <w:del w:id="7193" w:author="Antoneth Macaisa" w:date="2025-05-07T18:51:00Z"/>
                <w:rFonts w:ascii="Times New Roman" w:hAnsi="Times New Roman"/>
                <w:b/>
                <w:sz w:val="26"/>
                <w:szCs w:val="26"/>
              </w:rPr>
            </w:pPr>
          </w:p>
        </w:tc>
        <w:tc>
          <w:tcPr>
            <w:tcW w:w="1283" w:type="pct"/>
            <w:vAlign w:val="center"/>
          </w:tcPr>
          <w:p w14:paraId="12B92692" w14:textId="06E6D40E" w:rsidR="00375EC2" w:rsidRPr="00BE2C17" w:rsidDel="00DF0253" w:rsidRDefault="00375EC2">
            <w:pPr>
              <w:spacing w:line="276" w:lineRule="auto"/>
              <w:jc w:val="center"/>
              <w:rPr>
                <w:del w:id="7194" w:author="Antoneth Macaisa" w:date="2025-05-07T18:51:00Z"/>
                <w:rFonts w:ascii="Times New Roman" w:hAnsi="Times New Roman"/>
                <w:sz w:val="26"/>
                <w:szCs w:val="26"/>
              </w:rPr>
            </w:pPr>
          </w:p>
        </w:tc>
        <w:tc>
          <w:tcPr>
            <w:tcW w:w="1233" w:type="pct"/>
          </w:tcPr>
          <w:p w14:paraId="64096AC1" w14:textId="6061CADE" w:rsidR="00375EC2" w:rsidRPr="00BE2C17" w:rsidDel="00DF0253" w:rsidRDefault="00375EC2">
            <w:pPr>
              <w:spacing w:line="276" w:lineRule="auto"/>
              <w:jc w:val="center"/>
              <w:rPr>
                <w:del w:id="7195" w:author="Antoneth Macaisa" w:date="2025-05-07T18:51:00Z"/>
                <w:rFonts w:ascii="Times New Roman" w:hAnsi="Times New Roman"/>
                <w:sz w:val="26"/>
                <w:szCs w:val="26"/>
              </w:rPr>
            </w:pPr>
          </w:p>
        </w:tc>
        <w:tc>
          <w:tcPr>
            <w:tcW w:w="1233" w:type="pct"/>
          </w:tcPr>
          <w:p w14:paraId="58516566" w14:textId="22B07FD1" w:rsidR="00375EC2" w:rsidRPr="00BE2C17" w:rsidDel="00DF0253" w:rsidRDefault="00375EC2">
            <w:pPr>
              <w:jc w:val="center"/>
              <w:rPr>
                <w:del w:id="7196" w:author="Antoneth Macaisa" w:date="2025-05-07T18:51:00Z"/>
                <w:rFonts w:ascii="Times New Roman" w:eastAsia="Times New Roman" w:hAnsi="Times New Roman"/>
                <w:bCs/>
                <w:sz w:val="26"/>
                <w:szCs w:val="26"/>
              </w:rPr>
            </w:pPr>
          </w:p>
        </w:tc>
        <w:tc>
          <w:tcPr>
            <w:tcW w:w="404" w:type="pct"/>
          </w:tcPr>
          <w:p w14:paraId="121712E3" w14:textId="68242E3E" w:rsidR="00375EC2" w:rsidRPr="00BE2C17" w:rsidDel="00DF0253" w:rsidRDefault="00375EC2">
            <w:pPr>
              <w:jc w:val="center"/>
              <w:rPr>
                <w:del w:id="7197" w:author="Antoneth Macaisa" w:date="2025-05-07T18:51:00Z"/>
                <w:rFonts w:ascii="Times New Roman" w:hAnsi="Times New Roman"/>
                <w:color w:val="000000"/>
                <w:sz w:val="26"/>
                <w:szCs w:val="26"/>
              </w:rPr>
            </w:pPr>
          </w:p>
        </w:tc>
        <w:tc>
          <w:tcPr>
            <w:tcW w:w="405" w:type="pct"/>
          </w:tcPr>
          <w:p w14:paraId="69CBADD6" w14:textId="4F0EFF00" w:rsidR="00375EC2" w:rsidRPr="00BE2C17" w:rsidDel="00DF0253" w:rsidRDefault="00375EC2">
            <w:pPr>
              <w:jc w:val="center"/>
              <w:rPr>
                <w:del w:id="7198" w:author="Antoneth Macaisa" w:date="2025-05-07T18:51:00Z"/>
                <w:rFonts w:ascii="Times New Roman" w:hAnsi="Times New Roman"/>
                <w:color w:val="000000"/>
                <w:sz w:val="26"/>
                <w:szCs w:val="26"/>
              </w:rPr>
            </w:pPr>
          </w:p>
        </w:tc>
      </w:tr>
      <w:tr w:rsidR="00375EC2" w:rsidRPr="00BE2C17" w:rsidDel="00DF0253" w14:paraId="0AF082CC" w14:textId="67205043" w:rsidTr="00375EC2">
        <w:trPr>
          <w:trHeight w:val="260"/>
          <w:del w:id="7199" w:author="Antoneth Macaisa" w:date="2025-05-07T18:51:00Z"/>
        </w:trPr>
        <w:tc>
          <w:tcPr>
            <w:tcW w:w="443" w:type="pct"/>
            <w:vAlign w:val="center"/>
          </w:tcPr>
          <w:p w14:paraId="5E3D630D" w14:textId="4097ED6E" w:rsidR="00375EC2" w:rsidRPr="00BE2C17" w:rsidDel="00DF0253" w:rsidRDefault="00375EC2">
            <w:pPr>
              <w:spacing w:line="276" w:lineRule="auto"/>
              <w:jc w:val="center"/>
              <w:rPr>
                <w:del w:id="7200" w:author="Antoneth Macaisa" w:date="2025-05-07T18:51:00Z"/>
                <w:rFonts w:ascii="Times New Roman" w:hAnsi="Times New Roman"/>
                <w:b/>
                <w:sz w:val="26"/>
                <w:szCs w:val="26"/>
              </w:rPr>
            </w:pPr>
          </w:p>
        </w:tc>
        <w:tc>
          <w:tcPr>
            <w:tcW w:w="1283" w:type="pct"/>
            <w:vAlign w:val="center"/>
          </w:tcPr>
          <w:p w14:paraId="740DD8FD" w14:textId="1F7C5A92" w:rsidR="00375EC2" w:rsidRPr="00BE2C17" w:rsidDel="00DF0253" w:rsidRDefault="00375EC2">
            <w:pPr>
              <w:spacing w:line="276" w:lineRule="auto"/>
              <w:jc w:val="center"/>
              <w:rPr>
                <w:del w:id="7201" w:author="Antoneth Macaisa" w:date="2025-05-07T18:51:00Z"/>
                <w:rFonts w:ascii="Times New Roman" w:hAnsi="Times New Roman"/>
                <w:color w:val="000000"/>
                <w:sz w:val="26"/>
                <w:szCs w:val="26"/>
              </w:rPr>
            </w:pPr>
          </w:p>
        </w:tc>
        <w:tc>
          <w:tcPr>
            <w:tcW w:w="1233" w:type="pct"/>
          </w:tcPr>
          <w:p w14:paraId="524A57FF" w14:textId="00AB6311" w:rsidR="00375EC2" w:rsidRPr="00BE2C17" w:rsidDel="00DF0253" w:rsidRDefault="00375EC2">
            <w:pPr>
              <w:spacing w:line="276" w:lineRule="auto"/>
              <w:jc w:val="center"/>
              <w:rPr>
                <w:del w:id="7202" w:author="Antoneth Macaisa" w:date="2025-05-07T18:51:00Z"/>
                <w:rFonts w:ascii="Times New Roman" w:hAnsi="Times New Roman"/>
                <w:color w:val="000000"/>
                <w:sz w:val="26"/>
                <w:szCs w:val="26"/>
              </w:rPr>
            </w:pPr>
          </w:p>
        </w:tc>
        <w:tc>
          <w:tcPr>
            <w:tcW w:w="1233" w:type="pct"/>
          </w:tcPr>
          <w:p w14:paraId="091EB5AB" w14:textId="4A04365A" w:rsidR="00375EC2" w:rsidRPr="00BE2C17" w:rsidDel="00DF0253" w:rsidRDefault="00375EC2">
            <w:pPr>
              <w:jc w:val="center"/>
              <w:rPr>
                <w:del w:id="7203" w:author="Antoneth Macaisa" w:date="2025-05-07T18:51:00Z"/>
                <w:rFonts w:ascii="Times New Roman" w:eastAsia="Times New Roman" w:hAnsi="Times New Roman"/>
                <w:bCs/>
                <w:sz w:val="26"/>
                <w:szCs w:val="26"/>
              </w:rPr>
            </w:pPr>
          </w:p>
        </w:tc>
        <w:tc>
          <w:tcPr>
            <w:tcW w:w="404" w:type="pct"/>
          </w:tcPr>
          <w:p w14:paraId="1410F3DB" w14:textId="1EA5F6DC" w:rsidR="00375EC2" w:rsidRPr="00BE2C17" w:rsidDel="00DF0253" w:rsidRDefault="00375EC2">
            <w:pPr>
              <w:jc w:val="center"/>
              <w:rPr>
                <w:del w:id="7204" w:author="Antoneth Macaisa" w:date="2025-05-07T18:51:00Z"/>
                <w:rFonts w:ascii="Times New Roman" w:hAnsi="Times New Roman"/>
                <w:color w:val="000000"/>
                <w:sz w:val="26"/>
                <w:szCs w:val="26"/>
              </w:rPr>
            </w:pPr>
          </w:p>
        </w:tc>
        <w:tc>
          <w:tcPr>
            <w:tcW w:w="405" w:type="pct"/>
          </w:tcPr>
          <w:p w14:paraId="2BD72D50" w14:textId="5FFC24E5" w:rsidR="00375EC2" w:rsidRPr="00BE2C17" w:rsidDel="00DF0253" w:rsidRDefault="00375EC2">
            <w:pPr>
              <w:jc w:val="center"/>
              <w:rPr>
                <w:del w:id="7205" w:author="Antoneth Macaisa" w:date="2025-05-07T18:51:00Z"/>
                <w:rFonts w:ascii="Times New Roman" w:hAnsi="Times New Roman"/>
                <w:color w:val="000000"/>
                <w:sz w:val="26"/>
                <w:szCs w:val="26"/>
              </w:rPr>
            </w:pPr>
          </w:p>
        </w:tc>
      </w:tr>
      <w:tr w:rsidR="00375EC2" w:rsidRPr="00BE2C17" w:rsidDel="00DF0253" w14:paraId="282DE390" w14:textId="7F1E2D72" w:rsidTr="00375EC2">
        <w:trPr>
          <w:trHeight w:val="260"/>
          <w:del w:id="7206" w:author="Antoneth Macaisa" w:date="2025-05-07T18:51:00Z"/>
        </w:trPr>
        <w:tc>
          <w:tcPr>
            <w:tcW w:w="443" w:type="pct"/>
            <w:vAlign w:val="center"/>
          </w:tcPr>
          <w:p w14:paraId="47D680A2" w14:textId="5DB409D5" w:rsidR="00375EC2" w:rsidRPr="00BE2C17" w:rsidDel="00DF0253" w:rsidRDefault="00375EC2">
            <w:pPr>
              <w:spacing w:line="276" w:lineRule="auto"/>
              <w:jc w:val="center"/>
              <w:rPr>
                <w:del w:id="7207" w:author="Antoneth Macaisa" w:date="2025-05-07T18:51:00Z"/>
                <w:rFonts w:ascii="Times New Roman" w:hAnsi="Times New Roman"/>
                <w:b/>
                <w:sz w:val="26"/>
                <w:szCs w:val="26"/>
              </w:rPr>
            </w:pPr>
          </w:p>
        </w:tc>
        <w:tc>
          <w:tcPr>
            <w:tcW w:w="1283" w:type="pct"/>
            <w:vAlign w:val="center"/>
          </w:tcPr>
          <w:p w14:paraId="0B11AD5B" w14:textId="5EEA1502" w:rsidR="00375EC2" w:rsidRPr="00BE2C17" w:rsidDel="00DF0253" w:rsidRDefault="00375EC2">
            <w:pPr>
              <w:spacing w:line="276" w:lineRule="auto"/>
              <w:jc w:val="center"/>
              <w:rPr>
                <w:del w:id="7208" w:author="Antoneth Macaisa" w:date="2025-05-07T18:51:00Z"/>
                <w:rFonts w:ascii="Times New Roman" w:hAnsi="Times New Roman"/>
                <w:color w:val="000000"/>
                <w:sz w:val="26"/>
                <w:szCs w:val="26"/>
              </w:rPr>
            </w:pPr>
          </w:p>
        </w:tc>
        <w:tc>
          <w:tcPr>
            <w:tcW w:w="1233" w:type="pct"/>
          </w:tcPr>
          <w:p w14:paraId="4034421E" w14:textId="5534C564" w:rsidR="00375EC2" w:rsidRPr="00BE2C17" w:rsidDel="00DF0253" w:rsidRDefault="00375EC2">
            <w:pPr>
              <w:spacing w:line="276" w:lineRule="auto"/>
              <w:jc w:val="center"/>
              <w:rPr>
                <w:del w:id="7209" w:author="Antoneth Macaisa" w:date="2025-05-07T18:51:00Z"/>
                <w:rFonts w:ascii="Times New Roman" w:hAnsi="Times New Roman"/>
                <w:color w:val="000000"/>
                <w:sz w:val="26"/>
                <w:szCs w:val="26"/>
              </w:rPr>
            </w:pPr>
          </w:p>
        </w:tc>
        <w:tc>
          <w:tcPr>
            <w:tcW w:w="1233" w:type="pct"/>
          </w:tcPr>
          <w:p w14:paraId="2FD94C5F" w14:textId="64857B19" w:rsidR="00375EC2" w:rsidRPr="00BE2C17" w:rsidDel="00DF0253" w:rsidRDefault="00375EC2">
            <w:pPr>
              <w:jc w:val="center"/>
              <w:rPr>
                <w:del w:id="7210" w:author="Antoneth Macaisa" w:date="2025-05-07T18:51:00Z"/>
                <w:rFonts w:ascii="Times New Roman" w:eastAsia="Times New Roman" w:hAnsi="Times New Roman"/>
                <w:bCs/>
                <w:sz w:val="26"/>
                <w:szCs w:val="26"/>
              </w:rPr>
            </w:pPr>
          </w:p>
        </w:tc>
        <w:tc>
          <w:tcPr>
            <w:tcW w:w="404" w:type="pct"/>
          </w:tcPr>
          <w:p w14:paraId="4FEB5158" w14:textId="6FD04BE4" w:rsidR="00375EC2" w:rsidRPr="00BE2C17" w:rsidDel="00DF0253" w:rsidRDefault="00375EC2">
            <w:pPr>
              <w:jc w:val="center"/>
              <w:rPr>
                <w:del w:id="7211" w:author="Antoneth Macaisa" w:date="2025-05-07T18:51:00Z"/>
                <w:rFonts w:ascii="Times New Roman" w:hAnsi="Times New Roman"/>
                <w:color w:val="000000"/>
                <w:sz w:val="26"/>
                <w:szCs w:val="26"/>
              </w:rPr>
            </w:pPr>
          </w:p>
        </w:tc>
        <w:tc>
          <w:tcPr>
            <w:tcW w:w="405" w:type="pct"/>
          </w:tcPr>
          <w:p w14:paraId="7E584042" w14:textId="24FC538E" w:rsidR="00375EC2" w:rsidRPr="00BE2C17" w:rsidDel="00DF0253" w:rsidRDefault="00375EC2">
            <w:pPr>
              <w:jc w:val="center"/>
              <w:rPr>
                <w:del w:id="7212" w:author="Antoneth Macaisa" w:date="2025-05-07T18:51:00Z"/>
                <w:rFonts w:ascii="Times New Roman" w:hAnsi="Times New Roman"/>
                <w:color w:val="000000"/>
                <w:sz w:val="26"/>
                <w:szCs w:val="26"/>
              </w:rPr>
            </w:pPr>
          </w:p>
        </w:tc>
      </w:tr>
      <w:tr w:rsidR="00375EC2" w:rsidRPr="00BE2C17" w:rsidDel="00DF0253" w14:paraId="7363F878" w14:textId="4E071AD8" w:rsidTr="00375EC2">
        <w:trPr>
          <w:trHeight w:val="260"/>
          <w:del w:id="7213" w:author="Antoneth Macaisa" w:date="2025-05-07T18:51:00Z"/>
        </w:trPr>
        <w:tc>
          <w:tcPr>
            <w:tcW w:w="443" w:type="pct"/>
            <w:vAlign w:val="center"/>
          </w:tcPr>
          <w:p w14:paraId="037FE00F" w14:textId="43C27DD4" w:rsidR="00375EC2" w:rsidRPr="00BE2C17" w:rsidDel="00DF0253" w:rsidRDefault="00375EC2">
            <w:pPr>
              <w:spacing w:line="276" w:lineRule="auto"/>
              <w:jc w:val="center"/>
              <w:rPr>
                <w:del w:id="7214" w:author="Antoneth Macaisa" w:date="2025-05-07T18:51:00Z"/>
                <w:rFonts w:ascii="Times New Roman" w:hAnsi="Times New Roman"/>
                <w:b/>
                <w:sz w:val="26"/>
                <w:szCs w:val="26"/>
              </w:rPr>
            </w:pPr>
          </w:p>
        </w:tc>
        <w:tc>
          <w:tcPr>
            <w:tcW w:w="1283" w:type="pct"/>
            <w:vAlign w:val="center"/>
          </w:tcPr>
          <w:p w14:paraId="5BC363A2" w14:textId="1761FAF8" w:rsidR="00375EC2" w:rsidRPr="00BE2C17" w:rsidDel="00DF0253" w:rsidRDefault="00375EC2">
            <w:pPr>
              <w:spacing w:line="276" w:lineRule="auto"/>
              <w:jc w:val="center"/>
              <w:rPr>
                <w:del w:id="7215" w:author="Antoneth Macaisa" w:date="2025-05-07T18:51:00Z"/>
                <w:rFonts w:ascii="Times New Roman" w:hAnsi="Times New Roman"/>
                <w:color w:val="000000"/>
                <w:sz w:val="26"/>
                <w:szCs w:val="26"/>
              </w:rPr>
            </w:pPr>
          </w:p>
        </w:tc>
        <w:tc>
          <w:tcPr>
            <w:tcW w:w="1233" w:type="pct"/>
          </w:tcPr>
          <w:p w14:paraId="71D222ED" w14:textId="24E5C47A" w:rsidR="00375EC2" w:rsidRPr="00BE2C17" w:rsidDel="00DF0253" w:rsidRDefault="00375EC2">
            <w:pPr>
              <w:spacing w:line="276" w:lineRule="auto"/>
              <w:jc w:val="center"/>
              <w:rPr>
                <w:del w:id="7216" w:author="Antoneth Macaisa" w:date="2025-05-07T18:51:00Z"/>
                <w:rFonts w:ascii="Times New Roman" w:hAnsi="Times New Roman"/>
                <w:color w:val="000000"/>
                <w:sz w:val="26"/>
                <w:szCs w:val="26"/>
              </w:rPr>
            </w:pPr>
          </w:p>
        </w:tc>
        <w:tc>
          <w:tcPr>
            <w:tcW w:w="1233" w:type="pct"/>
          </w:tcPr>
          <w:p w14:paraId="2592DF93" w14:textId="1DAF41A2" w:rsidR="00375EC2" w:rsidRPr="00BE2C17" w:rsidDel="00DF0253" w:rsidRDefault="00375EC2">
            <w:pPr>
              <w:jc w:val="center"/>
              <w:rPr>
                <w:del w:id="7217" w:author="Antoneth Macaisa" w:date="2025-05-07T18:51:00Z"/>
                <w:rFonts w:ascii="Times New Roman" w:eastAsia="Times New Roman" w:hAnsi="Times New Roman"/>
                <w:bCs/>
                <w:sz w:val="26"/>
                <w:szCs w:val="26"/>
              </w:rPr>
            </w:pPr>
          </w:p>
        </w:tc>
        <w:tc>
          <w:tcPr>
            <w:tcW w:w="404" w:type="pct"/>
          </w:tcPr>
          <w:p w14:paraId="3ACE91A3" w14:textId="67759800" w:rsidR="00375EC2" w:rsidRPr="00BE2C17" w:rsidDel="00DF0253" w:rsidRDefault="00375EC2">
            <w:pPr>
              <w:jc w:val="center"/>
              <w:rPr>
                <w:del w:id="7218" w:author="Antoneth Macaisa" w:date="2025-05-07T18:51:00Z"/>
                <w:rFonts w:ascii="Times New Roman" w:eastAsia="Times New Roman" w:hAnsi="Times New Roman"/>
                <w:bCs/>
                <w:sz w:val="26"/>
                <w:szCs w:val="26"/>
              </w:rPr>
            </w:pPr>
          </w:p>
        </w:tc>
        <w:tc>
          <w:tcPr>
            <w:tcW w:w="405" w:type="pct"/>
          </w:tcPr>
          <w:p w14:paraId="731746D5" w14:textId="25552207" w:rsidR="00375EC2" w:rsidRPr="00BE2C17" w:rsidDel="00DF0253" w:rsidRDefault="00375EC2">
            <w:pPr>
              <w:jc w:val="center"/>
              <w:rPr>
                <w:del w:id="7219" w:author="Antoneth Macaisa" w:date="2025-05-07T18:51:00Z"/>
                <w:rFonts w:ascii="Times New Roman" w:eastAsia="Times New Roman" w:hAnsi="Times New Roman"/>
                <w:bCs/>
                <w:sz w:val="26"/>
                <w:szCs w:val="26"/>
              </w:rPr>
            </w:pPr>
          </w:p>
        </w:tc>
      </w:tr>
      <w:tr w:rsidR="00375EC2" w:rsidRPr="00BE2C17" w:rsidDel="00DF0253" w14:paraId="3B8D84A7" w14:textId="7DD82B25" w:rsidTr="00375EC2">
        <w:trPr>
          <w:trHeight w:val="107"/>
          <w:del w:id="7220" w:author="Antoneth Macaisa" w:date="2025-05-07T18:51:00Z"/>
        </w:trPr>
        <w:tc>
          <w:tcPr>
            <w:tcW w:w="443" w:type="pct"/>
            <w:vAlign w:val="center"/>
          </w:tcPr>
          <w:p w14:paraId="5D400E8D" w14:textId="019DA212" w:rsidR="00375EC2" w:rsidRPr="00BE2C17" w:rsidDel="00DF0253" w:rsidRDefault="00375EC2">
            <w:pPr>
              <w:spacing w:line="276" w:lineRule="auto"/>
              <w:jc w:val="center"/>
              <w:rPr>
                <w:del w:id="7221" w:author="Antoneth Macaisa" w:date="2025-05-07T18:51:00Z"/>
                <w:rFonts w:ascii="Times New Roman" w:hAnsi="Times New Roman"/>
                <w:b/>
                <w:sz w:val="26"/>
                <w:szCs w:val="26"/>
              </w:rPr>
            </w:pPr>
          </w:p>
        </w:tc>
        <w:tc>
          <w:tcPr>
            <w:tcW w:w="1283" w:type="pct"/>
            <w:vAlign w:val="center"/>
          </w:tcPr>
          <w:p w14:paraId="7D7B13E8" w14:textId="175F389A" w:rsidR="00375EC2" w:rsidRPr="00BE2C17" w:rsidDel="00DF0253" w:rsidRDefault="00375EC2">
            <w:pPr>
              <w:spacing w:line="276" w:lineRule="auto"/>
              <w:jc w:val="center"/>
              <w:rPr>
                <w:del w:id="7222" w:author="Antoneth Macaisa" w:date="2025-05-07T18:51:00Z"/>
                <w:rFonts w:ascii="Times New Roman" w:hAnsi="Times New Roman"/>
                <w:sz w:val="26"/>
                <w:szCs w:val="26"/>
              </w:rPr>
            </w:pPr>
          </w:p>
        </w:tc>
        <w:tc>
          <w:tcPr>
            <w:tcW w:w="1233" w:type="pct"/>
          </w:tcPr>
          <w:p w14:paraId="75B79F91" w14:textId="3B0B17EE" w:rsidR="00375EC2" w:rsidRPr="00BE2C17" w:rsidDel="00DF0253" w:rsidRDefault="00375EC2">
            <w:pPr>
              <w:spacing w:line="276" w:lineRule="auto"/>
              <w:jc w:val="center"/>
              <w:rPr>
                <w:del w:id="7223" w:author="Antoneth Macaisa" w:date="2025-05-07T18:51:00Z"/>
                <w:rFonts w:ascii="Times New Roman" w:hAnsi="Times New Roman"/>
                <w:sz w:val="26"/>
                <w:szCs w:val="26"/>
              </w:rPr>
            </w:pPr>
          </w:p>
        </w:tc>
        <w:tc>
          <w:tcPr>
            <w:tcW w:w="1233" w:type="pct"/>
          </w:tcPr>
          <w:p w14:paraId="20717A49" w14:textId="33A1DC57" w:rsidR="00375EC2" w:rsidRPr="00BE2C17" w:rsidDel="00DF0253" w:rsidRDefault="00375EC2">
            <w:pPr>
              <w:pStyle w:val="NormalWeb"/>
              <w:spacing w:after="0"/>
              <w:jc w:val="center"/>
              <w:rPr>
                <w:del w:id="7224" w:author="Antoneth Macaisa" w:date="2025-05-07T18:51:00Z"/>
                <w:sz w:val="26"/>
                <w:szCs w:val="26"/>
              </w:rPr>
            </w:pPr>
          </w:p>
        </w:tc>
        <w:tc>
          <w:tcPr>
            <w:tcW w:w="404" w:type="pct"/>
          </w:tcPr>
          <w:p w14:paraId="5E1E1AB6" w14:textId="638ED3B7" w:rsidR="00375EC2" w:rsidRPr="00BE2C17" w:rsidDel="00DF0253" w:rsidRDefault="00375EC2">
            <w:pPr>
              <w:pStyle w:val="NormalWeb"/>
              <w:spacing w:after="0"/>
              <w:jc w:val="center"/>
              <w:rPr>
                <w:del w:id="7225" w:author="Antoneth Macaisa" w:date="2025-05-07T18:51:00Z"/>
                <w:color w:val="000000"/>
                <w:sz w:val="26"/>
                <w:szCs w:val="26"/>
              </w:rPr>
            </w:pPr>
          </w:p>
        </w:tc>
        <w:tc>
          <w:tcPr>
            <w:tcW w:w="405" w:type="pct"/>
          </w:tcPr>
          <w:p w14:paraId="6C391037" w14:textId="795CF2B6" w:rsidR="00375EC2" w:rsidRPr="00BE2C17" w:rsidDel="00DF0253" w:rsidRDefault="00375EC2">
            <w:pPr>
              <w:pStyle w:val="NormalWeb"/>
              <w:spacing w:after="0"/>
              <w:jc w:val="center"/>
              <w:rPr>
                <w:del w:id="7226" w:author="Antoneth Macaisa" w:date="2025-05-07T18:51:00Z"/>
                <w:color w:val="000000"/>
                <w:sz w:val="26"/>
                <w:szCs w:val="26"/>
              </w:rPr>
            </w:pPr>
          </w:p>
        </w:tc>
      </w:tr>
      <w:tr w:rsidR="00375EC2" w:rsidRPr="00BE2C17" w:rsidDel="00DF0253" w14:paraId="537E5DA1" w14:textId="31EB99A8" w:rsidTr="00375EC2">
        <w:trPr>
          <w:trHeight w:val="107"/>
          <w:del w:id="7227" w:author="Antoneth Macaisa" w:date="2025-05-07T18:51:00Z"/>
        </w:trPr>
        <w:tc>
          <w:tcPr>
            <w:tcW w:w="443" w:type="pct"/>
            <w:vAlign w:val="center"/>
          </w:tcPr>
          <w:p w14:paraId="3F26D927" w14:textId="68FC3488" w:rsidR="00375EC2" w:rsidRPr="00BE2C17" w:rsidDel="00DF0253" w:rsidRDefault="00375EC2">
            <w:pPr>
              <w:jc w:val="center"/>
              <w:rPr>
                <w:del w:id="7228" w:author="Antoneth Macaisa" w:date="2025-05-07T18:51:00Z"/>
                <w:rFonts w:ascii="Times New Roman" w:eastAsia="Times New Roman" w:hAnsi="Times New Roman"/>
                <w:bCs/>
                <w:sz w:val="26"/>
                <w:szCs w:val="26"/>
              </w:rPr>
            </w:pPr>
          </w:p>
        </w:tc>
        <w:tc>
          <w:tcPr>
            <w:tcW w:w="1283" w:type="pct"/>
            <w:vAlign w:val="center"/>
          </w:tcPr>
          <w:p w14:paraId="506588E1" w14:textId="2E783C9E" w:rsidR="00375EC2" w:rsidRPr="00BE2C17" w:rsidDel="00DF0253" w:rsidRDefault="00375EC2">
            <w:pPr>
              <w:jc w:val="center"/>
              <w:rPr>
                <w:del w:id="7229" w:author="Antoneth Macaisa" w:date="2025-05-07T18:51:00Z"/>
                <w:rFonts w:ascii="Times New Roman" w:hAnsi="Times New Roman"/>
                <w:color w:val="000000"/>
                <w:sz w:val="26"/>
                <w:szCs w:val="26"/>
              </w:rPr>
            </w:pPr>
          </w:p>
        </w:tc>
        <w:tc>
          <w:tcPr>
            <w:tcW w:w="1233" w:type="pct"/>
          </w:tcPr>
          <w:p w14:paraId="6241062A" w14:textId="55BA52DD" w:rsidR="00375EC2" w:rsidRPr="00BE2C17" w:rsidDel="00DF0253" w:rsidRDefault="00375EC2">
            <w:pPr>
              <w:jc w:val="center"/>
              <w:rPr>
                <w:del w:id="7230" w:author="Antoneth Macaisa" w:date="2025-05-07T18:51:00Z"/>
                <w:rFonts w:ascii="Times New Roman" w:hAnsi="Times New Roman"/>
                <w:color w:val="000000"/>
                <w:sz w:val="26"/>
                <w:szCs w:val="26"/>
              </w:rPr>
            </w:pPr>
          </w:p>
        </w:tc>
        <w:tc>
          <w:tcPr>
            <w:tcW w:w="1233" w:type="pct"/>
          </w:tcPr>
          <w:p w14:paraId="73965EB5" w14:textId="6809BD7A" w:rsidR="00375EC2" w:rsidRPr="00BE2C17" w:rsidDel="00DF0253" w:rsidRDefault="00375EC2">
            <w:pPr>
              <w:jc w:val="center"/>
              <w:rPr>
                <w:del w:id="7231" w:author="Antoneth Macaisa" w:date="2025-05-07T18:51:00Z"/>
                <w:rFonts w:ascii="Times New Roman" w:eastAsia="Times New Roman" w:hAnsi="Times New Roman"/>
                <w:bCs/>
                <w:sz w:val="26"/>
                <w:szCs w:val="26"/>
              </w:rPr>
            </w:pPr>
          </w:p>
        </w:tc>
        <w:tc>
          <w:tcPr>
            <w:tcW w:w="404" w:type="pct"/>
          </w:tcPr>
          <w:p w14:paraId="74247F4D" w14:textId="58B6DF50" w:rsidR="00375EC2" w:rsidRPr="00BE2C17" w:rsidDel="00DF0253" w:rsidRDefault="00375EC2">
            <w:pPr>
              <w:jc w:val="center"/>
              <w:rPr>
                <w:del w:id="7232" w:author="Antoneth Macaisa" w:date="2025-05-07T18:51:00Z"/>
                <w:rFonts w:ascii="Times New Roman" w:eastAsia="Times New Roman" w:hAnsi="Times New Roman"/>
                <w:bCs/>
                <w:sz w:val="26"/>
                <w:szCs w:val="26"/>
              </w:rPr>
            </w:pPr>
          </w:p>
        </w:tc>
        <w:tc>
          <w:tcPr>
            <w:tcW w:w="405" w:type="pct"/>
          </w:tcPr>
          <w:p w14:paraId="1F5E3846" w14:textId="7AA1F2C6" w:rsidR="00375EC2" w:rsidRPr="00BE2C17" w:rsidDel="00DF0253" w:rsidRDefault="00375EC2">
            <w:pPr>
              <w:jc w:val="center"/>
              <w:rPr>
                <w:del w:id="7233" w:author="Antoneth Macaisa" w:date="2025-05-07T18:51:00Z"/>
                <w:rFonts w:ascii="Times New Roman" w:eastAsia="Times New Roman" w:hAnsi="Times New Roman"/>
                <w:bCs/>
                <w:sz w:val="26"/>
                <w:szCs w:val="26"/>
              </w:rPr>
            </w:pPr>
          </w:p>
        </w:tc>
      </w:tr>
      <w:tr w:rsidR="00375EC2" w:rsidRPr="00BE2C17" w:rsidDel="00DF0253" w14:paraId="1BB9E1D7" w14:textId="66A51BC2" w:rsidTr="00375EC2">
        <w:trPr>
          <w:trHeight w:val="107"/>
          <w:del w:id="7234" w:author="Antoneth Macaisa" w:date="2025-05-07T18:51:00Z"/>
        </w:trPr>
        <w:tc>
          <w:tcPr>
            <w:tcW w:w="443" w:type="pct"/>
            <w:tcBorders>
              <w:top w:val="single" w:sz="4" w:space="0" w:color="auto"/>
              <w:bottom w:val="single" w:sz="4" w:space="0" w:color="auto"/>
            </w:tcBorders>
            <w:vAlign w:val="center"/>
          </w:tcPr>
          <w:p w14:paraId="31DAD264" w14:textId="36728219" w:rsidR="00375EC2" w:rsidRPr="00BE2C17" w:rsidDel="00DF0253" w:rsidRDefault="00375EC2">
            <w:pPr>
              <w:spacing w:line="276" w:lineRule="auto"/>
              <w:jc w:val="center"/>
              <w:rPr>
                <w:del w:id="7235" w:author="Antoneth Macaisa" w:date="2025-05-07T18:51:00Z"/>
                <w:rFonts w:ascii="Times New Roman" w:hAnsi="Times New Roman"/>
                <w:bCs/>
                <w:sz w:val="26"/>
                <w:szCs w:val="26"/>
              </w:rPr>
            </w:pPr>
          </w:p>
        </w:tc>
        <w:tc>
          <w:tcPr>
            <w:tcW w:w="1283" w:type="pct"/>
            <w:tcBorders>
              <w:top w:val="single" w:sz="4" w:space="0" w:color="auto"/>
              <w:bottom w:val="single" w:sz="4" w:space="0" w:color="auto"/>
            </w:tcBorders>
            <w:vAlign w:val="center"/>
          </w:tcPr>
          <w:p w14:paraId="32C60532" w14:textId="61F5B82B" w:rsidR="00375EC2" w:rsidRPr="00BE2C17" w:rsidDel="00DF0253" w:rsidRDefault="00375EC2">
            <w:pPr>
              <w:spacing w:line="276" w:lineRule="auto"/>
              <w:jc w:val="center"/>
              <w:rPr>
                <w:del w:id="7236" w:author="Antoneth Macaisa" w:date="2025-05-07T18:51:00Z"/>
                <w:rFonts w:ascii="Times New Roman" w:hAnsi="Times New Roman"/>
                <w:sz w:val="26"/>
                <w:szCs w:val="26"/>
              </w:rPr>
            </w:pPr>
          </w:p>
        </w:tc>
        <w:tc>
          <w:tcPr>
            <w:tcW w:w="1233" w:type="pct"/>
            <w:tcBorders>
              <w:top w:val="single" w:sz="4" w:space="0" w:color="auto"/>
              <w:bottom w:val="single" w:sz="4" w:space="0" w:color="auto"/>
            </w:tcBorders>
          </w:tcPr>
          <w:p w14:paraId="71C211D9" w14:textId="2AA74794" w:rsidR="00375EC2" w:rsidRPr="00BE2C17" w:rsidDel="00DF0253" w:rsidRDefault="00375EC2">
            <w:pPr>
              <w:spacing w:line="276" w:lineRule="auto"/>
              <w:jc w:val="center"/>
              <w:rPr>
                <w:del w:id="7237" w:author="Antoneth Macaisa" w:date="2025-05-07T18:51:00Z"/>
                <w:rFonts w:ascii="Times New Roman" w:hAnsi="Times New Roman"/>
                <w:sz w:val="26"/>
                <w:szCs w:val="26"/>
              </w:rPr>
            </w:pPr>
          </w:p>
        </w:tc>
        <w:tc>
          <w:tcPr>
            <w:tcW w:w="1233" w:type="pct"/>
            <w:tcBorders>
              <w:top w:val="single" w:sz="4" w:space="0" w:color="auto"/>
              <w:bottom w:val="single" w:sz="4" w:space="0" w:color="auto"/>
            </w:tcBorders>
          </w:tcPr>
          <w:p w14:paraId="3D33A4FF" w14:textId="6E71B934" w:rsidR="00375EC2" w:rsidRPr="00BE2C17" w:rsidDel="00DF0253" w:rsidRDefault="00375EC2">
            <w:pPr>
              <w:jc w:val="center"/>
              <w:rPr>
                <w:del w:id="7238" w:author="Antoneth Macaisa" w:date="2025-05-07T18:51:00Z"/>
                <w:rFonts w:ascii="Times New Roman" w:eastAsia="Times New Roman" w:hAnsi="Times New Roman"/>
                <w:bCs/>
                <w:sz w:val="26"/>
                <w:szCs w:val="26"/>
              </w:rPr>
            </w:pPr>
          </w:p>
        </w:tc>
        <w:tc>
          <w:tcPr>
            <w:tcW w:w="404" w:type="pct"/>
            <w:tcBorders>
              <w:top w:val="single" w:sz="4" w:space="0" w:color="auto"/>
              <w:bottom w:val="single" w:sz="4" w:space="0" w:color="auto"/>
            </w:tcBorders>
          </w:tcPr>
          <w:p w14:paraId="7777B09C" w14:textId="1BDAE1D3" w:rsidR="00375EC2" w:rsidRPr="00BE2C17" w:rsidDel="00DF0253" w:rsidRDefault="00375EC2">
            <w:pPr>
              <w:jc w:val="center"/>
              <w:rPr>
                <w:del w:id="7239" w:author="Antoneth Macaisa" w:date="2025-05-07T18:51:00Z"/>
                <w:rFonts w:ascii="Times New Roman" w:hAnsi="Times New Roman"/>
                <w:color w:val="000000"/>
                <w:sz w:val="26"/>
                <w:szCs w:val="26"/>
              </w:rPr>
            </w:pPr>
          </w:p>
        </w:tc>
        <w:tc>
          <w:tcPr>
            <w:tcW w:w="405" w:type="pct"/>
            <w:tcBorders>
              <w:top w:val="single" w:sz="4" w:space="0" w:color="auto"/>
              <w:bottom w:val="single" w:sz="4" w:space="0" w:color="auto"/>
            </w:tcBorders>
          </w:tcPr>
          <w:p w14:paraId="5E5583B3" w14:textId="37161EB7" w:rsidR="00375EC2" w:rsidRPr="00BE2C17" w:rsidDel="00DF0253" w:rsidRDefault="00375EC2">
            <w:pPr>
              <w:jc w:val="center"/>
              <w:rPr>
                <w:del w:id="7240" w:author="Antoneth Macaisa" w:date="2025-05-07T18:51:00Z"/>
                <w:rFonts w:ascii="Times New Roman" w:hAnsi="Times New Roman"/>
                <w:color w:val="000000"/>
                <w:sz w:val="26"/>
                <w:szCs w:val="26"/>
              </w:rPr>
            </w:pPr>
          </w:p>
        </w:tc>
      </w:tr>
      <w:tr w:rsidR="00375EC2" w:rsidRPr="00BE2C17" w:rsidDel="00DF0253" w14:paraId="799CCB39" w14:textId="3CA1D621" w:rsidTr="00375EC2">
        <w:trPr>
          <w:trHeight w:val="107"/>
          <w:del w:id="7241" w:author="Antoneth Macaisa" w:date="2025-05-07T18:51:00Z"/>
        </w:trPr>
        <w:tc>
          <w:tcPr>
            <w:tcW w:w="443" w:type="pct"/>
            <w:tcBorders>
              <w:top w:val="single" w:sz="4" w:space="0" w:color="auto"/>
            </w:tcBorders>
            <w:vAlign w:val="center"/>
          </w:tcPr>
          <w:p w14:paraId="4519A463" w14:textId="6726D40A" w:rsidR="00375EC2" w:rsidRPr="00BE2C17" w:rsidDel="00DF0253" w:rsidRDefault="00375EC2">
            <w:pPr>
              <w:jc w:val="center"/>
              <w:rPr>
                <w:del w:id="7242" w:author="Antoneth Macaisa" w:date="2025-05-07T18:51:00Z"/>
                <w:rFonts w:ascii="Times New Roman" w:eastAsia="Times New Roman" w:hAnsi="Times New Roman"/>
                <w:bCs/>
                <w:sz w:val="26"/>
                <w:szCs w:val="26"/>
              </w:rPr>
            </w:pPr>
          </w:p>
        </w:tc>
        <w:tc>
          <w:tcPr>
            <w:tcW w:w="1283" w:type="pct"/>
            <w:tcBorders>
              <w:top w:val="single" w:sz="4" w:space="0" w:color="auto"/>
            </w:tcBorders>
          </w:tcPr>
          <w:p w14:paraId="03C4408C" w14:textId="57A1796B" w:rsidR="00375EC2" w:rsidRPr="00BE2C17" w:rsidDel="00DF0253" w:rsidRDefault="00375EC2">
            <w:pPr>
              <w:jc w:val="center"/>
              <w:rPr>
                <w:del w:id="7243" w:author="Antoneth Macaisa" w:date="2025-05-07T18:51:00Z"/>
                <w:rFonts w:ascii="Times New Roman" w:hAnsi="Times New Roman"/>
                <w:color w:val="000000"/>
                <w:sz w:val="26"/>
                <w:szCs w:val="26"/>
              </w:rPr>
            </w:pPr>
          </w:p>
        </w:tc>
        <w:tc>
          <w:tcPr>
            <w:tcW w:w="1233" w:type="pct"/>
            <w:tcBorders>
              <w:top w:val="single" w:sz="4" w:space="0" w:color="auto"/>
            </w:tcBorders>
          </w:tcPr>
          <w:p w14:paraId="1AECFD19" w14:textId="68BBEC63" w:rsidR="00375EC2" w:rsidRPr="00BE2C17" w:rsidDel="00DF0253" w:rsidRDefault="00375EC2">
            <w:pPr>
              <w:jc w:val="center"/>
              <w:rPr>
                <w:del w:id="7244" w:author="Antoneth Macaisa" w:date="2025-05-07T18:51:00Z"/>
                <w:rFonts w:ascii="Times New Roman" w:hAnsi="Times New Roman"/>
                <w:color w:val="000000"/>
                <w:sz w:val="26"/>
                <w:szCs w:val="26"/>
              </w:rPr>
            </w:pPr>
          </w:p>
        </w:tc>
        <w:tc>
          <w:tcPr>
            <w:tcW w:w="1233" w:type="pct"/>
            <w:tcBorders>
              <w:top w:val="single" w:sz="4" w:space="0" w:color="auto"/>
            </w:tcBorders>
          </w:tcPr>
          <w:p w14:paraId="10B67171" w14:textId="0C688F19" w:rsidR="00375EC2" w:rsidRPr="00BE2C17" w:rsidDel="00DF0253" w:rsidRDefault="00375EC2">
            <w:pPr>
              <w:jc w:val="center"/>
              <w:rPr>
                <w:del w:id="7245" w:author="Antoneth Macaisa" w:date="2025-05-07T18:51:00Z"/>
                <w:rFonts w:ascii="Times New Roman" w:eastAsia="Times New Roman" w:hAnsi="Times New Roman"/>
                <w:bCs/>
                <w:sz w:val="26"/>
                <w:szCs w:val="26"/>
              </w:rPr>
            </w:pPr>
          </w:p>
        </w:tc>
        <w:tc>
          <w:tcPr>
            <w:tcW w:w="404" w:type="pct"/>
            <w:tcBorders>
              <w:top w:val="single" w:sz="4" w:space="0" w:color="auto"/>
            </w:tcBorders>
          </w:tcPr>
          <w:p w14:paraId="58380B91" w14:textId="22467299" w:rsidR="00375EC2" w:rsidRPr="00BE2C17" w:rsidDel="00DF0253" w:rsidRDefault="00375EC2">
            <w:pPr>
              <w:jc w:val="center"/>
              <w:rPr>
                <w:del w:id="7246" w:author="Antoneth Macaisa" w:date="2025-05-07T18:51:00Z"/>
                <w:rFonts w:ascii="Times New Roman" w:hAnsi="Times New Roman"/>
                <w:color w:val="000000"/>
                <w:sz w:val="26"/>
                <w:szCs w:val="26"/>
              </w:rPr>
            </w:pPr>
          </w:p>
        </w:tc>
        <w:tc>
          <w:tcPr>
            <w:tcW w:w="405" w:type="pct"/>
            <w:tcBorders>
              <w:top w:val="single" w:sz="4" w:space="0" w:color="auto"/>
            </w:tcBorders>
          </w:tcPr>
          <w:p w14:paraId="4D08A12A" w14:textId="03A71A1F" w:rsidR="00375EC2" w:rsidRPr="00BE2C17" w:rsidDel="00DF0253" w:rsidRDefault="00375EC2">
            <w:pPr>
              <w:jc w:val="center"/>
              <w:rPr>
                <w:del w:id="7247" w:author="Antoneth Macaisa" w:date="2025-05-07T18:51:00Z"/>
                <w:rFonts w:ascii="Times New Roman" w:hAnsi="Times New Roman"/>
                <w:color w:val="000000"/>
                <w:sz w:val="26"/>
                <w:szCs w:val="26"/>
              </w:rPr>
            </w:pPr>
          </w:p>
        </w:tc>
      </w:tr>
      <w:tr w:rsidR="00375EC2" w:rsidRPr="00BE2C17" w:rsidDel="00DF0253" w14:paraId="3DA81E53" w14:textId="7594CE38" w:rsidTr="00375EC2">
        <w:trPr>
          <w:trHeight w:val="107"/>
          <w:del w:id="7248" w:author="Antoneth Macaisa" w:date="2025-05-07T18:51:00Z"/>
        </w:trPr>
        <w:tc>
          <w:tcPr>
            <w:tcW w:w="443" w:type="pct"/>
            <w:tcBorders>
              <w:top w:val="single" w:sz="4" w:space="0" w:color="auto"/>
              <w:bottom w:val="single" w:sz="4" w:space="0" w:color="auto"/>
            </w:tcBorders>
            <w:vAlign w:val="center"/>
          </w:tcPr>
          <w:p w14:paraId="0F2D389B" w14:textId="27A072AD" w:rsidR="00375EC2" w:rsidRPr="00BE2C17" w:rsidDel="00DF0253" w:rsidRDefault="00375EC2">
            <w:pPr>
              <w:jc w:val="center"/>
              <w:rPr>
                <w:del w:id="7249" w:author="Antoneth Macaisa" w:date="2025-05-07T18:51:00Z"/>
                <w:rFonts w:ascii="Times New Roman" w:eastAsia="Times New Roman" w:hAnsi="Times New Roman"/>
                <w:bCs/>
                <w:sz w:val="26"/>
                <w:szCs w:val="26"/>
              </w:rPr>
            </w:pPr>
          </w:p>
        </w:tc>
        <w:tc>
          <w:tcPr>
            <w:tcW w:w="1283" w:type="pct"/>
            <w:tcBorders>
              <w:top w:val="single" w:sz="4" w:space="0" w:color="auto"/>
              <w:bottom w:val="single" w:sz="4" w:space="0" w:color="auto"/>
            </w:tcBorders>
          </w:tcPr>
          <w:p w14:paraId="54E13F31" w14:textId="515C23A6" w:rsidR="00375EC2" w:rsidRPr="00BE2C17" w:rsidDel="00DF0253" w:rsidRDefault="00375EC2">
            <w:pPr>
              <w:jc w:val="center"/>
              <w:rPr>
                <w:del w:id="7250" w:author="Antoneth Macaisa" w:date="2025-05-07T18:51:00Z"/>
                <w:rFonts w:ascii="Times New Roman" w:hAnsi="Times New Roman"/>
                <w:color w:val="000000"/>
                <w:sz w:val="26"/>
                <w:szCs w:val="26"/>
              </w:rPr>
            </w:pPr>
          </w:p>
        </w:tc>
        <w:tc>
          <w:tcPr>
            <w:tcW w:w="1233" w:type="pct"/>
            <w:tcBorders>
              <w:top w:val="single" w:sz="4" w:space="0" w:color="auto"/>
              <w:bottom w:val="single" w:sz="4" w:space="0" w:color="auto"/>
            </w:tcBorders>
          </w:tcPr>
          <w:p w14:paraId="60420D12" w14:textId="56D0781C" w:rsidR="00375EC2" w:rsidRPr="00BE2C17" w:rsidDel="00DF0253" w:rsidRDefault="00375EC2">
            <w:pPr>
              <w:jc w:val="center"/>
              <w:rPr>
                <w:del w:id="7251" w:author="Antoneth Macaisa" w:date="2025-05-07T18:51:00Z"/>
                <w:rFonts w:ascii="Times New Roman" w:hAnsi="Times New Roman"/>
                <w:color w:val="000000"/>
                <w:sz w:val="26"/>
                <w:szCs w:val="26"/>
              </w:rPr>
            </w:pPr>
          </w:p>
        </w:tc>
        <w:tc>
          <w:tcPr>
            <w:tcW w:w="1233" w:type="pct"/>
            <w:tcBorders>
              <w:top w:val="single" w:sz="4" w:space="0" w:color="auto"/>
              <w:bottom w:val="single" w:sz="4" w:space="0" w:color="auto"/>
            </w:tcBorders>
          </w:tcPr>
          <w:p w14:paraId="60FC564F" w14:textId="169CBE17" w:rsidR="00375EC2" w:rsidRPr="00BE2C17" w:rsidDel="00DF0253" w:rsidRDefault="00375EC2">
            <w:pPr>
              <w:jc w:val="center"/>
              <w:rPr>
                <w:del w:id="7252" w:author="Antoneth Macaisa" w:date="2025-05-07T18:51:00Z"/>
                <w:rFonts w:ascii="Times New Roman" w:eastAsia="Times New Roman" w:hAnsi="Times New Roman"/>
                <w:bCs/>
                <w:sz w:val="26"/>
                <w:szCs w:val="26"/>
              </w:rPr>
            </w:pPr>
          </w:p>
        </w:tc>
        <w:tc>
          <w:tcPr>
            <w:tcW w:w="404" w:type="pct"/>
            <w:tcBorders>
              <w:top w:val="single" w:sz="4" w:space="0" w:color="auto"/>
              <w:bottom w:val="single" w:sz="4" w:space="0" w:color="auto"/>
            </w:tcBorders>
          </w:tcPr>
          <w:p w14:paraId="71DC1FB8" w14:textId="16352BC2" w:rsidR="00375EC2" w:rsidRPr="00BE2C17" w:rsidDel="00DF0253" w:rsidRDefault="00375EC2">
            <w:pPr>
              <w:jc w:val="center"/>
              <w:rPr>
                <w:del w:id="7253" w:author="Antoneth Macaisa" w:date="2025-05-07T18:51:00Z"/>
                <w:rFonts w:ascii="Times New Roman" w:hAnsi="Times New Roman"/>
                <w:color w:val="000000"/>
                <w:sz w:val="26"/>
                <w:szCs w:val="26"/>
              </w:rPr>
            </w:pPr>
          </w:p>
        </w:tc>
        <w:tc>
          <w:tcPr>
            <w:tcW w:w="405" w:type="pct"/>
            <w:tcBorders>
              <w:top w:val="single" w:sz="4" w:space="0" w:color="auto"/>
              <w:bottom w:val="single" w:sz="4" w:space="0" w:color="auto"/>
            </w:tcBorders>
          </w:tcPr>
          <w:p w14:paraId="418571FF" w14:textId="10DC7C2F" w:rsidR="00375EC2" w:rsidRPr="00BE2C17" w:rsidDel="00DF0253" w:rsidRDefault="00375EC2">
            <w:pPr>
              <w:jc w:val="center"/>
              <w:rPr>
                <w:del w:id="7254" w:author="Antoneth Macaisa" w:date="2025-05-07T18:51:00Z"/>
                <w:rFonts w:ascii="Times New Roman" w:hAnsi="Times New Roman"/>
                <w:color w:val="000000"/>
                <w:sz w:val="26"/>
                <w:szCs w:val="26"/>
              </w:rPr>
            </w:pPr>
          </w:p>
        </w:tc>
      </w:tr>
    </w:tbl>
    <w:p w14:paraId="0BBA6783" w14:textId="68B82E8E" w:rsidR="00375EC2" w:rsidRPr="00BE2C17" w:rsidDel="00DF0253" w:rsidRDefault="00375EC2">
      <w:pPr>
        <w:pStyle w:val="Default"/>
        <w:autoSpaceDE/>
        <w:autoSpaceDN/>
        <w:adjustRightInd/>
        <w:jc w:val="center"/>
        <w:rPr>
          <w:del w:id="7255" w:author="Antoneth Macaisa" w:date="2025-05-07T18:51:00Z"/>
          <w:sz w:val="26"/>
          <w:szCs w:val="26"/>
        </w:rPr>
        <w:sectPr w:rsidR="00375EC2" w:rsidRPr="00BE2C17" w:rsidDel="00DF0253" w:rsidSect="00545036">
          <w:type w:val="nextPage"/>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Change w:id="7256" w:author="admin" w:date="2025-05-21T01:09:00Z">
            <w:sectPr w:rsidR="00375EC2" w:rsidRPr="00BE2C17" w:rsidDel="00DF0253" w:rsidSect="00545036">
              <w:type w:val="continuous"/>
              <w:pgMar w:top="1440" w:right="1440" w:bottom="1440" w:left="2160" w:header="720" w:footer="1296" w:gutter="0"/>
            </w:sectPr>
          </w:sectPrChange>
        </w:sectPr>
        <w:pPrChange w:id="7257" w:author="Antoneth Macaisa" w:date="2025-05-07T18:51:00Z">
          <w:pPr>
            <w:pStyle w:val="Default"/>
          </w:pPr>
        </w:pPrChange>
      </w:pPr>
    </w:p>
    <w:p w14:paraId="7BE28FE9" w14:textId="7CDEF34B" w:rsidR="00375EC2" w:rsidRPr="00BE2C17" w:rsidDel="00DF0253" w:rsidRDefault="00375EC2">
      <w:pPr>
        <w:pStyle w:val="Default"/>
        <w:autoSpaceDE/>
        <w:autoSpaceDN/>
        <w:adjustRightInd/>
        <w:jc w:val="center"/>
        <w:rPr>
          <w:del w:id="7258" w:author="Antoneth Macaisa" w:date="2025-05-07T18:51:00Z"/>
          <w:sz w:val="26"/>
          <w:szCs w:val="26"/>
        </w:rPr>
        <w:pPrChange w:id="7259" w:author="Antoneth Macaisa" w:date="2025-05-07T18:51:00Z">
          <w:pPr>
            <w:pStyle w:val="Default"/>
          </w:pPr>
        </w:pPrChange>
      </w:pPr>
    </w:p>
    <w:p w14:paraId="55E4F27F" w14:textId="1028922A" w:rsidR="00375EC2" w:rsidRPr="00BE2C17" w:rsidDel="00DF0253" w:rsidRDefault="00375EC2">
      <w:pPr>
        <w:pStyle w:val="Default"/>
        <w:autoSpaceDE/>
        <w:autoSpaceDN/>
        <w:adjustRightInd/>
        <w:jc w:val="center"/>
        <w:rPr>
          <w:del w:id="7260" w:author="Antoneth Macaisa" w:date="2025-05-07T18:51:00Z"/>
          <w:sz w:val="26"/>
          <w:szCs w:val="26"/>
        </w:rPr>
        <w:pPrChange w:id="7261" w:author="Antoneth Macaisa" w:date="2025-05-07T18:51:00Z">
          <w:pPr>
            <w:pStyle w:val="Default"/>
          </w:pPr>
        </w:pPrChange>
      </w:pPr>
    </w:p>
    <w:p w14:paraId="37A45B77" w14:textId="7F7C09EE" w:rsidR="00375EC2" w:rsidRPr="00BE2C17" w:rsidDel="00DF0253" w:rsidRDefault="00375EC2">
      <w:pPr>
        <w:pStyle w:val="Default"/>
        <w:autoSpaceDE/>
        <w:autoSpaceDN/>
        <w:adjustRightInd/>
        <w:jc w:val="center"/>
        <w:rPr>
          <w:del w:id="7262" w:author="Antoneth Macaisa" w:date="2025-05-07T18:51:00Z"/>
          <w:sz w:val="26"/>
          <w:szCs w:val="26"/>
        </w:rPr>
        <w:pPrChange w:id="7263" w:author="Antoneth Macaisa" w:date="2025-05-07T18:51:00Z">
          <w:pPr>
            <w:pStyle w:val="Default"/>
          </w:pPr>
        </w:pPrChange>
      </w:pPr>
    </w:p>
    <w:p w14:paraId="6F66AA56" w14:textId="5495E3E6" w:rsidR="00375EC2" w:rsidRPr="00BE2C17" w:rsidDel="00DF0253" w:rsidRDefault="00375EC2">
      <w:pPr>
        <w:pStyle w:val="Default"/>
        <w:autoSpaceDE/>
        <w:autoSpaceDN/>
        <w:adjustRightInd/>
        <w:jc w:val="center"/>
        <w:rPr>
          <w:del w:id="7264" w:author="Antoneth Macaisa" w:date="2025-05-07T18:51:00Z"/>
          <w:sz w:val="26"/>
          <w:szCs w:val="26"/>
        </w:rPr>
        <w:pPrChange w:id="7265" w:author="Antoneth Macaisa" w:date="2025-05-07T18:51:00Z">
          <w:pPr>
            <w:pStyle w:val="Default"/>
          </w:pPr>
        </w:pPrChange>
      </w:pPr>
    </w:p>
    <w:p w14:paraId="3D3B97F3" w14:textId="1554D2E3" w:rsidR="00375EC2" w:rsidRPr="00BE2C17" w:rsidDel="00DF0253" w:rsidRDefault="00375EC2">
      <w:pPr>
        <w:pStyle w:val="Default"/>
        <w:autoSpaceDE/>
        <w:autoSpaceDN/>
        <w:adjustRightInd/>
        <w:jc w:val="center"/>
        <w:rPr>
          <w:del w:id="7266" w:author="Antoneth Macaisa" w:date="2025-05-07T18:51:00Z"/>
          <w:sz w:val="26"/>
          <w:szCs w:val="26"/>
        </w:rPr>
        <w:sectPr w:rsidR="00375EC2" w:rsidRPr="00BE2C17" w:rsidDel="00DF0253" w:rsidSect="00545036">
          <w:type w:val="nextPage"/>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Change w:id="7267" w:author="admin" w:date="2025-05-21T01:09:00Z">
            <w:sectPr w:rsidR="00375EC2" w:rsidRPr="00BE2C17" w:rsidDel="00DF0253" w:rsidSect="00545036">
              <w:type w:val="continuous"/>
              <w:pgMar w:top="1440" w:right="1440" w:bottom="1440" w:left="2160" w:header="720" w:footer="1296" w:gutter="0"/>
            </w:sectPr>
          </w:sectPrChange>
        </w:sectPr>
        <w:pPrChange w:id="7268" w:author="Antoneth Macaisa" w:date="2025-05-07T18:51:00Z">
          <w:pPr>
            <w:pStyle w:val="Default"/>
          </w:pPr>
        </w:pPrChange>
      </w:pPr>
    </w:p>
    <w:p w14:paraId="0927E0C4" w14:textId="722B0A41" w:rsidR="00375EC2" w:rsidRPr="00BE2C17" w:rsidDel="00DF0253" w:rsidRDefault="00375EC2">
      <w:pPr>
        <w:pStyle w:val="Default"/>
        <w:autoSpaceDE/>
        <w:autoSpaceDN/>
        <w:adjustRightInd/>
        <w:jc w:val="center"/>
        <w:rPr>
          <w:del w:id="7269" w:author="Antoneth Macaisa" w:date="2025-05-07T18:51:00Z"/>
          <w:sz w:val="26"/>
          <w:szCs w:val="26"/>
        </w:rPr>
        <w:pPrChange w:id="7270" w:author="Antoneth Macaisa" w:date="2025-05-07T18:51:00Z">
          <w:pPr>
            <w:pStyle w:val="Default"/>
          </w:pPr>
        </w:pPrChange>
      </w:pPr>
    </w:p>
    <w:p w14:paraId="03BBBCF5" w14:textId="78355DDD" w:rsidR="00375EC2" w:rsidRPr="00BE2C17" w:rsidDel="00DF0253" w:rsidRDefault="00375EC2">
      <w:pPr>
        <w:pStyle w:val="Default"/>
        <w:autoSpaceDE/>
        <w:autoSpaceDN/>
        <w:adjustRightInd/>
        <w:jc w:val="center"/>
        <w:rPr>
          <w:del w:id="7271" w:author="Antoneth Macaisa" w:date="2025-05-07T18:51:00Z"/>
          <w:sz w:val="26"/>
          <w:szCs w:val="26"/>
        </w:rPr>
        <w:pPrChange w:id="7272" w:author="Antoneth Macaisa" w:date="2025-05-07T18:51:00Z">
          <w:pPr>
            <w:pStyle w:val="Default"/>
          </w:pPr>
        </w:pPrChange>
      </w:pPr>
    </w:p>
    <w:p w14:paraId="71550812" w14:textId="325EEA09" w:rsidR="004722D9" w:rsidRPr="00BE2C17" w:rsidDel="00DF0253" w:rsidRDefault="004722D9">
      <w:pPr>
        <w:pStyle w:val="Default"/>
        <w:autoSpaceDE/>
        <w:autoSpaceDN/>
        <w:adjustRightInd/>
        <w:jc w:val="center"/>
        <w:rPr>
          <w:del w:id="7273" w:author="Antoneth Macaisa" w:date="2025-05-07T18:51:00Z"/>
          <w:sz w:val="26"/>
          <w:szCs w:val="26"/>
        </w:rPr>
        <w:pPrChange w:id="7274" w:author="Antoneth Macaisa" w:date="2025-05-07T18:51:00Z">
          <w:pPr>
            <w:pStyle w:val="Default"/>
          </w:pPr>
        </w:pPrChange>
      </w:pPr>
    </w:p>
    <w:p w14:paraId="3FF843AE" w14:textId="7E4533C2" w:rsidR="00380218" w:rsidRPr="00BE2C17" w:rsidDel="00DF0253" w:rsidRDefault="00380218">
      <w:pPr>
        <w:pStyle w:val="Default"/>
        <w:autoSpaceDE/>
        <w:autoSpaceDN/>
        <w:adjustRightInd/>
        <w:jc w:val="center"/>
        <w:rPr>
          <w:del w:id="7275" w:author="Antoneth Macaisa" w:date="2025-05-07T18:51:00Z"/>
          <w:sz w:val="26"/>
          <w:szCs w:val="26"/>
        </w:rPr>
        <w:pPrChange w:id="7276" w:author="Antoneth Macaisa" w:date="2025-05-07T18:51:00Z">
          <w:pPr>
            <w:pStyle w:val="Default"/>
          </w:pPr>
        </w:pPrChange>
      </w:pPr>
    </w:p>
    <w:p w14:paraId="3E60086E" w14:textId="3FDF872C" w:rsidR="00380218" w:rsidRPr="00BE2C17" w:rsidDel="00DF0253" w:rsidRDefault="00380218">
      <w:pPr>
        <w:pStyle w:val="Default"/>
        <w:autoSpaceDE/>
        <w:autoSpaceDN/>
        <w:adjustRightInd/>
        <w:jc w:val="center"/>
        <w:rPr>
          <w:del w:id="7277" w:author="Antoneth Macaisa" w:date="2025-05-07T18:51:00Z"/>
          <w:sz w:val="26"/>
          <w:szCs w:val="26"/>
        </w:rPr>
        <w:pPrChange w:id="7278" w:author="Antoneth Macaisa" w:date="2025-05-07T18:51:00Z">
          <w:pPr>
            <w:pStyle w:val="Default"/>
          </w:pPr>
        </w:pPrChange>
      </w:pPr>
    </w:p>
    <w:p w14:paraId="2885DEB6" w14:textId="7D5179D3" w:rsidR="00380218" w:rsidRPr="00BE2C17" w:rsidDel="00DF0253" w:rsidRDefault="00380218">
      <w:pPr>
        <w:pStyle w:val="Default"/>
        <w:autoSpaceDE/>
        <w:autoSpaceDN/>
        <w:adjustRightInd/>
        <w:jc w:val="center"/>
        <w:rPr>
          <w:del w:id="7279" w:author="Antoneth Macaisa" w:date="2025-05-07T18:51:00Z"/>
          <w:sz w:val="26"/>
          <w:szCs w:val="26"/>
        </w:rPr>
        <w:pPrChange w:id="7280" w:author="Antoneth Macaisa" w:date="2025-05-07T18:51:00Z">
          <w:pPr>
            <w:pStyle w:val="Default"/>
          </w:pPr>
        </w:pPrChange>
      </w:pPr>
    </w:p>
    <w:p w14:paraId="357718A4" w14:textId="39BB817F" w:rsidR="00380218" w:rsidRPr="00BE2C17" w:rsidDel="00DF0253" w:rsidRDefault="00380218">
      <w:pPr>
        <w:pStyle w:val="Default"/>
        <w:autoSpaceDE/>
        <w:autoSpaceDN/>
        <w:adjustRightInd/>
        <w:jc w:val="center"/>
        <w:rPr>
          <w:del w:id="7281" w:author="Antoneth Macaisa" w:date="2025-05-07T18:51:00Z"/>
          <w:sz w:val="26"/>
          <w:szCs w:val="26"/>
        </w:rPr>
        <w:pPrChange w:id="7282" w:author="Antoneth Macaisa" w:date="2025-05-07T18:51:00Z">
          <w:pPr>
            <w:pStyle w:val="Default"/>
          </w:pPr>
        </w:pPrChange>
      </w:pPr>
    </w:p>
    <w:p w14:paraId="55DB0302" w14:textId="6963CA10" w:rsidR="00380218" w:rsidRPr="00BE2C17" w:rsidDel="00DF0253" w:rsidRDefault="00380218">
      <w:pPr>
        <w:pStyle w:val="Default"/>
        <w:autoSpaceDE/>
        <w:autoSpaceDN/>
        <w:adjustRightInd/>
        <w:jc w:val="center"/>
        <w:rPr>
          <w:del w:id="7283" w:author="Antoneth Macaisa" w:date="2025-05-07T18:51:00Z"/>
          <w:sz w:val="26"/>
          <w:szCs w:val="26"/>
        </w:rPr>
        <w:pPrChange w:id="7284" w:author="Antoneth Macaisa" w:date="2025-05-07T18:51:00Z">
          <w:pPr>
            <w:pStyle w:val="Default"/>
          </w:pPr>
        </w:pPrChange>
      </w:pPr>
    </w:p>
    <w:p w14:paraId="39243C13" w14:textId="344BBB5A" w:rsidR="00380218" w:rsidRPr="00BE2C17" w:rsidDel="00DF0253" w:rsidRDefault="00380218">
      <w:pPr>
        <w:pStyle w:val="Default"/>
        <w:autoSpaceDE/>
        <w:autoSpaceDN/>
        <w:adjustRightInd/>
        <w:jc w:val="center"/>
        <w:rPr>
          <w:del w:id="7285" w:author="Antoneth Macaisa" w:date="2025-05-07T18:51:00Z"/>
          <w:sz w:val="26"/>
          <w:szCs w:val="26"/>
        </w:rPr>
        <w:pPrChange w:id="7286" w:author="Antoneth Macaisa" w:date="2025-05-07T18:51:00Z">
          <w:pPr>
            <w:pStyle w:val="Default"/>
          </w:pPr>
        </w:pPrChange>
      </w:pPr>
    </w:p>
    <w:p w14:paraId="4A4217F6" w14:textId="51FE089A" w:rsidR="00B81449" w:rsidRPr="00BE2C17" w:rsidDel="00DF0253" w:rsidRDefault="00380218">
      <w:pPr>
        <w:jc w:val="center"/>
        <w:rPr>
          <w:del w:id="7287" w:author="Antoneth Macaisa" w:date="2025-05-07T18:51:00Z"/>
          <w:rFonts w:ascii="Times New Roman" w:hAnsi="Times New Roman"/>
          <w:b/>
          <w:bCs/>
          <w:sz w:val="26"/>
          <w:szCs w:val="26"/>
        </w:rPr>
      </w:pPr>
      <w:del w:id="7288" w:author="Antoneth Macaisa" w:date="2025-05-07T18:51:00Z">
        <w:r w:rsidRPr="00BE2C17" w:rsidDel="00DF0253">
          <w:rPr>
            <w:rFonts w:ascii="Times New Roman" w:hAnsi="Times New Roman"/>
            <w:b/>
            <w:bCs/>
            <w:sz w:val="26"/>
            <w:szCs w:val="26"/>
          </w:rPr>
          <w:delText xml:space="preserve">SAMPLE </w:delText>
        </w:r>
        <w:r w:rsidR="00B81449" w:rsidRPr="00BE2C17" w:rsidDel="00DF0253">
          <w:rPr>
            <w:rFonts w:ascii="Times New Roman" w:hAnsi="Times New Roman"/>
            <w:b/>
            <w:bCs/>
            <w:sz w:val="26"/>
            <w:szCs w:val="26"/>
          </w:rPr>
          <w:delText xml:space="preserve">Questionnaires for </w:delText>
        </w:r>
        <w:r w:rsidRPr="00BE2C17" w:rsidDel="00DF0253">
          <w:rPr>
            <w:rFonts w:ascii="Times New Roman" w:hAnsi="Times New Roman"/>
            <w:b/>
            <w:bCs/>
            <w:sz w:val="26"/>
            <w:szCs w:val="26"/>
          </w:rPr>
          <w:delText>Users</w:delText>
        </w:r>
      </w:del>
    </w:p>
    <w:p w14:paraId="10A8BB16" w14:textId="7C147D82" w:rsidR="00B81449" w:rsidRPr="00BE2C17" w:rsidDel="00DF0253" w:rsidRDefault="00B81449">
      <w:pPr>
        <w:jc w:val="center"/>
        <w:rPr>
          <w:del w:id="7289" w:author="Antoneth Macaisa" w:date="2025-05-07T18:51:00Z"/>
          <w:rFonts w:ascii="Times New Roman" w:hAnsi="Times New Roman"/>
          <w:sz w:val="26"/>
          <w:szCs w:val="26"/>
        </w:rPr>
        <w:pPrChange w:id="7290" w:author="Antoneth Macaisa" w:date="2025-05-07T18:51:00Z">
          <w:pPr/>
        </w:pPrChange>
      </w:pPr>
      <w:del w:id="7291" w:author="Antoneth Macaisa" w:date="2025-05-07T18:51:00Z">
        <w:r w:rsidRPr="00BE2C17" w:rsidDel="00DF0253">
          <w:rPr>
            <w:rFonts w:ascii="Times New Roman" w:hAnsi="Times New Roman"/>
            <w:sz w:val="26"/>
            <w:szCs w:val="26"/>
          </w:rPr>
          <w:delText>Name: _____________________ Email: _________________________</w:delText>
        </w:r>
      </w:del>
    </w:p>
    <w:p w14:paraId="7C71B654" w14:textId="1841F198" w:rsidR="00B81449" w:rsidRPr="00BE2C17" w:rsidDel="00DF0253" w:rsidRDefault="00B81449">
      <w:pPr>
        <w:jc w:val="center"/>
        <w:rPr>
          <w:del w:id="7292" w:author="Antoneth Macaisa" w:date="2025-05-07T18:51:00Z"/>
          <w:rFonts w:ascii="Times New Roman" w:hAnsi="Times New Roman"/>
          <w:sz w:val="26"/>
          <w:szCs w:val="26"/>
        </w:rPr>
        <w:pPrChange w:id="7293" w:author="Antoneth Macaisa" w:date="2025-05-07T18:51:00Z">
          <w:pPr>
            <w:jc w:val="both"/>
          </w:pPr>
        </w:pPrChange>
      </w:pPr>
      <w:del w:id="7294" w:author="Antoneth Macaisa" w:date="2025-05-07T18:51:00Z">
        <w:r w:rsidRPr="00BE2C17" w:rsidDel="00DF0253">
          <w:rPr>
            <w:rFonts w:ascii="Times New Roman" w:hAnsi="Times New Roman"/>
            <w:sz w:val="26"/>
            <w:szCs w:val="26"/>
          </w:rPr>
          <w:delText>Directions: Read the given conditions. Check (</w:delText>
        </w:r>
        <w:r w:rsidRPr="00BE2C17" w:rsidDel="00DF0253">
          <w:rPr>
            <w:rFonts w:ascii="Segoe UI Symbol" w:hAnsi="Segoe UI Symbol" w:cs="Segoe UI Symbol"/>
            <w:sz w:val="26"/>
            <w:szCs w:val="26"/>
          </w:rPr>
          <w:delText>✓</w:delText>
        </w:r>
        <w:r w:rsidRPr="00BE2C17" w:rsidDel="00DF0253">
          <w:rPr>
            <w:rFonts w:ascii="Times New Roman" w:hAnsi="Times New Roman"/>
            <w:sz w:val="26"/>
            <w:szCs w:val="26"/>
          </w:rPr>
          <w:delText>) the number that corresponds to your preference. Use the scale below to weigh your response. Rest assured that the result of this questionnaire will be kept confidentially.</w:delText>
        </w:r>
      </w:del>
    </w:p>
    <w:p w14:paraId="316CBE29" w14:textId="480A649B" w:rsidR="00B81449" w:rsidRPr="00BE2C17" w:rsidDel="00DF0253" w:rsidRDefault="00B81449">
      <w:pPr>
        <w:ind w:left="720" w:firstLine="720"/>
        <w:jc w:val="center"/>
        <w:rPr>
          <w:del w:id="7295" w:author="Antoneth Macaisa" w:date="2025-05-07T18:51:00Z"/>
          <w:rFonts w:ascii="Times New Roman" w:hAnsi="Times New Roman"/>
          <w:sz w:val="26"/>
          <w:szCs w:val="26"/>
        </w:rPr>
        <w:pPrChange w:id="7296" w:author="Antoneth Macaisa" w:date="2025-05-07T18:51:00Z">
          <w:pPr>
            <w:ind w:left="720" w:firstLine="720"/>
            <w:jc w:val="both"/>
          </w:pPr>
        </w:pPrChange>
      </w:pPr>
      <w:del w:id="7297" w:author="Antoneth Macaisa" w:date="2025-05-07T18:51:00Z">
        <w:r w:rsidRPr="00BE2C17" w:rsidDel="00DF0253">
          <w:rPr>
            <w:rFonts w:ascii="Times New Roman" w:hAnsi="Times New Roman"/>
            <w:sz w:val="26"/>
            <w:szCs w:val="26"/>
          </w:rPr>
          <w:delText xml:space="preserve">5- Strongly Agree </w:delText>
        </w:r>
        <w:r w:rsidRPr="00BE2C17" w:rsidDel="00DF0253">
          <w:rPr>
            <w:rFonts w:ascii="Times New Roman" w:hAnsi="Times New Roman"/>
            <w:sz w:val="26"/>
            <w:szCs w:val="26"/>
          </w:rPr>
          <w:tab/>
          <w:delText>2- Disagree</w:delText>
        </w:r>
      </w:del>
    </w:p>
    <w:p w14:paraId="33C7F84C" w14:textId="2CE56BAA" w:rsidR="00B81449" w:rsidRPr="00BE2C17" w:rsidDel="00DF0253" w:rsidRDefault="00B81449">
      <w:pPr>
        <w:ind w:left="720" w:firstLine="720"/>
        <w:jc w:val="center"/>
        <w:rPr>
          <w:del w:id="7298" w:author="Antoneth Macaisa" w:date="2025-05-07T18:51:00Z"/>
          <w:rFonts w:ascii="Times New Roman" w:hAnsi="Times New Roman"/>
          <w:sz w:val="26"/>
          <w:szCs w:val="26"/>
        </w:rPr>
        <w:pPrChange w:id="7299" w:author="Antoneth Macaisa" w:date="2025-05-07T18:51:00Z">
          <w:pPr>
            <w:ind w:left="720" w:firstLine="720"/>
            <w:jc w:val="both"/>
          </w:pPr>
        </w:pPrChange>
      </w:pPr>
      <w:del w:id="7300" w:author="Antoneth Macaisa" w:date="2025-05-07T18:51:00Z">
        <w:r w:rsidRPr="00BE2C17" w:rsidDel="00DF0253">
          <w:rPr>
            <w:rFonts w:ascii="Times New Roman" w:hAnsi="Times New Roman"/>
            <w:sz w:val="26"/>
            <w:szCs w:val="26"/>
          </w:rPr>
          <w:delText xml:space="preserve">4- Agree </w:delText>
        </w:r>
        <w:r w:rsidRPr="00BE2C17" w:rsidDel="00DF0253">
          <w:rPr>
            <w:rFonts w:ascii="Times New Roman" w:hAnsi="Times New Roman"/>
            <w:sz w:val="26"/>
            <w:szCs w:val="26"/>
          </w:rPr>
          <w:tab/>
        </w:r>
        <w:r w:rsidRPr="00BE2C17" w:rsidDel="00DF0253">
          <w:rPr>
            <w:rFonts w:ascii="Times New Roman" w:hAnsi="Times New Roman"/>
            <w:sz w:val="26"/>
            <w:szCs w:val="26"/>
          </w:rPr>
          <w:tab/>
          <w:delText>1-Strongly Disagree</w:delText>
        </w:r>
      </w:del>
    </w:p>
    <w:p w14:paraId="198D4771" w14:textId="1AFE063A" w:rsidR="00B81449" w:rsidRPr="00BE2C17" w:rsidDel="00DF0253" w:rsidRDefault="00B81449">
      <w:pPr>
        <w:ind w:left="720" w:firstLine="720"/>
        <w:jc w:val="center"/>
        <w:rPr>
          <w:del w:id="7301" w:author="Antoneth Macaisa" w:date="2025-05-07T18:51:00Z"/>
          <w:rFonts w:ascii="Times New Roman" w:hAnsi="Times New Roman"/>
          <w:sz w:val="26"/>
          <w:szCs w:val="26"/>
        </w:rPr>
        <w:pPrChange w:id="7302" w:author="Antoneth Macaisa" w:date="2025-05-07T18:51:00Z">
          <w:pPr>
            <w:ind w:left="720" w:firstLine="720"/>
            <w:jc w:val="both"/>
          </w:pPr>
        </w:pPrChange>
      </w:pPr>
      <w:del w:id="7303" w:author="Antoneth Macaisa" w:date="2025-05-07T18:51:00Z">
        <w:r w:rsidRPr="00BE2C17" w:rsidDel="00DF0253">
          <w:rPr>
            <w:rFonts w:ascii="Times New Roman" w:hAnsi="Times New Roman"/>
            <w:sz w:val="26"/>
            <w:szCs w:val="26"/>
          </w:rPr>
          <w:delText>3- Neither</w:delText>
        </w:r>
      </w:del>
    </w:p>
    <w:tbl>
      <w:tblPr>
        <w:tblStyle w:val="TableGrid"/>
        <w:tblW w:w="0" w:type="auto"/>
        <w:tblLook w:val="04A0" w:firstRow="1" w:lastRow="0" w:firstColumn="1" w:lastColumn="0" w:noHBand="0" w:noVBand="1"/>
      </w:tblPr>
      <w:tblGrid>
        <w:gridCol w:w="6458"/>
        <w:gridCol w:w="436"/>
        <w:gridCol w:w="435"/>
        <w:gridCol w:w="435"/>
        <w:gridCol w:w="435"/>
        <w:gridCol w:w="431"/>
      </w:tblGrid>
      <w:tr w:rsidR="00B81449" w:rsidRPr="00BE2C17" w:rsidDel="00DF0253" w14:paraId="5FF35C38" w14:textId="6786F45B" w:rsidTr="00457FF4">
        <w:trPr>
          <w:del w:id="7304" w:author="Antoneth Macaisa" w:date="2025-05-07T18:51:00Z"/>
        </w:trPr>
        <w:tc>
          <w:tcPr>
            <w:tcW w:w="6458" w:type="dxa"/>
          </w:tcPr>
          <w:p w14:paraId="5BFA66A2" w14:textId="1E4194A5" w:rsidR="00B81449" w:rsidRPr="00BE2C17" w:rsidDel="00DF0253" w:rsidRDefault="00B81449">
            <w:pPr>
              <w:jc w:val="center"/>
              <w:rPr>
                <w:del w:id="7305" w:author="Antoneth Macaisa" w:date="2025-05-07T18:51:00Z"/>
                <w:rFonts w:ascii="Times New Roman" w:hAnsi="Times New Roman"/>
                <w:b/>
                <w:bCs/>
                <w:sz w:val="26"/>
                <w:szCs w:val="26"/>
              </w:rPr>
              <w:pPrChange w:id="7306" w:author="Antoneth Macaisa" w:date="2025-05-07T18:51:00Z">
                <w:pPr>
                  <w:jc w:val="both"/>
                </w:pPr>
              </w:pPrChange>
            </w:pPr>
          </w:p>
        </w:tc>
        <w:tc>
          <w:tcPr>
            <w:tcW w:w="436" w:type="dxa"/>
          </w:tcPr>
          <w:p w14:paraId="3040319D" w14:textId="22A98DBD" w:rsidR="00B81449" w:rsidRPr="00BE2C17" w:rsidDel="00DF0253" w:rsidRDefault="00B81449">
            <w:pPr>
              <w:jc w:val="center"/>
              <w:rPr>
                <w:del w:id="7307" w:author="Antoneth Macaisa" w:date="2025-05-07T18:51:00Z"/>
                <w:rFonts w:ascii="Times New Roman" w:hAnsi="Times New Roman"/>
                <w:b/>
                <w:bCs/>
                <w:sz w:val="26"/>
                <w:szCs w:val="26"/>
              </w:rPr>
              <w:pPrChange w:id="7308" w:author="Antoneth Macaisa" w:date="2025-05-07T18:51:00Z">
                <w:pPr>
                  <w:jc w:val="right"/>
                </w:pPr>
              </w:pPrChange>
            </w:pPr>
            <w:del w:id="7309" w:author="Antoneth Macaisa" w:date="2025-05-07T18:51:00Z">
              <w:r w:rsidRPr="00BE2C17" w:rsidDel="00DF0253">
                <w:rPr>
                  <w:rFonts w:ascii="Times New Roman" w:hAnsi="Times New Roman"/>
                  <w:b/>
                  <w:bCs/>
                  <w:sz w:val="26"/>
                  <w:szCs w:val="26"/>
                </w:rPr>
                <w:delText>5</w:delText>
              </w:r>
            </w:del>
          </w:p>
        </w:tc>
        <w:tc>
          <w:tcPr>
            <w:tcW w:w="435" w:type="dxa"/>
          </w:tcPr>
          <w:p w14:paraId="29BC28EE" w14:textId="26EAD554" w:rsidR="00B81449" w:rsidRPr="00BE2C17" w:rsidDel="00DF0253" w:rsidRDefault="00B81449">
            <w:pPr>
              <w:jc w:val="center"/>
              <w:rPr>
                <w:del w:id="7310" w:author="Antoneth Macaisa" w:date="2025-05-07T18:51:00Z"/>
                <w:rFonts w:ascii="Times New Roman" w:hAnsi="Times New Roman"/>
                <w:b/>
                <w:bCs/>
                <w:sz w:val="26"/>
                <w:szCs w:val="26"/>
              </w:rPr>
              <w:pPrChange w:id="7311" w:author="Antoneth Macaisa" w:date="2025-05-07T18:51:00Z">
                <w:pPr>
                  <w:jc w:val="right"/>
                </w:pPr>
              </w:pPrChange>
            </w:pPr>
            <w:del w:id="7312" w:author="Antoneth Macaisa" w:date="2025-05-07T18:51:00Z">
              <w:r w:rsidRPr="00BE2C17" w:rsidDel="00DF0253">
                <w:rPr>
                  <w:rFonts w:ascii="Times New Roman" w:hAnsi="Times New Roman"/>
                  <w:b/>
                  <w:bCs/>
                  <w:sz w:val="26"/>
                  <w:szCs w:val="26"/>
                </w:rPr>
                <w:delText>4</w:delText>
              </w:r>
            </w:del>
          </w:p>
        </w:tc>
        <w:tc>
          <w:tcPr>
            <w:tcW w:w="435" w:type="dxa"/>
          </w:tcPr>
          <w:p w14:paraId="327B0495" w14:textId="104D1C3F" w:rsidR="00B81449" w:rsidRPr="00BE2C17" w:rsidDel="00DF0253" w:rsidRDefault="00B81449">
            <w:pPr>
              <w:jc w:val="center"/>
              <w:rPr>
                <w:del w:id="7313" w:author="Antoneth Macaisa" w:date="2025-05-07T18:51:00Z"/>
                <w:rFonts w:ascii="Times New Roman" w:hAnsi="Times New Roman"/>
                <w:b/>
                <w:bCs/>
                <w:sz w:val="26"/>
                <w:szCs w:val="26"/>
              </w:rPr>
              <w:pPrChange w:id="7314" w:author="Antoneth Macaisa" w:date="2025-05-07T18:51:00Z">
                <w:pPr>
                  <w:jc w:val="right"/>
                </w:pPr>
              </w:pPrChange>
            </w:pPr>
            <w:del w:id="7315" w:author="Antoneth Macaisa" w:date="2025-05-07T18:51:00Z">
              <w:r w:rsidRPr="00BE2C17" w:rsidDel="00DF0253">
                <w:rPr>
                  <w:rFonts w:ascii="Times New Roman" w:hAnsi="Times New Roman"/>
                  <w:b/>
                  <w:bCs/>
                  <w:sz w:val="26"/>
                  <w:szCs w:val="26"/>
                </w:rPr>
                <w:delText>3</w:delText>
              </w:r>
            </w:del>
          </w:p>
        </w:tc>
        <w:tc>
          <w:tcPr>
            <w:tcW w:w="435" w:type="dxa"/>
          </w:tcPr>
          <w:p w14:paraId="346BA4F7" w14:textId="59C330CF" w:rsidR="00B81449" w:rsidRPr="00BE2C17" w:rsidDel="00DF0253" w:rsidRDefault="00B81449">
            <w:pPr>
              <w:jc w:val="center"/>
              <w:rPr>
                <w:del w:id="7316" w:author="Antoneth Macaisa" w:date="2025-05-07T18:51:00Z"/>
                <w:rFonts w:ascii="Times New Roman" w:hAnsi="Times New Roman"/>
                <w:b/>
                <w:bCs/>
                <w:sz w:val="26"/>
                <w:szCs w:val="26"/>
              </w:rPr>
              <w:pPrChange w:id="7317" w:author="Antoneth Macaisa" w:date="2025-05-07T18:51:00Z">
                <w:pPr>
                  <w:jc w:val="right"/>
                </w:pPr>
              </w:pPrChange>
            </w:pPr>
            <w:del w:id="7318" w:author="Antoneth Macaisa" w:date="2025-05-07T18:51:00Z">
              <w:r w:rsidRPr="00BE2C17" w:rsidDel="00DF0253">
                <w:rPr>
                  <w:rFonts w:ascii="Times New Roman" w:hAnsi="Times New Roman"/>
                  <w:b/>
                  <w:bCs/>
                  <w:sz w:val="26"/>
                  <w:szCs w:val="26"/>
                </w:rPr>
                <w:delText>2</w:delText>
              </w:r>
            </w:del>
          </w:p>
        </w:tc>
        <w:tc>
          <w:tcPr>
            <w:tcW w:w="431" w:type="dxa"/>
          </w:tcPr>
          <w:p w14:paraId="20A47398" w14:textId="6463E64D" w:rsidR="00B81449" w:rsidRPr="00BE2C17" w:rsidDel="00DF0253" w:rsidRDefault="00B81449">
            <w:pPr>
              <w:jc w:val="center"/>
              <w:rPr>
                <w:del w:id="7319" w:author="Antoneth Macaisa" w:date="2025-05-07T18:51:00Z"/>
                <w:rFonts w:ascii="Times New Roman" w:hAnsi="Times New Roman"/>
                <w:b/>
                <w:bCs/>
                <w:sz w:val="26"/>
                <w:szCs w:val="26"/>
              </w:rPr>
              <w:pPrChange w:id="7320" w:author="Antoneth Macaisa" w:date="2025-05-07T18:51:00Z">
                <w:pPr>
                  <w:jc w:val="right"/>
                </w:pPr>
              </w:pPrChange>
            </w:pPr>
            <w:del w:id="7321" w:author="Antoneth Macaisa" w:date="2025-05-07T18:51:00Z">
              <w:r w:rsidRPr="00BE2C17" w:rsidDel="00DF0253">
                <w:rPr>
                  <w:rFonts w:ascii="Times New Roman" w:hAnsi="Times New Roman"/>
                  <w:b/>
                  <w:bCs/>
                  <w:sz w:val="26"/>
                  <w:szCs w:val="26"/>
                </w:rPr>
                <w:delText>1</w:delText>
              </w:r>
            </w:del>
          </w:p>
        </w:tc>
      </w:tr>
      <w:tr w:rsidR="00B81449" w:rsidRPr="00BE2C17" w:rsidDel="00DF0253" w14:paraId="70D79DC9" w14:textId="2CB62ADB" w:rsidTr="00457FF4">
        <w:trPr>
          <w:del w:id="7322" w:author="Antoneth Macaisa" w:date="2025-05-07T18:51:00Z"/>
        </w:trPr>
        <w:tc>
          <w:tcPr>
            <w:tcW w:w="6458" w:type="dxa"/>
          </w:tcPr>
          <w:p w14:paraId="1625AD8F" w14:textId="3F5945D6" w:rsidR="00B81449" w:rsidRPr="00BE2C17" w:rsidDel="00DF0253" w:rsidRDefault="00B81449">
            <w:pPr>
              <w:pStyle w:val="ListParagraph"/>
              <w:numPr>
                <w:ilvl w:val="0"/>
                <w:numId w:val="3"/>
              </w:numPr>
              <w:jc w:val="center"/>
              <w:rPr>
                <w:del w:id="7323" w:author="Antoneth Macaisa" w:date="2025-05-07T18:51:00Z"/>
                <w:rFonts w:ascii="Times New Roman" w:hAnsi="Times New Roman"/>
                <w:sz w:val="26"/>
                <w:szCs w:val="26"/>
              </w:rPr>
              <w:pPrChange w:id="7324" w:author="Antoneth Macaisa" w:date="2025-05-07T18:51:00Z">
                <w:pPr>
                  <w:pStyle w:val="ListParagraph"/>
                  <w:numPr>
                    <w:numId w:val="3"/>
                  </w:numPr>
                  <w:ind w:hanging="360"/>
                  <w:jc w:val="both"/>
                </w:pPr>
              </w:pPrChange>
            </w:pPr>
          </w:p>
        </w:tc>
        <w:tc>
          <w:tcPr>
            <w:tcW w:w="436" w:type="dxa"/>
          </w:tcPr>
          <w:p w14:paraId="3E7FF8ED" w14:textId="5ED90978" w:rsidR="00B81449" w:rsidRPr="00BE2C17" w:rsidDel="00DF0253" w:rsidRDefault="00B81449">
            <w:pPr>
              <w:jc w:val="center"/>
              <w:rPr>
                <w:del w:id="7325" w:author="Antoneth Macaisa" w:date="2025-05-07T18:51:00Z"/>
                <w:rFonts w:ascii="Times New Roman" w:hAnsi="Times New Roman"/>
                <w:sz w:val="26"/>
                <w:szCs w:val="26"/>
              </w:rPr>
              <w:pPrChange w:id="7326" w:author="Antoneth Macaisa" w:date="2025-05-07T18:51:00Z">
                <w:pPr>
                  <w:jc w:val="both"/>
                </w:pPr>
              </w:pPrChange>
            </w:pPr>
          </w:p>
        </w:tc>
        <w:tc>
          <w:tcPr>
            <w:tcW w:w="435" w:type="dxa"/>
          </w:tcPr>
          <w:p w14:paraId="4E7D7BDB" w14:textId="474D1B8E" w:rsidR="00B81449" w:rsidRPr="00BE2C17" w:rsidDel="00DF0253" w:rsidRDefault="00B81449">
            <w:pPr>
              <w:jc w:val="center"/>
              <w:rPr>
                <w:del w:id="7327" w:author="Antoneth Macaisa" w:date="2025-05-07T18:51:00Z"/>
                <w:rFonts w:ascii="Times New Roman" w:hAnsi="Times New Roman"/>
                <w:sz w:val="26"/>
                <w:szCs w:val="26"/>
              </w:rPr>
              <w:pPrChange w:id="7328" w:author="Antoneth Macaisa" w:date="2025-05-07T18:51:00Z">
                <w:pPr>
                  <w:jc w:val="both"/>
                </w:pPr>
              </w:pPrChange>
            </w:pPr>
          </w:p>
        </w:tc>
        <w:tc>
          <w:tcPr>
            <w:tcW w:w="435" w:type="dxa"/>
          </w:tcPr>
          <w:p w14:paraId="3F055FA5" w14:textId="7427040E" w:rsidR="00B81449" w:rsidRPr="00BE2C17" w:rsidDel="00DF0253" w:rsidRDefault="00B81449">
            <w:pPr>
              <w:jc w:val="center"/>
              <w:rPr>
                <w:del w:id="7329" w:author="Antoneth Macaisa" w:date="2025-05-07T18:51:00Z"/>
                <w:rFonts w:ascii="Times New Roman" w:hAnsi="Times New Roman"/>
                <w:sz w:val="26"/>
                <w:szCs w:val="26"/>
              </w:rPr>
              <w:pPrChange w:id="7330" w:author="Antoneth Macaisa" w:date="2025-05-07T18:51:00Z">
                <w:pPr>
                  <w:jc w:val="both"/>
                </w:pPr>
              </w:pPrChange>
            </w:pPr>
          </w:p>
        </w:tc>
        <w:tc>
          <w:tcPr>
            <w:tcW w:w="435" w:type="dxa"/>
          </w:tcPr>
          <w:p w14:paraId="4C3303AC" w14:textId="17D37564" w:rsidR="00B81449" w:rsidRPr="00BE2C17" w:rsidDel="00DF0253" w:rsidRDefault="00B81449">
            <w:pPr>
              <w:jc w:val="center"/>
              <w:rPr>
                <w:del w:id="7331" w:author="Antoneth Macaisa" w:date="2025-05-07T18:51:00Z"/>
                <w:rFonts w:ascii="Times New Roman" w:hAnsi="Times New Roman"/>
                <w:sz w:val="26"/>
                <w:szCs w:val="26"/>
              </w:rPr>
              <w:pPrChange w:id="7332" w:author="Antoneth Macaisa" w:date="2025-05-07T18:51:00Z">
                <w:pPr>
                  <w:jc w:val="both"/>
                </w:pPr>
              </w:pPrChange>
            </w:pPr>
          </w:p>
        </w:tc>
        <w:tc>
          <w:tcPr>
            <w:tcW w:w="431" w:type="dxa"/>
          </w:tcPr>
          <w:p w14:paraId="5C20C94E" w14:textId="264B2AD0" w:rsidR="00B81449" w:rsidRPr="00BE2C17" w:rsidDel="00DF0253" w:rsidRDefault="00B81449">
            <w:pPr>
              <w:jc w:val="center"/>
              <w:rPr>
                <w:del w:id="7333" w:author="Antoneth Macaisa" w:date="2025-05-07T18:51:00Z"/>
                <w:rFonts w:ascii="Times New Roman" w:hAnsi="Times New Roman"/>
                <w:sz w:val="26"/>
                <w:szCs w:val="26"/>
              </w:rPr>
              <w:pPrChange w:id="7334" w:author="Antoneth Macaisa" w:date="2025-05-07T18:51:00Z">
                <w:pPr>
                  <w:jc w:val="both"/>
                </w:pPr>
              </w:pPrChange>
            </w:pPr>
          </w:p>
        </w:tc>
      </w:tr>
      <w:tr w:rsidR="00B81449" w:rsidRPr="00BE2C17" w:rsidDel="00DF0253" w14:paraId="61A4CA02" w14:textId="41187627" w:rsidTr="00457FF4">
        <w:trPr>
          <w:del w:id="7335" w:author="Antoneth Macaisa" w:date="2025-05-07T18:51:00Z"/>
        </w:trPr>
        <w:tc>
          <w:tcPr>
            <w:tcW w:w="6458" w:type="dxa"/>
          </w:tcPr>
          <w:p w14:paraId="1ACD09CE" w14:textId="6396DD5C" w:rsidR="00B81449" w:rsidRPr="00BE2C17" w:rsidDel="00DF0253" w:rsidRDefault="00B81449">
            <w:pPr>
              <w:pStyle w:val="ListParagraph"/>
              <w:numPr>
                <w:ilvl w:val="0"/>
                <w:numId w:val="3"/>
              </w:numPr>
              <w:jc w:val="center"/>
              <w:rPr>
                <w:del w:id="7336" w:author="Antoneth Macaisa" w:date="2025-05-07T18:51:00Z"/>
                <w:rFonts w:ascii="Times New Roman" w:hAnsi="Times New Roman"/>
                <w:sz w:val="26"/>
                <w:szCs w:val="26"/>
              </w:rPr>
              <w:pPrChange w:id="7337" w:author="Antoneth Macaisa" w:date="2025-05-07T18:51:00Z">
                <w:pPr>
                  <w:pStyle w:val="ListParagraph"/>
                  <w:numPr>
                    <w:numId w:val="3"/>
                  </w:numPr>
                  <w:ind w:hanging="360"/>
                  <w:jc w:val="both"/>
                </w:pPr>
              </w:pPrChange>
            </w:pPr>
          </w:p>
        </w:tc>
        <w:tc>
          <w:tcPr>
            <w:tcW w:w="436" w:type="dxa"/>
          </w:tcPr>
          <w:p w14:paraId="46FDD8F6" w14:textId="2DB70F67" w:rsidR="00B81449" w:rsidRPr="00BE2C17" w:rsidDel="00DF0253" w:rsidRDefault="00B81449">
            <w:pPr>
              <w:jc w:val="center"/>
              <w:rPr>
                <w:del w:id="7338" w:author="Antoneth Macaisa" w:date="2025-05-07T18:51:00Z"/>
                <w:rFonts w:ascii="Times New Roman" w:hAnsi="Times New Roman"/>
                <w:sz w:val="26"/>
                <w:szCs w:val="26"/>
              </w:rPr>
              <w:pPrChange w:id="7339" w:author="Antoneth Macaisa" w:date="2025-05-07T18:51:00Z">
                <w:pPr>
                  <w:jc w:val="both"/>
                </w:pPr>
              </w:pPrChange>
            </w:pPr>
          </w:p>
        </w:tc>
        <w:tc>
          <w:tcPr>
            <w:tcW w:w="435" w:type="dxa"/>
          </w:tcPr>
          <w:p w14:paraId="137926E4" w14:textId="62D6BB5B" w:rsidR="00B81449" w:rsidRPr="00BE2C17" w:rsidDel="00DF0253" w:rsidRDefault="00B81449">
            <w:pPr>
              <w:jc w:val="center"/>
              <w:rPr>
                <w:del w:id="7340" w:author="Antoneth Macaisa" w:date="2025-05-07T18:51:00Z"/>
                <w:rFonts w:ascii="Times New Roman" w:hAnsi="Times New Roman"/>
                <w:sz w:val="26"/>
                <w:szCs w:val="26"/>
              </w:rPr>
              <w:pPrChange w:id="7341" w:author="Antoneth Macaisa" w:date="2025-05-07T18:51:00Z">
                <w:pPr>
                  <w:jc w:val="both"/>
                </w:pPr>
              </w:pPrChange>
            </w:pPr>
          </w:p>
        </w:tc>
        <w:tc>
          <w:tcPr>
            <w:tcW w:w="435" w:type="dxa"/>
          </w:tcPr>
          <w:p w14:paraId="29D5C448" w14:textId="62DE8333" w:rsidR="00B81449" w:rsidRPr="00BE2C17" w:rsidDel="00DF0253" w:rsidRDefault="00B81449">
            <w:pPr>
              <w:jc w:val="center"/>
              <w:rPr>
                <w:del w:id="7342" w:author="Antoneth Macaisa" w:date="2025-05-07T18:51:00Z"/>
                <w:rFonts w:ascii="Times New Roman" w:hAnsi="Times New Roman"/>
                <w:sz w:val="26"/>
                <w:szCs w:val="26"/>
              </w:rPr>
              <w:pPrChange w:id="7343" w:author="Antoneth Macaisa" w:date="2025-05-07T18:51:00Z">
                <w:pPr>
                  <w:jc w:val="both"/>
                </w:pPr>
              </w:pPrChange>
            </w:pPr>
          </w:p>
        </w:tc>
        <w:tc>
          <w:tcPr>
            <w:tcW w:w="435" w:type="dxa"/>
          </w:tcPr>
          <w:p w14:paraId="08D7D4A1" w14:textId="0D5C2002" w:rsidR="00B81449" w:rsidRPr="00BE2C17" w:rsidDel="00DF0253" w:rsidRDefault="00B81449">
            <w:pPr>
              <w:jc w:val="center"/>
              <w:rPr>
                <w:del w:id="7344" w:author="Antoneth Macaisa" w:date="2025-05-07T18:51:00Z"/>
                <w:rFonts w:ascii="Times New Roman" w:hAnsi="Times New Roman"/>
                <w:sz w:val="26"/>
                <w:szCs w:val="26"/>
              </w:rPr>
              <w:pPrChange w:id="7345" w:author="Antoneth Macaisa" w:date="2025-05-07T18:51:00Z">
                <w:pPr>
                  <w:jc w:val="both"/>
                </w:pPr>
              </w:pPrChange>
            </w:pPr>
          </w:p>
        </w:tc>
        <w:tc>
          <w:tcPr>
            <w:tcW w:w="431" w:type="dxa"/>
          </w:tcPr>
          <w:p w14:paraId="5B04C920" w14:textId="2244B675" w:rsidR="00B81449" w:rsidRPr="00BE2C17" w:rsidDel="00DF0253" w:rsidRDefault="00B81449">
            <w:pPr>
              <w:jc w:val="center"/>
              <w:rPr>
                <w:del w:id="7346" w:author="Antoneth Macaisa" w:date="2025-05-07T18:51:00Z"/>
                <w:rFonts w:ascii="Times New Roman" w:hAnsi="Times New Roman"/>
                <w:sz w:val="26"/>
                <w:szCs w:val="26"/>
              </w:rPr>
              <w:pPrChange w:id="7347" w:author="Antoneth Macaisa" w:date="2025-05-07T18:51:00Z">
                <w:pPr>
                  <w:jc w:val="both"/>
                </w:pPr>
              </w:pPrChange>
            </w:pPr>
          </w:p>
        </w:tc>
      </w:tr>
      <w:tr w:rsidR="00B81449" w:rsidRPr="00BE2C17" w:rsidDel="00DF0253" w14:paraId="6BA092FF" w14:textId="2439FF16" w:rsidTr="00457FF4">
        <w:trPr>
          <w:del w:id="7348" w:author="Antoneth Macaisa" w:date="2025-05-07T18:51:00Z"/>
        </w:trPr>
        <w:tc>
          <w:tcPr>
            <w:tcW w:w="6458" w:type="dxa"/>
          </w:tcPr>
          <w:p w14:paraId="09E69276" w14:textId="6279933A" w:rsidR="00B81449" w:rsidRPr="00BE2C17" w:rsidDel="00DF0253" w:rsidRDefault="00B81449">
            <w:pPr>
              <w:pStyle w:val="ListParagraph"/>
              <w:numPr>
                <w:ilvl w:val="0"/>
                <w:numId w:val="3"/>
              </w:numPr>
              <w:jc w:val="center"/>
              <w:rPr>
                <w:del w:id="7349" w:author="Antoneth Macaisa" w:date="2025-05-07T18:51:00Z"/>
                <w:rFonts w:ascii="Times New Roman" w:hAnsi="Times New Roman"/>
                <w:sz w:val="26"/>
                <w:szCs w:val="26"/>
              </w:rPr>
              <w:pPrChange w:id="7350" w:author="Antoneth Macaisa" w:date="2025-05-07T18:51:00Z">
                <w:pPr>
                  <w:pStyle w:val="ListParagraph"/>
                  <w:numPr>
                    <w:numId w:val="3"/>
                  </w:numPr>
                  <w:ind w:hanging="360"/>
                  <w:jc w:val="both"/>
                </w:pPr>
              </w:pPrChange>
            </w:pPr>
          </w:p>
        </w:tc>
        <w:tc>
          <w:tcPr>
            <w:tcW w:w="436" w:type="dxa"/>
          </w:tcPr>
          <w:p w14:paraId="6D8D6346" w14:textId="6D1208D6" w:rsidR="00B81449" w:rsidRPr="00BE2C17" w:rsidDel="00DF0253" w:rsidRDefault="00B81449">
            <w:pPr>
              <w:jc w:val="center"/>
              <w:rPr>
                <w:del w:id="7351" w:author="Antoneth Macaisa" w:date="2025-05-07T18:51:00Z"/>
                <w:rFonts w:ascii="Times New Roman" w:hAnsi="Times New Roman"/>
                <w:sz w:val="26"/>
                <w:szCs w:val="26"/>
              </w:rPr>
              <w:pPrChange w:id="7352" w:author="Antoneth Macaisa" w:date="2025-05-07T18:51:00Z">
                <w:pPr>
                  <w:jc w:val="both"/>
                </w:pPr>
              </w:pPrChange>
            </w:pPr>
          </w:p>
        </w:tc>
        <w:tc>
          <w:tcPr>
            <w:tcW w:w="435" w:type="dxa"/>
          </w:tcPr>
          <w:p w14:paraId="64266D4A" w14:textId="67E9E1BE" w:rsidR="00B81449" w:rsidRPr="00BE2C17" w:rsidDel="00DF0253" w:rsidRDefault="00B81449">
            <w:pPr>
              <w:jc w:val="center"/>
              <w:rPr>
                <w:del w:id="7353" w:author="Antoneth Macaisa" w:date="2025-05-07T18:51:00Z"/>
                <w:rFonts w:ascii="Times New Roman" w:hAnsi="Times New Roman"/>
                <w:sz w:val="26"/>
                <w:szCs w:val="26"/>
              </w:rPr>
              <w:pPrChange w:id="7354" w:author="Antoneth Macaisa" w:date="2025-05-07T18:51:00Z">
                <w:pPr>
                  <w:jc w:val="both"/>
                </w:pPr>
              </w:pPrChange>
            </w:pPr>
          </w:p>
        </w:tc>
        <w:tc>
          <w:tcPr>
            <w:tcW w:w="435" w:type="dxa"/>
          </w:tcPr>
          <w:p w14:paraId="313B8946" w14:textId="1286145C" w:rsidR="00B81449" w:rsidRPr="00BE2C17" w:rsidDel="00DF0253" w:rsidRDefault="00B81449">
            <w:pPr>
              <w:jc w:val="center"/>
              <w:rPr>
                <w:del w:id="7355" w:author="Antoneth Macaisa" w:date="2025-05-07T18:51:00Z"/>
                <w:rFonts w:ascii="Times New Roman" w:hAnsi="Times New Roman"/>
                <w:sz w:val="26"/>
                <w:szCs w:val="26"/>
              </w:rPr>
              <w:pPrChange w:id="7356" w:author="Antoneth Macaisa" w:date="2025-05-07T18:51:00Z">
                <w:pPr>
                  <w:jc w:val="both"/>
                </w:pPr>
              </w:pPrChange>
            </w:pPr>
          </w:p>
        </w:tc>
        <w:tc>
          <w:tcPr>
            <w:tcW w:w="435" w:type="dxa"/>
          </w:tcPr>
          <w:p w14:paraId="540E10A7" w14:textId="3CC7DB33" w:rsidR="00B81449" w:rsidRPr="00BE2C17" w:rsidDel="00DF0253" w:rsidRDefault="00B81449">
            <w:pPr>
              <w:jc w:val="center"/>
              <w:rPr>
                <w:del w:id="7357" w:author="Antoneth Macaisa" w:date="2025-05-07T18:51:00Z"/>
                <w:rFonts w:ascii="Times New Roman" w:hAnsi="Times New Roman"/>
                <w:sz w:val="26"/>
                <w:szCs w:val="26"/>
              </w:rPr>
              <w:pPrChange w:id="7358" w:author="Antoneth Macaisa" w:date="2025-05-07T18:51:00Z">
                <w:pPr>
                  <w:jc w:val="both"/>
                </w:pPr>
              </w:pPrChange>
            </w:pPr>
          </w:p>
        </w:tc>
        <w:tc>
          <w:tcPr>
            <w:tcW w:w="431" w:type="dxa"/>
          </w:tcPr>
          <w:p w14:paraId="3AA1C8C9" w14:textId="5A30FBD5" w:rsidR="00B81449" w:rsidRPr="00BE2C17" w:rsidDel="00DF0253" w:rsidRDefault="00B81449">
            <w:pPr>
              <w:jc w:val="center"/>
              <w:rPr>
                <w:del w:id="7359" w:author="Antoneth Macaisa" w:date="2025-05-07T18:51:00Z"/>
                <w:rFonts w:ascii="Times New Roman" w:hAnsi="Times New Roman"/>
                <w:sz w:val="26"/>
                <w:szCs w:val="26"/>
              </w:rPr>
              <w:pPrChange w:id="7360" w:author="Antoneth Macaisa" w:date="2025-05-07T18:51:00Z">
                <w:pPr>
                  <w:jc w:val="both"/>
                </w:pPr>
              </w:pPrChange>
            </w:pPr>
          </w:p>
        </w:tc>
      </w:tr>
      <w:tr w:rsidR="00B81449" w:rsidRPr="00BE2C17" w:rsidDel="00DF0253" w14:paraId="621CD958" w14:textId="4CEF6FD9" w:rsidTr="00457FF4">
        <w:trPr>
          <w:del w:id="7361" w:author="Antoneth Macaisa" w:date="2025-05-07T18:51:00Z"/>
        </w:trPr>
        <w:tc>
          <w:tcPr>
            <w:tcW w:w="6458" w:type="dxa"/>
          </w:tcPr>
          <w:p w14:paraId="0A342186" w14:textId="5FFBA743" w:rsidR="00B81449" w:rsidRPr="00BE2C17" w:rsidDel="00DF0253" w:rsidRDefault="00B81449">
            <w:pPr>
              <w:pStyle w:val="ListParagraph"/>
              <w:numPr>
                <w:ilvl w:val="0"/>
                <w:numId w:val="3"/>
              </w:numPr>
              <w:jc w:val="center"/>
              <w:rPr>
                <w:del w:id="7362" w:author="Antoneth Macaisa" w:date="2025-05-07T18:51:00Z"/>
                <w:rFonts w:ascii="Times New Roman" w:hAnsi="Times New Roman"/>
                <w:sz w:val="26"/>
                <w:szCs w:val="26"/>
              </w:rPr>
              <w:pPrChange w:id="7363" w:author="Antoneth Macaisa" w:date="2025-05-07T18:51:00Z">
                <w:pPr>
                  <w:pStyle w:val="ListParagraph"/>
                  <w:numPr>
                    <w:numId w:val="3"/>
                  </w:numPr>
                  <w:ind w:hanging="360"/>
                  <w:jc w:val="both"/>
                </w:pPr>
              </w:pPrChange>
            </w:pPr>
          </w:p>
        </w:tc>
        <w:tc>
          <w:tcPr>
            <w:tcW w:w="436" w:type="dxa"/>
          </w:tcPr>
          <w:p w14:paraId="0CF6BFEA" w14:textId="544C9EFD" w:rsidR="00B81449" w:rsidRPr="00BE2C17" w:rsidDel="00DF0253" w:rsidRDefault="00B81449">
            <w:pPr>
              <w:jc w:val="center"/>
              <w:rPr>
                <w:del w:id="7364" w:author="Antoneth Macaisa" w:date="2025-05-07T18:51:00Z"/>
                <w:rFonts w:ascii="Times New Roman" w:hAnsi="Times New Roman"/>
                <w:sz w:val="26"/>
                <w:szCs w:val="26"/>
              </w:rPr>
              <w:pPrChange w:id="7365" w:author="Antoneth Macaisa" w:date="2025-05-07T18:51:00Z">
                <w:pPr>
                  <w:jc w:val="both"/>
                </w:pPr>
              </w:pPrChange>
            </w:pPr>
          </w:p>
        </w:tc>
        <w:tc>
          <w:tcPr>
            <w:tcW w:w="435" w:type="dxa"/>
          </w:tcPr>
          <w:p w14:paraId="712D2A41" w14:textId="1A7C2E19" w:rsidR="00B81449" w:rsidRPr="00BE2C17" w:rsidDel="00DF0253" w:rsidRDefault="00B81449">
            <w:pPr>
              <w:jc w:val="center"/>
              <w:rPr>
                <w:del w:id="7366" w:author="Antoneth Macaisa" w:date="2025-05-07T18:51:00Z"/>
                <w:rFonts w:ascii="Times New Roman" w:hAnsi="Times New Roman"/>
                <w:sz w:val="26"/>
                <w:szCs w:val="26"/>
              </w:rPr>
              <w:pPrChange w:id="7367" w:author="Antoneth Macaisa" w:date="2025-05-07T18:51:00Z">
                <w:pPr>
                  <w:jc w:val="both"/>
                </w:pPr>
              </w:pPrChange>
            </w:pPr>
          </w:p>
        </w:tc>
        <w:tc>
          <w:tcPr>
            <w:tcW w:w="435" w:type="dxa"/>
          </w:tcPr>
          <w:p w14:paraId="6CBAECEE" w14:textId="290134EC" w:rsidR="00B81449" w:rsidRPr="00BE2C17" w:rsidDel="00DF0253" w:rsidRDefault="00B81449">
            <w:pPr>
              <w:jc w:val="center"/>
              <w:rPr>
                <w:del w:id="7368" w:author="Antoneth Macaisa" w:date="2025-05-07T18:51:00Z"/>
                <w:rFonts w:ascii="Times New Roman" w:hAnsi="Times New Roman"/>
                <w:sz w:val="26"/>
                <w:szCs w:val="26"/>
              </w:rPr>
              <w:pPrChange w:id="7369" w:author="Antoneth Macaisa" w:date="2025-05-07T18:51:00Z">
                <w:pPr>
                  <w:jc w:val="both"/>
                </w:pPr>
              </w:pPrChange>
            </w:pPr>
          </w:p>
        </w:tc>
        <w:tc>
          <w:tcPr>
            <w:tcW w:w="435" w:type="dxa"/>
          </w:tcPr>
          <w:p w14:paraId="5A206743" w14:textId="2E581249" w:rsidR="00B81449" w:rsidRPr="00BE2C17" w:rsidDel="00DF0253" w:rsidRDefault="00B81449">
            <w:pPr>
              <w:jc w:val="center"/>
              <w:rPr>
                <w:del w:id="7370" w:author="Antoneth Macaisa" w:date="2025-05-07T18:51:00Z"/>
                <w:rFonts w:ascii="Times New Roman" w:hAnsi="Times New Roman"/>
                <w:sz w:val="26"/>
                <w:szCs w:val="26"/>
              </w:rPr>
              <w:pPrChange w:id="7371" w:author="Antoneth Macaisa" w:date="2025-05-07T18:51:00Z">
                <w:pPr>
                  <w:jc w:val="both"/>
                </w:pPr>
              </w:pPrChange>
            </w:pPr>
          </w:p>
        </w:tc>
        <w:tc>
          <w:tcPr>
            <w:tcW w:w="431" w:type="dxa"/>
          </w:tcPr>
          <w:p w14:paraId="28265879" w14:textId="03C2381D" w:rsidR="00B81449" w:rsidRPr="00BE2C17" w:rsidDel="00DF0253" w:rsidRDefault="00B81449">
            <w:pPr>
              <w:jc w:val="center"/>
              <w:rPr>
                <w:del w:id="7372" w:author="Antoneth Macaisa" w:date="2025-05-07T18:51:00Z"/>
                <w:rFonts w:ascii="Times New Roman" w:hAnsi="Times New Roman"/>
                <w:sz w:val="26"/>
                <w:szCs w:val="26"/>
              </w:rPr>
              <w:pPrChange w:id="7373" w:author="Antoneth Macaisa" w:date="2025-05-07T18:51:00Z">
                <w:pPr>
                  <w:jc w:val="both"/>
                </w:pPr>
              </w:pPrChange>
            </w:pPr>
          </w:p>
        </w:tc>
      </w:tr>
      <w:tr w:rsidR="00B81449" w:rsidRPr="00BE2C17" w:rsidDel="00DF0253" w14:paraId="66EEAF48" w14:textId="47E37265" w:rsidTr="00457FF4">
        <w:trPr>
          <w:del w:id="7374" w:author="Antoneth Macaisa" w:date="2025-05-07T18:51:00Z"/>
        </w:trPr>
        <w:tc>
          <w:tcPr>
            <w:tcW w:w="6458" w:type="dxa"/>
          </w:tcPr>
          <w:p w14:paraId="07CAF870" w14:textId="18A2C455" w:rsidR="00B81449" w:rsidRPr="00BE2C17" w:rsidDel="00DF0253" w:rsidRDefault="00B81449">
            <w:pPr>
              <w:pStyle w:val="ListParagraph"/>
              <w:numPr>
                <w:ilvl w:val="0"/>
                <w:numId w:val="3"/>
              </w:numPr>
              <w:jc w:val="center"/>
              <w:rPr>
                <w:del w:id="7375" w:author="Antoneth Macaisa" w:date="2025-05-07T18:51:00Z"/>
                <w:rFonts w:ascii="Times New Roman" w:hAnsi="Times New Roman"/>
                <w:sz w:val="26"/>
                <w:szCs w:val="26"/>
              </w:rPr>
              <w:pPrChange w:id="7376" w:author="Antoneth Macaisa" w:date="2025-05-07T18:51:00Z">
                <w:pPr>
                  <w:pStyle w:val="ListParagraph"/>
                  <w:numPr>
                    <w:numId w:val="3"/>
                  </w:numPr>
                  <w:ind w:hanging="360"/>
                  <w:jc w:val="both"/>
                </w:pPr>
              </w:pPrChange>
            </w:pPr>
          </w:p>
        </w:tc>
        <w:tc>
          <w:tcPr>
            <w:tcW w:w="436" w:type="dxa"/>
          </w:tcPr>
          <w:p w14:paraId="10A990A5" w14:textId="3752A4F4" w:rsidR="00B81449" w:rsidRPr="00BE2C17" w:rsidDel="00DF0253" w:rsidRDefault="00B81449">
            <w:pPr>
              <w:jc w:val="center"/>
              <w:rPr>
                <w:del w:id="7377" w:author="Antoneth Macaisa" w:date="2025-05-07T18:51:00Z"/>
                <w:rFonts w:ascii="Times New Roman" w:hAnsi="Times New Roman"/>
                <w:sz w:val="26"/>
                <w:szCs w:val="26"/>
              </w:rPr>
              <w:pPrChange w:id="7378" w:author="Antoneth Macaisa" w:date="2025-05-07T18:51:00Z">
                <w:pPr>
                  <w:jc w:val="both"/>
                </w:pPr>
              </w:pPrChange>
            </w:pPr>
          </w:p>
        </w:tc>
        <w:tc>
          <w:tcPr>
            <w:tcW w:w="435" w:type="dxa"/>
          </w:tcPr>
          <w:p w14:paraId="541EC702" w14:textId="788F07B1" w:rsidR="00B81449" w:rsidRPr="00BE2C17" w:rsidDel="00DF0253" w:rsidRDefault="00B81449">
            <w:pPr>
              <w:jc w:val="center"/>
              <w:rPr>
                <w:del w:id="7379" w:author="Antoneth Macaisa" w:date="2025-05-07T18:51:00Z"/>
                <w:rFonts w:ascii="Times New Roman" w:hAnsi="Times New Roman"/>
                <w:sz w:val="26"/>
                <w:szCs w:val="26"/>
              </w:rPr>
              <w:pPrChange w:id="7380" w:author="Antoneth Macaisa" w:date="2025-05-07T18:51:00Z">
                <w:pPr>
                  <w:jc w:val="both"/>
                </w:pPr>
              </w:pPrChange>
            </w:pPr>
          </w:p>
        </w:tc>
        <w:tc>
          <w:tcPr>
            <w:tcW w:w="435" w:type="dxa"/>
          </w:tcPr>
          <w:p w14:paraId="3BC572FD" w14:textId="22271673" w:rsidR="00B81449" w:rsidRPr="00BE2C17" w:rsidDel="00DF0253" w:rsidRDefault="00B81449">
            <w:pPr>
              <w:jc w:val="center"/>
              <w:rPr>
                <w:del w:id="7381" w:author="Antoneth Macaisa" w:date="2025-05-07T18:51:00Z"/>
                <w:rFonts w:ascii="Times New Roman" w:hAnsi="Times New Roman"/>
                <w:sz w:val="26"/>
                <w:szCs w:val="26"/>
              </w:rPr>
              <w:pPrChange w:id="7382" w:author="Antoneth Macaisa" w:date="2025-05-07T18:51:00Z">
                <w:pPr>
                  <w:jc w:val="both"/>
                </w:pPr>
              </w:pPrChange>
            </w:pPr>
          </w:p>
        </w:tc>
        <w:tc>
          <w:tcPr>
            <w:tcW w:w="435" w:type="dxa"/>
          </w:tcPr>
          <w:p w14:paraId="20D936E5" w14:textId="50950B13" w:rsidR="00B81449" w:rsidRPr="00BE2C17" w:rsidDel="00DF0253" w:rsidRDefault="00B81449">
            <w:pPr>
              <w:jc w:val="center"/>
              <w:rPr>
                <w:del w:id="7383" w:author="Antoneth Macaisa" w:date="2025-05-07T18:51:00Z"/>
                <w:rFonts w:ascii="Times New Roman" w:hAnsi="Times New Roman"/>
                <w:sz w:val="26"/>
                <w:szCs w:val="26"/>
              </w:rPr>
              <w:pPrChange w:id="7384" w:author="Antoneth Macaisa" w:date="2025-05-07T18:51:00Z">
                <w:pPr>
                  <w:jc w:val="both"/>
                </w:pPr>
              </w:pPrChange>
            </w:pPr>
          </w:p>
        </w:tc>
        <w:tc>
          <w:tcPr>
            <w:tcW w:w="431" w:type="dxa"/>
          </w:tcPr>
          <w:p w14:paraId="481BA0A5" w14:textId="00D6B4D1" w:rsidR="00B81449" w:rsidRPr="00BE2C17" w:rsidDel="00DF0253" w:rsidRDefault="00B81449">
            <w:pPr>
              <w:jc w:val="center"/>
              <w:rPr>
                <w:del w:id="7385" w:author="Antoneth Macaisa" w:date="2025-05-07T18:51:00Z"/>
                <w:rFonts w:ascii="Times New Roman" w:hAnsi="Times New Roman"/>
                <w:sz w:val="26"/>
                <w:szCs w:val="26"/>
              </w:rPr>
              <w:pPrChange w:id="7386" w:author="Antoneth Macaisa" w:date="2025-05-07T18:51:00Z">
                <w:pPr>
                  <w:jc w:val="both"/>
                </w:pPr>
              </w:pPrChange>
            </w:pPr>
          </w:p>
        </w:tc>
      </w:tr>
      <w:tr w:rsidR="00B81449" w:rsidRPr="00BE2C17" w:rsidDel="00DF0253" w14:paraId="4FF3F4CB" w14:textId="2157560E" w:rsidTr="00457FF4">
        <w:trPr>
          <w:del w:id="7387" w:author="Antoneth Macaisa" w:date="2025-05-07T18:51:00Z"/>
        </w:trPr>
        <w:tc>
          <w:tcPr>
            <w:tcW w:w="6458" w:type="dxa"/>
          </w:tcPr>
          <w:p w14:paraId="6DC75916" w14:textId="7BA85692" w:rsidR="00B81449" w:rsidRPr="00BE2C17" w:rsidDel="00DF0253" w:rsidRDefault="00B81449">
            <w:pPr>
              <w:pStyle w:val="ListParagraph"/>
              <w:numPr>
                <w:ilvl w:val="0"/>
                <w:numId w:val="3"/>
              </w:numPr>
              <w:jc w:val="center"/>
              <w:rPr>
                <w:del w:id="7388" w:author="Antoneth Macaisa" w:date="2025-05-07T18:51:00Z"/>
                <w:rFonts w:ascii="Times New Roman" w:hAnsi="Times New Roman"/>
                <w:sz w:val="26"/>
                <w:szCs w:val="26"/>
              </w:rPr>
              <w:pPrChange w:id="7389" w:author="Antoneth Macaisa" w:date="2025-05-07T18:51:00Z">
                <w:pPr>
                  <w:pStyle w:val="ListParagraph"/>
                  <w:numPr>
                    <w:numId w:val="3"/>
                  </w:numPr>
                  <w:ind w:hanging="360"/>
                  <w:jc w:val="both"/>
                </w:pPr>
              </w:pPrChange>
            </w:pPr>
          </w:p>
        </w:tc>
        <w:tc>
          <w:tcPr>
            <w:tcW w:w="436" w:type="dxa"/>
          </w:tcPr>
          <w:p w14:paraId="13B18B78" w14:textId="040E0818" w:rsidR="00B81449" w:rsidRPr="00BE2C17" w:rsidDel="00DF0253" w:rsidRDefault="00B81449">
            <w:pPr>
              <w:jc w:val="center"/>
              <w:rPr>
                <w:del w:id="7390" w:author="Antoneth Macaisa" w:date="2025-05-07T18:51:00Z"/>
                <w:rFonts w:ascii="Times New Roman" w:hAnsi="Times New Roman"/>
                <w:sz w:val="26"/>
                <w:szCs w:val="26"/>
              </w:rPr>
              <w:pPrChange w:id="7391" w:author="Antoneth Macaisa" w:date="2025-05-07T18:51:00Z">
                <w:pPr>
                  <w:jc w:val="both"/>
                </w:pPr>
              </w:pPrChange>
            </w:pPr>
          </w:p>
        </w:tc>
        <w:tc>
          <w:tcPr>
            <w:tcW w:w="435" w:type="dxa"/>
          </w:tcPr>
          <w:p w14:paraId="1D40326B" w14:textId="2959274F" w:rsidR="00B81449" w:rsidRPr="00BE2C17" w:rsidDel="00DF0253" w:rsidRDefault="00B81449">
            <w:pPr>
              <w:jc w:val="center"/>
              <w:rPr>
                <w:del w:id="7392" w:author="Antoneth Macaisa" w:date="2025-05-07T18:51:00Z"/>
                <w:rFonts w:ascii="Times New Roman" w:hAnsi="Times New Roman"/>
                <w:sz w:val="26"/>
                <w:szCs w:val="26"/>
              </w:rPr>
              <w:pPrChange w:id="7393" w:author="Antoneth Macaisa" w:date="2025-05-07T18:51:00Z">
                <w:pPr>
                  <w:jc w:val="both"/>
                </w:pPr>
              </w:pPrChange>
            </w:pPr>
          </w:p>
        </w:tc>
        <w:tc>
          <w:tcPr>
            <w:tcW w:w="435" w:type="dxa"/>
          </w:tcPr>
          <w:p w14:paraId="42DAF2B6" w14:textId="5C45CA14" w:rsidR="00B81449" w:rsidRPr="00BE2C17" w:rsidDel="00DF0253" w:rsidRDefault="00B81449">
            <w:pPr>
              <w:jc w:val="center"/>
              <w:rPr>
                <w:del w:id="7394" w:author="Antoneth Macaisa" w:date="2025-05-07T18:51:00Z"/>
                <w:rFonts w:ascii="Times New Roman" w:hAnsi="Times New Roman"/>
                <w:sz w:val="26"/>
                <w:szCs w:val="26"/>
              </w:rPr>
              <w:pPrChange w:id="7395" w:author="Antoneth Macaisa" w:date="2025-05-07T18:51:00Z">
                <w:pPr>
                  <w:jc w:val="both"/>
                </w:pPr>
              </w:pPrChange>
            </w:pPr>
          </w:p>
        </w:tc>
        <w:tc>
          <w:tcPr>
            <w:tcW w:w="435" w:type="dxa"/>
          </w:tcPr>
          <w:p w14:paraId="649E00AA" w14:textId="7C664CEF" w:rsidR="00B81449" w:rsidRPr="00BE2C17" w:rsidDel="00DF0253" w:rsidRDefault="00B81449">
            <w:pPr>
              <w:jc w:val="center"/>
              <w:rPr>
                <w:del w:id="7396" w:author="Antoneth Macaisa" w:date="2025-05-07T18:51:00Z"/>
                <w:rFonts w:ascii="Times New Roman" w:hAnsi="Times New Roman"/>
                <w:sz w:val="26"/>
                <w:szCs w:val="26"/>
              </w:rPr>
              <w:pPrChange w:id="7397" w:author="Antoneth Macaisa" w:date="2025-05-07T18:51:00Z">
                <w:pPr>
                  <w:jc w:val="both"/>
                </w:pPr>
              </w:pPrChange>
            </w:pPr>
          </w:p>
        </w:tc>
        <w:tc>
          <w:tcPr>
            <w:tcW w:w="431" w:type="dxa"/>
          </w:tcPr>
          <w:p w14:paraId="1C8C5DB7" w14:textId="7BA26DB3" w:rsidR="00B81449" w:rsidRPr="00BE2C17" w:rsidDel="00DF0253" w:rsidRDefault="00B81449">
            <w:pPr>
              <w:jc w:val="center"/>
              <w:rPr>
                <w:del w:id="7398" w:author="Antoneth Macaisa" w:date="2025-05-07T18:51:00Z"/>
                <w:rFonts w:ascii="Times New Roman" w:hAnsi="Times New Roman"/>
                <w:sz w:val="26"/>
                <w:szCs w:val="26"/>
              </w:rPr>
              <w:pPrChange w:id="7399" w:author="Antoneth Macaisa" w:date="2025-05-07T18:51:00Z">
                <w:pPr>
                  <w:jc w:val="both"/>
                </w:pPr>
              </w:pPrChange>
            </w:pPr>
          </w:p>
        </w:tc>
      </w:tr>
      <w:tr w:rsidR="00B81449" w:rsidRPr="00BE2C17" w:rsidDel="00DF0253" w14:paraId="2749083F" w14:textId="5543625D" w:rsidTr="00457FF4">
        <w:trPr>
          <w:del w:id="7400" w:author="Antoneth Macaisa" w:date="2025-05-07T18:51:00Z"/>
        </w:trPr>
        <w:tc>
          <w:tcPr>
            <w:tcW w:w="6458" w:type="dxa"/>
          </w:tcPr>
          <w:p w14:paraId="5D02FC3E" w14:textId="2E8D0B76" w:rsidR="00B81449" w:rsidRPr="00BE2C17" w:rsidDel="00DF0253" w:rsidRDefault="00B81449">
            <w:pPr>
              <w:jc w:val="center"/>
              <w:rPr>
                <w:del w:id="7401" w:author="Antoneth Macaisa" w:date="2025-05-07T18:51:00Z"/>
                <w:rFonts w:ascii="Times New Roman" w:hAnsi="Times New Roman"/>
                <w:sz w:val="26"/>
                <w:szCs w:val="26"/>
              </w:rPr>
              <w:pPrChange w:id="7402" w:author="Antoneth Macaisa" w:date="2025-05-07T18:51:00Z">
                <w:pPr>
                  <w:jc w:val="both"/>
                </w:pPr>
              </w:pPrChange>
            </w:pPr>
          </w:p>
        </w:tc>
        <w:tc>
          <w:tcPr>
            <w:tcW w:w="436" w:type="dxa"/>
          </w:tcPr>
          <w:p w14:paraId="5693B0F6" w14:textId="73FD866E" w:rsidR="00B81449" w:rsidRPr="00BE2C17" w:rsidDel="00DF0253" w:rsidRDefault="00B81449">
            <w:pPr>
              <w:jc w:val="center"/>
              <w:rPr>
                <w:del w:id="7403" w:author="Antoneth Macaisa" w:date="2025-05-07T18:51:00Z"/>
                <w:rFonts w:ascii="Times New Roman" w:hAnsi="Times New Roman"/>
                <w:sz w:val="26"/>
                <w:szCs w:val="26"/>
              </w:rPr>
              <w:pPrChange w:id="7404" w:author="Antoneth Macaisa" w:date="2025-05-07T18:51:00Z">
                <w:pPr>
                  <w:jc w:val="both"/>
                </w:pPr>
              </w:pPrChange>
            </w:pPr>
          </w:p>
        </w:tc>
        <w:tc>
          <w:tcPr>
            <w:tcW w:w="435" w:type="dxa"/>
          </w:tcPr>
          <w:p w14:paraId="7AF8B06B" w14:textId="601B1E9F" w:rsidR="00B81449" w:rsidRPr="00BE2C17" w:rsidDel="00DF0253" w:rsidRDefault="00B81449">
            <w:pPr>
              <w:jc w:val="center"/>
              <w:rPr>
                <w:del w:id="7405" w:author="Antoneth Macaisa" w:date="2025-05-07T18:51:00Z"/>
                <w:rFonts w:ascii="Times New Roman" w:hAnsi="Times New Roman"/>
                <w:sz w:val="26"/>
                <w:szCs w:val="26"/>
              </w:rPr>
              <w:pPrChange w:id="7406" w:author="Antoneth Macaisa" w:date="2025-05-07T18:51:00Z">
                <w:pPr>
                  <w:jc w:val="both"/>
                </w:pPr>
              </w:pPrChange>
            </w:pPr>
          </w:p>
        </w:tc>
        <w:tc>
          <w:tcPr>
            <w:tcW w:w="435" w:type="dxa"/>
          </w:tcPr>
          <w:p w14:paraId="3194FE05" w14:textId="0B72B2ED" w:rsidR="00B81449" w:rsidRPr="00BE2C17" w:rsidDel="00DF0253" w:rsidRDefault="00B81449">
            <w:pPr>
              <w:jc w:val="center"/>
              <w:rPr>
                <w:del w:id="7407" w:author="Antoneth Macaisa" w:date="2025-05-07T18:51:00Z"/>
                <w:rFonts w:ascii="Times New Roman" w:hAnsi="Times New Roman"/>
                <w:sz w:val="26"/>
                <w:szCs w:val="26"/>
              </w:rPr>
              <w:pPrChange w:id="7408" w:author="Antoneth Macaisa" w:date="2025-05-07T18:51:00Z">
                <w:pPr>
                  <w:jc w:val="both"/>
                </w:pPr>
              </w:pPrChange>
            </w:pPr>
          </w:p>
        </w:tc>
        <w:tc>
          <w:tcPr>
            <w:tcW w:w="435" w:type="dxa"/>
          </w:tcPr>
          <w:p w14:paraId="3BE1D71D" w14:textId="4A46D68F" w:rsidR="00B81449" w:rsidRPr="00BE2C17" w:rsidDel="00DF0253" w:rsidRDefault="00B81449">
            <w:pPr>
              <w:jc w:val="center"/>
              <w:rPr>
                <w:del w:id="7409" w:author="Antoneth Macaisa" w:date="2025-05-07T18:51:00Z"/>
                <w:rFonts w:ascii="Times New Roman" w:hAnsi="Times New Roman"/>
                <w:sz w:val="26"/>
                <w:szCs w:val="26"/>
              </w:rPr>
              <w:pPrChange w:id="7410" w:author="Antoneth Macaisa" w:date="2025-05-07T18:51:00Z">
                <w:pPr>
                  <w:jc w:val="both"/>
                </w:pPr>
              </w:pPrChange>
            </w:pPr>
          </w:p>
        </w:tc>
        <w:tc>
          <w:tcPr>
            <w:tcW w:w="431" w:type="dxa"/>
          </w:tcPr>
          <w:p w14:paraId="62065072" w14:textId="1AA20916" w:rsidR="00B81449" w:rsidRPr="00BE2C17" w:rsidDel="00DF0253" w:rsidRDefault="00B81449">
            <w:pPr>
              <w:jc w:val="center"/>
              <w:rPr>
                <w:del w:id="7411" w:author="Antoneth Macaisa" w:date="2025-05-07T18:51:00Z"/>
                <w:rFonts w:ascii="Times New Roman" w:hAnsi="Times New Roman"/>
                <w:sz w:val="26"/>
                <w:szCs w:val="26"/>
              </w:rPr>
              <w:pPrChange w:id="7412" w:author="Antoneth Macaisa" w:date="2025-05-07T18:51:00Z">
                <w:pPr>
                  <w:jc w:val="both"/>
                </w:pPr>
              </w:pPrChange>
            </w:pPr>
          </w:p>
        </w:tc>
      </w:tr>
      <w:tr w:rsidR="00B81449" w:rsidRPr="00BE2C17" w:rsidDel="00DF0253" w14:paraId="528B3B82" w14:textId="0C045792" w:rsidTr="00457FF4">
        <w:trPr>
          <w:del w:id="7413" w:author="Antoneth Macaisa" w:date="2025-05-07T18:51:00Z"/>
        </w:trPr>
        <w:tc>
          <w:tcPr>
            <w:tcW w:w="6458" w:type="dxa"/>
          </w:tcPr>
          <w:p w14:paraId="37CE22C4" w14:textId="15216DAB" w:rsidR="00B81449" w:rsidRPr="00BE2C17" w:rsidDel="00DF0253" w:rsidRDefault="00B81449">
            <w:pPr>
              <w:pStyle w:val="ListParagraph"/>
              <w:numPr>
                <w:ilvl w:val="0"/>
                <w:numId w:val="4"/>
              </w:numPr>
              <w:jc w:val="center"/>
              <w:rPr>
                <w:del w:id="7414" w:author="Antoneth Macaisa" w:date="2025-05-07T18:51:00Z"/>
                <w:rFonts w:ascii="Times New Roman" w:hAnsi="Times New Roman"/>
                <w:sz w:val="26"/>
                <w:szCs w:val="26"/>
              </w:rPr>
              <w:pPrChange w:id="7415" w:author="Antoneth Macaisa" w:date="2025-05-07T18:51:00Z">
                <w:pPr>
                  <w:pStyle w:val="ListParagraph"/>
                  <w:numPr>
                    <w:numId w:val="4"/>
                  </w:numPr>
                  <w:ind w:hanging="360"/>
                  <w:jc w:val="both"/>
                </w:pPr>
              </w:pPrChange>
            </w:pPr>
          </w:p>
        </w:tc>
        <w:tc>
          <w:tcPr>
            <w:tcW w:w="436" w:type="dxa"/>
          </w:tcPr>
          <w:p w14:paraId="7A1896C9" w14:textId="3E78F178" w:rsidR="00B81449" w:rsidRPr="00BE2C17" w:rsidDel="00DF0253" w:rsidRDefault="00B81449">
            <w:pPr>
              <w:jc w:val="center"/>
              <w:rPr>
                <w:del w:id="7416" w:author="Antoneth Macaisa" w:date="2025-05-07T18:51:00Z"/>
                <w:rFonts w:ascii="Times New Roman" w:hAnsi="Times New Roman"/>
                <w:sz w:val="26"/>
                <w:szCs w:val="26"/>
              </w:rPr>
              <w:pPrChange w:id="7417" w:author="Antoneth Macaisa" w:date="2025-05-07T18:51:00Z">
                <w:pPr>
                  <w:jc w:val="both"/>
                </w:pPr>
              </w:pPrChange>
            </w:pPr>
          </w:p>
        </w:tc>
        <w:tc>
          <w:tcPr>
            <w:tcW w:w="435" w:type="dxa"/>
          </w:tcPr>
          <w:p w14:paraId="1C5D9834" w14:textId="40D452D9" w:rsidR="00B81449" w:rsidRPr="00BE2C17" w:rsidDel="00DF0253" w:rsidRDefault="00B81449">
            <w:pPr>
              <w:jc w:val="center"/>
              <w:rPr>
                <w:del w:id="7418" w:author="Antoneth Macaisa" w:date="2025-05-07T18:51:00Z"/>
                <w:rFonts w:ascii="Times New Roman" w:hAnsi="Times New Roman"/>
                <w:sz w:val="26"/>
                <w:szCs w:val="26"/>
              </w:rPr>
              <w:pPrChange w:id="7419" w:author="Antoneth Macaisa" w:date="2025-05-07T18:51:00Z">
                <w:pPr>
                  <w:jc w:val="both"/>
                </w:pPr>
              </w:pPrChange>
            </w:pPr>
          </w:p>
        </w:tc>
        <w:tc>
          <w:tcPr>
            <w:tcW w:w="435" w:type="dxa"/>
          </w:tcPr>
          <w:p w14:paraId="4DA4CE0B" w14:textId="2C7B28E6" w:rsidR="00B81449" w:rsidRPr="00BE2C17" w:rsidDel="00DF0253" w:rsidRDefault="00B81449">
            <w:pPr>
              <w:jc w:val="center"/>
              <w:rPr>
                <w:del w:id="7420" w:author="Antoneth Macaisa" w:date="2025-05-07T18:51:00Z"/>
                <w:rFonts w:ascii="Times New Roman" w:hAnsi="Times New Roman"/>
                <w:sz w:val="26"/>
                <w:szCs w:val="26"/>
              </w:rPr>
              <w:pPrChange w:id="7421" w:author="Antoneth Macaisa" w:date="2025-05-07T18:51:00Z">
                <w:pPr>
                  <w:jc w:val="both"/>
                </w:pPr>
              </w:pPrChange>
            </w:pPr>
          </w:p>
        </w:tc>
        <w:tc>
          <w:tcPr>
            <w:tcW w:w="435" w:type="dxa"/>
          </w:tcPr>
          <w:p w14:paraId="46815CF4" w14:textId="0BDCBFC6" w:rsidR="00B81449" w:rsidRPr="00BE2C17" w:rsidDel="00DF0253" w:rsidRDefault="00B81449">
            <w:pPr>
              <w:jc w:val="center"/>
              <w:rPr>
                <w:del w:id="7422" w:author="Antoneth Macaisa" w:date="2025-05-07T18:51:00Z"/>
                <w:rFonts w:ascii="Times New Roman" w:hAnsi="Times New Roman"/>
                <w:sz w:val="26"/>
                <w:szCs w:val="26"/>
              </w:rPr>
              <w:pPrChange w:id="7423" w:author="Antoneth Macaisa" w:date="2025-05-07T18:51:00Z">
                <w:pPr>
                  <w:jc w:val="both"/>
                </w:pPr>
              </w:pPrChange>
            </w:pPr>
          </w:p>
        </w:tc>
        <w:tc>
          <w:tcPr>
            <w:tcW w:w="431" w:type="dxa"/>
          </w:tcPr>
          <w:p w14:paraId="6BD7D820" w14:textId="2EB5B598" w:rsidR="00B81449" w:rsidRPr="00BE2C17" w:rsidDel="00DF0253" w:rsidRDefault="00B81449">
            <w:pPr>
              <w:jc w:val="center"/>
              <w:rPr>
                <w:del w:id="7424" w:author="Antoneth Macaisa" w:date="2025-05-07T18:51:00Z"/>
                <w:rFonts w:ascii="Times New Roman" w:hAnsi="Times New Roman"/>
                <w:sz w:val="26"/>
                <w:szCs w:val="26"/>
              </w:rPr>
              <w:pPrChange w:id="7425" w:author="Antoneth Macaisa" w:date="2025-05-07T18:51:00Z">
                <w:pPr>
                  <w:jc w:val="both"/>
                </w:pPr>
              </w:pPrChange>
            </w:pPr>
          </w:p>
        </w:tc>
      </w:tr>
      <w:tr w:rsidR="00B81449" w:rsidRPr="00BE2C17" w:rsidDel="00DF0253" w14:paraId="6B820F33" w14:textId="127C4868" w:rsidTr="00457FF4">
        <w:trPr>
          <w:del w:id="7426" w:author="Antoneth Macaisa" w:date="2025-05-07T18:51:00Z"/>
        </w:trPr>
        <w:tc>
          <w:tcPr>
            <w:tcW w:w="6458" w:type="dxa"/>
          </w:tcPr>
          <w:p w14:paraId="4276DC0B" w14:textId="1DA03D3B" w:rsidR="00B81449" w:rsidRPr="00BE2C17" w:rsidDel="00DF0253" w:rsidRDefault="00B81449">
            <w:pPr>
              <w:pStyle w:val="ListParagraph"/>
              <w:numPr>
                <w:ilvl w:val="0"/>
                <w:numId w:val="4"/>
              </w:numPr>
              <w:jc w:val="center"/>
              <w:rPr>
                <w:del w:id="7427" w:author="Antoneth Macaisa" w:date="2025-05-07T18:51:00Z"/>
                <w:rFonts w:ascii="Times New Roman" w:hAnsi="Times New Roman"/>
                <w:sz w:val="26"/>
                <w:szCs w:val="26"/>
              </w:rPr>
              <w:pPrChange w:id="7428" w:author="Antoneth Macaisa" w:date="2025-05-07T18:51:00Z">
                <w:pPr>
                  <w:pStyle w:val="ListParagraph"/>
                  <w:numPr>
                    <w:numId w:val="4"/>
                  </w:numPr>
                  <w:ind w:hanging="360"/>
                  <w:jc w:val="both"/>
                </w:pPr>
              </w:pPrChange>
            </w:pPr>
          </w:p>
        </w:tc>
        <w:tc>
          <w:tcPr>
            <w:tcW w:w="436" w:type="dxa"/>
          </w:tcPr>
          <w:p w14:paraId="64E46876" w14:textId="2759B4F6" w:rsidR="00B81449" w:rsidRPr="00BE2C17" w:rsidDel="00DF0253" w:rsidRDefault="00B81449">
            <w:pPr>
              <w:jc w:val="center"/>
              <w:rPr>
                <w:del w:id="7429" w:author="Antoneth Macaisa" w:date="2025-05-07T18:51:00Z"/>
                <w:rFonts w:ascii="Times New Roman" w:hAnsi="Times New Roman"/>
                <w:sz w:val="26"/>
                <w:szCs w:val="26"/>
              </w:rPr>
              <w:pPrChange w:id="7430" w:author="Antoneth Macaisa" w:date="2025-05-07T18:51:00Z">
                <w:pPr>
                  <w:jc w:val="both"/>
                </w:pPr>
              </w:pPrChange>
            </w:pPr>
          </w:p>
        </w:tc>
        <w:tc>
          <w:tcPr>
            <w:tcW w:w="435" w:type="dxa"/>
          </w:tcPr>
          <w:p w14:paraId="2988683C" w14:textId="37800182" w:rsidR="00B81449" w:rsidRPr="00BE2C17" w:rsidDel="00DF0253" w:rsidRDefault="00B81449">
            <w:pPr>
              <w:jc w:val="center"/>
              <w:rPr>
                <w:del w:id="7431" w:author="Antoneth Macaisa" w:date="2025-05-07T18:51:00Z"/>
                <w:rFonts w:ascii="Times New Roman" w:hAnsi="Times New Roman"/>
                <w:sz w:val="26"/>
                <w:szCs w:val="26"/>
              </w:rPr>
              <w:pPrChange w:id="7432" w:author="Antoneth Macaisa" w:date="2025-05-07T18:51:00Z">
                <w:pPr>
                  <w:jc w:val="both"/>
                </w:pPr>
              </w:pPrChange>
            </w:pPr>
          </w:p>
        </w:tc>
        <w:tc>
          <w:tcPr>
            <w:tcW w:w="435" w:type="dxa"/>
          </w:tcPr>
          <w:p w14:paraId="711398D1" w14:textId="44C69E49" w:rsidR="00B81449" w:rsidRPr="00BE2C17" w:rsidDel="00DF0253" w:rsidRDefault="00B81449">
            <w:pPr>
              <w:jc w:val="center"/>
              <w:rPr>
                <w:del w:id="7433" w:author="Antoneth Macaisa" w:date="2025-05-07T18:51:00Z"/>
                <w:rFonts w:ascii="Times New Roman" w:hAnsi="Times New Roman"/>
                <w:sz w:val="26"/>
                <w:szCs w:val="26"/>
              </w:rPr>
              <w:pPrChange w:id="7434" w:author="Antoneth Macaisa" w:date="2025-05-07T18:51:00Z">
                <w:pPr>
                  <w:jc w:val="both"/>
                </w:pPr>
              </w:pPrChange>
            </w:pPr>
          </w:p>
        </w:tc>
        <w:tc>
          <w:tcPr>
            <w:tcW w:w="435" w:type="dxa"/>
          </w:tcPr>
          <w:p w14:paraId="17DA6DA8" w14:textId="12B329FE" w:rsidR="00B81449" w:rsidRPr="00BE2C17" w:rsidDel="00DF0253" w:rsidRDefault="00B81449">
            <w:pPr>
              <w:jc w:val="center"/>
              <w:rPr>
                <w:del w:id="7435" w:author="Antoneth Macaisa" w:date="2025-05-07T18:51:00Z"/>
                <w:rFonts w:ascii="Times New Roman" w:hAnsi="Times New Roman"/>
                <w:sz w:val="26"/>
                <w:szCs w:val="26"/>
              </w:rPr>
              <w:pPrChange w:id="7436" w:author="Antoneth Macaisa" w:date="2025-05-07T18:51:00Z">
                <w:pPr>
                  <w:jc w:val="both"/>
                </w:pPr>
              </w:pPrChange>
            </w:pPr>
          </w:p>
        </w:tc>
        <w:tc>
          <w:tcPr>
            <w:tcW w:w="431" w:type="dxa"/>
          </w:tcPr>
          <w:p w14:paraId="31AD96E1" w14:textId="7E5EB615" w:rsidR="00B81449" w:rsidRPr="00BE2C17" w:rsidDel="00DF0253" w:rsidRDefault="00B81449">
            <w:pPr>
              <w:jc w:val="center"/>
              <w:rPr>
                <w:del w:id="7437" w:author="Antoneth Macaisa" w:date="2025-05-07T18:51:00Z"/>
                <w:rFonts w:ascii="Times New Roman" w:hAnsi="Times New Roman"/>
                <w:sz w:val="26"/>
                <w:szCs w:val="26"/>
              </w:rPr>
              <w:pPrChange w:id="7438" w:author="Antoneth Macaisa" w:date="2025-05-07T18:51:00Z">
                <w:pPr>
                  <w:jc w:val="both"/>
                </w:pPr>
              </w:pPrChange>
            </w:pPr>
          </w:p>
        </w:tc>
      </w:tr>
      <w:tr w:rsidR="00B81449" w:rsidRPr="00BE2C17" w:rsidDel="00DF0253" w14:paraId="2422DA35" w14:textId="214CAD31" w:rsidTr="00457FF4">
        <w:trPr>
          <w:del w:id="7439" w:author="Antoneth Macaisa" w:date="2025-05-07T18:51:00Z"/>
        </w:trPr>
        <w:tc>
          <w:tcPr>
            <w:tcW w:w="6458" w:type="dxa"/>
          </w:tcPr>
          <w:p w14:paraId="778E1315" w14:textId="44F26C29" w:rsidR="00B81449" w:rsidRPr="00BE2C17" w:rsidDel="00DF0253" w:rsidRDefault="00B81449">
            <w:pPr>
              <w:jc w:val="center"/>
              <w:rPr>
                <w:del w:id="7440" w:author="Antoneth Macaisa" w:date="2025-05-07T18:51:00Z"/>
                <w:rFonts w:ascii="Times New Roman" w:hAnsi="Times New Roman"/>
                <w:sz w:val="26"/>
                <w:szCs w:val="26"/>
              </w:rPr>
              <w:pPrChange w:id="7441" w:author="Antoneth Macaisa" w:date="2025-05-07T18:51:00Z">
                <w:pPr>
                  <w:jc w:val="both"/>
                </w:pPr>
              </w:pPrChange>
            </w:pPr>
          </w:p>
        </w:tc>
        <w:tc>
          <w:tcPr>
            <w:tcW w:w="436" w:type="dxa"/>
          </w:tcPr>
          <w:p w14:paraId="207EFAB3" w14:textId="232C4B72" w:rsidR="00B81449" w:rsidRPr="00BE2C17" w:rsidDel="00DF0253" w:rsidRDefault="00B81449">
            <w:pPr>
              <w:jc w:val="center"/>
              <w:rPr>
                <w:del w:id="7442" w:author="Antoneth Macaisa" w:date="2025-05-07T18:51:00Z"/>
                <w:rFonts w:ascii="Times New Roman" w:hAnsi="Times New Roman"/>
                <w:sz w:val="26"/>
                <w:szCs w:val="26"/>
              </w:rPr>
              <w:pPrChange w:id="7443" w:author="Antoneth Macaisa" w:date="2025-05-07T18:51:00Z">
                <w:pPr>
                  <w:jc w:val="both"/>
                </w:pPr>
              </w:pPrChange>
            </w:pPr>
          </w:p>
        </w:tc>
        <w:tc>
          <w:tcPr>
            <w:tcW w:w="435" w:type="dxa"/>
          </w:tcPr>
          <w:p w14:paraId="4264786C" w14:textId="75571320" w:rsidR="00B81449" w:rsidRPr="00BE2C17" w:rsidDel="00DF0253" w:rsidRDefault="00B81449">
            <w:pPr>
              <w:jc w:val="center"/>
              <w:rPr>
                <w:del w:id="7444" w:author="Antoneth Macaisa" w:date="2025-05-07T18:51:00Z"/>
                <w:rFonts w:ascii="Times New Roman" w:hAnsi="Times New Roman"/>
                <w:sz w:val="26"/>
                <w:szCs w:val="26"/>
              </w:rPr>
              <w:pPrChange w:id="7445" w:author="Antoneth Macaisa" w:date="2025-05-07T18:51:00Z">
                <w:pPr>
                  <w:jc w:val="both"/>
                </w:pPr>
              </w:pPrChange>
            </w:pPr>
          </w:p>
        </w:tc>
        <w:tc>
          <w:tcPr>
            <w:tcW w:w="435" w:type="dxa"/>
          </w:tcPr>
          <w:p w14:paraId="236CA772" w14:textId="2885B41A" w:rsidR="00B81449" w:rsidRPr="00BE2C17" w:rsidDel="00DF0253" w:rsidRDefault="00B81449">
            <w:pPr>
              <w:jc w:val="center"/>
              <w:rPr>
                <w:del w:id="7446" w:author="Antoneth Macaisa" w:date="2025-05-07T18:51:00Z"/>
                <w:rFonts w:ascii="Times New Roman" w:hAnsi="Times New Roman"/>
                <w:sz w:val="26"/>
                <w:szCs w:val="26"/>
              </w:rPr>
              <w:pPrChange w:id="7447" w:author="Antoneth Macaisa" w:date="2025-05-07T18:51:00Z">
                <w:pPr>
                  <w:jc w:val="both"/>
                </w:pPr>
              </w:pPrChange>
            </w:pPr>
          </w:p>
        </w:tc>
        <w:tc>
          <w:tcPr>
            <w:tcW w:w="435" w:type="dxa"/>
          </w:tcPr>
          <w:p w14:paraId="1A607C96" w14:textId="2C5B1E7E" w:rsidR="00B81449" w:rsidRPr="00BE2C17" w:rsidDel="00DF0253" w:rsidRDefault="00B81449">
            <w:pPr>
              <w:jc w:val="center"/>
              <w:rPr>
                <w:del w:id="7448" w:author="Antoneth Macaisa" w:date="2025-05-07T18:51:00Z"/>
                <w:rFonts w:ascii="Times New Roman" w:hAnsi="Times New Roman"/>
                <w:sz w:val="26"/>
                <w:szCs w:val="26"/>
              </w:rPr>
              <w:pPrChange w:id="7449" w:author="Antoneth Macaisa" w:date="2025-05-07T18:51:00Z">
                <w:pPr>
                  <w:jc w:val="both"/>
                </w:pPr>
              </w:pPrChange>
            </w:pPr>
          </w:p>
        </w:tc>
        <w:tc>
          <w:tcPr>
            <w:tcW w:w="431" w:type="dxa"/>
          </w:tcPr>
          <w:p w14:paraId="02983481" w14:textId="3EAD8178" w:rsidR="00B81449" w:rsidRPr="00BE2C17" w:rsidDel="00DF0253" w:rsidRDefault="00B81449">
            <w:pPr>
              <w:jc w:val="center"/>
              <w:rPr>
                <w:del w:id="7450" w:author="Antoneth Macaisa" w:date="2025-05-07T18:51:00Z"/>
                <w:rFonts w:ascii="Times New Roman" w:hAnsi="Times New Roman"/>
                <w:sz w:val="26"/>
                <w:szCs w:val="26"/>
              </w:rPr>
              <w:pPrChange w:id="7451" w:author="Antoneth Macaisa" w:date="2025-05-07T18:51:00Z">
                <w:pPr>
                  <w:jc w:val="both"/>
                </w:pPr>
              </w:pPrChange>
            </w:pPr>
          </w:p>
        </w:tc>
      </w:tr>
      <w:tr w:rsidR="00B81449" w:rsidRPr="00BE2C17" w:rsidDel="00DF0253" w14:paraId="100D2E6F" w14:textId="3881C8E5" w:rsidTr="00457FF4">
        <w:trPr>
          <w:del w:id="7452" w:author="Antoneth Macaisa" w:date="2025-05-07T18:51:00Z"/>
        </w:trPr>
        <w:tc>
          <w:tcPr>
            <w:tcW w:w="6458" w:type="dxa"/>
          </w:tcPr>
          <w:p w14:paraId="6819F693" w14:textId="159CE70D" w:rsidR="00B81449" w:rsidRPr="00BE2C17" w:rsidDel="00DF0253" w:rsidRDefault="00B81449">
            <w:pPr>
              <w:pStyle w:val="ListParagraph"/>
              <w:numPr>
                <w:ilvl w:val="0"/>
                <w:numId w:val="5"/>
              </w:numPr>
              <w:jc w:val="center"/>
              <w:rPr>
                <w:del w:id="7453" w:author="Antoneth Macaisa" w:date="2025-05-07T18:51:00Z"/>
                <w:rFonts w:ascii="Times New Roman" w:hAnsi="Times New Roman"/>
                <w:sz w:val="26"/>
                <w:szCs w:val="26"/>
              </w:rPr>
              <w:pPrChange w:id="7454" w:author="Antoneth Macaisa" w:date="2025-05-07T18:51:00Z">
                <w:pPr>
                  <w:pStyle w:val="ListParagraph"/>
                  <w:numPr>
                    <w:numId w:val="5"/>
                  </w:numPr>
                  <w:ind w:left="408" w:hanging="408"/>
                  <w:jc w:val="both"/>
                </w:pPr>
              </w:pPrChange>
            </w:pPr>
          </w:p>
        </w:tc>
        <w:tc>
          <w:tcPr>
            <w:tcW w:w="436" w:type="dxa"/>
          </w:tcPr>
          <w:p w14:paraId="471555A5" w14:textId="3F58A4AE" w:rsidR="00B81449" w:rsidRPr="00BE2C17" w:rsidDel="00DF0253" w:rsidRDefault="00B81449">
            <w:pPr>
              <w:jc w:val="center"/>
              <w:rPr>
                <w:del w:id="7455" w:author="Antoneth Macaisa" w:date="2025-05-07T18:51:00Z"/>
                <w:rFonts w:ascii="Times New Roman" w:hAnsi="Times New Roman"/>
                <w:sz w:val="26"/>
                <w:szCs w:val="26"/>
              </w:rPr>
              <w:pPrChange w:id="7456" w:author="Antoneth Macaisa" w:date="2025-05-07T18:51:00Z">
                <w:pPr>
                  <w:jc w:val="both"/>
                </w:pPr>
              </w:pPrChange>
            </w:pPr>
          </w:p>
        </w:tc>
        <w:tc>
          <w:tcPr>
            <w:tcW w:w="435" w:type="dxa"/>
          </w:tcPr>
          <w:p w14:paraId="18837888" w14:textId="46B28193" w:rsidR="00B81449" w:rsidRPr="00BE2C17" w:rsidDel="00DF0253" w:rsidRDefault="00B81449">
            <w:pPr>
              <w:jc w:val="center"/>
              <w:rPr>
                <w:del w:id="7457" w:author="Antoneth Macaisa" w:date="2025-05-07T18:51:00Z"/>
                <w:rFonts w:ascii="Times New Roman" w:hAnsi="Times New Roman"/>
                <w:sz w:val="26"/>
                <w:szCs w:val="26"/>
              </w:rPr>
              <w:pPrChange w:id="7458" w:author="Antoneth Macaisa" w:date="2025-05-07T18:51:00Z">
                <w:pPr>
                  <w:jc w:val="both"/>
                </w:pPr>
              </w:pPrChange>
            </w:pPr>
          </w:p>
        </w:tc>
        <w:tc>
          <w:tcPr>
            <w:tcW w:w="435" w:type="dxa"/>
          </w:tcPr>
          <w:p w14:paraId="06B3A7DE" w14:textId="4921C07D" w:rsidR="00B81449" w:rsidRPr="00BE2C17" w:rsidDel="00DF0253" w:rsidRDefault="00B81449">
            <w:pPr>
              <w:jc w:val="center"/>
              <w:rPr>
                <w:del w:id="7459" w:author="Antoneth Macaisa" w:date="2025-05-07T18:51:00Z"/>
                <w:rFonts w:ascii="Times New Roman" w:hAnsi="Times New Roman"/>
                <w:sz w:val="26"/>
                <w:szCs w:val="26"/>
              </w:rPr>
              <w:pPrChange w:id="7460" w:author="Antoneth Macaisa" w:date="2025-05-07T18:51:00Z">
                <w:pPr>
                  <w:jc w:val="both"/>
                </w:pPr>
              </w:pPrChange>
            </w:pPr>
          </w:p>
        </w:tc>
        <w:tc>
          <w:tcPr>
            <w:tcW w:w="435" w:type="dxa"/>
          </w:tcPr>
          <w:p w14:paraId="353B9470" w14:textId="2EE25E51" w:rsidR="00B81449" w:rsidRPr="00BE2C17" w:rsidDel="00DF0253" w:rsidRDefault="00B81449">
            <w:pPr>
              <w:jc w:val="center"/>
              <w:rPr>
                <w:del w:id="7461" w:author="Antoneth Macaisa" w:date="2025-05-07T18:51:00Z"/>
                <w:rFonts w:ascii="Times New Roman" w:hAnsi="Times New Roman"/>
                <w:sz w:val="26"/>
                <w:szCs w:val="26"/>
              </w:rPr>
              <w:pPrChange w:id="7462" w:author="Antoneth Macaisa" w:date="2025-05-07T18:51:00Z">
                <w:pPr>
                  <w:jc w:val="both"/>
                </w:pPr>
              </w:pPrChange>
            </w:pPr>
          </w:p>
        </w:tc>
        <w:tc>
          <w:tcPr>
            <w:tcW w:w="431" w:type="dxa"/>
          </w:tcPr>
          <w:p w14:paraId="49BA6DA5" w14:textId="3D491A46" w:rsidR="00B81449" w:rsidRPr="00BE2C17" w:rsidDel="00DF0253" w:rsidRDefault="00B81449">
            <w:pPr>
              <w:jc w:val="center"/>
              <w:rPr>
                <w:del w:id="7463" w:author="Antoneth Macaisa" w:date="2025-05-07T18:51:00Z"/>
                <w:rFonts w:ascii="Times New Roman" w:hAnsi="Times New Roman"/>
                <w:sz w:val="26"/>
                <w:szCs w:val="26"/>
              </w:rPr>
              <w:pPrChange w:id="7464" w:author="Antoneth Macaisa" w:date="2025-05-07T18:51:00Z">
                <w:pPr>
                  <w:jc w:val="both"/>
                </w:pPr>
              </w:pPrChange>
            </w:pPr>
          </w:p>
        </w:tc>
      </w:tr>
      <w:tr w:rsidR="00B81449" w:rsidRPr="00BE2C17" w:rsidDel="00DF0253" w14:paraId="253A86D3" w14:textId="41E39A73" w:rsidTr="00457FF4">
        <w:trPr>
          <w:del w:id="7465" w:author="Antoneth Macaisa" w:date="2025-05-07T18:51:00Z"/>
        </w:trPr>
        <w:tc>
          <w:tcPr>
            <w:tcW w:w="6458" w:type="dxa"/>
          </w:tcPr>
          <w:p w14:paraId="64BB037B" w14:textId="6604CE62" w:rsidR="00B81449" w:rsidRPr="00BE2C17" w:rsidDel="00DF0253" w:rsidRDefault="00B81449">
            <w:pPr>
              <w:pStyle w:val="ListParagraph"/>
              <w:numPr>
                <w:ilvl w:val="0"/>
                <w:numId w:val="5"/>
              </w:numPr>
              <w:jc w:val="center"/>
              <w:rPr>
                <w:del w:id="7466" w:author="Antoneth Macaisa" w:date="2025-05-07T18:51:00Z"/>
                <w:rFonts w:ascii="Times New Roman" w:hAnsi="Times New Roman"/>
                <w:sz w:val="26"/>
                <w:szCs w:val="26"/>
              </w:rPr>
              <w:pPrChange w:id="7467" w:author="Antoneth Macaisa" w:date="2025-05-07T18:51:00Z">
                <w:pPr>
                  <w:pStyle w:val="ListParagraph"/>
                  <w:numPr>
                    <w:numId w:val="5"/>
                  </w:numPr>
                  <w:ind w:left="408" w:hanging="408"/>
                  <w:jc w:val="both"/>
                </w:pPr>
              </w:pPrChange>
            </w:pPr>
          </w:p>
        </w:tc>
        <w:tc>
          <w:tcPr>
            <w:tcW w:w="436" w:type="dxa"/>
          </w:tcPr>
          <w:p w14:paraId="7581777F" w14:textId="616E7398" w:rsidR="00B81449" w:rsidRPr="00BE2C17" w:rsidDel="00DF0253" w:rsidRDefault="00B81449">
            <w:pPr>
              <w:jc w:val="center"/>
              <w:rPr>
                <w:del w:id="7468" w:author="Antoneth Macaisa" w:date="2025-05-07T18:51:00Z"/>
                <w:rFonts w:ascii="Times New Roman" w:hAnsi="Times New Roman"/>
                <w:sz w:val="26"/>
                <w:szCs w:val="26"/>
              </w:rPr>
              <w:pPrChange w:id="7469" w:author="Antoneth Macaisa" w:date="2025-05-07T18:51:00Z">
                <w:pPr>
                  <w:jc w:val="both"/>
                </w:pPr>
              </w:pPrChange>
            </w:pPr>
          </w:p>
        </w:tc>
        <w:tc>
          <w:tcPr>
            <w:tcW w:w="435" w:type="dxa"/>
          </w:tcPr>
          <w:p w14:paraId="02D23FF9" w14:textId="655580EF" w:rsidR="00B81449" w:rsidRPr="00BE2C17" w:rsidDel="00DF0253" w:rsidRDefault="00B81449">
            <w:pPr>
              <w:jc w:val="center"/>
              <w:rPr>
                <w:del w:id="7470" w:author="Antoneth Macaisa" w:date="2025-05-07T18:51:00Z"/>
                <w:rFonts w:ascii="Times New Roman" w:hAnsi="Times New Roman"/>
                <w:sz w:val="26"/>
                <w:szCs w:val="26"/>
              </w:rPr>
              <w:pPrChange w:id="7471" w:author="Antoneth Macaisa" w:date="2025-05-07T18:51:00Z">
                <w:pPr>
                  <w:jc w:val="both"/>
                </w:pPr>
              </w:pPrChange>
            </w:pPr>
          </w:p>
        </w:tc>
        <w:tc>
          <w:tcPr>
            <w:tcW w:w="435" w:type="dxa"/>
          </w:tcPr>
          <w:p w14:paraId="56ECD83F" w14:textId="1C402E30" w:rsidR="00B81449" w:rsidRPr="00BE2C17" w:rsidDel="00DF0253" w:rsidRDefault="00B81449">
            <w:pPr>
              <w:jc w:val="center"/>
              <w:rPr>
                <w:del w:id="7472" w:author="Antoneth Macaisa" w:date="2025-05-07T18:51:00Z"/>
                <w:rFonts w:ascii="Times New Roman" w:hAnsi="Times New Roman"/>
                <w:sz w:val="26"/>
                <w:szCs w:val="26"/>
              </w:rPr>
              <w:pPrChange w:id="7473" w:author="Antoneth Macaisa" w:date="2025-05-07T18:51:00Z">
                <w:pPr>
                  <w:jc w:val="both"/>
                </w:pPr>
              </w:pPrChange>
            </w:pPr>
          </w:p>
        </w:tc>
        <w:tc>
          <w:tcPr>
            <w:tcW w:w="435" w:type="dxa"/>
          </w:tcPr>
          <w:p w14:paraId="5730C9D8" w14:textId="6538A759" w:rsidR="00B81449" w:rsidRPr="00BE2C17" w:rsidDel="00DF0253" w:rsidRDefault="00B81449">
            <w:pPr>
              <w:jc w:val="center"/>
              <w:rPr>
                <w:del w:id="7474" w:author="Antoneth Macaisa" w:date="2025-05-07T18:51:00Z"/>
                <w:rFonts w:ascii="Times New Roman" w:hAnsi="Times New Roman"/>
                <w:sz w:val="26"/>
                <w:szCs w:val="26"/>
              </w:rPr>
              <w:pPrChange w:id="7475" w:author="Antoneth Macaisa" w:date="2025-05-07T18:51:00Z">
                <w:pPr>
                  <w:jc w:val="both"/>
                </w:pPr>
              </w:pPrChange>
            </w:pPr>
          </w:p>
        </w:tc>
        <w:tc>
          <w:tcPr>
            <w:tcW w:w="431" w:type="dxa"/>
          </w:tcPr>
          <w:p w14:paraId="05BC55F7" w14:textId="4978FF36" w:rsidR="00B81449" w:rsidRPr="00BE2C17" w:rsidDel="00DF0253" w:rsidRDefault="00B81449">
            <w:pPr>
              <w:jc w:val="center"/>
              <w:rPr>
                <w:del w:id="7476" w:author="Antoneth Macaisa" w:date="2025-05-07T18:51:00Z"/>
                <w:rFonts w:ascii="Times New Roman" w:hAnsi="Times New Roman"/>
                <w:sz w:val="26"/>
                <w:szCs w:val="26"/>
              </w:rPr>
              <w:pPrChange w:id="7477" w:author="Antoneth Macaisa" w:date="2025-05-07T18:51:00Z">
                <w:pPr>
                  <w:jc w:val="both"/>
                </w:pPr>
              </w:pPrChange>
            </w:pPr>
          </w:p>
        </w:tc>
      </w:tr>
      <w:tr w:rsidR="00B81449" w:rsidRPr="00BE2C17" w:rsidDel="00DF0253" w14:paraId="5F9F53C4" w14:textId="68D17FD9" w:rsidTr="00457FF4">
        <w:trPr>
          <w:del w:id="7478" w:author="Antoneth Macaisa" w:date="2025-05-07T18:51:00Z"/>
        </w:trPr>
        <w:tc>
          <w:tcPr>
            <w:tcW w:w="6458" w:type="dxa"/>
          </w:tcPr>
          <w:p w14:paraId="098DF4AA" w14:textId="53A913D4" w:rsidR="00B81449" w:rsidRPr="00BE2C17" w:rsidDel="00DF0253" w:rsidRDefault="00B81449">
            <w:pPr>
              <w:jc w:val="center"/>
              <w:rPr>
                <w:del w:id="7479" w:author="Antoneth Macaisa" w:date="2025-05-07T18:51:00Z"/>
                <w:rFonts w:ascii="Times New Roman" w:hAnsi="Times New Roman"/>
                <w:sz w:val="26"/>
                <w:szCs w:val="26"/>
              </w:rPr>
              <w:pPrChange w:id="7480" w:author="Antoneth Macaisa" w:date="2025-05-07T18:51:00Z">
                <w:pPr>
                  <w:jc w:val="both"/>
                </w:pPr>
              </w:pPrChange>
            </w:pPr>
          </w:p>
        </w:tc>
        <w:tc>
          <w:tcPr>
            <w:tcW w:w="436" w:type="dxa"/>
          </w:tcPr>
          <w:p w14:paraId="25EFD043" w14:textId="186A94FE" w:rsidR="00B81449" w:rsidRPr="00BE2C17" w:rsidDel="00DF0253" w:rsidRDefault="00B81449">
            <w:pPr>
              <w:jc w:val="center"/>
              <w:rPr>
                <w:del w:id="7481" w:author="Antoneth Macaisa" w:date="2025-05-07T18:51:00Z"/>
                <w:rFonts w:ascii="Times New Roman" w:hAnsi="Times New Roman"/>
                <w:sz w:val="26"/>
                <w:szCs w:val="26"/>
              </w:rPr>
              <w:pPrChange w:id="7482" w:author="Antoneth Macaisa" w:date="2025-05-07T18:51:00Z">
                <w:pPr>
                  <w:jc w:val="both"/>
                </w:pPr>
              </w:pPrChange>
            </w:pPr>
          </w:p>
        </w:tc>
        <w:tc>
          <w:tcPr>
            <w:tcW w:w="435" w:type="dxa"/>
          </w:tcPr>
          <w:p w14:paraId="7C155E26" w14:textId="4BE29A1B" w:rsidR="00B81449" w:rsidRPr="00BE2C17" w:rsidDel="00DF0253" w:rsidRDefault="00B81449">
            <w:pPr>
              <w:jc w:val="center"/>
              <w:rPr>
                <w:del w:id="7483" w:author="Antoneth Macaisa" w:date="2025-05-07T18:51:00Z"/>
                <w:rFonts w:ascii="Times New Roman" w:hAnsi="Times New Roman"/>
                <w:sz w:val="26"/>
                <w:szCs w:val="26"/>
              </w:rPr>
              <w:pPrChange w:id="7484" w:author="Antoneth Macaisa" w:date="2025-05-07T18:51:00Z">
                <w:pPr>
                  <w:jc w:val="both"/>
                </w:pPr>
              </w:pPrChange>
            </w:pPr>
          </w:p>
        </w:tc>
        <w:tc>
          <w:tcPr>
            <w:tcW w:w="435" w:type="dxa"/>
          </w:tcPr>
          <w:p w14:paraId="5AC9C067" w14:textId="4F3EE2BD" w:rsidR="00B81449" w:rsidRPr="00BE2C17" w:rsidDel="00DF0253" w:rsidRDefault="00B81449">
            <w:pPr>
              <w:jc w:val="center"/>
              <w:rPr>
                <w:del w:id="7485" w:author="Antoneth Macaisa" w:date="2025-05-07T18:51:00Z"/>
                <w:rFonts w:ascii="Times New Roman" w:hAnsi="Times New Roman"/>
                <w:sz w:val="26"/>
                <w:szCs w:val="26"/>
              </w:rPr>
              <w:pPrChange w:id="7486" w:author="Antoneth Macaisa" w:date="2025-05-07T18:51:00Z">
                <w:pPr>
                  <w:jc w:val="both"/>
                </w:pPr>
              </w:pPrChange>
            </w:pPr>
          </w:p>
        </w:tc>
        <w:tc>
          <w:tcPr>
            <w:tcW w:w="435" w:type="dxa"/>
          </w:tcPr>
          <w:p w14:paraId="08E71F24" w14:textId="3A8D39D6" w:rsidR="00B81449" w:rsidRPr="00BE2C17" w:rsidDel="00DF0253" w:rsidRDefault="00B81449">
            <w:pPr>
              <w:jc w:val="center"/>
              <w:rPr>
                <w:del w:id="7487" w:author="Antoneth Macaisa" w:date="2025-05-07T18:51:00Z"/>
                <w:rFonts w:ascii="Times New Roman" w:hAnsi="Times New Roman"/>
                <w:sz w:val="26"/>
                <w:szCs w:val="26"/>
              </w:rPr>
              <w:pPrChange w:id="7488" w:author="Antoneth Macaisa" w:date="2025-05-07T18:51:00Z">
                <w:pPr>
                  <w:jc w:val="both"/>
                </w:pPr>
              </w:pPrChange>
            </w:pPr>
          </w:p>
        </w:tc>
        <w:tc>
          <w:tcPr>
            <w:tcW w:w="431" w:type="dxa"/>
          </w:tcPr>
          <w:p w14:paraId="25A254E3" w14:textId="56F0A407" w:rsidR="00B81449" w:rsidRPr="00BE2C17" w:rsidDel="00DF0253" w:rsidRDefault="00B81449">
            <w:pPr>
              <w:jc w:val="center"/>
              <w:rPr>
                <w:del w:id="7489" w:author="Antoneth Macaisa" w:date="2025-05-07T18:51:00Z"/>
                <w:rFonts w:ascii="Times New Roman" w:hAnsi="Times New Roman"/>
                <w:sz w:val="26"/>
                <w:szCs w:val="26"/>
              </w:rPr>
              <w:pPrChange w:id="7490" w:author="Antoneth Macaisa" w:date="2025-05-07T18:51:00Z">
                <w:pPr>
                  <w:jc w:val="both"/>
                </w:pPr>
              </w:pPrChange>
            </w:pPr>
          </w:p>
        </w:tc>
      </w:tr>
      <w:tr w:rsidR="00B81449" w:rsidRPr="00BE2C17" w:rsidDel="00DF0253" w14:paraId="2B191C18" w14:textId="53EE7EED" w:rsidTr="00457FF4">
        <w:trPr>
          <w:del w:id="7491" w:author="Antoneth Macaisa" w:date="2025-05-07T18:51:00Z"/>
        </w:trPr>
        <w:tc>
          <w:tcPr>
            <w:tcW w:w="6458" w:type="dxa"/>
          </w:tcPr>
          <w:p w14:paraId="7E5D7518" w14:textId="4822A9D5" w:rsidR="00B81449" w:rsidRPr="00BE2C17" w:rsidDel="00DF0253" w:rsidRDefault="00B81449">
            <w:pPr>
              <w:pStyle w:val="ListParagraph"/>
              <w:numPr>
                <w:ilvl w:val="0"/>
                <w:numId w:val="6"/>
              </w:numPr>
              <w:jc w:val="center"/>
              <w:rPr>
                <w:del w:id="7492" w:author="Antoneth Macaisa" w:date="2025-05-07T18:51:00Z"/>
                <w:rFonts w:ascii="Times New Roman" w:hAnsi="Times New Roman"/>
                <w:sz w:val="26"/>
                <w:szCs w:val="26"/>
              </w:rPr>
              <w:pPrChange w:id="7493" w:author="Antoneth Macaisa" w:date="2025-05-07T18:51:00Z">
                <w:pPr>
                  <w:pStyle w:val="ListParagraph"/>
                  <w:numPr>
                    <w:numId w:val="6"/>
                  </w:numPr>
                  <w:ind w:left="2520" w:hanging="360"/>
                  <w:jc w:val="both"/>
                </w:pPr>
              </w:pPrChange>
            </w:pPr>
          </w:p>
        </w:tc>
        <w:tc>
          <w:tcPr>
            <w:tcW w:w="436" w:type="dxa"/>
          </w:tcPr>
          <w:p w14:paraId="62621353" w14:textId="74DA2FD6" w:rsidR="00B81449" w:rsidRPr="00BE2C17" w:rsidDel="00DF0253" w:rsidRDefault="00B81449">
            <w:pPr>
              <w:jc w:val="center"/>
              <w:rPr>
                <w:del w:id="7494" w:author="Antoneth Macaisa" w:date="2025-05-07T18:51:00Z"/>
                <w:rFonts w:ascii="Times New Roman" w:hAnsi="Times New Roman"/>
                <w:sz w:val="26"/>
                <w:szCs w:val="26"/>
              </w:rPr>
              <w:pPrChange w:id="7495" w:author="Antoneth Macaisa" w:date="2025-05-07T18:51:00Z">
                <w:pPr>
                  <w:jc w:val="both"/>
                </w:pPr>
              </w:pPrChange>
            </w:pPr>
          </w:p>
        </w:tc>
        <w:tc>
          <w:tcPr>
            <w:tcW w:w="435" w:type="dxa"/>
          </w:tcPr>
          <w:p w14:paraId="678C4FDC" w14:textId="716A0E50" w:rsidR="00B81449" w:rsidRPr="00BE2C17" w:rsidDel="00DF0253" w:rsidRDefault="00B81449">
            <w:pPr>
              <w:jc w:val="center"/>
              <w:rPr>
                <w:del w:id="7496" w:author="Antoneth Macaisa" w:date="2025-05-07T18:51:00Z"/>
                <w:rFonts w:ascii="Times New Roman" w:hAnsi="Times New Roman"/>
                <w:sz w:val="26"/>
                <w:szCs w:val="26"/>
              </w:rPr>
              <w:pPrChange w:id="7497" w:author="Antoneth Macaisa" w:date="2025-05-07T18:51:00Z">
                <w:pPr>
                  <w:jc w:val="both"/>
                </w:pPr>
              </w:pPrChange>
            </w:pPr>
          </w:p>
        </w:tc>
        <w:tc>
          <w:tcPr>
            <w:tcW w:w="435" w:type="dxa"/>
          </w:tcPr>
          <w:p w14:paraId="0CE09CAB" w14:textId="0CB410B9" w:rsidR="00B81449" w:rsidRPr="00BE2C17" w:rsidDel="00DF0253" w:rsidRDefault="00B81449">
            <w:pPr>
              <w:jc w:val="center"/>
              <w:rPr>
                <w:del w:id="7498" w:author="Antoneth Macaisa" w:date="2025-05-07T18:51:00Z"/>
                <w:rFonts w:ascii="Times New Roman" w:hAnsi="Times New Roman"/>
                <w:sz w:val="26"/>
                <w:szCs w:val="26"/>
              </w:rPr>
              <w:pPrChange w:id="7499" w:author="Antoneth Macaisa" w:date="2025-05-07T18:51:00Z">
                <w:pPr>
                  <w:jc w:val="both"/>
                </w:pPr>
              </w:pPrChange>
            </w:pPr>
          </w:p>
        </w:tc>
        <w:tc>
          <w:tcPr>
            <w:tcW w:w="435" w:type="dxa"/>
          </w:tcPr>
          <w:p w14:paraId="1FE6F542" w14:textId="72F22DD8" w:rsidR="00B81449" w:rsidRPr="00BE2C17" w:rsidDel="00DF0253" w:rsidRDefault="00B81449">
            <w:pPr>
              <w:jc w:val="center"/>
              <w:rPr>
                <w:del w:id="7500" w:author="Antoneth Macaisa" w:date="2025-05-07T18:51:00Z"/>
                <w:rFonts w:ascii="Times New Roman" w:hAnsi="Times New Roman"/>
                <w:sz w:val="26"/>
                <w:szCs w:val="26"/>
              </w:rPr>
              <w:pPrChange w:id="7501" w:author="Antoneth Macaisa" w:date="2025-05-07T18:51:00Z">
                <w:pPr>
                  <w:jc w:val="both"/>
                </w:pPr>
              </w:pPrChange>
            </w:pPr>
          </w:p>
        </w:tc>
        <w:tc>
          <w:tcPr>
            <w:tcW w:w="431" w:type="dxa"/>
          </w:tcPr>
          <w:p w14:paraId="7A5BB419" w14:textId="4FD5B0DA" w:rsidR="00B81449" w:rsidRPr="00BE2C17" w:rsidDel="00DF0253" w:rsidRDefault="00B81449">
            <w:pPr>
              <w:jc w:val="center"/>
              <w:rPr>
                <w:del w:id="7502" w:author="Antoneth Macaisa" w:date="2025-05-07T18:51:00Z"/>
                <w:rFonts w:ascii="Times New Roman" w:hAnsi="Times New Roman"/>
                <w:sz w:val="26"/>
                <w:szCs w:val="26"/>
              </w:rPr>
              <w:pPrChange w:id="7503" w:author="Antoneth Macaisa" w:date="2025-05-07T18:51:00Z">
                <w:pPr>
                  <w:jc w:val="both"/>
                </w:pPr>
              </w:pPrChange>
            </w:pPr>
          </w:p>
        </w:tc>
      </w:tr>
      <w:tr w:rsidR="00B81449" w:rsidRPr="00BE2C17" w:rsidDel="00DF0253" w14:paraId="5CD92FAB" w14:textId="02D66F3D" w:rsidTr="00457FF4">
        <w:trPr>
          <w:del w:id="7504" w:author="Antoneth Macaisa" w:date="2025-05-07T18:51:00Z"/>
        </w:trPr>
        <w:tc>
          <w:tcPr>
            <w:tcW w:w="6458" w:type="dxa"/>
          </w:tcPr>
          <w:p w14:paraId="7D5785AE" w14:textId="7F881ADE" w:rsidR="00B81449" w:rsidRPr="00BE2C17" w:rsidDel="00DF0253" w:rsidRDefault="00B81449">
            <w:pPr>
              <w:pStyle w:val="ListParagraph"/>
              <w:numPr>
                <w:ilvl w:val="0"/>
                <w:numId w:val="6"/>
              </w:numPr>
              <w:jc w:val="center"/>
              <w:rPr>
                <w:del w:id="7505" w:author="Antoneth Macaisa" w:date="2025-05-07T18:51:00Z"/>
                <w:rFonts w:ascii="Times New Roman" w:hAnsi="Times New Roman"/>
                <w:color w:val="000000"/>
                <w:sz w:val="26"/>
                <w:szCs w:val="26"/>
              </w:rPr>
              <w:pPrChange w:id="7506" w:author="Antoneth Macaisa" w:date="2025-05-07T18:51:00Z">
                <w:pPr>
                  <w:pStyle w:val="ListParagraph"/>
                  <w:numPr>
                    <w:numId w:val="6"/>
                  </w:numPr>
                  <w:ind w:left="2520" w:hanging="360"/>
                  <w:jc w:val="both"/>
                </w:pPr>
              </w:pPrChange>
            </w:pPr>
          </w:p>
        </w:tc>
        <w:tc>
          <w:tcPr>
            <w:tcW w:w="436" w:type="dxa"/>
          </w:tcPr>
          <w:p w14:paraId="21B0508F" w14:textId="237BAF83" w:rsidR="00B81449" w:rsidRPr="00BE2C17" w:rsidDel="00DF0253" w:rsidRDefault="00B81449">
            <w:pPr>
              <w:jc w:val="center"/>
              <w:rPr>
                <w:del w:id="7507" w:author="Antoneth Macaisa" w:date="2025-05-07T18:51:00Z"/>
                <w:rFonts w:ascii="Times New Roman" w:hAnsi="Times New Roman"/>
                <w:sz w:val="26"/>
                <w:szCs w:val="26"/>
              </w:rPr>
              <w:pPrChange w:id="7508" w:author="Antoneth Macaisa" w:date="2025-05-07T18:51:00Z">
                <w:pPr>
                  <w:jc w:val="both"/>
                </w:pPr>
              </w:pPrChange>
            </w:pPr>
          </w:p>
        </w:tc>
        <w:tc>
          <w:tcPr>
            <w:tcW w:w="435" w:type="dxa"/>
          </w:tcPr>
          <w:p w14:paraId="040F4A9B" w14:textId="5B08E79D" w:rsidR="00B81449" w:rsidRPr="00BE2C17" w:rsidDel="00DF0253" w:rsidRDefault="00B81449">
            <w:pPr>
              <w:jc w:val="center"/>
              <w:rPr>
                <w:del w:id="7509" w:author="Antoneth Macaisa" w:date="2025-05-07T18:51:00Z"/>
                <w:rFonts w:ascii="Times New Roman" w:hAnsi="Times New Roman"/>
                <w:sz w:val="26"/>
                <w:szCs w:val="26"/>
              </w:rPr>
              <w:pPrChange w:id="7510" w:author="Antoneth Macaisa" w:date="2025-05-07T18:51:00Z">
                <w:pPr>
                  <w:jc w:val="both"/>
                </w:pPr>
              </w:pPrChange>
            </w:pPr>
          </w:p>
        </w:tc>
        <w:tc>
          <w:tcPr>
            <w:tcW w:w="435" w:type="dxa"/>
          </w:tcPr>
          <w:p w14:paraId="59ADC8D1" w14:textId="7FAA669F" w:rsidR="00B81449" w:rsidRPr="00BE2C17" w:rsidDel="00DF0253" w:rsidRDefault="00B81449">
            <w:pPr>
              <w:jc w:val="center"/>
              <w:rPr>
                <w:del w:id="7511" w:author="Antoneth Macaisa" w:date="2025-05-07T18:51:00Z"/>
                <w:rFonts w:ascii="Times New Roman" w:hAnsi="Times New Roman"/>
                <w:sz w:val="26"/>
                <w:szCs w:val="26"/>
              </w:rPr>
              <w:pPrChange w:id="7512" w:author="Antoneth Macaisa" w:date="2025-05-07T18:51:00Z">
                <w:pPr>
                  <w:jc w:val="both"/>
                </w:pPr>
              </w:pPrChange>
            </w:pPr>
          </w:p>
        </w:tc>
        <w:tc>
          <w:tcPr>
            <w:tcW w:w="435" w:type="dxa"/>
          </w:tcPr>
          <w:p w14:paraId="7AFDCFB7" w14:textId="472FD3E1" w:rsidR="00B81449" w:rsidRPr="00BE2C17" w:rsidDel="00DF0253" w:rsidRDefault="00B81449">
            <w:pPr>
              <w:jc w:val="center"/>
              <w:rPr>
                <w:del w:id="7513" w:author="Antoneth Macaisa" w:date="2025-05-07T18:51:00Z"/>
                <w:rFonts w:ascii="Times New Roman" w:hAnsi="Times New Roman"/>
                <w:sz w:val="26"/>
                <w:szCs w:val="26"/>
              </w:rPr>
              <w:pPrChange w:id="7514" w:author="Antoneth Macaisa" w:date="2025-05-07T18:51:00Z">
                <w:pPr>
                  <w:jc w:val="both"/>
                </w:pPr>
              </w:pPrChange>
            </w:pPr>
          </w:p>
        </w:tc>
        <w:tc>
          <w:tcPr>
            <w:tcW w:w="431" w:type="dxa"/>
          </w:tcPr>
          <w:p w14:paraId="76169EDB" w14:textId="10E02ACB" w:rsidR="00B81449" w:rsidRPr="00BE2C17" w:rsidDel="00DF0253" w:rsidRDefault="00B81449">
            <w:pPr>
              <w:jc w:val="center"/>
              <w:rPr>
                <w:del w:id="7515" w:author="Antoneth Macaisa" w:date="2025-05-07T18:51:00Z"/>
                <w:rFonts w:ascii="Times New Roman" w:hAnsi="Times New Roman"/>
                <w:sz w:val="26"/>
                <w:szCs w:val="26"/>
              </w:rPr>
              <w:pPrChange w:id="7516" w:author="Antoneth Macaisa" w:date="2025-05-07T18:51:00Z">
                <w:pPr>
                  <w:jc w:val="both"/>
                </w:pPr>
              </w:pPrChange>
            </w:pPr>
          </w:p>
        </w:tc>
      </w:tr>
      <w:tr w:rsidR="00B81449" w:rsidRPr="00BE2C17" w:rsidDel="00DF0253" w14:paraId="3276132A" w14:textId="48FD2C5A" w:rsidTr="00457FF4">
        <w:trPr>
          <w:del w:id="7517" w:author="Antoneth Macaisa" w:date="2025-05-07T18:51:00Z"/>
        </w:trPr>
        <w:tc>
          <w:tcPr>
            <w:tcW w:w="6458" w:type="dxa"/>
          </w:tcPr>
          <w:p w14:paraId="274A4064" w14:textId="77762131" w:rsidR="00B81449" w:rsidRPr="00BE2C17" w:rsidDel="00DF0253" w:rsidRDefault="00B81449">
            <w:pPr>
              <w:jc w:val="center"/>
              <w:rPr>
                <w:del w:id="7518" w:author="Antoneth Macaisa" w:date="2025-05-07T18:51:00Z"/>
                <w:rFonts w:ascii="Times New Roman" w:hAnsi="Times New Roman"/>
                <w:color w:val="000000"/>
                <w:sz w:val="26"/>
                <w:szCs w:val="26"/>
              </w:rPr>
              <w:pPrChange w:id="7519" w:author="Antoneth Macaisa" w:date="2025-05-07T18:51:00Z">
                <w:pPr>
                  <w:jc w:val="both"/>
                </w:pPr>
              </w:pPrChange>
            </w:pPr>
          </w:p>
        </w:tc>
        <w:tc>
          <w:tcPr>
            <w:tcW w:w="436" w:type="dxa"/>
          </w:tcPr>
          <w:p w14:paraId="6695139E" w14:textId="09E45130" w:rsidR="00B81449" w:rsidRPr="00BE2C17" w:rsidDel="00DF0253" w:rsidRDefault="00B81449">
            <w:pPr>
              <w:jc w:val="center"/>
              <w:rPr>
                <w:del w:id="7520" w:author="Antoneth Macaisa" w:date="2025-05-07T18:51:00Z"/>
                <w:rFonts w:ascii="Times New Roman" w:hAnsi="Times New Roman"/>
                <w:sz w:val="26"/>
                <w:szCs w:val="26"/>
              </w:rPr>
              <w:pPrChange w:id="7521" w:author="Antoneth Macaisa" w:date="2025-05-07T18:51:00Z">
                <w:pPr>
                  <w:jc w:val="both"/>
                </w:pPr>
              </w:pPrChange>
            </w:pPr>
          </w:p>
        </w:tc>
        <w:tc>
          <w:tcPr>
            <w:tcW w:w="435" w:type="dxa"/>
          </w:tcPr>
          <w:p w14:paraId="001E85B2" w14:textId="170B56B6" w:rsidR="00B81449" w:rsidRPr="00BE2C17" w:rsidDel="00DF0253" w:rsidRDefault="00B81449">
            <w:pPr>
              <w:jc w:val="center"/>
              <w:rPr>
                <w:del w:id="7522" w:author="Antoneth Macaisa" w:date="2025-05-07T18:51:00Z"/>
                <w:rFonts w:ascii="Times New Roman" w:hAnsi="Times New Roman"/>
                <w:sz w:val="26"/>
                <w:szCs w:val="26"/>
              </w:rPr>
              <w:pPrChange w:id="7523" w:author="Antoneth Macaisa" w:date="2025-05-07T18:51:00Z">
                <w:pPr>
                  <w:jc w:val="both"/>
                </w:pPr>
              </w:pPrChange>
            </w:pPr>
          </w:p>
        </w:tc>
        <w:tc>
          <w:tcPr>
            <w:tcW w:w="435" w:type="dxa"/>
          </w:tcPr>
          <w:p w14:paraId="2DFBA35B" w14:textId="290A4768" w:rsidR="00B81449" w:rsidRPr="00BE2C17" w:rsidDel="00DF0253" w:rsidRDefault="00B81449">
            <w:pPr>
              <w:jc w:val="center"/>
              <w:rPr>
                <w:del w:id="7524" w:author="Antoneth Macaisa" w:date="2025-05-07T18:51:00Z"/>
                <w:rFonts w:ascii="Times New Roman" w:hAnsi="Times New Roman"/>
                <w:sz w:val="26"/>
                <w:szCs w:val="26"/>
              </w:rPr>
              <w:pPrChange w:id="7525" w:author="Antoneth Macaisa" w:date="2025-05-07T18:51:00Z">
                <w:pPr>
                  <w:jc w:val="both"/>
                </w:pPr>
              </w:pPrChange>
            </w:pPr>
          </w:p>
        </w:tc>
        <w:tc>
          <w:tcPr>
            <w:tcW w:w="435" w:type="dxa"/>
          </w:tcPr>
          <w:p w14:paraId="29B69B8D" w14:textId="0A62189B" w:rsidR="00B81449" w:rsidRPr="00BE2C17" w:rsidDel="00DF0253" w:rsidRDefault="00B81449">
            <w:pPr>
              <w:jc w:val="center"/>
              <w:rPr>
                <w:del w:id="7526" w:author="Antoneth Macaisa" w:date="2025-05-07T18:51:00Z"/>
                <w:rFonts w:ascii="Times New Roman" w:hAnsi="Times New Roman"/>
                <w:sz w:val="26"/>
                <w:szCs w:val="26"/>
              </w:rPr>
              <w:pPrChange w:id="7527" w:author="Antoneth Macaisa" w:date="2025-05-07T18:51:00Z">
                <w:pPr>
                  <w:jc w:val="both"/>
                </w:pPr>
              </w:pPrChange>
            </w:pPr>
          </w:p>
        </w:tc>
        <w:tc>
          <w:tcPr>
            <w:tcW w:w="431" w:type="dxa"/>
          </w:tcPr>
          <w:p w14:paraId="5D7A28A4" w14:textId="7056B225" w:rsidR="00B81449" w:rsidRPr="00BE2C17" w:rsidDel="00DF0253" w:rsidRDefault="00B81449">
            <w:pPr>
              <w:jc w:val="center"/>
              <w:rPr>
                <w:del w:id="7528" w:author="Antoneth Macaisa" w:date="2025-05-07T18:51:00Z"/>
                <w:rFonts w:ascii="Times New Roman" w:hAnsi="Times New Roman"/>
                <w:sz w:val="26"/>
                <w:szCs w:val="26"/>
              </w:rPr>
              <w:pPrChange w:id="7529" w:author="Antoneth Macaisa" w:date="2025-05-07T18:51:00Z">
                <w:pPr>
                  <w:jc w:val="both"/>
                </w:pPr>
              </w:pPrChange>
            </w:pPr>
          </w:p>
        </w:tc>
      </w:tr>
      <w:tr w:rsidR="00457FF4" w:rsidRPr="00BE2C17" w:rsidDel="00DF0253" w14:paraId="316D0D44" w14:textId="59407CA1" w:rsidTr="00457FF4">
        <w:trPr>
          <w:del w:id="7530" w:author="Antoneth Macaisa" w:date="2025-05-07T18:51:00Z"/>
        </w:trPr>
        <w:tc>
          <w:tcPr>
            <w:tcW w:w="6458" w:type="dxa"/>
          </w:tcPr>
          <w:p w14:paraId="76CA0833" w14:textId="339B5CBA" w:rsidR="00457FF4" w:rsidRPr="00BE2C17" w:rsidDel="00DF0253" w:rsidRDefault="00457FF4">
            <w:pPr>
              <w:pStyle w:val="ListParagraph"/>
              <w:numPr>
                <w:ilvl w:val="0"/>
                <w:numId w:val="7"/>
              </w:numPr>
              <w:jc w:val="center"/>
              <w:rPr>
                <w:del w:id="7531" w:author="Antoneth Macaisa" w:date="2025-05-07T18:51:00Z"/>
                <w:rFonts w:ascii="Times New Roman" w:hAnsi="Times New Roman"/>
                <w:color w:val="000000"/>
                <w:sz w:val="26"/>
                <w:szCs w:val="26"/>
              </w:rPr>
              <w:pPrChange w:id="7532" w:author="Antoneth Macaisa" w:date="2025-05-07T18:51:00Z">
                <w:pPr>
                  <w:pStyle w:val="ListParagraph"/>
                  <w:numPr>
                    <w:numId w:val="7"/>
                  </w:numPr>
                  <w:ind w:hanging="360"/>
                  <w:jc w:val="both"/>
                </w:pPr>
              </w:pPrChange>
            </w:pPr>
          </w:p>
        </w:tc>
        <w:tc>
          <w:tcPr>
            <w:tcW w:w="436" w:type="dxa"/>
          </w:tcPr>
          <w:p w14:paraId="3FA9737B" w14:textId="6A4111DA" w:rsidR="00457FF4" w:rsidRPr="00BE2C17" w:rsidDel="00DF0253" w:rsidRDefault="00457FF4">
            <w:pPr>
              <w:jc w:val="center"/>
              <w:rPr>
                <w:del w:id="7533" w:author="Antoneth Macaisa" w:date="2025-05-07T18:51:00Z"/>
                <w:rFonts w:ascii="Times New Roman" w:hAnsi="Times New Roman"/>
                <w:sz w:val="26"/>
                <w:szCs w:val="26"/>
              </w:rPr>
              <w:pPrChange w:id="7534" w:author="Antoneth Macaisa" w:date="2025-05-07T18:51:00Z">
                <w:pPr>
                  <w:jc w:val="both"/>
                </w:pPr>
              </w:pPrChange>
            </w:pPr>
          </w:p>
        </w:tc>
        <w:tc>
          <w:tcPr>
            <w:tcW w:w="435" w:type="dxa"/>
          </w:tcPr>
          <w:p w14:paraId="62BFFF56" w14:textId="5D56C092" w:rsidR="00457FF4" w:rsidRPr="00BE2C17" w:rsidDel="00DF0253" w:rsidRDefault="00457FF4">
            <w:pPr>
              <w:jc w:val="center"/>
              <w:rPr>
                <w:del w:id="7535" w:author="Antoneth Macaisa" w:date="2025-05-07T18:51:00Z"/>
                <w:rFonts w:ascii="Times New Roman" w:hAnsi="Times New Roman"/>
                <w:sz w:val="26"/>
                <w:szCs w:val="26"/>
              </w:rPr>
              <w:pPrChange w:id="7536" w:author="Antoneth Macaisa" w:date="2025-05-07T18:51:00Z">
                <w:pPr>
                  <w:jc w:val="both"/>
                </w:pPr>
              </w:pPrChange>
            </w:pPr>
          </w:p>
        </w:tc>
        <w:tc>
          <w:tcPr>
            <w:tcW w:w="435" w:type="dxa"/>
          </w:tcPr>
          <w:p w14:paraId="7AB37548" w14:textId="64267BDA" w:rsidR="00457FF4" w:rsidRPr="00BE2C17" w:rsidDel="00DF0253" w:rsidRDefault="00457FF4">
            <w:pPr>
              <w:jc w:val="center"/>
              <w:rPr>
                <w:del w:id="7537" w:author="Antoneth Macaisa" w:date="2025-05-07T18:51:00Z"/>
                <w:rFonts w:ascii="Times New Roman" w:hAnsi="Times New Roman"/>
                <w:sz w:val="26"/>
                <w:szCs w:val="26"/>
              </w:rPr>
              <w:pPrChange w:id="7538" w:author="Antoneth Macaisa" w:date="2025-05-07T18:51:00Z">
                <w:pPr>
                  <w:jc w:val="both"/>
                </w:pPr>
              </w:pPrChange>
            </w:pPr>
          </w:p>
        </w:tc>
        <w:tc>
          <w:tcPr>
            <w:tcW w:w="435" w:type="dxa"/>
          </w:tcPr>
          <w:p w14:paraId="51A752B3" w14:textId="336A39BB" w:rsidR="00457FF4" w:rsidRPr="00BE2C17" w:rsidDel="00DF0253" w:rsidRDefault="00457FF4">
            <w:pPr>
              <w:jc w:val="center"/>
              <w:rPr>
                <w:del w:id="7539" w:author="Antoneth Macaisa" w:date="2025-05-07T18:51:00Z"/>
                <w:rFonts w:ascii="Times New Roman" w:hAnsi="Times New Roman"/>
                <w:sz w:val="26"/>
                <w:szCs w:val="26"/>
              </w:rPr>
              <w:pPrChange w:id="7540" w:author="Antoneth Macaisa" w:date="2025-05-07T18:51:00Z">
                <w:pPr>
                  <w:jc w:val="both"/>
                </w:pPr>
              </w:pPrChange>
            </w:pPr>
          </w:p>
        </w:tc>
        <w:tc>
          <w:tcPr>
            <w:tcW w:w="431" w:type="dxa"/>
          </w:tcPr>
          <w:p w14:paraId="1B1C8D7F" w14:textId="0D35851E" w:rsidR="00457FF4" w:rsidRPr="00BE2C17" w:rsidDel="00DF0253" w:rsidRDefault="00457FF4">
            <w:pPr>
              <w:jc w:val="center"/>
              <w:rPr>
                <w:del w:id="7541" w:author="Antoneth Macaisa" w:date="2025-05-07T18:51:00Z"/>
                <w:rFonts w:ascii="Times New Roman" w:hAnsi="Times New Roman"/>
                <w:sz w:val="26"/>
                <w:szCs w:val="26"/>
              </w:rPr>
              <w:pPrChange w:id="7542" w:author="Antoneth Macaisa" w:date="2025-05-07T18:51:00Z">
                <w:pPr>
                  <w:jc w:val="both"/>
                </w:pPr>
              </w:pPrChange>
            </w:pPr>
          </w:p>
        </w:tc>
      </w:tr>
      <w:tr w:rsidR="00457FF4" w:rsidRPr="00BE2C17" w:rsidDel="00DF0253" w14:paraId="608E379E" w14:textId="4142C934" w:rsidTr="00457FF4">
        <w:trPr>
          <w:del w:id="7543" w:author="Antoneth Macaisa" w:date="2025-05-07T18:51:00Z"/>
        </w:trPr>
        <w:tc>
          <w:tcPr>
            <w:tcW w:w="6458" w:type="dxa"/>
          </w:tcPr>
          <w:p w14:paraId="3AC283E9" w14:textId="19FA1730" w:rsidR="00457FF4" w:rsidRPr="00BE2C17" w:rsidDel="00DF0253" w:rsidRDefault="00457FF4">
            <w:pPr>
              <w:pStyle w:val="ListParagraph"/>
              <w:numPr>
                <w:ilvl w:val="0"/>
                <w:numId w:val="7"/>
              </w:numPr>
              <w:jc w:val="center"/>
              <w:rPr>
                <w:del w:id="7544" w:author="Antoneth Macaisa" w:date="2025-05-07T18:51:00Z"/>
                <w:rFonts w:ascii="Times New Roman" w:hAnsi="Times New Roman"/>
                <w:color w:val="000000"/>
                <w:sz w:val="26"/>
                <w:szCs w:val="26"/>
              </w:rPr>
              <w:pPrChange w:id="7545" w:author="Antoneth Macaisa" w:date="2025-05-07T18:51:00Z">
                <w:pPr>
                  <w:pStyle w:val="ListParagraph"/>
                  <w:numPr>
                    <w:numId w:val="7"/>
                  </w:numPr>
                  <w:ind w:hanging="360"/>
                  <w:jc w:val="both"/>
                </w:pPr>
              </w:pPrChange>
            </w:pPr>
          </w:p>
        </w:tc>
        <w:tc>
          <w:tcPr>
            <w:tcW w:w="436" w:type="dxa"/>
          </w:tcPr>
          <w:p w14:paraId="534B4468" w14:textId="2A585917" w:rsidR="00457FF4" w:rsidRPr="00BE2C17" w:rsidDel="00DF0253" w:rsidRDefault="00457FF4">
            <w:pPr>
              <w:jc w:val="center"/>
              <w:rPr>
                <w:del w:id="7546" w:author="Antoneth Macaisa" w:date="2025-05-07T18:51:00Z"/>
                <w:rFonts w:ascii="Times New Roman" w:hAnsi="Times New Roman"/>
                <w:sz w:val="26"/>
                <w:szCs w:val="26"/>
              </w:rPr>
              <w:pPrChange w:id="7547" w:author="Antoneth Macaisa" w:date="2025-05-07T18:51:00Z">
                <w:pPr>
                  <w:jc w:val="both"/>
                </w:pPr>
              </w:pPrChange>
            </w:pPr>
          </w:p>
        </w:tc>
        <w:tc>
          <w:tcPr>
            <w:tcW w:w="435" w:type="dxa"/>
          </w:tcPr>
          <w:p w14:paraId="098C1D8E" w14:textId="1A5E9A3B" w:rsidR="00457FF4" w:rsidRPr="00BE2C17" w:rsidDel="00DF0253" w:rsidRDefault="00457FF4">
            <w:pPr>
              <w:jc w:val="center"/>
              <w:rPr>
                <w:del w:id="7548" w:author="Antoneth Macaisa" w:date="2025-05-07T18:51:00Z"/>
                <w:rFonts w:ascii="Times New Roman" w:hAnsi="Times New Roman"/>
                <w:sz w:val="26"/>
                <w:szCs w:val="26"/>
              </w:rPr>
              <w:pPrChange w:id="7549" w:author="Antoneth Macaisa" w:date="2025-05-07T18:51:00Z">
                <w:pPr>
                  <w:jc w:val="both"/>
                </w:pPr>
              </w:pPrChange>
            </w:pPr>
          </w:p>
        </w:tc>
        <w:tc>
          <w:tcPr>
            <w:tcW w:w="435" w:type="dxa"/>
          </w:tcPr>
          <w:p w14:paraId="5F5686E8" w14:textId="3A4F78DD" w:rsidR="00457FF4" w:rsidRPr="00BE2C17" w:rsidDel="00DF0253" w:rsidRDefault="00457FF4">
            <w:pPr>
              <w:jc w:val="center"/>
              <w:rPr>
                <w:del w:id="7550" w:author="Antoneth Macaisa" w:date="2025-05-07T18:51:00Z"/>
                <w:rFonts w:ascii="Times New Roman" w:hAnsi="Times New Roman"/>
                <w:sz w:val="26"/>
                <w:szCs w:val="26"/>
              </w:rPr>
              <w:pPrChange w:id="7551" w:author="Antoneth Macaisa" w:date="2025-05-07T18:51:00Z">
                <w:pPr>
                  <w:jc w:val="both"/>
                </w:pPr>
              </w:pPrChange>
            </w:pPr>
          </w:p>
        </w:tc>
        <w:tc>
          <w:tcPr>
            <w:tcW w:w="435" w:type="dxa"/>
          </w:tcPr>
          <w:p w14:paraId="15826693" w14:textId="15DC8F4E" w:rsidR="00457FF4" w:rsidRPr="00BE2C17" w:rsidDel="00DF0253" w:rsidRDefault="00457FF4">
            <w:pPr>
              <w:jc w:val="center"/>
              <w:rPr>
                <w:del w:id="7552" w:author="Antoneth Macaisa" w:date="2025-05-07T18:51:00Z"/>
                <w:rFonts w:ascii="Times New Roman" w:hAnsi="Times New Roman"/>
                <w:sz w:val="26"/>
                <w:szCs w:val="26"/>
              </w:rPr>
              <w:pPrChange w:id="7553" w:author="Antoneth Macaisa" w:date="2025-05-07T18:51:00Z">
                <w:pPr>
                  <w:jc w:val="both"/>
                </w:pPr>
              </w:pPrChange>
            </w:pPr>
          </w:p>
        </w:tc>
        <w:tc>
          <w:tcPr>
            <w:tcW w:w="431" w:type="dxa"/>
          </w:tcPr>
          <w:p w14:paraId="46A5C548" w14:textId="49724EB8" w:rsidR="00457FF4" w:rsidRPr="00BE2C17" w:rsidDel="00DF0253" w:rsidRDefault="00457FF4">
            <w:pPr>
              <w:jc w:val="center"/>
              <w:rPr>
                <w:del w:id="7554" w:author="Antoneth Macaisa" w:date="2025-05-07T18:51:00Z"/>
                <w:rFonts w:ascii="Times New Roman" w:hAnsi="Times New Roman"/>
                <w:sz w:val="26"/>
                <w:szCs w:val="26"/>
              </w:rPr>
              <w:pPrChange w:id="7555" w:author="Antoneth Macaisa" w:date="2025-05-07T18:51:00Z">
                <w:pPr>
                  <w:jc w:val="both"/>
                </w:pPr>
              </w:pPrChange>
            </w:pPr>
          </w:p>
        </w:tc>
      </w:tr>
      <w:tr w:rsidR="00457FF4" w:rsidRPr="00BE2C17" w:rsidDel="00DF0253" w14:paraId="12EC44CD" w14:textId="6DC2E781" w:rsidTr="00457FF4">
        <w:trPr>
          <w:del w:id="7556" w:author="Antoneth Macaisa" w:date="2025-05-07T18:51:00Z"/>
        </w:trPr>
        <w:tc>
          <w:tcPr>
            <w:tcW w:w="6458" w:type="dxa"/>
          </w:tcPr>
          <w:p w14:paraId="337A3979" w14:textId="3A2D99FF" w:rsidR="00457FF4" w:rsidRPr="00BE2C17" w:rsidDel="00DF0253" w:rsidRDefault="00457FF4">
            <w:pPr>
              <w:pStyle w:val="ListParagraph"/>
              <w:numPr>
                <w:ilvl w:val="0"/>
                <w:numId w:val="7"/>
              </w:numPr>
              <w:jc w:val="center"/>
              <w:rPr>
                <w:del w:id="7557" w:author="Antoneth Macaisa" w:date="2025-05-07T18:51:00Z"/>
                <w:rFonts w:ascii="Times New Roman" w:hAnsi="Times New Roman"/>
                <w:color w:val="000000"/>
                <w:sz w:val="26"/>
                <w:szCs w:val="26"/>
              </w:rPr>
              <w:pPrChange w:id="7558" w:author="Antoneth Macaisa" w:date="2025-05-07T18:51:00Z">
                <w:pPr>
                  <w:pStyle w:val="ListParagraph"/>
                  <w:numPr>
                    <w:numId w:val="7"/>
                  </w:numPr>
                  <w:ind w:hanging="360"/>
                  <w:jc w:val="both"/>
                </w:pPr>
              </w:pPrChange>
            </w:pPr>
          </w:p>
        </w:tc>
        <w:tc>
          <w:tcPr>
            <w:tcW w:w="436" w:type="dxa"/>
          </w:tcPr>
          <w:p w14:paraId="72FBB5D0" w14:textId="027997C5" w:rsidR="00457FF4" w:rsidRPr="00BE2C17" w:rsidDel="00DF0253" w:rsidRDefault="00457FF4">
            <w:pPr>
              <w:jc w:val="center"/>
              <w:rPr>
                <w:del w:id="7559" w:author="Antoneth Macaisa" w:date="2025-05-07T18:51:00Z"/>
                <w:rFonts w:ascii="Times New Roman" w:hAnsi="Times New Roman"/>
                <w:sz w:val="26"/>
                <w:szCs w:val="26"/>
              </w:rPr>
              <w:pPrChange w:id="7560" w:author="Antoneth Macaisa" w:date="2025-05-07T18:51:00Z">
                <w:pPr>
                  <w:jc w:val="both"/>
                </w:pPr>
              </w:pPrChange>
            </w:pPr>
          </w:p>
        </w:tc>
        <w:tc>
          <w:tcPr>
            <w:tcW w:w="435" w:type="dxa"/>
          </w:tcPr>
          <w:p w14:paraId="3D7AEB1E" w14:textId="0DC002AA" w:rsidR="00457FF4" w:rsidRPr="00BE2C17" w:rsidDel="00DF0253" w:rsidRDefault="00457FF4">
            <w:pPr>
              <w:jc w:val="center"/>
              <w:rPr>
                <w:del w:id="7561" w:author="Antoneth Macaisa" w:date="2025-05-07T18:51:00Z"/>
                <w:rFonts w:ascii="Times New Roman" w:hAnsi="Times New Roman"/>
                <w:sz w:val="26"/>
                <w:szCs w:val="26"/>
              </w:rPr>
              <w:pPrChange w:id="7562" w:author="Antoneth Macaisa" w:date="2025-05-07T18:51:00Z">
                <w:pPr>
                  <w:jc w:val="both"/>
                </w:pPr>
              </w:pPrChange>
            </w:pPr>
          </w:p>
        </w:tc>
        <w:tc>
          <w:tcPr>
            <w:tcW w:w="435" w:type="dxa"/>
          </w:tcPr>
          <w:p w14:paraId="2F9AAFCC" w14:textId="1A32D9AD" w:rsidR="00457FF4" w:rsidRPr="00BE2C17" w:rsidDel="00DF0253" w:rsidRDefault="00457FF4">
            <w:pPr>
              <w:jc w:val="center"/>
              <w:rPr>
                <w:del w:id="7563" w:author="Antoneth Macaisa" w:date="2025-05-07T18:51:00Z"/>
                <w:rFonts w:ascii="Times New Roman" w:hAnsi="Times New Roman"/>
                <w:sz w:val="26"/>
                <w:szCs w:val="26"/>
              </w:rPr>
              <w:pPrChange w:id="7564" w:author="Antoneth Macaisa" w:date="2025-05-07T18:51:00Z">
                <w:pPr>
                  <w:jc w:val="both"/>
                </w:pPr>
              </w:pPrChange>
            </w:pPr>
          </w:p>
        </w:tc>
        <w:tc>
          <w:tcPr>
            <w:tcW w:w="435" w:type="dxa"/>
          </w:tcPr>
          <w:p w14:paraId="5C56ED0A" w14:textId="2BD588E2" w:rsidR="00457FF4" w:rsidRPr="00BE2C17" w:rsidDel="00DF0253" w:rsidRDefault="00457FF4">
            <w:pPr>
              <w:jc w:val="center"/>
              <w:rPr>
                <w:del w:id="7565" w:author="Antoneth Macaisa" w:date="2025-05-07T18:51:00Z"/>
                <w:rFonts w:ascii="Times New Roman" w:hAnsi="Times New Roman"/>
                <w:sz w:val="26"/>
                <w:szCs w:val="26"/>
              </w:rPr>
              <w:pPrChange w:id="7566" w:author="Antoneth Macaisa" w:date="2025-05-07T18:51:00Z">
                <w:pPr>
                  <w:jc w:val="both"/>
                </w:pPr>
              </w:pPrChange>
            </w:pPr>
          </w:p>
        </w:tc>
        <w:tc>
          <w:tcPr>
            <w:tcW w:w="431" w:type="dxa"/>
          </w:tcPr>
          <w:p w14:paraId="0DD080DD" w14:textId="39F10112" w:rsidR="00457FF4" w:rsidRPr="00BE2C17" w:rsidDel="00DF0253" w:rsidRDefault="00457FF4">
            <w:pPr>
              <w:jc w:val="center"/>
              <w:rPr>
                <w:del w:id="7567" w:author="Antoneth Macaisa" w:date="2025-05-07T18:51:00Z"/>
                <w:rFonts w:ascii="Times New Roman" w:hAnsi="Times New Roman"/>
                <w:sz w:val="26"/>
                <w:szCs w:val="26"/>
              </w:rPr>
              <w:pPrChange w:id="7568" w:author="Antoneth Macaisa" w:date="2025-05-07T18:51:00Z">
                <w:pPr>
                  <w:jc w:val="both"/>
                </w:pPr>
              </w:pPrChange>
            </w:pPr>
          </w:p>
        </w:tc>
      </w:tr>
    </w:tbl>
    <w:p w14:paraId="4A4CEAB8" w14:textId="77777777" w:rsidR="001B7763" w:rsidRDefault="001B7763" w:rsidP="007C0045">
      <w:pPr>
        <w:pStyle w:val="NormalWeb"/>
        <w:spacing w:before="0" w:beforeAutospacing="0" w:after="0" w:afterAutospacing="0" w:line="480" w:lineRule="auto"/>
        <w:jc w:val="both"/>
        <w:rPr>
          <w:ins w:id="7569" w:author="Antoneth Macaisa" w:date="2025-05-20T14:26:00Z"/>
          <w:b/>
          <w:bCs/>
          <w:sz w:val="26"/>
          <w:szCs w:val="26"/>
        </w:rPr>
      </w:pPr>
      <w:bookmarkStart w:id="7570" w:name="_Hlk197541064"/>
    </w:p>
    <w:p w14:paraId="1FC95BDE" w14:textId="41072148" w:rsidR="001B7763" w:rsidRDefault="001B7763" w:rsidP="007C0045">
      <w:pPr>
        <w:pStyle w:val="NormalWeb"/>
        <w:spacing w:before="0" w:beforeAutospacing="0" w:after="0" w:afterAutospacing="0" w:line="480" w:lineRule="auto"/>
        <w:jc w:val="both"/>
        <w:rPr>
          <w:ins w:id="7571" w:author="admin" w:date="2025-05-21T01:16:00Z"/>
          <w:b/>
          <w:bCs/>
          <w:sz w:val="26"/>
          <w:szCs w:val="26"/>
        </w:rPr>
      </w:pPr>
    </w:p>
    <w:p w14:paraId="4994AAE3" w14:textId="4E396EEB" w:rsidR="009B04F3" w:rsidRDefault="009B04F3" w:rsidP="007C0045">
      <w:pPr>
        <w:pStyle w:val="NormalWeb"/>
        <w:spacing w:before="0" w:beforeAutospacing="0" w:after="0" w:afterAutospacing="0" w:line="480" w:lineRule="auto"/>
        <w:jc w:val="both"/>
        <w:rPr>
          <w:ins w:id="7572" w:author="admin" w:date="2025-05-21T01:16:00Z"/>
          <w:b/>
          <w:bCs/>
          <w:sz w:val="26"/>
          <w:szCs w:val="26"/>
        </w:rPr>
      </w:pPr>
    </w:p>
    <w:p w14:paraId="0C610245" w14:textId="77777777" w:rsidR="009B04F3" w:rsidRDefault="009B04F3" w:rsidP="007C0045">
      <w:pPr>
        <w:pStyle w:val="NormalWeb"/>
        <w:spacing w:before="0" w:beforeAutospacing="0" w:after="0" w:afterAutospacing="0" w:line="480" w:lineRule="auto"/>
        <w:jc w:val="both"/>
        <w:rPr>
          <w:ins w:id="7573" w:author="Antoneth Macaisa" w:date="2025-05-20T14:26:00Z"/>
          <w:b/>
          <w:bCs/>
          <w:sz w:val="26"/>
          <w:szCs w:val="26"/>
        </w:rPr>
      </w:pPr>
    </w:p>
    <w:p w14:paraId="0B4086EA" w14:textId="77777777" w:rsidR="001B7763" w:rsidDel="00F7027D" w:rsidRDefault="001B7763" w:rsidP="007C0045">
      <w:pPr>
        <w:pStyle w:val="NormalWeb"/>
        <w:spacing w:before="0" w:beforeAutospacing="0" w:after="0" w:afterAutospacing="0" w:line="480" w:lineRule="auto"/>
        <w:jc w:val="both"/>
        <w:rPr>
          <w:ins w:id="7574" w:author="Antoneth Macaisa" w:date="2025-05-20T14:26:00Z"/>
          <w:del w:id="7575" w:author="admin" w:date="2025-05-21T00:58:00Z"/>
          <w:b/>
          <w:bCs/>
          <w:sz w:val="26"/>
          <w:szCs w:val="26"/>
        </w:rPr>
      </w:pPr>
    </w:p>
    <w:p w14:paraId="63212EE8" w14:textId="77777777" w:rsidR="001B7763" w:rsidDel="00F7027D" w:rsidRDefault="001B7763" w:rsidP="007C0045">
      <w:pPr>
        <w:pStyle w:val="NormalWeb"/>
        <w:spacing w:before="0" w:beforeAutospacing="0" w:after="0" w:afterAutospacing="0" w:line="480" w:lineRule="auto"/>
        <w:jc w:val="both"/>
        <w:rPr>
          <w:ins w:id="7576" w:author="Antoneth Macaisa" w:date="2025-05-20T14:26:00Z"/>
          <w:del w:id="7577" w:author="admin" w:date="2025-05-21T00:58:00Z"/>
          <w:b/>
          <w:bCs/>
          <w:sz w:val="26"/>
          <w:szCs w:val="26"/>
        </w:rPr>
      </w:pPr>
    </w:p>
    <w:p w14:paraId="579A612D" w14:textId="77777777" w:rsidR="001B7763" w:rsidDel="00F7027D" w:rsidRDefault="001B7763" w:rsidP="007C0045">
      <w:pPr>
        <w:pStyle w:val="NormalWeb"/>
        <w:spacing w:before="0" w:beforeAutospacing="0" w:after="0" w:afterAutospacing="0" w:line="480" w:lineRule="auto"/>
        <w:jc w:val="both"/>
        <w:rPr>
          <w:ins w:id="7578" w:author="Antoneth Macaisa" w:date="2025-05-20T14:26:00Z"/>
          <w:del w:id="7579" w:author="admin" w:date="2025-05-21T00:58:00Z"/>
          <w:b/>
          <w:bCs/>
          <w:sz w:val="26"/>
          <w:szCs w:val="26"/>
        </w:rPr>
      </w:pPr>
    </w:p>
    <w:p w14:paraId="22D9E873" w14:textId="77777777" w:rsidR="001B7763" w:rsidRDefault="001B7763" w:rsidP="007C0045">
      <w:pPr>
        <w:pStyle w:val="NormalWeb"/>
        <w:spacing w:before="0" w:beforeAutospacing="0" w:after="0" w:afterAutospacing="0" w:line="480" w:lineRule="auto"/>
        <w:jc w:val="both"/>
        <w:rPr>
          <w:ins w:id="7580" w:author="Antoneth Macaisa" w:date="2025-05-20T14:26:00Z"/>
          <w:b/>
          <w:bCs/>
          <w:sz w:val="26"/>
          <w:szCs w:val="26"/>
        </w:rPr>
      </w:pPr>
    </w:p>
    <w:p w14:paraId="77E6EBE8" w14:textId="3F7912FA" w:rsidR="007C0045" w:rsidRPr="00BE2C17" w:rsidRDefault="00646FBA" w:rsidP="008710C2">
      <w:pPr>
        <w:pStyle w:val="NormalWeb"/>
        <w:spacing w:before="0" w:beforeAutospacing="0" w:after="0" w:afterAutospacing="0" w:line="480" w:lineRule="auto"/>
        <w:ind w:left="360" w:hanging="360"/>
        <w:jc w:val="both"/>
        <w:rPr>
          <w:ins w:id="7581" w:author="Antoneth Macaisa" w:date="2025-05-07T20:30:00Z"/>
          <w:b/>
          <w:bCs/>
          <w:sz w:val="26"/>
          <w:szCs w:val="26"/>
        </w:rPr>
      </w:pPr>
      <w:ins w:id="7582" w:author="Antoneth Macaisa" w:date="2025-05-19T17:15:00Z">
        <w:r>
          <w:rPr>
            <w:b/>
            <w:bCs/>
            <w:sz w:val="26"/>
            <w:szCs w:val="26"/>
          </w:rPr>
          <w:t>BIBLIOGRAPHY</w:t>
        </w:r>
      </w:ins>
    </w:p>
    <w:p w14:paraId="70F50E6D" w14:textId="371E7E6F" w:rsidR="007C0045" w:rsidRPr="00BE2C17" w:rsidRDefault="007C0045" w:rsidP="00E41222">
      <w:pPr>
        <w:autoSpaceDE w:val="0"/>
        <w:autoSpaceDN w:val="0"/>
        <w:adjustRightInd w:val="0"/>
        <w:spacing w:after="0" w:line="480" w:lineRule="auto"/>
        <w:ind w:left="360" w:hanging="450"/>
        <w:jc w:val="both"/>
        <w:rPr>
          <w:ins w:id="7583" w:author="Antoneth Macaisa" w:date="2025-05-07T20:30:00Z"/>
          <w:rFonts w:ascii="Times New Roman" w:eastAsiaTheme="minorHAnsi" w:hAnsi="Times New Roman"/>
          <w:color w:val="000000"/>
          <w:sz w:val="26"/>
          <w:szCs w:val="26"/>
          <w:lang w:eastAsia="en-US"/>
        </w:rPr>
      </w:pPr>
      <w:ins w:id="7584" w:author="Antoneth Macaisa" w:date="2025-05-07T20:30:00Z">
        <w:r w:rsidRPr="00BE2C17">
          <w:rPr>
            <w:rFonts w:ascii="Times New Roman" w:eastAsiaTheme="minorHAnsi" w:hAnsi="Times New Roman"/>
            <w:color w:val="000000"/>
            <w:sz w:val="26"/>
            <w:szCs w:val="26"/>
            <w:lang w:eastAsia="en-US"/>
          </w:rPr>
          <w:t>[1</w:t>
        </w:r>
        <w:proofErr w:type="gramStart"/>
        <w:r w:rsidRPr="00BE2C17">
          <w:rPr>
            <w:rFonts w:ascii="Times New Roman" w:eastAsiaTheme="minorHAnsi" w:hAnsi="Times New Roman"/>
            <w:color w:val="000000"/>
            <w:sz w:val="26"/>
            <w:szCs w:val="26"/>
            <w:lang w:eastAsia="en-US"/>
          </w:rPr>
          <w:t>]</w:t>
        </w:r>
      </w:ins>
      <w:ins w:id="7585" w:author="admin" w:date="2025-05-20T19:29:00Z">
        <w:r w:rsidR="008710C2">
          <w:rPr>
            <w:rFonts w:ascii="Times New Roman" w:eastAsiaTheme="minorHAnsi" w:hAnsi="Times New Roman"/>
            <w:color w:val="000000"/>
            <w:sz w:val="26"/>
            <w:szCs w:val="26"/>
            <w:lang w:eastAsia="en-US"/>
          </w:rPr>
          <w:t xml:space="preserve"> </w:t>
        </w:r>
      </w:ins>
      <w:ins w:id="7586" w:author="admin" w:date="2025-05-20T20:25:00Z">
        <w:r w:rsidR="00E41222">
          <w:rPr>
            <w:rFonts w:ascii="Times New Roman" w:eastAsiaTheme="minorHAnsi" w:hAnsi="Times New Roman"/>
            <w:color w:val="000000"/>
            <w:sz w:val="26"/>
            <w:szCs w:val="26"/>
            <w:lang w:eastAsia="en-US"/>
          </w:rPr>
          <w:t xml:space="preserve"> </w:t>
        </w:r>
      </w:ins>
      <w:proofErr w:type="spellStart"/>
      <w:ins w:id="7587" w:author="Antoneth Macaisa" w:date="2025-05-07T20:30:00Z">
        <w:r w:rsidRPr="00BE2C17">
          <w:rPr>
            <w:rFonts w:ascii="Times New Roman" w:eastAsiaTheme="minorHAnsi" w:hAnsi="Times New Roman"/>
            <w:color w:val="000000"/>
            <w:sz w:val="26"/>
            <w:szCs w:val="26"/>
            <w:lang w:eastAsia="en-US"/>
          </w:rPr>
          <w:t>Sood</w:t>
        </w:r>
        <w:proofErr w:type="spellEnd"/>
        <w:proofErr w:type="gramEnd"/>
        <w:r w:rsidRPr="00BE2C17">
          <w:rPr>
            <w:rFonts w:ascii="Times New Roman" w:eastAsiaTheme="minorHAnsi" w:hAnsi="Times New Roman"/>
            <w:color w:val="000000"/>
            <w:sz w:val="26"/>
            <w:szCs w:val="26"/>
            <w:lang w:eastAsia="en-US"/>
          </w:rPr>
          <w:t xml:space="preserve">, T., Janssen, P., &amp; Miller, C. (2020). </w:t>
        </w:r>
        <w:proofErr w:type="spellStart"/>
        <w:r w:rsidRPr="00BE2C17">
          <w:rPr>
            <w:rFonts w:ascii="Times New Roman" w:eastAsiaTheme="minorHAnsi" w:hAnsi="Times New Roman"/>
            <w:color w:val="000000"/>
            <w:sz w:val="26"/>
            <w:szCs w:val="26"/>
            <w:lang w:eastAsia="en-US"/>
          </w:rPr>
          <w:t>Spacematch</w:t>
        </w:r>
        <w:proofErr w:type="spellEnd"/>
        <w:r w:rsidRPr="00BE2C17">
          <w:rPr>
            <w:rFonts w:ascii="Times New Roman" w:eastAsiaTheme="minorHAnsi" w:hAnsi="Times New Roman"/>
            <w:color w:val="000000"/>
            <w:sz w:val="26"/>
            <w:szCs w:val="26"/>
            <w:lang w:eastAsia="en-US"/>
          </w:rPr>
          <w:t xml:space="preserve">: Using Environmental Preferences to Match Occupants to Suitable Activity-Based Workspaces. </w:t>
        </w:r>
        <w:proofErr w:type="spellStart"/>
        <w:proofErr w:type="gramStart"/>
        <w:r w:rsidRPr="00BE2C17">
          <w:rPr>
            <w:rFonts w:ascii="Times New Roman" w:eastAsiaTheme="minorHAnsi" w:hAnsi="Times New Roman"/>
            <w:color w:val="000000"/>
            <w:sz w:val="26"/>
            <w:szCs w:val="26"/>
            <w:lang w:eastAsia="en-US"/>
          </w:rPr>
          <w:t>arXiv</w:t>
        </w:r>
        <w:proofErr w:type="spellEnd"/>
        <w:proofErr w:type="gramEnd"/>
        <w:r w:rsidRPr="00BE2C17">
          <w:rPr>
            <w:rFonts w:ascii="Times New Roman" w:eastAsiaTheme="minorHAnsi" w:hAnsi="Times New Roman"/>
            <w:color w:val="000000"/>
            <w:sz w:val="26"/>
            <w:szCs w:val="26"/>
            <w:lang w:eastAsia="en-US"/>
          </w:rPr>
          <w:t xml:space="preserve"> preprint arXiv:2006.09570. </w:t>
        </w:r>
      </w:ins>
    </w:p>
    <w:p w14:paraId="04376237" w14:textId="14D5DFCE" w:rsidR="007C0045" w:rsidRPr="00BE2C17" w:rsidRDefault="007C0045" w:rsidP="00E41222">
      <w:pPr>
        <w:autoSpaceDE w:val="0"/>
        <w:autoSpaceDN w:val="0"/>
        <w:adjustRightInd w:val="0"/>
        <w:spacing w:after="0" w:line="480" w:lineRule="auto"/>
        <w:ind w:left="360" w:hanging="450"/>
        <w:jc w:val="both"/>
        <w:rPr>
          <w:ins w:id="7588" w:author="Antoneth Macaisa" w:date="2025-05-07T20:30:00Z"/>
          <w:rFonts w:ascii="Times New Roman" w:eastAsiaTheme="minorHAnsi" w:hAnsi="Times New Roman"/>
          <w:color w:val="000000"/>
          <w:sz w:val="26"/>
          <w:szCs w:val="26"/>
          <w:lang w:eastAsia="en-US"/>
        </w:rPr>
      </w:pPr>
      <w:ins w:id="7589" w:author="Antoneth Macaisa" w:date="2025-05-07T20:30:00Z">
        <w:r w:rsidRPr="00BE2C17">
          <w:rPr>
            <w:rFonts w:ascii="Times New Roman" w:eastAsiaTheme="minorHAnsi" w:hAnsi="Times New Roman"/>
            <w:color w:val="000000"/>
            <w:sz w:val="26"/>
            <w:szCs w:val="26"/>
            <w:lang w:eastAsia="en-US"/>
          </w:rPr>
          <w:t>[2]</w:t>
        </w:r>
      </w:ins>
      <w:ins w:id="7590" w:author="admin" w:date="2025-05-20T19:29:00Z">
        <w:r w:rsidR="008710C2">
          <w:rPr>
            <w:rFonts w:ascii="Times New Roman" w:eastAsiaTheme="minorHAnsi" w:hAnsi="Times New Roman"/>
            <w:color w:val="000000"/>
            <w:sz w:val="26"/>
            <w:szCs w:val="26"/>
            <w:lang w:eastAsia="en-US"/>
          </w:rPr>
          <w:t xml:space="preserve"> </w:t>
        </w:r>
      </w:ins>
      <w:ins w:id="7591" w:author="admin" w:date="2025-05-20T20:25:00Z">
        <w:r w:rsidR="00E41222">
          <w:rPr>
            <w:rFonts w:ascii="Times New Roman" w:eastAsiaTheme="minorHAnsi" w:hAnsi="Times New Roman"/>
            <w:color w:val="000000"/>
            <w:sz w:val="26"/>
            <w:szCs w:val="26"/>
            <w:lang w:eastAsia="en-US"/>
          </w:rPr>
          <w:t xml:space="preserve">  </w:t>
        </w:r>
      </w:ins>
      <w:ins w:id="7592" w:author="Antoneth Macaisa" w:date="2025-05-07T20:30:00Z">
        <w:r w:rsidRPr="00BE2C17">
          <w:rPr>
            <w:rFonts w:ascii="Times New Roman" w:eastAsiaTheme="minorHAnsi" w:hAnsi="Times New Roman"/>
            <w:color w:val="000000"/>
            <w:sz w:val="26"/>
            <w:szCs w:val="26"/>
            <w:lang w:eastAsia="en-US"/>
          </w:rPr>
          <w:t xml:space="preserve">Murad, N.H.I. (2022). What Drives Collaboration </w:t>
        </w:r>
        <w:proofErr w:type="gramStart"/>
        <w:r w:rsidRPr="00BE2C17">
          <w:rPr>
            <w:rFonts w:ascii="Times New Roman" w:eastAsiaTheme="minorHAnsi" w:hAnsi="Times New Roman"/>
            <w:color w:val="000000"/>
            <w:sz w:val="26"/>
            <w:szCs w:val="26"/>
            <w:lang w:eastAsia="en-US"/>
          </w:rPr>
          <w:t>Among</w:t>
        </w:r>
        <w:proofErr w:type="gramEnd"/>
        <w:r w:rsidRPr="00BE2C17">
          <w:rPr>
            <w:rFonts w:ascii="Times New Roman" w:eastAsiaTheme="minorHAnsi" w:hAnsi="Times New Roman"/>
            <w:color w:val="000000"/>
            <w:sz w:val="26"/>
            <w:szCs w:val="26"/>
            <w:lang w:eastAsia="en-US"/>
          </w:rPr>
          <w:t xml:space="preserve"> Filipino Freelancers? Assessing the Physical and Social Elements of </w:t>
        </w:r>
        <w:proofErr w:type="spellStart"/>
        <w:r w:rsidRPr="00BE2C17">
          <w:rPr>
            <w:rFonts w:ascii="Times New Roman" w:eastAsiaTheme="minorHAnsi" w:hAnsi="Times New Roman"/>
            <w:color w:val="000000"/>
            <w:sz w:val="26"/>
            <w:szCs w:val="26"/>
            <w:lang w:eastAsia="en-US"/>
          </w:rPr>
          <w:t>Coworking</w:t>
        </w:r>
        <w:proofErr w:type="spellEnd"/>
        <w:r w:rsidRPr="00BE2C17">
          <w:rPr>
            <w:rFonts w:ascii="Times New Roman" w:eastAsiaTheme="minorHAnsi" w:hAnsi="Times New Roman"/>
            <w:color w:val="000000"/>
            <w:sz w:val="26"/>
            <w:szCs w:val="26"/>
            <w:lang w:eastAsia="en-US"/>
          </w:rPr>
          <w:t xml:space="preserve"> Spaces. https://www.researchgate.net/publication/348306558_What_Drives_Collaboration_Among_Filipino_</w:t>
        </w:r>
        <w:del w:id="7593" w:author="admin" w:date="2025-05-20T19:28:00Z">
          <w:r w:rsidRPr="00BE2C17" w:rsidDel="008710C2">
            <w:rPr>
              <w:rFonts w:ascii="Times New Roman" w:eastAsiaTheme="minorHAnsi" w:hAnsi="Times New Roman"/>
              <w:color w:val="000000"/>
              <w:sz w:val="26"/>
              <w:szCs w:val="26"/>
              <w:lang w:eastAsia="en-US"/>
            </w:rPr>
            <w:delText xml:space="preserve"> </w:delText>
          </w:r>
        </w:del>
        <w:r w:rsidRPr="00BE2C17">
          <w:rPr>
            <w:rFonts w:ascii="Times New Roman" w:eastAsiaTheme="minorHAnsi" w:hAnsi="Times New Roman"/>
            <w:color w:val="000000"/>
            <w:sz w:val="26"/>
            <w:szCs w:val="26"/>
            <w:lang w:eastAsia="en-US"/>
          </w:rPr>
          <w:t xml:space="preserve">Freelancers_Assessing_the_Physical_and_Social_Elements_of_Coworking_Spaces </w:t>
        </w:r>
      </w:ins>
    </w:p>
    <w:p w14:paraId="5BBF79C6" w14:textId="5E766199" w:rsidR="007C0045" w:rsidRPr="00BE2C17" w:rsidRDefault="007C0045" w:rsidP="00E41222">
      <w:pPr>
        <w:autoSpaceDE w:val="0"/>
        <w:autoSpaceDN w:val="0"/>
        <w:adjustRightInd w:val="0"/>
        <w:spacing w:after="0" w:line="480" w:lineRule="auto"/>
        <w:ind w:left="360" w:hanging="450"/>
        <w:jc w:val="both"/>
        <w:rPr>
          <w:ins w:id="7594" w:author="Antoneth Macaisa" w:date="2025-05-07T20:30:00Z"/>
          <w:rFonts w:ascii="Times New Roman" w:eastAsiaTheme="minorHAnsi" w:hAnsi="Times New Roman"/>
          <w:color w:val="000000"/>
          <w:sz w:val="26"/>
          <w:szCs w:val="26"/>
          <w:lang w:eastAsia="en-US"/>
        </w:rPr>
      </w:pPr>
      <w:ins w:id="7595" w:author="Antoneth Macaisa" w:date="2025-05-07T20:30:00Z">
        <w:r w:rsidRPr="00BE2C17">
          <w:rPr>
            <w:rFonts w:ascii="Times New Roman" w:eastAsiaTheme="minorHAnsi" w:hAnsi="Times New Roman"/>
            <w:color w:val="000000"/>
            <w:sz w:val="26"/>
            <w:szCs w:val="26"/>
            <w:lang w:eastAsia="en-US"/>
          </w:rPr>
          <w:lastRenderedPageBreak/>
          <w:t>[3</w:t>
        </w:r>
        <w:proofErr w:type="gramStart"/>
        <w:r w:rsidRPr="00BE2C17">
          <w:rPr>
            <w:rFonts w:ascii="Times New Roman" w:eastAsiaTheme="minorHAnsi" w:hAnsi="Times New Roman"/>
            <w:color w:val="000000"/>
            <w:sz w:val="26"/>
            <w:szCs w:val="26"/>
            <w:lang w:eastAsia="en-US"/>
          </w:rPr>
          <w:t>]</w:t>
        </w:r>
      </w:ins>
      <w:ins w:id="7596" w:author="admin" w:date="2025-05-20T20:25:00Z">
        <w:r w:rsidR="00E41222">
          <w:rPr>
            <w:rFonts w:ascii="Times New Roman" w:eastAsiaTheme="minorHAnsi" w:hAnsi="Times New Roman"/>
            <w:color w:val="000000"/>
            <w:sz w:val="26"/>
            <w:szCs w:val="26"/>
            <w:lang w:eastAsia="en-US"/>
          </w:rPr>
          <w:t xml:space="preserve">  </w:t>
        </w:r>
      </w:ins>
      <w:ins w:id="7597" w:author="Antoneth Macaisa" w:date="2025-05-07T20:30:00Z">
        <w:r w:rsidRPr="00BE2C17">
          <w:rPr>
            <w:rFonts w:ascii="Times New Roman" w:eastAsiaTheme="minorHAnsi" w:hAnsi="Times New Roman"/>
            <w:color w:val="000000"/>
            <w:sz w:val="26"/>
            <w:szCs w:val="26"/>
            <w:lang w:eastAsia="en-US"/>
          </w:rPr>
          <w:t>Atienza</w:t>
        </w:r>
        <w:proofErr w:type="gramEnd"/>
        <w:r w:rsidRPr="00BE2C17">
          <w:rPr>
            <w:rFonts w:ascii="Times New Roman" w:eastAsiaTheme="minorHAnsi" w:hAnsi="Times New Roman"/>
            <w:color w:val="000000"/>
            <w:sz w:val="26"/>
            <w:szCs w:val="26"/>
            <w:lang w:eastAsia="en-US"/>
          </w:rPr>
          <w:t xml:space="preserve">, Ingrid Marie N. (2022). Perceptions of selected young-adult </w:t>
        </w:r>
        <w:proofErr w:type="spellStart"/>
        <w:proofErr w:type="gramStart"/>
        <w:r w:rsidRPr="00BE2C17">
          <w:rPr>
            <w:rFonts w:ascii="Times New Roman" w:eastAsiaTheme="minorHAnsi" w:hAnsi="Times New Roman"/>
            <w:color w:val="000000"/>
            <w:sz w:val="26"/>
            <w:szCs w:val="26"/>
            <w:lang w:eastAsia="en-US"/>
          </w:rPr>
          <w:t>filipinos</w:t>
        </w:r>
        <w:proofErr w:type="spellEnd"/>
        <w:proofErr w:type="gramEnd"/>
        <w:r w:rsidRPr="00BE2C17">
          <w:rPr>
            <w:rFonts w:ascii="Times New Roman" w:eastAsiaTheme="minorHAnsi" w:hAnsi="Times New Roman"/>
            <w:color w:val="000000"/>
            <w:sz w:val="26"/>
            <w:szCs w:val="26"/>
            <w:lang w:eastAsia="en-US"/>
          </w:rPr>
          <w:t xml:space="preserve"> on </w:t>
        </w:r>
        <w:proofErr w:type="spellStart"/>
        <w:r w:rsidRPr="00BE2C17">
          <w:rPr>
            <w:rFonts w:ascii="Times New Roman" w:eastAsiaTheme="minorHAnsi" w:hAnsi="Times New Roman"/>
            <w:color w:val="000000"/>
            <w:sz w:val="26"/>
            <w:szCs w:val="26"/>
            <w:lang w:eastAsia="en-US"/>
          </w:rPr>
          <w:t>coworking</w:t>
        </w:r>
        <w:proofErr w:type="spellEnd"/>
        <w:r w:rsidRPr="00BE2C17">
          <w:rPr>
            <w:rFonts w:ascii="Times New Roman" w:eastAsiaTheme="minorHAnsi" w:hAnsi="Times New Roman"/>
            <w:color w:val="000000"/>
            <w:sz w:val="26"/>
            <w:szCs w:val="26"/>
            <w:lang w:eastAsia="en-US"/>
          </w:rPr>
          <w:t xml:space="preserve"> spaces for </w:t>
        </w:r>
        <w:proofErr w:type="spellStart"/>
        <w:r w:rsidRPr="00BE2C17">
          <w:rPr>
            <w:rFonts w:ascii="Times New Roman" w:eastAsiaTheme="minorHAnsi" w:hAnsi="Times New Roman"/>
            <w:color w:val="000000"/>
            <w:sz w:val="26"/>
            <w:szCs w:val="26"/>
            <w:lang w:eastAsia="en-US"/>
          </w:rPr>
          <w:t>hybridoperations</w:t>
        </w:r>
        <w:proofErr w:type="spellEnd"/>
        <w:r w:rsidRPr="00BE2C17">
          <w:rPr>
            <w:rFonts w:ascii="Times New Roman" w:eastAsiaTheme="minorHAnsi" w:hAnsi="Times New Roman"/>
            <w:color w:val="000000"/>
            <w:sz w:val="26"/>
            <w:szCs w:val="26"/>
            <w:lang w:eastAsia="en-US"/>
          </w:rPr>
          <w:t xml:space="preserve">. https://digitalarchives.upd.edu.ph/item/56121?fbclid=IwZXh0bgNhZW0CMTEAAR4ym1pHk0CKL tplVA9ev_FyolATrOyCUoiJkdkcMGjUBFfg71n-OoRkm3unGg_aem_VHAL-- 7T73u46QWRx_b6fA </w:t>
        </w:r>
      </w:ins>
    </w:p>
    <w:p w14:paraId="5BAF77B2" w14:textId="722A9591" w:rsidR="007C0045" w:rsidRPr="00BE2C17" w:rsidRDefault="007C0045" w:rsidP="00E41222">
      <w:pPr>
        <w:autoSpaceDE w:val="0"/>
        <w:autoSpaceDN w:val="0"/>
        <w:adjustRightInd w:val="0"/>
        <w:spacing w:after="0" w:line="480" w:lineRule="auto"/>
        <w:ind w:left="360" w:hanging="450"/>
        <w:jc w:val="both"/>
        <w:rPr>
          <w:ins w:id="7598" w:author="Antoneth Macaisa" w:date="2025-05-07T20:30:00Z"/>
          <w:rFonts w:ascii="Times New Roman" w:eastAsiaTheme="minorHAnsi" w:hAnsi="Times New Roman"/>
          <w:color w:val="000000"/>
          <w:sz w:val="26"/>
          <w:szCs w:val="26"/>
          <w:lang w:eastAsia="en-US"/>
        </w:rPr>
      </w:pPr>
      <w:ins w:id="7599" w:author="Antoneth Macaisa" w:date="2025-05-07T20:30:00Z">
        <w:r w:rsidRPr="00BE2C17">
          <w:rPr>
            <w:rFonts w:ascii="Times New Roman" w:eastAsiaTheme="minorHAnsi" w:hAnsi="Times New Roman"/>
            <w:color w:val="000000"/>
            <w:sz w:val="26"/>
            <w:szCs w:val="26"/>
            <w:lang w:eastAsia="en-US"/>
          </w:rPr>
          <w:t>[4]</w:t>
        </w:r>
      </w:ins>
      <w:ins w:id="7600" w:author="admin" w:date="2025-05-20T20:25:00Z">
        <w:r w:rsidR="00E41222">
          <w:rPr>
            <w:rFonts w:ascii="Times New Roman" w:eastAsiaTheme="minorHAnsi" w:hAnsi="Times New Roman"/>
            <w:color w:val="000000"/>
            <w:sz w:val="26"/>
            <w:szCs w:val="26"/>
            <w:lang w:eastAsia="en-US"/>
          </w:rPr>
          <w:t xml:space="preserve"> </w:t>
        </w:r>
      </w:ins>
      <w:proofErr w:type="spellStart"/>
      <w:ins w:id="7601" w:author="Antoneth Macaisa" w:date="2025-05-07T20:30:00Z">
        <w:r w:rsidRPr="00BE2C17">
          <w:rPr>
            <w:rFonts w:ascii="Times New Roman" w:eastAsiaTheme="minorHAnsi" w:hAnsi="Times New Roman"/>
            <w:color w:val="000000"/>
            <w:sz w:val="26"/>
            <w:szCs w:val="26"/>
            <w:lang w:eastAsia="en-US"/>
          </w:rPr>
          <w:t>Coworking</w:t>
        </w:r>
        <w:proofErr w:type="spellEnd"/>
        <w:r w:rsidRPr="00BE2C17">
          <w:rPr>
            <w:rFonts w:ascii="Times New Roman" w:eastAsiaTheme="minorHAnsi" w:hAnsi="Times New Roman"/>
            <w:color w:val="000000"/>
            <w:sz w:val="26"/>
            <w:szCs w:val="26"/>
            <w:lang w:eastAsia="en-US"/>
          </w:rPr>
          <w:t xml:space="preserve"> in the Philippines: Emerging spaces in Manila: 2024. https://mspacesph.com/blog/coworking-philippines/?fbclid=IwZXh0bgNhZW0CMTEAAR7gRj9YcDh16g7MGOcGzus6hPlRitc31CpdiidlfO2zLRRXiYOMQJDlA5rFqQ_aem_dj5G6c0cO2DqaXQbLzktEg. </w:t>
        </w:r>
      </w:ins>
    </w:p>
    <w:p w14:paraId="758FCE8A" w14:textId="3C777178" w:rsidR="007C0045" w:rsidRPr="00BE2C17" w:rsidRDefault="007C0045" w:rsidP="00E41222">
      <w:pPr>
        <w:autoSpaceDE w:val="0"/>
        <w:autoSpaceDN w:val="0"/>
        <w:adjustRightInd w:val="0"/>
        <w:spacing w:after="0" w:line="480" w:lineRule="auto"/>
        <w:ind w:left="360" w:hanging="450"/>
        <w:jc w:val="both"/>
        <w:rPr>
          <w:ins w:id="7602" w:author="Antoneth Macaisa" w:date="2025-05-07T20:30:00Z"/>
          <w:rFonts w:ascii="Times New Roman" w:eastAsiaTheme="minorHAnsi" w:hAnsi="Times New Roman"/>
          <w:color w:val="000000"/>
          <w:sz w:val="26"/>
          <w:szCs w:val="26"/>
          <w:lang w:eastAsia="en-US"/>
        </w:rPr>
      </w:pPr>
      <w:ins w:id="7603" w:author="Antoneth Macaisa" w:date="2025-05-07T20:30:00Z">
        <w:r w:rsidRPr="00BE2C17">
          <w:rPr>
            <w:rFonts w:ascii="Times New Roman" w:eastAsiaTheme="minorHAnsi" w:hAnsi="Times New Roman"/>
            <w:color w:val="000000"/>
            <w:sz w:val="26"/>
            <w:szCs w:val="26"/>
            <w:lang w:eastAsia="en-US"/>
          </w:rPr>
          <w:t>[5</w:t>
        </w:r>
        <w:proofErr w:type="gramStart"/>
        <w:r w:rsidRPr="00BE2C17">
          <w:rPr>
            <w:rFonts w:ascii="Times New Roman" w:eastAsiaTheme="minorHAnsi" w:hAnsi="Times New Roman"/>
            <w:color w:val="000000"/>
            <w:sz w:val="26"/>
            <w:szCs w:val="26"/>
            <w:lang w:eastAsia="en-US"/>
          </w:rPr>
          <w:t>]</w:t>
        </w:r>
      </w:ins>
      <w:ins w:id="7604" w:author="admin" w:date="2025-05-20T20:25:00Z">
        <w:r w:rsidR="00E41222">
          <w:rPr>
            <w:rFonts w:ascii="Times New Roman" w:eastAsiaTheme="minorHAnsi" w:hAnsi="Times New Roman"/>
            <w:color w:val="000000"/>
            <w:sz w:val="26"/>
            <w:szCs w:val="26"/>
            <w:lang w:eastAsia="en-US"/>
          </w:rPr>
          <w:t xml:space="preserve">  </w:t>
        </w:r>
      </w:ins>
      <w:ins w:id="7605" w:author="Antoneth Macaisa" w:date="2025-05-07T20:30:00Z">
        <w:r w:rsidRPr="00BE2C17">
          <w:rPr>
            <w:rFonts w:ascii="Times New Roman" w:eastAsiaTheme="minorHAnsi" w:hAnsi="Times New Roman"/>
            <w:color w:val="000000"/>
            <w:sz w:val="26"/>
            <w:szCs w:val="26"/>
            <w:lang w:eastAsia="en-US"/>
          </w:rPr>
          <w:t>The</w:t>
        </w:r>
        <w:proofErr w:type="gramEnd"/>
        <w:r w:rsidRPr="00BE2C17">
          <w:rPr>
            <w:rFonts w:ascii="Times New Roman" w:eastAsiaTheme="minorHAnsi" w:hAnsi="Times New Roman"/>
            <w:color w:val="000000"/>
            <w:sz w:val="26"/>
            <w:szCs w:val="26"/>
            <w:lang w:eastAsia="en-US"/>
          </w:rPr>
          <w:t xml:space="preserve"> Report: Philippines 2021 - Oxford Business Group The Report: Philippines 2021 OBG: 2023. https://oxfordbusinessgroup.com/reports/philippines/2021-report. </w:t>
        </w:r>
      </w:ins>
    </w:p>
    <w:p w14:paraId="28F36D09" w14:textId="0E1939CE" w:rsidR="007C0045" w:rsidRPr="00BE2C17" w:rsidRDefault="007C0045" w:rsidP="00E41222">
      <w:pPr>
        <w:autoSpaceDE w:val="0"/>
        <w:autoSpaceDN w:val="0"/>
        <w:adjustRightInd w:val="0"/>
        <w:spacing w:after="0" w:line="480" w:lineRule="auto"/>
        <w:ind w:left="360" w:hanging="450"/>
        <w:jc w:val="both"/>
        <w:rPr>
          <w:ins w:id="7606" w:author="Antoneth Macaisa" w:date="2025-05-07T20:30:00Z"/>
          <w:rFonts w:ascii="Times New Roman" w:eastAsiaTheme="minorHAnsi" w:hAnsi="Times New Roman"/>
          <w:color w:val="000000"/>
          <w:sz w:val="26"/>
          <w:szCs w:val="26"/>
          <w:lang w:eastAsia="en-US"/>
        </w:rPr>
      </w:pPr>
      <w:ins w:id="7607" w:author="Antoneth Macaisa" w:date="2025-05-07T20:30:00Z">
        <w:r w:rsidRPr="00BE2C17">
          <w:rPr>
            <w:rFonts w:ascii="Times New Roman" w:eastAsiaTheme="minorHAnsi" w:hAnsi="Times New Roman"/>
            <w:color w:val="000000"/>
            <w:sz w:val="26"/>
            <w:szCs w:val="26"/>
            <w:lang w:eastAsia="en-US"/>
          </w:rPr>
          <w:t>[6]</w:t>
        </w:r>
      </w:ins>
      <w:ins w:id="7608" w:author="admin" w:date="2025-05-20T20:24:00Z">
        <w:r w:rsidR="00E41222">
          <w:rPr>
            <w:rFonts w:ascii="Times New Roman" w:eastAsiaTheme="minorHAnsi" w:hAnsi="Times New Roman"/>
            <w:color w:val="000000"/>
            <w:sz w:val="26"/>
            <w:szCs w:val="26"/>
            <w:lang w:eastAsia="en-US"/>
          </w:rPr>
          <w:t xml:space="preserve"> </w:t>
        </w:r>
      </w:ins>
      <w:proofErr w:type="spellStart"/>
      <w:ins w:id="7609" w:author="Antoneth Macaisa" w:date="2025-05-07T20:30:00Z">
        <w:r w:rsidRPr="00BE2C17">
          <w:rPr>
            <w:rFonts w:ascii="Times New Roman" w:eastAsiaTheme="minorHAnsi" w:hAnsi="Times New Roman"/>
            <w:color w:val="000000"/>
            <w:sz w:val="26"/>
            <w:szCs w:val="26"/>
            <w:lang w:eastAsia="en-US"/>
          </w:rPr>
          <w:t>Abun</w:t>
        </w:r>
        <w:proofErr w:type="spellEnd"/>
        <w:r w:rsidRPr="00BE2C17">
          <w:rPr>
            <w:rFonts w:ascii="Times New Roman" w:eastAsiaTheme="minorHAnsi" w:hAnsi="Times New Roman"/>
            <w:color w:val="000000"/>
            <w:sz w:val="26"/>
            <w:szCs w:val="26"/>
            <w:lang w:eastAsia="en-US"/>
          </w:rPr>
          <w:t xml:space="preserve">, </w:t>
        </w:r>
        <w:proofErr w:type="spellStart"/>
        <w:r w:rsidRPr="00BE2C17">
          <w:rPr>
            <w:rFonts w:ascii="Times New Roman" w:eastAsiaTheme="minorHAnsi" w:hAnsi="Times New Roman"/>
            <w:color w:val="000000"/>
            <w:sz w:val="26"/>
            <w:szCs w:val="26"/>
            <w:lang w:eastAsia="en-US"/>
          </w:rPr>
          <w:t>Damianus</w:t>
        </w:r>
        <w:proofErr w:type="spellEnd"/>
        <w:r w:rsidRPr="00BE2C17">
          <w:rPr>
            <w:rFonts w:ascii="Times New Roman" w:eastAsiaTheme="minorHAnsi" w:hAnsi="Times New Roman"/>
            <w:color w:val="000000"/>
            <w:sz w:val="26"/>
            <w:szCs w:val="26"/>
            <w:lang w:eastAsia="en-US"/>
          </w:rPr>
          <w:t xml:space="preserve">, (2021). The Effect of Workplace Relationship toward Job Satisfaction of Divine Word Colleges’ Employees in Region I, Philippines. Available at SSRN: https://ssrn.com/abstract=3807897 or http://dx.doi.org/10.2139/ssrn.3807897 </w:t>
        </w:r>
      </w:ins>
    </w:p>
    <w:p w14:paraId="1DAAB123" w14:textId="3A119D81" w:rsidR="007C0045" w:rsidRPr="00BE2C17" w:rsidRDefault="007C0045" w:rsidP="00E41222">
      <w:pPr>
        <w:autoSpaceDE w:val="0"/>
        <w:autoSpaceDN w:val="0"/>
        <w:adjustRightInd w:val="0"/>
        <w:spacing w:after="0" w:line="480" w:lineRule="auto"/>
        <w:ind w:left="360" w:hanging="450"/>
        <w:jc w:val="both"/>
        <w:rPr>
          <w:ins w:id="7610" w:author="Antoneth Macaisa" w:date="2025-05-07T20:30:00Z"/>
          <w:rFonts w:ascii="Times New Roman" w:eastAsiaTheme="minorHAnsi" w:hAnsi="Times New Roman"/>
          <w:color w:val="000000"/>
          <w:sz w:val="26"/>
          <w:szCs w:val="26"/>
          <w:lang w:eastAsia="en-US"/>
        </w:rPr>
      </w:pPr>
      <w:ins w:id="7611" w:author="Antoneth Macaisa" w:date="2025-05-07T20:30:00Z">
        <w:r w:rsidRPr="00BE2C17">
          <w:rPr>
            <w:rFonts w:ascii="Times New Roman" w:eastAsiaTheme="minorHAnsi" w:hAnsi="Times New Roman"/>
            <w:color w:val="000000"/>
            <w:sz w:val="26"/>
            <w:szCs w:val="26"/>
            <w:lang w:eastAsia="en-US"/>
          </w:rPr>
          <w:t>[7]</w:t>
        </w:r>
      </w:ins>
      <w:ins w:id="7612" w:author="admin" w:date="2025-05-20T20:24:00Z">
        <w:r w:rsidR="00E41222">
          <w:rPr>
            <w:rFonts w:ascii="Times New Roman" w:eastAsiaTheme="minorHAnsi" w:hAnsi="Times New Roman"/>
            <w:color w:val="000000"/>
            <w:sz w:val="26"/>
            <w:szCs w:val="26"/>
            <w:lang w:eastAsia="en-US"/>
          </w:rPr>
          <w:t xml:space="preserve">   </w:t>
        </w:r>
      </w:ins>
      <w:proofErr w:type="spellStart"/>
      <w:ins w:id="7613" w:author="Antoneth Macaisa" w:date="2025-05-07T20:30:00Z">
        <w:r w:rsidRPr="00BE2C17">
          <w:rPr>
            <w:rFonts w:ascii="Times New Roman" w:eastAsiaTheme="minorHAnsi" w:hAnsi="Times New Roman"/>
            <w:color w:val="000000"/>
            <w:sz w:val="26"/>
            <w:szCs w:val="26"/>
            <w:lang w:eastAsia="en-US"/>
          </w:rPr>
          <w:t>Mátyus</w:t>
        </w:r>
        <w:proofErr w:type="spellEnd"/>
        <w:r w:rsidRPr="00BE2C17">
          <w:rPr>
            <w:rFonts w:ascii="Times New Roman" w:eastAsiaTheme="minorHAnsi" w:hAnsi="Times New Roman"/>
            <w:color w:val="000000"/>
            <w:sz w:val="26"/>
            <w:szCs w:val="26"/>
            <w:lang w:eastAsia="en-US"/>
          </w:rPr>
          <w:t xml:space="preserve">, E. 2021. Digitalization of </w:t>
        </w:r>
        <w:proofErr w:type="spellStart"/>
        <w:r w:rsidRPr="00BE2C17">
          <w:rPr>
            <w:rFonts w:ascii="Times New Roman" w:eastAsiaTheme="minorHAnsi" w:hAnsi="Times New Roman"/>
            <w:color w:val="000000"/>
            <w:sz w:val="26"/>
            <w:szCs w:val="26"/>
            <w:lang w:eastAsia="en-US"/>
          </w:rPr>
          <w:t>coworking</w:t>
        </w:r>
        <w:proofErr w:type="spellEnd"/>
        <w:r w:rsidRPr="00BE2C17">
          <w:rPr>
            <w:rFonts w:ascii="Times New Roman" w:eastAsiaTheme="minorHAnsi" w:hAnsi="Times New Roman"/>
            <w:color w:val="000000"/>
            <w:sz w:val="26"/>
            <w:szCs w:val="26"/>
            <w:lang w:eastAsia="en-US"/>
          </w:rPr>
          <w:t xml:space="preserve"> space services. Proceedings of the</w:t>
        </w:r>
      </w:ins>
      <w:ins w:id="7614" w:author="admin" w:date="2025-05-20T20:24:00Z">
        <w:r w:rsidR="00E41222">
          <w:rPr>
            <w:rFonts w:ascii="Times New Roman" w:eastAsiaTheme="minorHAnsi" w:hAnsi="Times New Roman"/>
            <w:color w:val="000000"/>
            <w:sz w:val="26"/>
            <w:szCs w:val="26"/>
            <w:lang w:eastAsia="en-US"/>
          </w:rPr>
          <w:t xml:space="preserve"> </w:t>
        </w:r>
      </w:ins>
      <w:ins w:id="7615" w:author="Antoneth Macaisa" w:date="2025-05-07T20:30:00Z">
        <w:del w:id="7616" w:author="admin" w:date="2025-05-20T20:24:00Z">
          <w:r w:rsidRPr="00BE2C17" w:rsidDel="00E41222">
            <w:rPr>
              <w:rFonts w:ascii="Times New Roman" w:eastAsiaTheme="minorHAnsi" w:hAnsi="Times New Roman"/>
              <w:color w:val="000000"/>
              <w:sz w:val="26"/>
              <w:szCs w:val="26"/>
              <w:lang w:eastAsia="en-US"/>
            </w:rPr>
            <w:delText xml:space="preserve"> ... </w:delText>
          </w:r>
        </w:del>
        <w:r w:rsidRPr="00BE2C17">
          <w:rPr>
            <w:rFonts w:ascii="Times New Roman" w:eastAsiaTheme="minorHAnsi" w:hAnsi="Times New Roman"/>
            <w:color w:val="000000"/>
            <w:sz w:val="26"/>
            <w:szCs w:val="26"/>
            <w:lang w:eastAsia="en-US"/>
          </w:rPr>
          <w:t xml:space="preserve">International Conference on Business Excellence. </w:t>
        </w:r>
        <w:proofErr w:type="gramStart"/>
        <w:r w:rsidRPr="00BE2C17">
          <w:rPr>
            <w:rFonts w:ascii="Times New Roman" w:eastAsiaTheme="minorHAnsi" w:hAnsi="Times New Roman"/>
            <w:color w:val="000000"/>
            <w:sz w:val="26"/>
            <w:szCs w:val="26"/>
            <w:lang w:eastAsia="en-US"/>
          </w:rPr>
          <w:t>15</w:t>
        </w:r>
        <w:proofErr w:type="gramEnd"/>
        <w:r w:rsidRPr="00BE2C17">
          <w:rPr>
            <w:rFonts w:ascii="Times New Roman" w:eastAsiaTheme="minorHAnsi" w:hAnsi="Times New Roman"/>
            <w:color w:val="000000"/>
            <w:sz w:val="26"/>
            <w:szCs w:val="26"/>
            <w:lang w:eastAsia="en-US"/>
          </w:rPr>
          <w:t xml:space="preserve">, 1 (Dec. 2021), 1060–1068.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://doi.org/10.2478/picbe-2021-0100. </w:t>
        </w:r>
      </w:ins>
    </w:p>
    <w:p w14:paraId="385A4E67" w14:textId="77777777" w:rsidR="007C0045" w:rsidRPr="00BE2C17" w:rsidRDefault="007C0045" w:rsidP="00E41222">
      <w:pPr>
        <w:autoSpaceDE w:val="0"/>
        <w:autoSpaceDN w:val="0"/>
        <w:adjustRightInd w:val="0"/>
        <w:spacing w:after="0" w:line="480" w:lineRule="auto"/>
        <w:ind w:left="360" w:hanging="450"/>
        <w:jc w:val="both"/>
        <w:rPr>
          <w:ins w:id="7617" w:author="Antoneth Macaisa" w:date="2025-05-07T20:30:00Z"/>
          <w:rFonts w:ascii="Times New Roman" w:eastAsiaTheme="minorHAnsi" w:hAnsi="Times New Roman"/>
          <w:color w:val="000000"/>
          <w:sz w:val="26"/>
          <w:szCs w:val="26"/>
          <w:lang w:eastAsia="en-US"/>
        </w:rPr>
      </w:pPr>
      <w:ins w:id="7618" w:author="Antoneth Macaisa" w:date="2025-05-07T20:30:00Z">
        <w:r w:rsidRPr="00BE2C17">
          <w:rPr>
            <w:rFonts w:ascii="Times New Roman" w:eastAsiaTheme="minorHAnsi" w:hAnsi="Times New Roman"/>
            <w:color w:val="000000"/>
            <w:sz w:val="26"/>
            <w:szCs w:val="26"/>
            <w:lang w:eastAsia="en-US"/>
          </w:rPr>
          <w:lastRenderedPageBreak/>
          <w:t xml:space="preserve">[8]Reyes, Rizal Raoul. (2024). Flexible working space continues to grow. https://businessmirror.com.ph/2024/09/04/flexible-working-space-continues-to-grow/ </w:t>
        </w:r>
      </w:ins>
    </w:p>
    <w:p w14:paraId="7B7E9237" w14:textId="77777777" w:rsidR="007C0045" w:rsidRPr="00BE2C17" w:rsidRDefault="007C0045" w:rsidP="00E41222">
      <w:pPr>
        <w:pStyle w:val="NormalWeb"/>
        <w:spacing w:before="0" w:beforeAutospacing="0" w:after="0" w:afterAutospacing="0" w:line="480" w:lineRule="auto"/>
        <w:ind w:left="360" w:hanging="450"/>
        <w:jc w:val="both"/>
        <w:rPr>
          <w:ins w:id="7619" w:author="Antoneth Macaisa" w:date="2025-05-07T20:30:00Z"/>
          <w:rFonts w:eastAsiaTheme="minorHAnsi"/>
          <w:color w:val="000000"/>
          <w:sz w:val="26"/>
          <w:szCs w:val="26"/>
        </w:rPr>
      </w:pPr>
      <w:ins w:id="7620" w:author="Antoneth Macaisa" w:date="2025-05-07T20:30:00Z">
        <w:r w:rsidRPr="00BE2C17">
          <w:rPr>
            <w:rFonts w:eastAsiaTheme="minorHAnsi"/>
            <w:color w:val="000000"/>
            <w:sz w:val="26"/>
            <w:szCs w:val="26"/>
          </w:rPr>
          <w:t>[9]</w:t>
        </w:r>
        <w:proofErr w:type="spellStart"/>
        <w:r w:rsidRPr="00BE2C17">
          <w:rPr>
            <w:rFonts w:eastAsiaTheme="minorHAnsi"/>
            <w:color w:val="000000"/>
            <w:sz w:val="26"/>
            <w:szCs w:val="26"/>
          </w:rPr>
          <w:t>Coworking</w:t>
        </w:r>
        <w:proofErr w:type="spellEnd"/>
        <w:r w:rsidRPr="00BE2C17">
          <w:rPr>
            <w:rFonts w:eastAsiaTheme="minorHAnsi"/>
            <w:color w:val="000000"/>
            <w:sz w:val="26"/>
            <w:szCs w:val="26"/>
          </w:rPr>
          <w:t xml:space="preserve"> Spaces in the Philippines: Market Trends and Opportunities in 2023: 2023. https://salesrain.com/2023-market-trends-for-coworking-spaces-in-the-philippines </w:t>
        </w:r>
      </w:ins>
    </w:p>
    <w:p w14:paraId="41BC4F27" w14:textId="77777777" w:rsidR="007C0045" w:rsidRPr="00BE2C17" w:rsidRDefault="007C0045" w:rsidP="00E41222">
      <w:pPr>
        <w:autoSpaceDE w:val="0"/>
        <w:autoSpaceDN w:val="0"/>
        <w:adjustRightInd w:val="0"/>
        <w:spacing w:after="0" w:line="480" w:lineRule="auto"/>
        <w:ind w:left="360" w:hanging="450"/>
        <w:jc w:val="both"/>
        <w:rPr>
          <w:ins w:id="7621" w:author="Antoneth Macaisa" w:date="2025-05-07T20:30:00Z"/>
          <w:rFonts w:ascii="Times New Roman" w:eastAsiaTheme="minorHAnsi" w:hAnsi="Times New Roman"/>
          <w:color w:val="000000"/>
          <w:sz w:val="26"/>
          <w:szCs w:val="26"/>
          <w:lang w:eastAsia="en-US"/>
        </w:rPr>
      </w:pPr>
      <w:ins w:id="7622" w:author="Antoneth Macaisa" w:date="2025-05-07T20:30:00Z">
        <w:r w:rsidRPr="00BE2C17">
          <w:rPr>
            <w:rFonts w:ascii="Times New Roman" w:eastAsiaTheme="minorHAnsi" w:hAnsi="Times New Roman"/>
            <w:color w:val="000000"/>
            <w:sz w:val="26"/>
            <w:szCs w:val="26"/>
            <w:lang w:eastAsia="en-US"/>
          </w:rPr>
          <w:t>[10</w:t>
        </w:r>
        <w:proofErr w:type="gramStart"/>
        <w:r w:rsidRPr="00BE2C17">
          <w:rPr>
            <w:rFonts w:ascii="Times New Roman" w:eastAsiaTheme="minorHAnsi" w:hAnsi="Times New Roman"/>
            <w:color w:val="000000"/>
            <w:sz w:val="26"/>
            <w:szCs w:val="26"/>
            <w:lang w:eastAsia="en-US"/>
          </w:rPr>
          <w:t>]</w:t>
        </w:r>
        <w:proofErr w:type="gramEnd"/>
        <w:del w:id="7623" w:author="admin" w:date="2025-05-20T20:24:00Z">
          <w:r w:rsidRPr="00BE2C17" w:rsidDel="00E41222">
            <w:rPr>
              <w:rFonts w:ascii="Times New Roman" w:eastAsiaTheme="minorHAnsi" w:hAnsi="Times New Roman"/>
              <w:color w:val="000000"/>
              <w:sz w:val="26"/>
              <w:szCs w:val="26"/>
              <w:lang w:eastAsia="en-US"/>
            </w:rPr>
            <w:delText xml:space="preserve"> </w:delText>
          </w:r>
        </w:del>
        <w:r w:rsidRPr="00BE2C17">
          <w:rPr>
            <w:rFonts w:ascii="Times New Roman" w:eastAsiaTheme="minorHAnsi" w:hAnsi="Times New Roman"/>
            <w:color w:val="000000"/>
            <w:sz w:val="26"/>
            <w:szCs w:val="26"/>
            <w:lang w:eastAsia="en-US"/>
          </w:rPr>
          <w:t xml:space="preserve">Cameron, </w:t>
        </w:r>
        <w:proofErr w:type="spellStart"/>
        <w:r w:rsidRPr="00BE2C17">
          <w:rPr>
            <w:rFonts w:ascii="Times New Roman" w:eastAsiaTheme="minorHAnsi" w:hAnsi="Times New Roman"/>
            <w:color w:val="000000"/>
            <w:sz w:val="26"/>
            <w:szCs w:val="26"/>
            <w:lang w:eastAsia="en-US"/>
          </w:rPr>
          <w:t>Roché</w:t>
        </w:r>
        <w:proofErr w:type="spellEnd"/>
        <w:r w:rsidRPr="00BE2C17">
          <w:rPr>
            <w:rFonts w:ascii="Times New Roman" w:eastAsiaTheme="minorHAnsi" w:hAnsi="Times New Roman"/>
            <w:color w:val="000000"/>
            <w:sz w:val="26"/>
            <w:szCs w:val="26"/>
            <w:lang w:eastAsia="en-US"/>
          </w:rPr>
          <w:t xml:space="preserve"> . Determinants of </w:t>
        </w:r>
        <w:proofErr w:type="spellStart"/>
        <w:r w:rsidRPr="00BE2C17">
          <w:rPr>
            <w:rFonts w:ascii="Times New Roman" w:eastAsiaTheme="minorHAnsi" w:hAnsi="Times New Roman"/>
            <w:color w:val="000000"/>
            <w:sz w:val="26"/>
            <w:szCs w:val="26"/>
            <w:lang w:eastAsia="en-US"/>
          </w:rPr>
          <w:t>coworking</w:t>
        </w:r>
        <w:proofErr w:type="spellEnd"/>
        <w:r w:rsidRPr="00BE2C17">
          <w:rPr>
            <w:rFonts w:ascii="Times New Roman" w:eastAsiaTheme="minorHAnsi" w:hAnsi="Times New Roman"/>
            <w:color w:val="000000"/>
            <w:sz w:val="26"/>
            <w:szCs w:val="26"/>
            <w:lang w:eastAsia="en-US"/>
          </w:rPr>
          <w:t xml:space="preserve"> space user needs to </w:t>
        </w:r>
        <w:proofErr w:type="spellStart"/>
        <w:r w:rsidRPr="00BE2C17">
          <w:rPr>
            <w:rFonts w:ascii="Times New Roman" w:eastAsiaTheme="minorHAnsi" w:hAnsi="Times New Roman"/>
            <w:color w:val="000000"/>
            <w:sz w:val="26"/>
            <w:szCs w:val="26"/>
            <w:lang w:eastAsia="en-US"/>
          </w:rPr>
          <w:t>optimise</w:t>
        </w:r>
        <w:proofErr w:type="spellEnd"/>
        <w:r w:rsidRPr="00BE2C17">
          <w:rPr>
            <w:rFonts w:ascii="Times New Roman" w:eastAsiaTheme="minorHAnsi" w:hAnsi="Times New Roman"/>
            <w:color w:val="000000"/>
            <w:sz w:val="26"/>
            <w:szCs w:val="26"/>
            <w:lang w:eastAsia="en-US"/>
          </w:rPr>
          <w:t xml:space="preserve"> user performance: 2024. https://repository.up.ac.za/handle/2263/96424. </w:t>
        </w:r>
      </w:ins>
    </w:p>
    <w:p w14:paraId="703558B7" w14:textId="77777777" w:rsidR="007C0045" w:rsidRPr="00BE2C17" w:rsidRDefault="007C0045" w:rsidP="00E41222">
      <w:pPr>
        <w:autoSpaceDE w:val="0"/>
        <w:autoSpaceDN w:val="0"/>
        <w:adjustRightInd w:val="0"/>
        <w:spacing w:after="0" w:line="480" w:lineRule="auto"/>
        <w:ind w:left="360" w:hanging="450"/>
        <w:jc w:val="both"/>
        <w:rPr>
          <w:ins w:id="7624" w:author="Antoneth Macaisa" w:date="2025-05-07T20:30:00Z"/>
          <w:rFonts w:ascii="Times New Roman" w:eastAsiaTheme="minorHAnsi" w:hAnsi="Times New Roman"/>
          <w:color w:val="000000"/>
          <w:sz w:val="26"/>
          <w:szCs w:val="26"/>
          <w:lang w:eastAsia="en-US"/>
        </w:rPr>
      </w:pPr>
      <w:ins w:id="7625" w:author="Antoneth Macaisa" w:date="2025-05-07T20:30:00Z">
        <w:r w:rsidRPr="00BE2C17">
          <w:rPr>
            <w:rFonts w:ascii="Times New Roman" w:eastAsiaTheme="minorHAnsi" w:hAnsi="Times New Roman"/>
            <w:color w:val="000000"/>
            <w:sz w:val="26"/>
            <w:szCs w:val="26"/>
            <w:lang w:eastAsia="en-US"/>
          </w:rPr>
          <w:t>[11</w:t>
        </w:r>
        <w:proofErr w:type="gramStart"/>
        <w:r w:rsidRPr="00BE2C17">
          <w:rPr>
            <w:rFonts w:ascii="Times New Roman" w:eastAsiaTheme="minorHAnsi" w:hAnsi="Times New Roman"/>
            <w:color w:val="000000"/>
            <w:sz w:val="26"/>
            <w:szCs w:val="26"/>
            <w:lang w:eastAsia="en-US"/>
          </w:rPr>
          <w:t>]</w:t>
        </w:r>
        <w:proofErr w:type="spellStart"/>
        <w:proofErr w:type="gramEnd"/>
        <w:del w:id="7626" w:author="admin" w:date="2025-05-20T20:24:00Z">
          <w:r w:rsidRPr="00BE2C17" w:rsidDel="00E41222">
            <w:rPr>
              <w:rFonts w:ascii="Times New Roman" w:eastAsiaTheme="minorHAnsi" w:hAnsi="Times New Roman"/>
              <w:color w:val="000000"/>
              <w:sz w:val="26"/>
              <w:szCs w:val="26"/>
              <w:lang w:eastAsia="en-US"/>
            </w:rPr>
            <w:delText xml:space="preserve"> </w:delText>
          </w:r>
        </w:del>
        <w:r w:rsidRPr="00BE2C17">
          <w:rPr>
            <w:rFonts w:ascii="Times New Roman" w:eastAsiaTheme="minorHAnsi" w:hAnsi="Times New Roman"/>
            <w:color w:val="000000"/>
            <w:sz w:val="26"/>
            <w:szCs w:val="26"/>
            <w:lang w:eastAsia="en-US"/>
          </w:rPr>
          <w:t>Sood</w:t>
        </w:r>
        <w:proofErr w:type="spellEnd"/>
        <w:r w:rsidRPr="00BE2C17">
          <w:rPr>
            <w:rFonts w:ascii="Times New Roman" w:eastAsiaTheme="minorHAnsi" w:hAnsi="Times New Roman"/>
            <w:color w:val="000000"/>
            <w:sz w:val="26"/>
            <w:szCs w:val="26"/>
            <w:lang w:eastAsia="en-US"/>
          </w:rPr>
          <w:t xml:space="preserve">, T., Janssen, P. and Miller, C. 2020. </w:t>
        </w:r>
        <w:proofErr w:type="spellStart"/>
        <w:r w:rsidRPr="00BE2C17">
          <w:rPr>
            <w:rFonts w:ascii="Times New Roman" w:eastAsiaTheme="minorHAnsi" w:hAnsi="Times New Roman"/>
            <w:color w:val="000000"/>
            <w:sz w:val="26"/>
            <w:szCs w:val="26"/>
            <w:lang w:eastAsia="en-US"/>
          </w:rPr>
          <w:t>Spacematch</w:t>
        </w:r>
        <w:proofErr w:type="spellEnd"/>
        <w:r w:rsidRPr="00BE2C17">
          <w:rPr>
            <w:rFonts w:ascii="Times New Roman" w:eastAsiaTheme="minorHAnsi" w:hAnsi="Times New Roman"/>
            <w:color w:val="000000"/>
            <w:sz w:val="26"/>
            <w:szCs w:val="26"/>
            <w:lang w:eastAsia="en-US"/>
          </w:rPr>
          <w:t>: Using Environmental Preferences to Match Occupants to Suitable Activity-Based Workspaces. Frontiers in Built Environment&lt;/</w:t>
        </w:r>
        <w:proofErr w:type="spellStart"/>
        <w:r w:rsidRPr="00BE2C17">
          <w:rPr>
            <w:rFonts w:ascii="Times New Roman" w:eastAsiaTheme="minorHAnsi" w:hAnsi="Times New Roman"/>
            <w:color w:val="000000"/>
            <w:sz w:val="26"/>
            <w:szCs w:val="26"/>
            <w:lang w:eastAsia="en-US"/>
          </w:rPr>
          <w:t>i</w:t>
        </w:r>
        <w:proofErr w:type="spellEnd"/>
        <w:r w:rsidRPr="00BE2C17">
          <w:rPr>
            <w:rFonts w:ascii="Times New Roman" w:eastAsiaTheme="minorHAnsi" w:hAnsi="Times New Roman"/>
            <w:color w:val="000000"/>
            <w:sz w:val="26"/>
            <w:szCs w:val="26"/>
            <w:lang w:eastAsia="en-US"/>
          </w:rPr>
          <w:t xml:space="preserve">&gt;. </w:t>
        </w:r>
        <w:proofErr w:type="gramStart"/>
        <w:r w:rsidRPr="00BE2C17">
          <w:rPr>
            <w:rFonts w:ascii="Times New Roman" w:eastAsiaTheme="minorHAnsi" w:hAnsi="Times New Roman"/>
            <w:color w:val="000000"/>
            <w:sz w:val="26"/>
            <w:szCs w:val="26"/>
            <w:lang w:eastAsia="en-US"/>
          </w:rPr>
          <w:t>6</w:t>
        </w:r>
        <w:proofErr w:type="gramEnd"/>
        <w:r w:rsidRPr="00BE2C17">
          <w:rPr>
            <w:rFonts w:ascii="Times New Roman" w:eastAsiaTheme="minorHAnsi" w:hAnsi="Times New Roman"/>
            <w:color w:val="000000"/>
            <w:sz w:val="26"/>
            <w:szCs w:val="26"/>
            <w:lang w:eastAsia="en-US"/>
          </w:rPr>
          <w:t xml:space="preserve">, (Jul. 2020).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://doi.org/10.3389/FBUIL.2020.00113 </w:t>
        </w:r>
      </w:ins>
    </w:p>
    <w:p w14:paraId="4999649C" w14:textId="77777777" w:rsidR="007C0045" w:rsidRPr="00BE2C17" w:rsidRDefault="007C0045" w:rsidP="00E41222">
      <w:pPr>
        <w:autoSpaceDE w:val="0"/>
        <w:autoSpaceDN w:val="0"/>
        <w:adjustRightInd w:val="0"/>
        <w:spacing w:after="0" w:line="480" w:lineRule="auto"/>
        <w:ind w:left="360" w:hanging="450"/>
        <w:jc w:val="both"/>
        <w:rPr>
          <w:ins w:id="7627" w:author="Antoneth Macaisa" w:date="2025-05-07T20:30:00Z"/>
          <w:rFonts w:ascii="Times New Roman" w:eastAsiaTheme="minorHAnsi" w:hAnsi="Times New Roman"/>
          <w:color w:val="000000"/>
          <w:sz w:val="26"/>
          <w:szCs w:val="26"/>
          <w:lang w:eastAsia="en-US"/>
        </w:rPr>
      </w:pPr>
      <w:ins w:id="7628" w:author="Antoneth Macaisa" w:date="2025-05-07T20:30:00Z">
        <w:r w:rsidRPr="00BE2C17">
          <w:rPr>
            <w:rFonts w:ascii="Times New Roman" w:eastAsiaTheme="minorHAnsi" w:hAnsi="Times New Roman"/>
            <w:color w:val="000000"/>
            <w:sz w:val="26"/>
            <w:szCs w:val="26"/>
            <w:lang w:eastAsia="en-US"/>
          </w:rPr>
          <w:t>[12]</w:t>
        </w:r>
        <w:proofErr w:type="spellStart"/>
        <w:r w:rsidRPr="00BE2C17">
          <w:rPr>
            <w:rFonts w:ascii="Times New Roman" w:eastAsiaTheme="minorHAnsi" w:hAnsi="Times New Roman"/>
            <w:color w:val="000000"/>
            <w:sz w:val="26"/>
            <w:szCs w:val="26"/>
            <w:lang w:eastAsia="en-US"/>
          </w:rPr>
          <w:t>Balmes</w:t>
        </w:r>
        <w:proofErr w:type="spellEnd"/>
        <w:r w:rsidRPr="00BE2C17">
          <w:rPr>
            <w:rFonts w:ascii="Times New Roman" w:eastAsiaTheme="minorHAnsi" w:hAnsi="Times New Roman"/>
            <w:color w:val="000000"/>
            <w:sz w:val="26"/>
            <w:szCs w:val="26"/>
            <w:lang w:eastAsia="en-US"/>
          </w:rPr>
          <w:t xml:space="preserve">, I.L., Alejandro, R.M.P., </w:t>
        </w:r>
        <w:proofErr w:type="spellStart"/>
        <w:r w:rsidRPr="00BE2C17">
          <w:rPr>
            <w:rFonts w:ascii="Times New Roman" w:eastAsiaTheme="minorHAnsi" w:hAnsi="Times New Roman"/>
            <w:color w:val="000000"/>
            <w:sz w:val="26"/>
            <w:szCs w:val="26"/>
            <w:lang w:eastAsia="en-US"/>
          </w:rPr>
          <w:t>Gamo</w:t>
        </w:r>
        <w:proofErr w:type="spellEnd"/>
        <w:r w:rsidRPr="00BE2C17">
          <w:rPr>
            <w:rFonts w:ascii="Times New Roman" w:eastAsiaTheme="minorHAnsi" w:hAnsi="Times New Roman"/>
            <w:color w:val="000000"/>
            <w:sz w:val="26"/>
            <w:szCs w:val="26"/>
            <w:lang w:eastAsia="en-US"/>
          </w:rPr>
          <w:t xml:space="preserve">, J.M.L. and Ilagan, A.M.T. 2022. PARADA: Parking Space Rental and Leasing Application System. Computing and Communication Workshop and Conference. (Jan. 2022), 0851–0856.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://doi.org/10.1109/CCWC54503.2022.9720838. </w:t>
        </w:r>
      </w:ins>
    </w:p>
    <w:p w14:paraId="1CB57F87" w14:textId="77777777" w:rsidR="007C0045" w:rsidRPr="00BE2C17" w:rsidRDefault="007C0045" w:rsidP="00E41222">
      <w:pPr>
        <w:autoSpaceDE w:val="0"/>
        <w:autoSpaceDN w:val="0"/>
        <w:adjustRightInd w:val="0"/>
        <w:spacing w:after="0" w:line="480" w:lineRule="auto"/>
        <w:ind w:left="360" w:hanging="450"/>
        <w:jc w:val="both"/>
        <w:rPr>
          <w:ins w:id="7629" w:author="Antoneth Macaisa" w:date="2025-05-07T20:30:00Z"/>
          <w:rFonts w:ascii="Times New Roman" w:eastAsiaTheme="minorHAnsi" w:hAnsi="Times New Roman"/>
          <w:color w:val="000000"/>
          <w:sz w:val="26"/>
          <w:szCs w:val="26"/>
          <w:lang w:eastAsia="en-US"/>
        </w:rPr>
      </w:pPr>
      <w:ins w:id="7630" w:author="Antoneth Macaisa" w:date="2025-05-07T20:30:00Z">
        <w:r w:rsidRPr="00BE2C17">
          <w:rPr>
            <w:rFonts w:ascii="Times New Roman" w:eastAsiaTheme="minorHAnsi" w:hAnsi="Times New Roman"/>
            <w:color w:val="000000"/>
            <w:sz w:val="26"/>
            <w:szCs w:val="26"/>
            <w:lang w:eastAsia="en-US"/>
          </w:rPr>
          <w:t>[13]</w:t>
        </w:r>
        <w:proofErr w:type="spellStart"/>
        <w:r w:rsidRPr="00BE2C17">
          <w:rPr>
            <w:rFonts w:ascii="Times New Roman" w:eastAsiaTheme="minorHAnsi" w:hAnsi="Times New Roman"/>
            <w:color w:val="000000"/>
            <w:sz w:val="26"/>
            <w:szCs w:val="26"/>
            <w:lang w:eastAsia="en-US"/>
          </w:rPr>
          <w:t>Golo</w:t>
        </w:r>
        <w:proofErr w:type="spellEnd"/>
        <w:r w:rsidRPr="00BE2C17">
          <w:rPr>
            <w:rFonts w:ascii="Times New Roman" w:eastAsiaTheme="minorHAnsi" w:hAnsi="Times New Roman"/>
            <w:color w:val="000000"/>
            <w:sz w:val="26"/>
            <w:szCs w:val="26"/>
            <w:lang w:eastAsia="en-US"/>
          </w:rPr>
          <w:t xml:space="preserve">, M.A.T. and </w:t>
        </w:r>
        <w:proofErr w:type="spellStart"/>
        <w:r w:rsidRPr="00BE2C17">
          <w:rPr>
            <w:rFonts w:ascii="Times New Roman" w:eastAsiaTheme="minorHAnsi" w:hAnsi="Times New Roman"/>
            <w:color w:val="000000"/>
            <w:sz w:val="26"/>
            <w:szCs w:val="26"/>
            <w:lang w:eastAsia="en-US"/>
          </w:rPr>
          <w:t>Encarnacion</w:t>
        </w:r>
        <w:proofErr w:type="spellEnd"/>
        <w:r w:rsidRPr="00BE2C17">
          <w:rPr>
            <w:rFonts w:ascii="Times New Roman" w:eastAsiaTheme="minorHAnsi" w:hAnsi="Times New Roman"/>
            <w:color w:val="000000"/>
            <w:sz w:val="26"/>
            <w:szCs w:val="26"/>
            <w:lang w:eastAsia="en-US"/>
          </w:rPr>
          <w:t xml:space="preserve">, R.E. 2024. Revolutionizing the Rental Services in </w:t>
        </w:r>
        <w:proofErr w:type="spellStart"/>
        <w:r w:rsidRPr="00BE2C17">
          <w:rPr>
            <w:rFonts w:ascii="Times New Roman" w:eastAsiaTheme="minorHAnsi" w:hAnsi="Times New Roman"/>
            <w:color w:val="000000"/>
            <w:sz w:val="26"/>
            <w:szCs w:val="26"/>
            <w:lang w:eastAsia="en-US"/>
          </w:rPr>
          <w:t>Siargao</w:t>
        </w:r>
        <w:proofErr w:type="spellEnd"/>
        <w:r w:rsidRPr="00BE2C17">
          <w:rPr>
            <w:rFonts w:ascii="Times New Roman" w:eastAsiaTheme="minorHAnsi" w:hAnsi="Times New Roman"/>
            <w:color w:val="000000"/>
            <w:sz w:val="26"/>
            <w:szCs w:val="26"/>
            <w:lang w:eastAsia="en-US"/>
          </w:rPr>
          <w:t xml:space="preserve"> Island: Basis for Developing an Online Vehicle Rental Management System. International Journal of Advanced Research in Science, </w:t>
        </w:r>
        <w:r w:rsidRPr="00BE2C17">
          <w:rPr>
            <w:rFonts w:ascii="Times New Roman" w:eastAsiaTheme="minorHAnsi" w:hAnsi="Times New Roman"/>
            <w:color w:val="000000"/>
            <w:sz w:val="26"/>
            <w:szCs w:val="26"/>
            <w:lang w:eastAsia="en-US"/>
          </w:rPr>
          <w:lastRenderedPageBreak/>
          <w:t xml:space="preserve">Communication and Technology. (Jun. 2024), 438–447.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://doi.org/10.48175/ijarsct-18754. </w:t>
        </w:r>
      </w:ins>
    </w:p>
    <w:p w14:paraId="79EA2320" w14:textId="77777777" w:rsidR="007C0045" w:rsidRPr="00BE2C17" w:rsidRDefault="007C0045" w:rsidP="00E41222">
      <w:pPr>
        <w:autoSpaceDE w:val="0"/>
        <w:autoSpaceDN w:val="0"/>
        <w:adjustRightInd w:val="0"/>
        <w:spacing w:after="0" w:line="480" w:lineRule="auto"/>
        <w:ind w:left="360" w:hanging="450"/>
        <w:jc w:val="both"/>
        <w:rPr>
          <w:ins w:id="7631" w:author="Antoneth Macaisa" w:date="2025-05-07T20:30:00Z"/>
          <w:rFonts w:ascii="Times New Roman" w:eastAsiaTheme="minorHAnsi" w:hAnsi="Times New Roman"/>
          <w:color w:val="000000"/>
          <w:sz w:val="26"/>
          <w:szCs w:val="26"/>
          <w:lang w:eastAsia="en-US"/>
        </w:rPr>
      </w:pPr>
      <w:ins w:id="7632" w:author="Antoneth Macaisa" w:date="2025-05-07T20:30:00Z">
        <w:r w:rsidRPr="00BE2C17">
          <w:rPr>
            <w:rFonts w:ascii="Times New Roman" w:eastAsiaTheme="minorHAnsi" w:hAnsi="Times New Roman"/>
            <w:color w:val="000000"/>
            <w:sz w:val="26"/>
            <w:szCs w:val="26"/>
            <w:lang w:eastAsia="en-US"/>
          </w:rPr>
          <w:t xml:space="preserve">[14]German, J. D., Yap, D. C. G., &amp; </w:t>
        </w:r>
        <w:proofErr w:type="spellStart"/>
        <w:r w:rsidRPr="00BE2C17">
          <w:rPr>
            <w:rFonts w:ascii="Times New Roman" w:eastAsiaTheme="minorHAnsi" w:hAnsi="Times New Roman"/>
            <w:color w:val="000000"/>
            <w:sz w:val="26"/>
            <w:szCs w:val="26"/>
            <w:lang w:eastAsia="en-US"/>
          </w:rPr>
          <w:t>Binoya</w:t>
        </w:r>
        <w:proofErr w:type="spellEnd"/>
        <w:r w:rsidRPr="00BE2C17">
          <w:rPr>
            <w:rFonts w:ascii="Times New Roman" w:eastAsiaTheme="minorHAnsi" w:hAnsi="Times New Roman"/>
            <w:color w:val="000000"/>
            <w:sz w:val="26"/>
            <w:szCs w:val="26"/>
            <w:lang w:eastAsia="en-US"/>
          </w:rPr>
          <w:t xml:space="preserve">, G. O. (2021). Design and Development of an Integrated Room Reservation System for Higher Education Institutions. Conference on Industrial Electronics and Applications, 231–236. https://doi.org/10.1109/ICIEA52957.2021.9436766 </w:t>
        </w:r>
      </w:ins>
    </w:p>
    <w:p w14:paraId="26526E99" w14:textId="77777777" w:rsidR="007C0045" w:rsidRPr="00BE2C17" w:rsidRDefault="007C0045" w:rsidP="00E41222">
      <w:pPr>
        <w:autoSpaceDE w:val="0"/>
        <w:autoSpaceDN w:val="0"/>
        <w:adjustRightInd w:val="0"/>
        <w:spacing w:after="0" w:line="480" w:lineRule="auto"/>
        <w:ind w:left="360" w:hanging="450"/>
        <w:jc w:val="both"/>
        <w:rPr>
          <w:ins w:id="7633" w:author="Antoneth Macaisa" w:date="2025-05-07T20:30:00Z"/>
          <w:rFonts w:ascii="Times New Roman" w:eastAsiaTheme="minorHAnsi" w:hAnsi="Times New Roman"/>
          <w:color w:val="000000"/>
          <w:sz w:val="26"/>
          <w:szCs w:val="26"/>
          <w:lang w:eastAsia="en-US"/>
        </w:rPr>
      </w:pPr>
      <w:ins w:id="7634" w:author="Antoneth Macaisa" w:date="2025-05-07T20:30:00Z">
        <w:r w:rsidRPr="00BE2C17">
          <w:rPr>
            <w:rFonts w:ascii="Times New Roman" w:eastAsiaTheme="minorHAnsi" w:hAnsi="Times New Roman"/>
            <w:color w:val="000000"/>
            <w:sz w:val="26"/>
            <w:szCs w:val="26"/>
            <w:lang w:eastAsia="en-US"/>
          </w:rPr>
          <w:t>[15]</w:t>
        </w:r>
        <w:del w:id="7635" w:author="admin" w:date="2025-05-20T20:22:00Z">
          <w:r w:rsidRPr="00BE2C17" w:rsidDel="00E41222">
            <w:rPr>
              <w:rFonts w:ascii="Times New Roman" w:eastAsiaTheme="minorHAnsi" w:hAnsi="Times New Roman"/>
              <w:color w:val="000000"/>
              <w:sz w:val="26"/>
              <w:szCs w:val="26"/>
              <w:lang w:eastAsia="en-US"/>
            </w:rPr>
            <w:delText xml:space="preserve"> </w:delText>
          </w:r>
        </w:del>
        <w:r w:rsidRPr="00BE2C17">
          <w:rPr>
            <w:rFonts w:ascii="Times New Roman" w:eastAsiaTheme="minorHAnsi" w:hAnsi="Times New Roman"/>
            <w:color w:val="000000"/>
            <w:sz w:val="26"/>
            <w:szCs w:val="26"/>
            <w:lang w:eastAsia="en-US"/>
          </w:rPr>
          <w:t xml:space="preserve">German, J. D., Bautista, S. L. S., </w:t>
        </w:r>
        <w:proofErr w:type="spellStart"/>
        <w:r w:rsidRPr="00BE2C17">
          <w:rPr>
            <w:rFonts w:ascii="Times New Roman" w:eastAsiaTheme="minorHAnsi" w:hAnsi="Times New Roman"/>
            <w:color w:val="000000"/>
            <w:sz w:val="26"/>
            <w:szCs w:val="26"/>
            <w:lang w:eastAsia="en-US"/>
          </w:rPr>
          <w:t>Bonagua</w:t>
        </w:r>
        <w:proofErr w:type="spellEnd"/>
        <w:r w:rsidRPr="00BE2C17">
          <w:rPr>
            <w:rFonts w:ascii="Times New Roman" w:eastAsiaTheme="minorHAnsi" w:hAnsi="Times New Roman"/>
            <w:color w:val="000000"/>
            <w:sz w:val="26"/>
            <w:szCs w:val="26"/>
            <w:lang w:eastAsia="en-US"/>
          </w:rPr>
          <w:t xml:space="preserve">, P. A. R., Chan, C. V. L., </w:t>
        </w:r>
        <w:proofErr w:type="spellStart"/>
        <w:r w:rsidRPr="00BE2C17">
          <w:rPr>
            <w:rFonts w:ascii="Times New Roman" w:eastAsiaTheme="minorHAnsi" w:hAnsi="Times New Roman"/>
            <w:color w:val="000000"/>
            <w:sz w:val="26"/>
            <w:szCs w:val="26"/>
            <w:lang w:eastAsia="en-US"/>
          </w:rPr>
          <w:t>Mallen</w:t>
        </w:r>
        <w:proofErr w:type="spellEnd"/>
        <w:r w:rsidRPr="00BE2C17">
          <w:rPr>
            <w:rFonts w:ascii="Times New Roman" w:eastAsiaTheme="minorHAnsi" w:hAnsi="Times New Roman"/>
            <w:color w:val="000000"/>
            <w:sz w:val="26"/>
            <w:szCs w:val="26"/>
            <w:lang w:eastAsia="en-US"/>
          </w:rPr>
          <w:t xml:space="preserve">, J. E. L., &amp; </w:t>
        </w:r>
        <w:proofErr w:type="spellStart"/>
        <w:r w:rsidRPr="00BE2C17">
          <w:rPr>
            <w:rFonts w:ascii="Times New Roman" w:eastAsiaTheme="minorHAnsi" w:hAnsi="Times New Roman"/>
            <w:color w:val="000000"/>
            <w:sz w:val="26"/>
            <w:szCs w:val="26"/>
            <w:lang w:eastAsia="en-US"/>
          </w:rPr>
          <w:t>Plantilla</w:t>
        </w:r>
        <w:proofErr w:type="spellEnd"/>
        <w:r w:rsidRPr="00BE2C17">
          <w:rPr>
            <w:rFonts w:ascii="Times New Roman" w:eastAsiaTheme="minorHAnsi" w:hAnsi="Times New Roman"/>
            <w:color w:val="000000"/>
            <w:sz w:val="26"/>
            <w:szCs w:val="26"/>
            <w:lang w:eastAsia="en-US"/>
          </w:rPr>
          <w:t xml:space="preserve">, F. C. B. (2024). Appoint </w:t>
        </w:r>
        <w:proofErr w:type="spellStart"/>
        <w:r w:rsidRPr="00BE2C17">
          <w:rPr>
            <w:rFonts w:ascii="Times New Roman" w:eastAsiaTheme="minorHAnsi" w:hAnsi="Times New Roman"/>
            <w:color w:val="000000"/>
            <w:sz w:val="26"/>
            <w:szCs w:val="26"/>
            <w:lang w:eastAsia="en-US"/>
          </w:rPr>
          <w:t>Deportes</w:t>
        </w:r>
        <w:proofErr w:type="spellEnd"/>
        <w:r w:rsidRPr="00BE2C17">
          <w:rPr>
            <w:rFonts w:ascii="Times New Roman" w:eastAsiaTheme="minorHAnsi" w:hAnsi="Times New Roman"/>
            <w:color w:val="000000"/>
            <w:sz w:val="26"/>
            <w:szCs w:val="26"/>
            <w:lang w:eastAsia="en-US"/>
          </w:rPr>
          <w:t xml:space="preserve">: An Online Reservation System for Sports Facilities. 206–211. https://doi.org/10.1145/3647782.3647814 </w:t>
        </w:r>
      </w:ins>
    </w:p>
    <w:p w14:paraId="4369B3AE" w14:textId="77777777" w:rsidR="007C0045" w:rsidRPr="00BE2C17" w:rsidRDefault="007C0045" w:rsidP="00E41222">
      <w:pPr>
        <w:autoSpaceDE w:val="0"/>
        <w:autoSpaceDN w:val="0"/>
        <w:adjustRightInd w:val="0"/>
        <w:spacing w:after="0" w:line="480" w:lineRule="auto"/>
        <w:ind w:left="360" w:hanging="450"/>
        <w:jc w:val="both"/>
        <w:rPr>
          <w:ins w:id="7636" w:author="Antoneth Macaisa" w:date="2025-05-07T20:30:00Z"/>
          <w:rFonts w:ascii="Times New Roman" w:eastAsiaTheme="minorHAnsi" w:hAnsi="Times New Roman"/>
          <w:color w:val="000000"/>
          <w:sz w:val="26"/>
          <w:szCs w:val="26"/>
          <w:lang w:eastAsia="en-US"/>
        </w:rPr>
      </w:pPr>
      <w:ins w:id="7637" w:author="Antoneth Macaisa" w:date="2025-05-07T20:30:00Z">
        <w:r w:rsidRPr="00BE2C17">
          <w:rPr>
            <w:rFonts w:ascii="Times New Roman" w:eastAsiaTheme="minorHAnsi" w:hAnsi="Times New Roman"/>
            <w:color w:val="000000"/>
            <w:sz w:val="26"/>
            <w:szCs w:val="26"/>
            <w:lang w:eastAsia="en-US"/>
          </w:rPr>
          <w:t xml:space="preserve">[16]Leona, R. F., </w:t>
        </w:r>
        <w:proofErr w:type="spellStart"/>
        <w:r w:rsidRPr="00BE2C17">
          <w:rPr>
            <w:rFonts w:ascii="Times New Roman" w:eastAsiaTheme="minorHAnsi" w:hAnsi="Times New Roman"/>
            <w:color w:val="000000"/>
            <w:sz w:val="26"/>
            <w:szCs w:val="26"/>
            <w:lang w:eastAsia="en-US"/>
          </w:rPr>
          <w:t>Manantan</w:t>
        </w:r>
        <w:proofErr w:type="spellEnd"/>
        <w:r w:rsidRPr="00BE2C17">
          <w:rPr>
            <w:rFonts w:ascii="Times New Roman" w:eastAsiaTheme="minorHAnsi" w:hAnsi="Times New Roman"/>
            <w:color w:val="000000"/>
            <w:sz w:val="26"/>
            <w:szCs w:val="26"/>
            <w:lang w:eastAsia="en-US"/>
          </w:rPr>
          <w:t xml:space="preserve">, K. K. M., </w:t>
        </w:r>
        <w:proofErr w:type="spellStart"/>
        <w:r w:rsidRPr="00BE2C17">
          <w:rPr>
            <w:rFonts w:ascii="Times New Roman" w:eastAsiaTheme="minorHAnsi" w:hAnsi="Times New Roman"/>
            <w:color w:val="000000"/>
            <w:sz w:val="26"/>
            <w:szCs w:val="26"/>
            <w:lang w:eastAsia="en-US"/>
          </w:rPr>
          <w:t>Puzon</w:t>
        </w:r>
        <w:proofErr w:type="spellEnd"/>
        <w:r w:rsidRPr="00BE2C17">
          <w:rPr>
            <w:rFonts w:ascii="Times New Roman" w:eastAsiaTheme="minorHAnsi" w:hAnsi="Times New Roman"/>
            <w:color w:val="000000"/>
            <w:sz w:val="26"/>
            <w:szCs w:val="26"/>
            <w:lang w:eastAsia="en-US"/>
          </w:rPr>
          <w:t xml:space="preserve">, J. M. D., Guiling, J. L. A., </w:t>
        </w:r>
        <w:proofErr w:type="spellStart"/>
        <w:r w:rsidRPr="00BE2C17">
          <w:rPr>
            <w:rFonts w:ascii="Times New Roman" w:eastAsiaTheme="minorHAnsi" w:hAnsi="Times New Roman"/>
            <w:color w:val="000000"/>
            <w:sz w:val="26"/>
            <w:szCs w:val="26"/>
            <w:lang w:eastAsia="en-US"/>
          </w:rPr>
          <w:t>Nelmida</w:t>
        </w:r>
        <w:proofErr w:type="spellEnd"/>
        <w:r w:rsidRPr="00BE2C17">
          <w:rPr>
            <w:rFonts w:ascii="Times New Roman" w:eastAsiaTheme="minorHAnsi" w:hAnsi="Times New Roman"/>
            <w:color w:val="000000"/>
            <w:sz w:val="26"/>
            <w:szCs w:val="26"/>
            <w:lang w:eastAsia="en-US"/>
          </w:rPr>
          <w:t xml:space="preserve">, C. J. V., Espiritu, B. P., &amp; </w:t>
        </w:r>
        <w:proofErr w:type="spellStart"/>
        <w:r w:rsidRPr="00BE2C17">
          <w:rPr>
            <w:rFonts w:ascii="Times New Roman" w:eastAsiaTheme="minorHAnsi" w:hAnsi="Times New Roman"/>
            <w:color w:val="000000"/>
            <w:sz w:val="26"/>
            <w:szCs w:val="26"/>
            <w:lang w:eastAsia="en-US"/>
          </w:rPr>
          <w:t>Olipas</w:t>
        </w:r>
        <w:proofErr w:type="spellEnd"/>
        <w:r w:rsidRPr="00BE2C17">
          <w:rPr>
            <w:rFonts w:ascii="Times New Roman" w:eastAsiaTheme="minorHAnsi" w:hAnsi="Times New Roman"/>
            <w:color w:val="000000"/>
            <w:sz w:val="26"/>
            <w:szCs w:val="26"/>
            <w:lang w:eastAsia="en-US"/>
          </w:rPr>
          <w:t xml:space="preserve">, C. N. P. (2023). Development and Assessment of </w:t>
        </w:r>
        <w:proofErr w:type="spellStart"/>
        <w:r w:rsidRPr="00BE2C17">
          <w:rPr>
            <w:rFonts w:ascii="Times New Roman" w:eastAsiaTheme="minorHAnsi" w:hAnsi="Times New Roman"/>
            <w:color w:val="000000"/>
            <w:sz w:val="26"/>
            <w:szCs w:val="26"/>
            <w:lang w:eastAsia="en-US"/>
          </w:rPr>
          <w:t>AppStay</w:t>
        </w:r>
        <w:proofErr w:type="spellEnd"/>
        <w:r w:rsidRPr="00BE2C17">
          <w:rPr>
            <w:rFonts w:ascii="Times New Roman" w:eastAsiaTheme="minorHAnsi" w:hAnsi="Times New Roman"/>
            <w:color w:val="000000"/>
            <w:sz w:val="26"/>
            <w:szCs w:val="26"/>
            <w:lang w:eastAsia="en-US"/>
          </w:rPr>
          <w:t xml:space="preserve">: A Web-Based Room, Dorm and Apartment Reservation System. Path of Science. https://doi.org/10.22178/pos.95-16 </w:t>
        </w:r>
      </w:ins>
    </w:p>
    <w:p w14:paraId="491EFAB8" w14:textId="77777777" w:rsidR="007C0045" w:rsidRPr="00BE2C17" w:rsidRDefault="007C0045" w:rsidP="00E41222">
      <w:pPr>
        <w:autoSpaceDE w:val="0"/>
        <w:autoSpaceDN w:val="0"/>
        <w:adjustRightInd w:val="0"/>
        <w:spacing w:after="0" w:line="480" w:lineRule="auto"/>
        <w:ind w:left="360" w:hanging="450"/>
        <w:jc w:val="both"/>
        <w:rPr>
          <w:ins w:id="7638" w:author="Antoneth Macaisa" w:date="2025-05-07T20:30:00Z"/>
          <w:rFonts w:ascii="Times New Roman" w:eastAsiaTheme="minorHAnsi" w:hAnsi="Times New Roman"/>
          <w:color w:val="000000"/>
          <w:sz w:val="26"/>
          <w:szCs w:val="26"/>
          <w:lang w:eastAsia="en-US"/>
        </w:rPr>
      </w:pPr>
      <w:ins w:id="7639" w:author="Antoneth Macaisa" w:date="2025-05-07T20:30:00Z">
        <w:r w:rsidRPr="00BE2C17">
          <w:rPr>
            <w:rFonts w:ascii="Times New Roman" w:eastAsiaTheme="minorHAnsi" w:hAnsi="Times New Roman"/>
            <w:color w:val="000000"/>
            <w:sz w:val="26"/>
            <w:szCs w:val="26"/>
            <w:lang w:eastAsia="en-US"/>
          </w:rPr>
          <w:t>[17]</w:t>
        </w:r>
        <w:proofErr w:type="spellStart"/>
        <w:r w:rsidRPr="00BE2C17">
          <w:rPr>
            <w:rFonts w:ascii="Times New Roman" w:eastAsiaTheme="minorHAnsi" w:hAnsi="Times New Roman"/>
            <w:color w:val="000000"/>
            <w:sz w:val="26"/>
            <w:szCs w:val="26"/>
            <w:lang w:eastAsia="en-US"/>
          </w:rPr>
          <w:t>Gosela</w:t>
        </w:r>
        <w:proofErr w:type="spellEnd"/>
        <w:r w:rsidRPr="00BE2C17">
          <w:rPr>
            <w:rFonts w:ascii="Times New Roman" w:eastAsiaTheme="minorHAnsi" w:hAnsi="Times New Roman"/>
            <w:color w:val="000000"/>
            <w:sz w:val="26"/>
            <w:szCs w:val="26"/>
            <w:lang w:eastAsia="en-US"/>
          </w:rPr>
          <w:t xml:space="preserve">, R.R.U. and </w:t>
        </w:r>
        <w:proofErr w:type="spellStart"/>
        <w:r w:rsidRPr="00BE2C17">
          <w:rPr>
            <w:rFonts w:ascii="Times New Roman" w:eastAsiaTheme="minorHAnsi" w:hAnsi="Times New Roman"/>
            <w:color w:val="000000"/>
            <w:sz w:val="26"/>
            <w:szCs w:val="26"/>
            <w:lang w:eastAsia="en-US"/>
          </w:rPr>
          <w:t>Encarnacion</w:t>
        </w:r>
        <w:proofErr w:type="spellEnd"/>
        <w:r w:rsidRPr="00BE2C17">
          <w:rPr>
            <w:rFonts w:ascii="Times New Roman" w:eastAsiaTheme="minorHAnsi" w:hAnsi="Times New Roman"/>
            <w:color w:val="000000"/>
            <w:sz w:val="26"/>
            <w:szCs w:val="26"/>
            <w:lang w:eastAsia="en-US"/>
          </w:rPr>
          <w:t xml:space="preserve">, R.E. 2024. Booking and Reservation System: A Unified Application Using Location-Based Services for Sustainable Tourism Networks. International Journal of Advanced Research in Science, Communication and Technology. (Jun. 2024), 739–749.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://doi.org/10.48175/ijarsct-18889. </w:t>
        </w:r>
      </w:ins>
    </w:p>
    <w:p w14:paraId="44853CE2" w14:textId="77777777" w:rsidR="007C0045" w:rsidRPr="00BE2C17" w:rsidRDefault="007C0045" w:rsidP="00E41222">
      <w:pPr>
        <w:autoSpaceDE w:val="0"/>
        <w:autoSpaceDN w:val="0"/>
        <w:adjustRightInd w:val="0"/>
        <w:spacing w:after="0" w:line="480" w:lineRule="auto"/>
        <w:ind w:left="360" w:hanging="450"/>
        <w:jc w:val="both"/>
        <w:rPr>
          <w:ins w:id="7640" w:author="Antoneth Macaisa" w:date="2025-05-07T20:30:00Z"/>
          <w:rFonts w:ascii="Times New Roman" w:eastAsiaTheme="minorHAnsi" w:hAnsi="Times New Roman"/>
          <w:color w:val="000000"/>
          <w:sz w:val="26"/>
          <w:szCs w:val="26"/>
          <w:lang w:eastAsia="en-US"/>
        </w:rPr>
      </w:pPr>
      <w:ins w:id="7641" w:author="Antoneth Macaisa" w:date="2025-05-07T20:30:00Z">
        <w:r w:rsidRPr="00BE2C17">
          <w:rPr>
            <w:rFonts w:ascii="Times New Roman" w:eastAsiaTheme="minorHAnsi" w:hAnsi="Times New Roman"/>
            <w:color w:val="000000"/>
            <w:sz w:val="26"/>
            <w:szCs w:val="26"/>
            <w:lang w:eastAsia="en-US"/>
          </w:rPr>
          <w:lastRenderedPageBreak/>
          <w:t xml:space="preserve">[18]Reyna, A.C.C. 2023. Development and Implementation of a Web-Based PUV Booking App. International Journal of Advanced Research in Science, Communication and Technology. (Jul. 2023), 562–568.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://doi.org/10.48175/ijarsct-12179. </w:t>
        </w:r>
      </w:ins>
    </w:p>
    <w:p w14:paraId="467D945A" w14:textId="06F888E9" w:rsidR="007C0045" w:rsidRPr="00BE2C17" w:rsidRDefault="007C0045" w:rsidP="00E41222">
      <w:pPr>
        <w:autoSpaceDE w:val="0"/>
        <w:autoSpaceDN w:val="0"/>
        <w:adjustRightInd w:val="0"/>
        <w:spacing w:after="0" w:line="480" w:lineRule="auto"/>
        <w:ind w:left="360" w:hanging="450"/>
        <w:jc w:val="both"/>
        <w:rPr>
          <w:ins w:id="7642" w:author="Antoneth Macaisa" w:date="2025-05-07T20:30:00Z"/>
          <w:rFonts w:ascii="Times New Roman" w:eastAsiaTheme="minorHAnsi" w:hAnsi="Times New Roman"/>
          <w:color w:val="000000"/>
          <w:sz w:val="26"/>
          <w:szCs w:val="26"/>
          <w:lang w:eastAsia="en-US"/>
        </w:rPr>
      </w:pPr>
      <w:ins w:id="7643" w:author="Antoneth Macaisa" w:date="2025-05-07T20:30:00Z">
        <w:r w:rsidRPr="00BE2C17">
          <w:rPr>
            <w:rFonts w:ascii="Times New Roman" w:eastAsiaTheme="minorHAnsi" w:hAnsi="Times New Roman"/>
            <w:color w:val="000000"/>
            <w:sz w:val="26"/>
            <w:szCs w:val="26"/>
            <w:lang w:eastAsia="en-US"/>
          </w:rPr>
          <w:t>[19</w:t>
        </w:r>
        <w:proofErr w:type="gramStart"/>
        <w:r w:rsidRPr="00BE2C17">
          <w:rPr>
            <w:rFonts w:ascii="Times New Roman" w:eastAsiaTheme="minorHAnsi" w:hAnsi="Times New Roman"/>
            <w:color w:val="000000"/>
            <w:sz w:val="26"/>
            <w:szCs w:val="26"/>
            <w:lang w:eastAsia="en-US"/>
          </w:rPr>
          <w:t>]</w:t>
        </w:r>
        <w:proofErr w:type="spellStart"/>
        <w:proofErr w:type="gramEnd"/>
        <w:del w:id="7644" w:author="admin" w:date="2025-05-20T19:35:00Z">
          <w:r w:rsidRPr="00BE2C17" w:rsidDel="00AC1449">
            <w:rPr>
              <w:rFonts w:ascii="Times New Roman" w:eastAsiaTheme="minorHAnsi" w:hAnsi="Times New Roman"/>
              <w:color w:val="000000"/>
              <w:sz w:val="26"/>
              <w:szCs w:val="26"/>
              <w:lang w:eastAsia="en-US"/>
            </w:rPr>
            <w:delText xml:space="preserve"> </w:delText>
          </w:r>
        </w:del>
        <w:r w:rsidRPr="00BE2C17">
          <w:rPr>
            <w:rFonts w:ascii="Times New Roman" w:eastAsiaTheme="minorHAnsi" w:hAnsi="Times New Roman"/>
            <w:color w:val="000000"/>
            <w:sz w:val="26"/>
            <w:szCs w:val="26"/>
            <w:lang w:eastAsia="en-US"/>
          </w:rPr>
          <w:t>Hutke</w:t>
        </w:r>
        <w:proofErr w:type="spellEnd"/>
        <w:r w:rsidRPr="00BE2C17">
          <w:rPr>
            <w:rFonts w:ascii="Times New Roman" w:eastAsiaTheme="minorHAnsi" w:hAnsi="Times New Roman"/>
            <w:color w:val="000000"/>
            <w:sz w:val="26"/>
            <w:szCs w:val="26"/>
            <w:lang w:eastAsia="en-US"/>
          </w:rPr>
          <w:t xml:space="preserve">, A., </w:t>
        </w:r>
        <w:proofErr w:type="spellStart"/>
        <w:r w:rsidRPr="00BE2C17">
          <w:rPr>
            <w:rFonts w:ascii="Times New Roman" w:eastAsiaTheme="minorHAnsi" w:hAnsi="Times New Roman"/>
            <w:color w:val="000000"/>
            <w:sz w:val="26"/>
            <w:szCs w:val="26"/>
            <w:lang w:eastAsia="en-US"/>
          </w:rPr>
          <w:t>Bhosale</w:t>
        </w:r>
        <w:proofErr w:type="spellEnd"/>
        <w:r w:rsidRPr="00BE2C17">
          <w:rPr>
            <w:rFonts w:ascii="Times New Roman" w:eastAsiaTheme="minorHAnsi" w:hAnsi="Times New Roman"/>
            <w:color w:val="000000"/>
            <w:sz w:val="26"/>
            <w:szCs w:val="26"/>
            <w:lang w:eastAsia="en-US"/>
          </w:rPr>
          <w:t xml:space="preserve">, B., </w:t>
        </w:r>
        <w:proofErr w:type="spellStart"/>
        <w:r w:rsidRPr="00BE2C17">
          <w:rPr>
            <w:rFonts w:ascii="Times New Roman" w:eastAsiaTheme="minorHAnsi" w:hAnsi="Times New Roman"/>
            <w:color w:val="000000"/>
            <w:sz w:val="26"/>
            <w:szCs w:val="26"/>
            <w:lang w:eastAsia="en-US"/>
          </w:rPr>
          <w:t>Daggula</w:t>
        </w:r>
        <w:proofErr w:type="spellEnd"/>
        <w:r w:rsidRPr="00BE2C17">
          <w:rPr>
            <w:rFonts w:ascii="Times New Roman" w:eastAsiaTheme="minorHAnsi" w:hAnsi="Times New Roman"/>
            <w:color w:val="000000"/>
            <w:sz w:val="26"/>
            <w:szCs w:val="26"/>
            <w:lang w:eastAsia="en-US"/>
          </w:rPr>
          <w:t xml:space="preserve">, M., </w:t>
        </w:r>
        <w:proofErr w:type="spellStart"/>
        <w:r w:rsidRPr="00BE2C17">
          <w:rPr>
            <w:rFonts w:ascii="Times New Roman" w:eastAsiaTheme="minorHAnsi" w:hAnsi="Times New Roman"/>
            <w:color w:val="000000"/>
            <w:sz w:val="26"/>
            <w:szCs w:val="26"/>
            <w:lang w:eastAsia="en-US"/>
          </w:rPr>
          <w:t>Pawar</w:t>
        </w:r>
        <w:proofErr w:type="spellEnd"/>
        <w:r w:rsidRPr="00BE2C17">
          <w:rPr>
            <w:rFonts w:ascii="Times New Roman" w:eastAsiaTheme="minorHAnsi" w:hAnsi="Times New Roman"/>
            <w:color w:val="000000"/>
            <w:sz w:val="26"/>
            <w:szCs w:val="26"/>
            <w:lang w:eastAsia="en-US"/>
          </w:rPr>
          <w:t xml:space="preserve">, V. and Shaikh, S. 2024. BOOKEAZY - Book Your Appointments with Ease. International Journal </w:t>
        </w:r>
        <w:proofErr w:type="gramStart"/>
        <w:r w:rsidRPr="00BE2C17">
          <w:rPr>
            <w:rFonts w:ascii="Times New Roman" w:eastAsiaTheme="minorHAnsi" w:hAnsi="Times New Roman"/>
            <w:color w:val="000000"/>
            <w:sz w:val="26"/>
            <w:szCs w:val="26"/>
            <w:lang w:eastAsia="en-US"/>
          </w:rPr>
          <w:t>For</w:t>
        </w:r>
        <w:proofErr w:type="gramEnd"/>
        <w:r w:rsidRPr="00BE2C17">
          <w:rPr>
            <w:rFonts w:ascii="Times New Roman" w:eastAsiaTheme="minorHAnsi" w:hAnsi="Times New Roman"/>
            <w:color w:val="000000"/>
            <w:sz w:val="26"/>
            <w:szCs w:val="26"/>
            <w:lang w:eastAsia="en-US"/>
          </w:rPr>
          <w:t xml:space="preserve"> Science Technology And Engineering. </w:t>
        </w:r>
        <w:proofErr w:type="gramStart"/>
        <w:r w:rsidRPr="00BE2C17">
          <w:rPr>
            <w:rFonts w:ascii="Times New Roman" w:eastAsiaTheme="minorHAnsi" w:hAnsi="Times New Roman"/>
            <w:color w:val="000000"/>
            <w:sz w:val="26"/>
            <w:szCs w:val="26"/>
            <w:lang w:eastAsia="en-US"/>
          </w:rPr>
          <w:t>12</w:t>
        </w:r>
        <w:proofErr w:type="gramEnd"/>
        <w:r w:rsidRPr="00BE2C17">
          <w:rPr>
            <w:rFonts w:ascii="Times New Roman" w:eastAsiaTheme="minorHAnsi" w:hAnsi="Times New Roman"/>
            <w:color w:val="000000"/>
            <w:sz w:val="26"/>
            <w:szCs w:val="26"/>
            <w:lang w:eastAsia="en-US"/>
          </w:rPr>
          <w:t xml:space="preserve">, 4 (Apr. 2024), 5712–5719. </w:t>
        </w:r>
        <w:proofErr w:type="spellStart"/>
        <w:r w:rsidRPr="00BE2C17">
          <w:rPr>
            <w:rFonts w:ascii="Times New Roman" w:eastAsiaTheme="minorHAnsi" w:hAnsi="Times New Roman"/>
            <w:color w:val="000000"/>
            <w:sz w:val="26"/>
            <w:szCs w:val="26"/>
            <w:lang w:eastAsia="en-US"/>
          </w:rPr>
          <w:t>DOI:https</w:t>
        </w:r>
        <w:proofErr w:type="spellEnd"/>
        <w:r w:rsidRPr="00BE2C17">
          <w:rPr>
            <w:rFonts w:ascii="Times New Roman" w:eastAsiaTheme="minorHAnsi" w:hAnsi="Times New Roman"/>
            <w:color w:val="000000"/>
            <w:sz w:val="26"/>
            <w:szCs w:val="26"/>
            <w:lang w:eastAsia="en-US"/>
          </w:rPr>
          <w:t xml:space="preserve">://doi.org/10.22214/ijraset.2024.61337 </w:t>
        </w:r>
      </w:ins>
    </w:p>
    <w:p w14:paraId="54D5A827" w14:textId="7C55F23C" w:rsidR="007C0045" w:rsidRPr="00BE2C17" w:rsidRDefault="007C0045" w:rsidP="00E41222">
      <w:pPr>
        <w:pStyle w:val="NormalWeb"/>
        <w:spacing w:before="0" w:beforeAutospacing="0" w:after="0" w:afterAutospacing="0" w:line="480" w:lineRule="auto"/>
        <w:ind w:left="360" w:hanging="450"/>
        <w:jc w:val="both"/>
        <w:rPr>
          <w:ins w:id="7645" w:author="Antoneth Macaisa" w:date="2025-05-07T20:30:00Z"/>
          <w:sz w:val="26"/>
          <w:szCs w:val="26"/>
        </w:rPr>
        <w:sectPr w:rsidR="007C0045" w:rsidRPr="00BE2C17" w:rsidSect="00545036">
          <w:footerReference w:type="default" r:id="rId102"/>
          <w:footerReference w:type="first" r:id="rId103"/>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
      <w:ins w:id="7679" w:author="Antoneth Macaisa" w:date="2025-05-07T20:30:00Z">
        <w:r w:rsidRPr="00BE2C17">
          <w:rPr>
            <w:rFonts w:eastAsiaTheme="minorHAnsi"/>
            <w:color w:val="000000"/>
            <w:sz w:val="26"/>
            <w:szCs w:val="26"/>
          </w:rPr>
          <w:t>[20</w:t>
        </w:r>
        <w:proofErr w:type="gramStart"/>
        <w:r w:rsidRPr="00BE2C17">
          <w:rPr>
            <w:rFonts w:eastAsiaTheme="minorHAnsi"/>
            <w:color w:val="000000"/>
            <w:sz w:val="26"/>
            <w:szCs w:val="26"/>
          </w:rPr>
          <w:t>]</w:t>
        </w:r>
        <w:proofErr w:type="spellStart"/>
        <w:proofErr w:type="gramEnd"/>
        <w:del w:id="7680" w:author="admin" w:date="2025-05-20T19:37:00Z">
          <w:r w:rsidRPr="00BE2C17" w:rsidDel="00AC1449">
            <w:rPr>
              <w:rFonts w:eastAsiaTheme="minorHAnsi"/>
              <w:color w:val="000000"/>
              <w:sz w:val="26"/>
              <w:szCs w:val="26"/>
            </w:rPr>
            <w:delText xml:space="preserve"> </w:delText>
          </w:r>
        </w:del>
        <w:r w:rsidRPr="00BE2C17">
          <w:rPr>
            <w:rFonts w:eastAsiaTheme="minorHAnsi"/>
            <w:color w:val="000000"/>
            <w:sz w:val="26"/>
            <w:szCs w:val="26"/>
          </w:rPr>
          <w:t>Shibghatullah</w:t>
        </w:r>
        <w:proofErr w:type="spellEnd"/>
        <w:r w:rsidRPr="00BE2C17">
          <w:rPr>
            <w:rFonts w:eastAsiaTheme="minorHAnsi"/>
            <w:color w:val="000000"/>
            <w:sz w:val="26"/>
            <w:szCs w:val="26"/>
          </w:rPr>
          <w:t xml:space="preserve">, A. S., </w:t>
        </w:r>
        <w:proofErr w:type="spellStart"/>
        <w:r w:rsidRPr="00BE2C17">
          <w:rPr>
            <w:rFonts w:eastAsiaTheme="minorHAnsi"/>
            <w:color w:val="000000"/>
            <w:sz w:val="26"/>
            <w:szCs w:val="26"/>
          </w:rPr>
          <w:t>Jalil</w:t>
        </w:r>
        <w:proofErr w:type="spellEnd"/>
        <w:r w:rsidRPr="00BE2C17">
          <w:rPr>
            <w:rFonts w:eastAsiaTheme="minorHAnsi"/>
            <w:color w:val="000000"/>
            <w:sz w:val="26"/>
            <w:szCs w:val="26"/>
          </w:rPr>
          <w:t xml:space="preserve">, A., </w:t>
        </w:r>
        <w:proofErr w:type="spellStart"/>
        <w:r w:rsidRPr="00BE2C17">
          <w:rPr>
            <w:rFonts w:eastAsiaTheme="minorHAnsi"/>
            <w:color w:val="000000"/>
            <w:sz w:val="26"/>
            <w:szCs w:val="26"/>
          </w:rPr>
          <w:t>Abd</w:t>
        </w:r>
        <w:proofErr w:type="spellEnd"/>
        <w:r w:rsidRPr="00BE2C17">
          <w:rPr>
            <w:rFonts w:eastAsiaTheme="minorHAnsi"/>
            <w:color w:val="000000"/>
            <w:sz w:val="26"/>
            <w:szCs w:val="26"/>
          </w:rPr>
          <w:t xml:space="preserve"> </w:t>
        </w:r>
        <w:proofErr w:type="spellStart"/>
        <w:r w:rsidRPr="00BE2C17">
          <w:rPr>
            <w:rFonts w:eastAsiaTheme="minorHAnsi"/>
            <w:color w:val="000000"/>
            <w:sz w:val="26"/>
            <w:szCs w:val="26"/>
          </w:rPr>
          <w:t>Wahab</w:t>
        </w:r>
        <w:proofErr w:type="spellEnd"/>
        <w:r w:rsidRPr="00BE2C17">
          <w:rPr>
            <w:rFonts w:eastAsiaTheme="minorHAnsi"/>
            <w:color w:val="000000"/>
            <w:sz w:val="26"/>
            <w:szCs w:val="26"/>
          </w:rPr>
          <w:t xml:space="preserve">, M. H., Ng </w:t>
        </w:r>
        <w:proofErr w:type="spellStart"/>
        <w:r w:rsidRPr="00BE2C17">
          <w:rPr>
            <w:rFonts w:eastAsiaTheme="minorHAnsi"/>
            <w:color w:val="000000"/>
            <w:sz w:val="26"/>
            <w:szCs w:val="26"/>
          </w:rPr>
          <w:t>Poh</w:t>
        </w:r>
        <w:proofErr w:type="spellEnd"/>
        <w:r w:rsidRPr="00BE2C17">
          <w:rPr>
            <w:rFonts w:eastAsiaTheme="minorHAnsi"/>
            <w:color w:val="000000"/>
            <w:sz w:val="26"/>
            <w:szCs w:val="26"/>
          </w:rPr>
          <w:t xml:space="preserve"> Soon, J., </w:t>
        </w:r>
        <w:proofErr w:type="spellStart"/>
        <w:r w:rsidRPr="00BE2C17">
          <w:rPr>
            <w:rFonts w:eastAsiaTheme="minorHAnsi"/>
            <w:color w:val="000000"/>
            <w:sz w:val="26"/>
            <w:szCs w:val="26"/>
          </w:rPr>
          <w:t>Subaramaniam</w:t>
        </w:r>
        <w:proofErr w:type="spellEnd"/>
        <w:r w:rsidRPr="00BE2C17">
          <w:rPr>
            <w:rFonts w:eastAsiaTheme="minorHAnsi"/>
            <w:color w:val="000000"/>
            <w:sz w:val="26"/>
            <w:szCs w:val="26"/>
          </w:rPr>
          <w:t xml:space="preserve">, K., and </w:t>
        </w:r>
        <w:proofErr w:type="spellStart"/>
        <w:r w:rsidRPr="00BE2C17">
          <w:rPr>
            <w:rFonts w:eastAsiaTheme="minorHAnsi"/>
            <w:color w:val="000000"/>
            <w:sz w:val="26"/>
            <w:szCs w:val="26"/>
          </w:rPr>
          <w:t>Eldabi</w:t>
        </w:r>
        <w:proofErr w:type="spellEnd"/>
        <w:r w:rsidRPr="00BE2C17">
          <w:rPr>
            <w:rFonts w:eastAsiaTheme="minorHAnsi"/>
            <w:color w:val="000000"/>
            <w:sz w:val="26"/>
            <w:szCs w:val="26"/>
          </w:rPr>
          <w:t>, T. 2022. A Vehicle Tracking Application with Improved ETA Accuracy Using GPS and Google Distance Matrix API. International Journal of Electrical and Electronic Engineering &amp; Telecommunications, 11, 1 (2022), 67–73. DOI: https://doi.org/10.18178/ijeetc.11.1.67-73</w:t>
        </w:r>
      </w:ins>
    </w:p>
    <w:p w14:paraId="23A0B3B7" w14:textId="3FD6ED7D" w:rsidR="007C0045" w:rsidRPr="00BE2C17" w:rsidRDefault="007C0045" w:rsidP="008710C2">
      <w:pPr>
        <w:ind w:left="360" w:hanging="360"/>
        <w:rPr>
          <w:ins w:id="7681" w:author="Antoneth Macaisa" w:date="2025-05-07T20:30:00Z"/>
          <w:rFonts w:ascii="Times New Roman" w:hAnsi="Times New Roman"/>
          <w:sz w:val="26"/>
          <w:szCs w:val="26"/>
          <w:lang w:eastAsia="ja-JP"/>
        </w:rPr>
        <w:sectPr w:rsidR="007C0045" w:rsidRPr="00BE2C17" w:rsidSect="007C0045">
          <w:type w:val="continuous"/>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cols w:space="720"/>
          <w:titlePg/>
          <w:docGrid w:linePitch="360"/>
        </w:sectPr>
      </w:pPr>
    </w:p>
    <w:bookmarkEnd w:id="7570"/>
    <w:p w14:paraId="3D6532E5" w14:textId="69382324" w:rsidR="00B81449" w:rsidRPr="00BE2C17" w:rsidDel="00DF0253" w:rsidRDefault="00B81449">
      <w:pPr>
        <w:pStyle w:val="Default"/>
        <w:autoSpaceDE/>
        <w:autoSpaceDN/>
        <w:adjustRightInd/>
        <w:rPr>
          <w:del w:id="7682" w:author="Antoneth Macaisa" w:date="2025-05-07T18:51:00Z"/>
          <w:b/>
          <w:bCs/>
          <w:sz w:val="26"/>
          <w:szCs w:val="26"/>
        </w:rPr>
        <w:pPrChange w:id="7683" w:author="Antoneth Macaisa" w:date="2025-05-07T20:29:00Z">
          <w:pPr>
            <w:pStyle w:val="Default"/>
            <w:jc w:val="center"/>
          </w:pPr>
        </w:pPrChange>
      </w:pPr>
    </w:p>
    <w:p w14:paraId="72207BA2" w14:textId="658C3F8E" w:rsidR="00B81449" w:rsidRPr="00BE2C17" w:rsidDel="00DF0253" w:rsidRDefault="00B81449">
      <w:pPr>
        <w:pStyle w:val="Default"/>
        <w:autoSpaceDE/>
        <w:autoSpaceDN/>
        <w:adjustRightInd/>
        <w:rPr>
          <w:del w:id="7684" w:author="Antoneth Macaisa" w:date="2025-05-07T18:51:00Z"/>
          <w:sz w:val="26"/>
          <w:szCs w:val="26"/>
        </w:rPr>
        <w:pPrChange w:id="7685" w:author="Antoneth Macaisa" w:date="2025-05-07T20:29:00Z">
          <w:pPr>
            <w:pStyle w:val="Default"/>
            <w:jc w:val="center"/>
          </w:pPr>
        </w:pPrChange>
      </w:pPr>
      <w:del w:id="7686" w:author="Antoneth Macaisa" w:date="2025-05-07T18:51:00Z">
        <w:r w:rsidRPr="00BE2C17" w:rsidDel="00DF0253">
          <w:rPr>
            <w:sz w:val="26"/>
            <w:szCs w:val="26"/>
          </w:rPr>
          <w:delText>THANK YOU, AND GOD BLESS!</w:delText>
        </w:r>
      </w:del>
    </w:p>
    <w:p w14:paraId="3122A43B" w14:textId="506F0759" w:rsidR="00B81449" w:rsidRPr="00BE2C17" w:rsidDel="00DF0253" w:rsidRDefault="00B81449">
      <w:pPr>
        <w:pStyle w:val="Default"/>
        <w:autoSpaceDE/>
        <w:autoSpaceDN/>
        <w:adjustRightInd/>
        <w:rPr>
          <w:del w:id="7687" w:author="Antoneth Macaisa" w:date="2025-05-07T18:51:00Z"/>
          <w:sz w:val="26"/>
          <w:szCs w:val="26"/>
        </w:rPr>
        <w:pPrChange w:id="7688" w:author="Antoneth Macaisa" w:date="2025-05-07T20:29:00Z">
          <w:pPr>
            <w:pStyle w:val="Default"/>
            <w:jc w:val="center"/>
          </w:pPr>
        </w:pPrChange>
      </w:pPr>
    </w:p>
    <w:p w14:paraId="2A7D4305" w14:textId="4E79B63A" w:rsidR="00B81449" w:rsidRPr="00BE2C17" w:rsidDel="00DF0253" w:rsidRDefault="00B81449">
      <w:pPr>
        <w:pStyle w:val="Default"/>
        <w:autoSpaceDE/>
        <w:autoSpaceDN/>
        <w:adjustRightInd/>
        <w:rPr>
          <w:del w:id="7689" w:author="Antoneth Macaisa" w:date="2025-05-07T18:51:00Z"/>
          <w:sz w:val="26"/>
          <w:szCs w:val="26"/>
        </w:rPr>
        <w:pPrChange w:id="7690" w:author="Antoneth Macaisa" w:date="2025-05-07T20:29:00Z">
          <w:pPr>
            <w:pStyle w:val="Default"/>
            <w:jc w:val="center"/>
          </w:pPr>
        </w:pPrChange>
      </w:pPr>
    </w:p>
    <w:p w14:paraId="0D77FE13" w14:textId="2E50A131" w:rsidR="00380218" w:rsidRPr="00BE2C17" w:rsidDel="00DF0253" w:rsidRDefault="00380218">
      <w:pPr>
        <w:pStyle w:val="Default"/>
        <w:autoSpaceDE/>
        <w:autoSpaceDN/>
        <w:adjustRightInd/>
        <w:rPr>
          <w:del w:id="7691" w:author="Antoneth Macaisa" w:date="2025-05-07T18:51:00Z"/>
          <w:sz w:val="26"/>
          <w:szCs w:val="26"/>
        </w:rPr>
        <w:sectPr w:rsidR="00380218" w:rsidRPr="00BE2C17" w:rsidDel="00DF0253" w:rsidSect="00C06692">
          <w:type w:val="continuous"/>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692" w:author="Antoneth Macaisa" w:date="2025-05-07T20:29:00Z">
          <w:pPr>
            <w:pStyle w:val="Default"/>
          </w:pPr>
        </w:pPrChange>
      </w:pPr>
    </w:p>
    <w:p w14:paraId="648341D7" w14:textId="6644B1A3" w:rsidR="00B81449" w:rsidRPr="00BE2C17" w:rsidDel="00DF0253" w:rsidRDefault="00B81449">
      <w:pPr>
        <w:pStyle w:val="Default"/>
        <w:autoSpaceDE/>
        <w:autoSpaceDN/>
        <w:adjustRightInd/>
        <w:rPr>
          <w:del w:id="7693" w:author="Antoneth Macaisa" w:date="2025-05-07T18:51:00Z"/>
          <w:sz w:val="26"/>
          <w:szCs w:val="26"/>
        </w:rPr>
        <w:pPrChange w:id="7694" w:author="Antoneth Macaisa" w:date="2025-05-07T20:29:00Z">
          <w:pPr>
            <w:pStyle w:val="Default"/>
          </w:pPr>
        </w:pPrChange>
      </w:pPr>
    </w:p>
    <w:p w14:paraId="43FEAF9B" w14:textId="5C852462" w:rsidR="00380218" w:rsidRPr="00BE2C17" w:rsidDel="00DF0253" w:rsidRDefault="000E7CE8">
      <w:pPr>
        <w:pStyle w:val="Default"/>
        <w:autoSpaceDE/>
        <w:autoSpaceDN/>
        <w:adjustRightInd/>
        <w:spacing w:line="480" w:lineRule="auto"/>
        <w:outlineLvl w:val="1"/>
        <w:rPr>
          <w:del w:id="7695" w:author="Antoneth Macaisa" w:date="2025-05-07T18:51:00Z"/>
          <w:b/>
          <w:sz w:val="26"/>
          <w:szCs w:val="26"/>
        </w:rPr>
        <w:sectPr w:rsidR="00380218"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696" w:author="Antoneth Macaisa" w:date="2025-05-07T20:29:00Z">
          <w:pPr>
            <w:pStyle w:val="Default"/>
            <w:spacing w:line="480" w:lineRule="auto"/>
            <w:jc w:val="center"/>
            <w:outlineLvl w:val="1"/>
          </w:pPr>
        </w:pPrChange>
      </w:pPr>
      <w:bookmarkStart w:id="7697" w:name="_Toc197445895"/>
      <w:del w:id="7698" w:author="Antoneth Macaisa" w:date="2025-05-07T18:51:00Z">
        <w:r w:rsidRPr="00BE2C17" w:rsidDel="00DF0253">
          <w:rPr>
            <w:b/>
            <w:sz w:val="26"/>
            <w:szCs w:val="26"/>
          </w:rPr>
          <w:delText>C</w:delText>
        </w:r>
        <w:r w:rsidR="00B81449" w:rsidRPr="00BE2C17" w:rsidDel="00DF0253">
          <w:rPr>
            <w:b/>
            <w:sz w:val="26"/>
            <w:szCs w:val="26"/>
          </w:rPr>
          <w:delText xml:space="preserve">. </w:delText>
        </w:r>
        <w:r w:rsidR="00E341F2" w:rsidRPr="00BE2C17" w:rsidDel="00DF0253">
          <w:rPr>
            <w:b/>
            <w:sz w:val="26"/>
            <w:szCs w:val="26"/>
          </w:rPr>
          <w:delText>SAMPLE INPUT AND OUTPUT DATA REPORTS</w:delText>
        </w:r>
        <w:bookmarkEnd w:id="7697"/>
      </w:del>
    </w:p>
    <w:p w14:paraId="49D77232" w14:textId="0715B80E" w:rsidR="00E341F2" w:rsidRPr="00BE2C17" w:rsidDel="00DF0253" w:rsidRDefault="000E7CE8">
      <w:pPr>
        <w:pStyle w:val="Default"/>
        <w:autoSpaceDE/>
        <w:autoSpaceDN/>
        <w:adjustRightInd/>
        <w:spacing w:before="240" w:line="480" w:lineRule="auto"/>
        <w:outlineLvl w:val="1"/>
        <w:rPr>
          <w:del w:id="7699" w:author="Antoneth Macaisa" w:date="2025-05-07T18:51:00Z"/>
          <w:b/>
          <w:sz w:val="26"/>
          <w:szCs w:val="26"/>
        </w:rPr>
        <w:pPrChange w:id="7700" w:author="Antoneth Macaisa" w:date="2025-05-07T20:29:00Z">
          <w:pPr>
            <w:pStyle w:val="Default"/>
            <w:spacing w:before="240" w:line="480" w:lineRule="auto"/>
            <w:jc w:val="center"/>
            <w:outlineLvl w:val="1"/>
          </w:pPr>
        </w:pPrChange>
      </w:pPr>
      <w:bookmarkStart w:id="7701" w:name="_Toc197445896"/>
      <w:del w:id="7702" w:author="Antoneth Macaisa" w:date="2025-05-07T18:51:00Z">
        <w:r w:rsidRPr="00BE2C17" w:rsidDel="00DF0253">
          <w:rPr>
            <w:b/>
            <w:sz w:val="26"/>
            <w:szCs w:val="26"/>
          </w:rPr>
          <w:lastRenderedPageBreak/>
          <w:delText>D</w:delText>
        </w:r>
        <w:r w:rsidR="00373739" w:rsidRPr="00BE2C17" w:rsidDel="00DF0253">
          <w:rPr>
            <w:b/>
            <w:sz w:val="26"/>
            <w:szCs w:val="26"/>
          </w:rPr>
          <w:delText xml:space="preserve">. </w:delText>
        </w:r>
        <w:r w:rsidR="00E341F2" w:rsidRPr="00BE2C17" w:rsidDel="00DF0253">
          <w:rPr>
            <w:b/>
            <w:sz w:val="26"/>
            <w:szCs w:val="26"/>
          </w:rPr>
          <w:delText xml:space="preserve"> USER MANUAL</w:delText>
        </w:r>
        <w:bookmarkEnd w:id="7701"/>
      </w:del>
    </w:p>
    <w:p w14:paraId="6944C36D" w14:textId="03A45A7F" w:rsidR="00E341F2" w:rsidRPr="00BE2C17" w:rsidDel="00DF0253" w:rsidRDefault="00E341F2">
      <w:pPr>
        <w:pStyle w:val="Default"/>
        <w:autoSpaceDE/>
        <w:autoSpaceDN/>
        <w:adjustRightInd/>
        <w:spacing w:line="480" w:lineRule="auto"/>
        <w:ind w:firstLine="720"/>
        <w:rPr>
          <w:del w:id="7703" w:author="Antoneth Macaisa" w:date="2025-05-07T18:51:00Z"/>
          <w:b/>
          <w:bCs/>
          <w:sz w:val="26"/>
          <w:szCs w:val="26"/>
        </w:rPr>
        <w:pPrChange w:id="7704" w:author="Antoneth Macaisa" w:date="2025-05-07T20:29:00Z">
          <w:pPr>
            <w:pStyle w:val="Default"/>
            <w:spacing w:line="480" w:lineRule="auto"/>
            <w:ind w:firstLine="720"/>
            <w:jc w:val="both"/>
          </w:pPr>
        </w:pPrChange>
      </w:pPr>
      <w:del w:id="7705" w:author="Antoneth Macaisa" w:date="2025-05-07T18:51:00Z">
        <w:r w:rsidRPr="00BE2C17" w:rsidDel="00DF0253">
          <w:rPr>
            <w:sz w:val="26"/>
            <w:szCs w:val="26"/>
          </w:rPr>
          <w:delText xml:space="preserve">A user guide will help the user understand how the system should be used for better functionality. </w:delText>
        </w:r>
      </w:del>
    </w:p>
    <w:p w14:paraId="6202A74C" w14:textId="533076D4" w:rsidR="00E341F2" w:rsidRPr="00BE2C17" w:rsidDel="00DF0253" w:rsidRDefault="00E341F2">
      <w:pPr>
        <w:pStyle w:val="Default"/>
        <w:autoSpaceDE/>
        <w:autoSpaceDN/>
        <w:adjustRightInd/>
        <w:spacing w:before="240" w:line="480" w:lineRule="auto"/>
        <w:outlineLvl w:val="1"/>
        <w:rPr>
          <w:del w:id="7706" w:author="Antoneth Macaisa" w:date="2025-05-07T18:51:00Z"/>
          <w:b/>
          <w:sz w:val="26"/>
          <w:szCs w:val="26"/>
        </w:rPr>
        <w:sectPr w:rsidR="00E341F2"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707" w:author="Antoneth Macaisa" w:date="2025-05-07T20:29:00Z">
          <w:pPr>
            <w:pStyle w:val="Default"/>
            <w:spacing w:before="240" w:line="480" w:lineRule="auto"/>
            <w:jc w:val="center"/>
            <w:outlineLvl w:val="1"/>
          </w:pPr>
        </w:pPrChange>
      </w:pPr>
    </w:p>
    <w:p w14:paraId="6696BD23" w14:textId="5D79FF2F" w:rsidR="008A6902" w:rsidRPr="00BE2C17" w:rsidDel="00DF0253" w:rsidRDefault="000E7CE8">
      <w:pPr>
        <w:pStyle w:val="Default"/>
        <w:autoSpaceDE/>
        <w:autoSpaceDN/>
        <w:adjustRightInd/>
        <w:spacing w:before="240" w:line="480" w:lineRule="auto"/>
        <w:outlineLvl w:val="1"/>
        <w:rPr>
          <w:del w:id="7708" w:author="Antoneth Macaisa" w:date="2025-05-07T18:51:00Z"/>
          <w:b/>
          <w:sz w:val="26"/>
          <w:szCs w:val="26"/>
        </w:rPr>
        <w:pPrChange w:id="7709" w:author="Antoneth Macaisa" w:date="2025-05-07T20:29:00Z">
          <w:pPr>
            <w:pStyle w:val="Default"/>
            <w:spacing w:before="240" w:line="480" w:lineRule="auto"/>
            <w:jc w:val="center"/>
            <w:outlineLvl w:val="1"/>
          </w:pPr>
        </w:pPrChange>
      </w:pPr>
      <w:bookmarkStart w:id="7710" w:name="_Toc197445897"/>
      <w:del w:id="7711" w:author="Antoneth Macaisa" w:date="2025-05-07T18:51:00Z">
        <w:r w:rsidRPr="00BE2C17" w:rsidDel="00DF0253">
          <w:rPr>
            <w:b/>
            <w:sz w:val="26"/>
            <w:szCs w:val="26"/>
          </w:rPr>
          <w:lastRenderedPageBreak/>
          <w:delText>E</w:delText>
        </w:r>
        <w:r w:rsidR="008A6902" w:rsidRPr="00BE2C17" w:rsidDel="00DF0253">
          <w:rPr>
            <w:b/>
            <w:sz w:val="26"/>
            <w:szCs w:val="26"/>
          </w:rPr>
          <w:delText xml:space="preserve">. </w:delText>
        </w:r>
        <w:r w:rsidR="00E341F2" w:rsidRPr="00BE2C17" w:rsidDel="00DF0253">
          <w:rPr>
            <w:b/>
            <w:sz w:val="26"/>
            <w:szCs w:val="26"/>
          </w:rPr>
          <w:delText>OTHER RELEVANT DOCUMENTS</w:delText>
        </w:r>
        <w:bookmarkEnd w:id="7710"/>
      </w:del>
    </w:p>
    <w:p w14:paraId="6E4AEA3D" w14:textId="2C3FA104" w:rsidR="00E341F2" w:rsidRPr="00BE2C17" w:rsidDel="00DF0253" w:rsidRDefault="00E341F2">
      <w:pPr>
        <w:pStyle w:val="Default"/>
        <w:autoSpaceDE/>
        <w:autoSpaceDN/>
        <w:adjustRightInd/>
        <w:spacing w:line="480" w:lineRule="auto"/>
        <w:rPr>
          <w:del w:id="7712" w:author="Antoneth Macaisa" w:date="2025-05-07T18:51:00Z"/>
          <w:b/>
          <w:bCs/>
          <w:sz w:val="26"/>
          <w:szCs w:val="26"/>
        </w:rPr>
        <w:sectPr w:rsidR="00E341F2"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713" w:author="Antoneth Macaisa" w:date="2025-05-07T20:29:00Z">
          <w:pPr>
            <w:pStyle w:val="Default"/>
            <w:spacing w:line="480" w:lineRule="auto"/>
            <w:jc w:val="center"/>
          </w:pPr>
        </w:pPrChange>
      </w:pPr>
    </w:p>
    <w:p w14:paraId="78EC00BE" w14:textId="4F053532" w:rsidR="003D6109" w:rsidRPr="00BE2C17" w:rsidDel="00DF0253" w:rsidRDefault="000E7CE8">
      <w:pPr>
        <w:pStyle w:val="Default"/>
        <w:autoSpaceDE/>
        <w:autoSpaceDN/>
        <w:adjustRightInd/>
        <w:spacing w:before="240" w:line="480" w:lineRule="auto"/>
        <w:outlineLvl w:val="1"/>
        <w:rPr>
          <w:del w:id="7714" w:author="Antoneth Macaisa" w:date="2025-05-07T18:51:00Z"/>
          <w:b/>
          <w:sz w:val="26"/>
          <w:szCs w:val="26"/>
        </w:rPr>
        <w:pPrChange w:id="7715" w:author="Antoneth Macaisa" w:date="2025-05-07T20:29:00Z">
          <w:pPr>
            <w:pStyle w:val="Default"/>
            <w:spacing w:before="240" w:line="480" w:lineRule="auto"/>
            <w:jc w:val="center"/>
            <w:outlineLvl w:val="1"/>
          </w:pPr>
        </w:pPrChange>
      </w:pPr>
      <w:bookmarkStart w:id="7716" w:name="_Toc197445898"/>
      <w:del w:id="7717" w:author="Antoneth Macaisa" w:date="2025-05-07T18:51:00Z">
        <w:r w:rsidRPr="00BE2C17" w:rsidDel="00DF0253">
          <w:rPr>
            <w:b/>
            <w:sz w:val="26"/>
            <w:szCs w:val="26"/>
          </w:rPr>
          <w:lastRenderedPageBreak/>
          <w:delText>F</w:delText>
        </w:r>
        <w:r w:rsidR="008A6902" w:rsidRPr="00BE2C17" w:rsidDel="00DF0253">
          <w:rPr>
            <w:b/>
            <w:sz w:val="26"/>
            <w:szCs w:val="26"/>
          </w:rPr>
          <w:delText xml:space="preserve">. </w:delText>
        </w:r>
        <w:r w:rsidR="003D6109" w:rsidRPr="00BE2C17" w:rsidDel="00DF0253">
          <w:rPr>
            <w:b/>
            <w:sz w:val="26"/>
            <w:szCs w:val="26"/>
          </w:rPr>
          <w:delText>GRAMMARIAN’S CERTIFICATION</w:delText>
        </w:r>
        <w:bookmarkEnd w:id="7716"/>
      </w:del>
    </w:p>
    <w:p w14:paraId="005F3D45" w14:textId="15D6A0E0" w:rsidR="003D6109" w:rsidRPr="00BE2C17" w:rsidDel="00DF0253" w:rsidRDefault="003D6109">
      <w:pPr>
        <w:pStyle w:val="Default"/>
        <w:autoSpaceDE/>
        <w:autoSpaceDN/>
        <w:adjustRightInd/>
        <w:rPr>
          <w:del w:id="7718" w:author="Antoneth Macaisa" w:date="2025-05-07T18:51:00Z"/>
          <w:sz w:val="26"/>
          <w:szCs w:val="26"/>
        </w:rPr>
        <w:pPrChange w:id="7719" w:author="Antoneth Macaisa" w:date="2025-05-07T20:29:00Z">
          <w:pPr>
            <w:pStyle w:val="Default"/>
          </w:pPr>
        </w:pPrChange>
      </w:pPr>
    </w:p>
    <w:p w14:paraId="6613FEA6" w14:textId="51E8DA2E" w:rsidR="00E341F2" w:rsidRPr="00BE2C17" w:rsidDel="00DF0253" w:rsidRDefault="00E341F2">
      <w:pPr>
        <w:pStyle w:val="Default"/>
        <w:autoSpaceDE/>
        <w:autoSpaceDN/>
        <w:adjustRightInd/>
        <w:spacing w:after="240" w:line="360" w:lineRule="auto"/>
        <w:rPr>
          <w:del w:id="7720" w:author="Antoneth Macaisa" w:date="2025-05-07T18:51:00Z"/>
          <w:b/>
          <w:bCs/>
          <w:sz w:val="26"/>
          <w:szCs w:val="26"/>
        </w:rPr>
        <w:pPrChange w:id="7721" w:author="Antoneth Macaisa" w:date="2025-05-07T20:29:00Z">
          <w:pPr>
            <w:pStyle w:val="Default"/>
            <w:spacing w:after="240" w:line="360" w:lineRule="auto"/>
            <w:jc w:val="center"/>
          </w:pPr>
        </w:pPrChange>
      </w:pPr>
      <w:del w:id="7722" w:author="Antoneth Macaisa" w:date="2025-05-07T18:51:00Z">
        <w:r w:rsidRPr="00BE2C17" w:rsidDel="00DF0253">
          <w:rPr>
            <w:b/>
            <w:bCs/>
            <w:sz w:val="26"/>
            <w:szCs w:val="26"/>
          </w:rPr>
          <w:delText>CERTIFICATION OF EDITING OF THESIS/DISSERTATION</w:delText>
        </w:r>
      </w:del>
    </w:p>
    <w:p w14:paraId="281D017F" w14:textId="50D9ED62" w:rsidR="00E341F2" w:rsidRPr="00BE2C17" w:rsidDel="00DF0253" w:rsidRDefault="00E341F2">
      <w:pPr>
        <w:pStyle w:val="Default"/>
        <w:autoSpaceDE/>
        <w:autoSpaceDN/>
        <w:adjustRightInd/>
        <w:spacing w:after="240" w:line="360" w:lineRule="auto"/>
        <w:rPr>
          <w:del w:id="7723" w:author="Antoneth Macaisa" w:date="2025-05-07T18:51:00Z"/>
          <w:sz w:val="26"/>
          <w:szCs w:val="26"/>
        </w:rPr>
        <w:pPrChange w:id="7724" w:author="Antoneth Macaisa" w:date="2025-05-07T20:29:00Z">
          <w:pPr>
            <w:pStyle w:val="Default"/>
            <w:spacing w:after="240" w:line="360" w:lineRule="auto"/>
            <w:jc w:val="both"/>
          </w:pPr>
        </w:pPrChange>
      </w:pPr>
      <w:del w:id="7725" w:author="Antoneth Macaisa" w:date="2025-05-07T18:51:00Z">
        <w:r w:rsidRPr="00BE2C17" w:rsidDel="00DF0253">
          <w:rPr>
            <w:sz w:val="26"/>
            <w:szCs w:val="26"/>
          </w:rPr>
          <w:tab/>
          <w:delText>This is to certify that this Thesis/Dissertation entitled “</w:delText>
        </w:r>
        <w:r w:rsidRPr="00BE2C17" w:rsidDel="00DF0253">
          <w:rPr>
            <w:b/>
            <w:bCs/>
            <w:sz w:val="26"/>
            <w:szCs w:val="26"/>
          </w:rPr>
          <w:delText>TITLE</w:delText>
        </w:r>
        <w:r w:rsidRPr="00BE2C17" w:rsidDel="00DF0253">
          <w:rPr>
            <w:sz w:val="26"/>
            <w:szCs w:val="26"/>
          </w:rPr>
          <w:delText xml:space="preserve">” of </w:delText>
        </w:r>
        <w:r w:rsidRPr="00BE2C17" w:rsidDel="00DF0253">
          <w:rPr>
            <w:b/>
            <w:bCs/>
            <w:sz w:val="26"/>
            <w:szCs w:val="26"/>
          </w:rPr>
          <w:delText>NAME, NAME</w:delText>
        </w:r>
        <w:r w:rsidRPr="00BE2C17" w:rsidDel="00DF0253">
          <w:rPr>
            <w:sz w:val="26"/>
            <w:szCs w:val="26"/>
          </w:rPr>
          <w:delText xml:space="preserve">, and </w:delText>
        </w:r>
        <w:r w:rsidRPr="00BE2C17" w:rsidDel="00DF0253">
          <w:rPr>
            <w:b/>
            <w:bCs/>
            <w:sz w:val="26"/>
            <w:szCs w:val="26"/>
          </w:rPr>
          <w:delText>NAME</w:delText>
        </w:r>
        <w:r w:rsidRPr="00BE2C17" w:rsidDel="00DF0253">
          <w:rPr>
            <w:sz w:val="26"/>
            <w:szCs w:val="26"/>
          </w:rPr>
          <w:delText xml:space="preserve"> in partial fulfillment of the requirements for the degree of </w:delText>
        </w:r>
        <w:r w:rsidRPr="00BE2C17" w:rsidDel="00DF0253">
          <w:rPr>
            <w:b/>
            <w:bCs/>
            <w:sz w:val="26"/>
            <w:szCs w:val="26"/>
          </w:rPr>
          <w:delText>Bachelor of Science in Information Technology Major in major</w:delText>
        </w:r>
        <w:r w:rsidRPr="00BE2C17" w:rsidDel="00DF0253">
          <w:rPr>
            <w:sz w:val="26"/>
            <w:szCs w:val="26"/>
          </w:rPr>
          <w:delText xml:space="preserve"> has been reviewed and edited by the undersigned based on the minutes of the Final Defense. </w:delText>
        </w:r>
      </w:del>
    </w:p>
    <w:p w14:paraId="7BCF1AC8" w14:textId="3E8563D5" w:rsidR="00E341F2" w:rsidRPr="00BE2C17" w:rsidDel="00DF0253" w:rsidRDefault="00E341F2">
      <w:pPr>
        <w:pStyle w:val="Default"/>
        <w:autoSpaceDE/>
        <w:autoSpaceDN/>
        <w:adjustRightInd/>
        <w:spacing w:line="360" w:lineRule="auto"/>
        <w:rPr>
          <w:del w:id="7726" w:author="Antoneth Macaisa" w:date="2025-05-07T18:51:00Z"/>
          <w:sz w:val="26"/>
          <w:szCs w:val="26"/>
        </w:rPr>
        <w:pPrChange w:id="7727" w:author="Antoneth Macaisa" w:date="2025-05-07T20:29:00Z">
          <w:pPr>
            <w:pStyle w:val="Default"/>
            <w:spacing w:line="360" w:lineRule="auto"/>
            <w:jc w:val="both"/>
          </w:pPr>
        </w:pPrChange>
      </w:pPr>
      <w:del w:id="7728" w:author="Antoneth Macaisa" w:date="2025-05-07T18:51:00Z">
        <w:r w:rsidRPr="00BE2C17" w:rsidDel="00DF0253">
          <w:rPr>
            <w:sz w:val="26"/>
            <w:szCs w:val="26"/>
          </w:rPr>
          <w:tab/>
          <w:delText>It now follows the standard format of the University and conventions of research writing.</w:delText>
        </w:r>
      </w:del>
    </w:p>
    <w:p w14:paraId="53436CF5" w14:textId="1E53BB3F" w:rsidR="00E341F2" w:rsidRPr="00BE2C17" w:rsidDel="00DF0253" w:rsidRDefault="00E341F2">
      <w:pPr>
        <w:pStyle w:val="Default"/>
        <w:autoSpaceDE/>
        <w:autoSpaceDN/>
        <w:adjustRightInd/>
        <w:spacing w:line="360" w:lineRule="auto"/>
        <w:rPr>
          <w:del w:id="7729" w:author="Antoneth Macaisa" w:date="2025-05-07T18:51:00Z"/>
          <w:sz w:val="26"/>
          <w:szCs w:val="26"/>
        </w:rPr>
        <w:pPrChange w:id="7730" w:author="Antoneth Macaisa" w:date="2025-05-07T20:29:00Z">
          <w:pPr>
            <w:pStyle w:val="Default"/>
            <w:spacing w:line="360" w:lineRule="auto"/>
            <w:jc w:val="both"/>
          </w:pPr>
        </w:pPrChange>
      </w:pPr>
    </w:p>
    <w:p w14:paraId="5CB7C80C" w14:textId="0D4323B3" w:rsidR="00E341F2" w:rsidRPr="00BE2C17" w:rsidDel="00DF0253" w:rsidRDefault="00E341F2">
      <w:pPr>
        <w:pStyle w:val="Default"/>
        <w:autoSpaceDE/>
        <w:autoSpaceDN/>
        <w:adjustRightInd/>
        <w:spacing w:line="360" w:lineRule="auto"/>
        <w:rPr>
          <w:del w:id="7731" w:author="Antoneth Macaisa" w:date="2025-05-07T18:51:00Z"/>
          <w:sz w:val="26"/>
          <w:szCs w:val="26"/>
        </w:rPr>
        <w:pPrChange w:id="7732" w:author="Antoneth Macaisa" w:date="2025-05-07T20:29:00Z">
          <w:pPr>
            <w:pStyle w:val="Default"/>
            <w:spacing w:line="360" w:lineRule="auto"/>
            <w:jc w:val="both"/>
          </w:pPr>
        </w:pPrChange>
      </w:pPr>
    </w:p>
    <w:p w14:paraId="1182546C" w14:textId="7023960E" w:rsidR="00E341F2" w:rsidRPr="00BE2C17" w:rsidDel="00DF0253" w:rsidRDefault="00E341F2">
      <w:pPr>
        <w:pStyle w:val="Default"/>
        <w:autoSpaceDE/>
        <w:autoSpaceDN/>
        <w:adjustRightInd/>
        <w:spacing w:line="360" w:lineRule="auto"/>
        <w:rPr>
          <w:del w:id="7733" w:author="Antoneth Macaisa" w:date="2025-05-07T18:51:00Z"/>
          <w:b/>
          <w:bCs/>
          <w:sz w:val="26"/>
          <w:szCs w:val="26"/>
        </w:rPr>
        <w:pPrChange w:id="7734" w:author="Antoneth Macaisa" w:date="2025-05-07T20:29:00Z">
          <w:pPr>
            <w:pStyle w:val="Default"/>
            <w:spacing w:line="360" w:lineRule="auto"/>
            <w:jc w:val="right"/>
          </w:pPr>
        </w:pPrChange>
      </w:pPr>
      <w:del w:id="7735" w:author="Antoneth Macaisa" w:date="2025-05-07T18:51:00Z">
        <w:r w:rsidRPr="00BE2C17" w:rsidDel="00DF0253">
          <w:rPr>
            <w:b/>
            <w:bCs/>
            <w:sz w:val="26"/>
            <w:szCs w:val="26"/>
          </w:rPr>
          <w:delText>Signature over Printed Name</w:delText>
        </w:r>
      </w:del>
    </w:p>
    <w:p w14:paraId="4FED6177" w14:textId="2040909F" w:rsidR="00E341F2" w:rsidRPr="00BE2C17" w:rsidDel="00DF0253" w:rsidRDefault="00E341F2">
      <w:pPr>
        <w:pStyle w:val="Default"/>
        <w:autoSpaceDE/>
        <w:autoSpaceDN/>
        <w:adjustRightInd/>
        <w:spacing w:line="360" w:lineRule="auto"/>
        <w:rPr>
          <w:del w:id="7736" w:author="Antoneth Macaisa" w:date="2025-05-07T18:51:00Z"/>
          <w:sz w:val="26"/>
          <w:szCs w:val="26"/>
        </w:rPr>
        <w:pPrChange w:id="7737" w:author="Antoneth Macaisa" w:date="2025-05-07T20:29:00Z">
          <w:pPr>
            <w:pStyle w:val="Default"/>
            <w:spacing w:line="360" w:lineRule="auto"/>
            <w:jc w:val="right"/>
          </w:pPr>
        </w:pPrChange>
      </w:pPr>
    </w:p>
    <w:p w14:paraId="60C0EED7" w14:textId="53FDE772" w:rsidR="00E341F2" w:rsidRPr="00BE2C17" w:rsidDel="00DF0253" w:rsidRDefault="00E341F2">
      <w:pPr>
        <w:pStyle w:val="Default"/>
        <w:autoSpaceDE/>
        <w:autoSpaceDN/>
        <w:adjustRightInd/>
        <w:spacing w:line="360" w:lineRule="auto"/>
        <w:rPr>
          <w:del w:id="7738" w:author="Antoneth Macaisa" w:date="2025-05-07T18:51:00Z"/>
          <w:sz w:val="26"/>
          <w:szCs w:val="26"/>
        </w:rPr>
        <w:pPrChange w:id="7739" w:author="Antoneth Macaisa" w:date="2025-05-07T20:29:00Z">
          <w:pPr>
            <w:pStyle w:val="Default"/>
            <w:spacing w:line="360" w:lineRule="auto"/>
            <w:jc w:val="right"/>
          </w:pPr>
        </w:pPrChange>
      </w:pPr>
      <w:del w:id="7740" w:author="Antoneth Macaisa" w:date="2025-05-07T18:51:00Z">
        <w:r w:rsidRPr="00BE2C17" w:rsidDel="00DF0253">
          <w:rPr>
            <w:sz w:val="26"/>
            <w:szCs w:val="26"/>
          </w:rPr>
          <w:delText>Date Signed:__________________</w:delText>
        </w:r>
      </w:del>
    </w:p>
    <w:p w14:paraId="02981E72" w14:textId="28DC58AE" w:rsidR="008D1457" w:rsidRPr="00BE2C17" w:rsidDel="00DF0253" w:rsidRDefault="00E341F2">
      <w:pPr>
        <w:pStyle w:val="Default"/>
        <w:autoSpaceDE/>
        <w:autoSpaceDN/>
        <w:adjustRightInd/>
        <w:spacing w:line="360" w:lineRule="auto"/>
        <w:rPr>
          <w:del w:id="7741" w:author="Antoneth Macaisa" w:date="2025-05-07T18:51:00Z"/>
          <w:sz w:val="26"/>
          <w:szCs w:val="26"/>
        </w:rPr>
        <w:pPrChange w:id="7742" w:author="Antoneth Macaisa" w:date="2025-05-07T20:29:00Z">
          <w:pPr>
            <w:pStyle w:val="Default"/>
            <w:spacing w:line="360" w:lineRule="auto"/>
            <w:jc w:val="right"/>
          </w:pPr>
        </w:pPrChange>
      </w:pPr>
      <w:del w:id="7743" w:author="Antoneth Macaisa" w:date="2025-05-07T18:51:00Z">
        <w:r w:rsidRPr="00BE2C17" w:rsidDel="00DF0253">
          <w:rPr>
            <w:sz w:val="26"/>
            <w:szCs w:val="26"/>
          </w:rPr>
          <w:delText>PRC Licensed Number:________</w:delText>
        </w:r>
      </w:del>
    </w:p>
    <w:p w14:paraId="176373BE" w14:textId="2842C894" w:rsidR="008D1457" w:rsidRPr="00BE2C17" w:rsidDel="00DF0253" w:rsidRDefault="008D1457">
      <w:pPr>
        <w:pStyle w:val="Default"/>
        <w:autoSpaceDE/>
        <w:autoSpaceDN/>
        <w:adjustRightInd/>
        <w:rPr>
          <w:del w:id="7744" w:author="Antoneth Macaisa" w:date="2025-05-07T18:51:00Z"/>
          <w:sz w:val="26"/>
          <w:szCs w:val="26"/>
        </w:rPr>
        <w:pPrChange w:id="7745" w:author="Antoneth Macaisa" w:date="2025-05-07T20:29:00Z">
          <w:pPr>
            <w:pStyle w:val="Default"/>
          </w:pPr>
        </w:pPrChange>
      </w:pPr>
    </w:p>
    <w:p w14:paraId="07C5C562" w14:textId="2515A68A" w:rsidR="003D6109" w:rsidRPr="00BE2C17" w:rsidDel="00DF0253" w:rsidRDefault="003D6109">
      <w:pPr>
        <w:pStyle w:val="Default"/>
        <w:autoSpaceDE/>
        <w:autoSpaceDN/>
        <w:adjustRightInd/>
        <w:rPr>
          <w:del w:id="7746" w:author="Antoneth Macaisa" w:date="2025-05-07T18:51:00Z"/>
          <w:sz w:val="26"/>
          <w:szCs w:val="26"/>
        </w:rPr>
        <w:pPrChange w:id="7747" w:author="Antoneth Macaisa" w:date="2025-05-07T20:29:00Z">
          <w:pPr>
            <w:pStyle w:val="Default"/>
          </w:pPr>
        </w:pPrChange>
      </w:pPr>
    </w:p>
    <w:p w14:paraId="1A230F53" w14:textId="4AA2CEA1" w:rsidR="003D6109" w:rsidRPr="00BE2C17" w:rsidDel="00DF0253" w:rsidRDefault="003D6109">
      <w:pPr>
        <w:pStyle w:val="Default"/>
        <w:autoSpaceDE/>
        <w:autoSpaceDN/>
        <w:adjustRightInd/>
        <w:rPr>
          <w:del w:id="7748" w:author="Antoneth Macaisa" w:date="2025-05-07T18:51:00Z"/>
          <w:sz w:val="26"/>
          <w:szCs w:val="26"/>
        </w:rPr>
        <w:pPrChange w:id="7749" w:author="Antoneth Macaisa" w:date="2025-05-07T20:29:00Z">
          <w:pPr>
            <w:pStyle w:val="Default"/>
          </w:pPr>
        </w:pPrChange>
      </w:pPr>
    </w:p>
    <w:p w14:paraId="4682B6A0" w14:textId="62DDCFCD" w:rsidR="003D6109" w:rsidRPr="00BE2C17" w:rsidDel="00DF0253" w:rsidRDefault="003D6109">
      <w:pPr>
        <w:pStyle w:val="Default"/>
        <w:autoSpaceDE/>
        <w:autoSpaceDN/>
        <w:adjustRightInd/>
        <w:rPr>
          <w:del w:id="7750" w:author="Antoneth Macaisa" w:date="2025-05-07T18:51:00Z"/>
          <w:sz w:val="26"/>
          <w:szCs w:val="26"/>
        </w:rPr>
        <w:pPrChange w:id="7751" w:author="Antoneth Macaisa" w:date="2025-05-07T20:29:00Z">
          <w:pPr>
            <w:pStyle w:val="Default"/>
          </w:pPr>
        </w:pPrChange>
      </w:pPr>
    </w:p>
    <w:p w14:paraId="7DC472C3" w14:textId="7279D917" w:rsidR="00E341F2" w:rsidRPr="00BE2C17" w:rsidDel="00DF0253" w:rsidRDefault="00E341F2">
      <w:pPr>
        <w:pStyle w:val="Default"/>
        <w:autoSpaceDE/>
        <w:autoSpaceDN/>
        <w:adjustRightInd/>
        <w:rPr>
          <w:del w:id="7752" w:author="Antoneth Macaisa" w:date="2025-05-07T18:51:00Z"/>
          <w:sz w:val="26"/>
          <w:szCs w:val="26"/>
        </w:rPr>
        <w:sectPr w:rsidR="00E341F2"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753" w:author="Antoneth Macaisa" w:date="2025-05-07T20:29:00Z">
          <w:pPr>
            <w:pStyle w:val="Default"/>
          </w:pPr>
        </w:pPrChange>
      </w:pPr>
    </w:p>
    <w:p w14:paraId="12E9B435" w14:textId="310E505F" w:rsidR="002157BC" w:rsidRPr="00BE2C17" w:rsidDel="00DF0253" w:rsidRDefault="00E341F2">
      <w:pPr>
        <w:pStyle w:val="Default"/>
        <w:autoSpaceDE/>
        <w:autoSpaceDN/>
        <w:adjustRightInd/>
        <w:spacing w:before="240" w:line="480" w:lineRule="auto"/>
        <w:outlineLvl w:val="1"/>
        <w:rPr>
          <w:del w:id="7754" w:author="Antoneth Macaisa" w:date="2025-05-07T18:51:00Z"/>
          <w:b/>
          <w:sz w:val="26"/>
          <w:szCs w:val="26"/>
        </w:rPr>
        <w:pPrChange w:id="7755" w:author="Antoneth Macaisa" w:date="2025-05-07T20:29:00Z">
          <w:pPr>
            <w:pStyle w:val="Default"/>
            <w:spacing w:before="240" w:line="480" w:lineRule="auto"/>
            <w:jc w:val="center"/>
            <w:outlineLvl w:val="1"/>
          </w:pPr>
        </w:pPrChange>
      </w:pPr>
      <w:bookmarkStart w:id="7756" w:name="_Toc197445899"/>
      <w:del w:id="7757" w:author="Antoneth Macaisa" w:date="2025-05-07T18:51:00Z">
        <w:r w:rsidRPr="00BE2C17" w:rsidDel="00DF0253">
          <w:rPr>
            <w:b/>
            <w:sz w:val="26"/>
            <w:szCs w:val="26"/>
          </w:rPr>
          <w:lastRenderedPageBreak/>
          <w:delText>G</w:delText>
        </w:r>
        <w:r w:rsidR="002157BC" w:rsidRPr="00BE2C17" w:rsidDel="00DF0253">
          <w:rPr>
            <w:b/>
            <w:sz w:val="26"/>
            <w:szCs w:val="26"/>
          </w:rPr>
          <w:delText>. PROOF OF CONDUCTING SURVEY</w:delText>
        </w:r>
        <w:bookmarkEnd w:id="7756"/>
      </w:del>
    </w:p>
    <w:p w14:paraId="1C450C69" w14:textId="3E963B76" w:rsidR="00F70F8A" w:rsidRPr="00BE2C17" w:rsidDel="00DF0253" w:rsidRDefault="00F70F8A">
      <w:pPr>
        <w:pStyle w:val="Default"/>
        <w:autoSpaceDE/>
        <w:autoSpaceDN/>
        <w:adjustRightInd/>
        <w:rPr>
          <w:del w:id="7758" w:author="Antoneth Macaisa" w:date="2025-05-07T18:51:00Z"/>
          <w:noProof/>
          <w:sz w:val="26"/>
          <w:szCs w:val="26"/>
        </w:rPr>
        <w:pPrChange w:id="7759" w:author="Antoneth Macaisa" w:date="2025-05-07T20:29:00Z">
          <w:pPr>
            <w:pStyle w:val="Default"/>
            <w:jc w:val="center"/>
          </w:pPr>
        </w:pPrChange>
      </w:pPr>
      <w:del w:id="7760" w:author="Antoneth Macaisa" w:date="2025-05-07T18:51:00Z">
        <w:r w:rsidRPr="00BE2C17" w:rsidDel="00DF0253">
          <w:rPr>
            <w:noProof/>
            <w:sz w:val="26"/>
            <w:szCs w:val="26"/>
          </w:rPr>
          <w:delText xml:space="preserve"> </w:delText>
        </w:r>
      </w:del>
    </w:p>
    <w:p w14:paraId="519D0F8A" w14:textId="247400C6" w:rsidR="00F70F8A" w:rsidRPr="00BE2C17" w:rsidDel="00DF0253" w:rsidRDefault="00F70F8A">
      <w:pPr>
        <w:pStyle w:val="Default"/>
        <w:autoSpaceDE/>
        <w:autoSpaceDN/>
        <w:adjustRightInd/>
        <w:rPr>
          <w:del w:id="7761" w:author="Antoneth Macaisa" w:date="2025-05-07T18:51:00Z"/>
          <w:noProof/>
          <w:sz w:val="26"/>
          <w:szCs w:val="26"/>
        </w:rPr>
        <w:pPrChange w:id="7762" w:author="Antoneth Macaisa" w:date="2025-05-07T20:29:00Z">
          <w:pPr>
            <w:pStyle w:val="Default"/>
            <w:jc w:val="center"/>
          </w:pPr>
        </w:pPrChange>
      </w:pPr>
    </w:p>
    <w:p w14:paraId="5D77EC15" w14:textId="114E7CC8" w:rsidR="00E341F2" w:rsidRPr="00BE2C17" w:rsidDel="00DF0253" w:rsidRDefault="00E341F2">
      <w:pPr>
        <w:pStyle w:val="Default"/>
        <w:autoSpaceDE/>
        <w:autoSpaceDN/>
        <w:adjustRightInd/>
        <w:spacing w:line="480" w:lineRule="auto"/>
        <w:outlineLvl w:val="1"/>
        <w:rPr>
          <w:del w:id="7763" w:author="Antoneth Macaisa" w:date="2025-05-07T18:51:00Z"/>
          <w:b/>
          <w:sz w:val="26"/>
          <w:szCs w:val="26"/>
        </w:rPr>
        <w:sectPr w:rsidR="00E341F2"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764" w:author="Antoneth Macaisa" w:date="2025-05-07T20:29:00Z">
          <w:pPr>
            <w:pStyle w:val="Default"/>
            <w:spacing w:line="480" w:lineRule="auto"/>
            <w:jc w:val="center"/>
            <w:outlineLvl w:val="1"/>
          </w:pPr>
        </w:pPrChange>
      </w:pPr>
    </w:p>
    <w:p w14:paraId="2DE6D225" w14:textId="0588B5DC" w:rsidR="003D6109" w:rsidRPr="00BE2C17" w:rsidDel="00DF0253" w:rsidRDefault="00E341F2">
      <w:pPr>
        <w:pStyle w:val="Default"/>
        <w:autoSpaceDE/>
        <w:autoSpaceDN/>
        <w:adjustRightInd/>
        <w:spacing w:before="240" w:line="480" w:lineRule="auto"/>
        <w:outlineLvl w:val="1"/>
        <w:rPr>
          <w:del w:id="7765" w:author="Antoneth Macaisa" w:date="2025-05-07T18:51:00Z"/>
          <w:b/>
          <w:sz w:val="26"/>
          <w:szCs w:val="26"/>
        </w:rPr>
        <w:pPrChange w:id="7766" w:author="Antoneth Macaisa" w:date="2025-05-07T20:29:00Z">
          <w:pPr>
            <w:pStyle w:val="Default"/>
            <w:spacing w:before="240" w:line="480" w:lineRule="auto"/>
            <w:jc w:val="center"/>
            <w:outlineLvl w:val="1"/>
          </w:pPr>
        </w:pPrChange>
      </w:pPr>
      <w:bookmarkStart w:id="7767" w:name="_Toc197445900"/>
      <w:del w:id="7768" w:author="Antoneth Macaisa" w:date="2025-05-07T18:51:00Z">
        <w:r w:rsidRPr="00BE2C17" w:rsidDel="00DF0253">
          <w:rPr>
            <w:b/>
            <w:sz w:val="26"/>
            <w:szCs w:val="26"/>
          </w:rPr>
          <w:lastRenderedPageBreak/>
          <w:delText>H</w:delText>
        </w:r>
        <w:r w:rsidR="000E7CE8" w:rsidRPr="00BE2C17" w:rsidDel="00DF0253">
          <w:rPr>
            <w:b/>
            <w:sz w:val="26"/>
            <w:szCs w:val="26"/>
          </w:rPr>
          <w:delText>.</w:delText>
        </w:r>
        <w:r w:rsidR="003D6109" w:rsidRPr="00BE2C17" w:rsidDel="00DF0253">
          <w:rPr>
            <w:b/>
            <w:sz w:val="26"/>
            <w:szCs w:val="26"/>
          </w:rPr>
          <w:delText xml:space="preserve"> PROOF OF SYSTEM TURNOVER</w:delText>
        </w:r>
        <w:bookmarkEnd w:id="7767"/>
      </w:del>
    </w:p>
    <w:p w14:paraId="48F3221D" w14:textId="68B57C0E" w:rsidR="00AE6AF3" w:rsidRPr="00BE2C17" w:rsidDel="00DF0253" w:rsidRDefault="00AE6AF3">
      <w:pPr>
        <w:pStyle w:val="Default"/>
        <w:autoSpaceDE/>
        <w:autoSpaceDN/>
        <w:adjustRightInd/>
        <w:spacing w:line="276" w:lineRule="auto"/>
        <w:rPr>
          <w:del w:id="7769" w:author="Antoneth Macaisa" w:date="2025-05-07T18:51:00Z"/>
          <w:rStyle w:val="15"/>
          <w:rFonts w:ascii="Times New Roman" w:eastAsiaTheme="minorEastAsia" w:hAnsi="Times New Roman" w:cs="Times New Roman"/>
          <w:noProof/>
          <w:color w:val="000000"/>
          <w:sz w:val="26"/>
          <w:szCs w:val="26"/>
          <w:u w:val="none"/>
        </w:rPr>
        <w:pPrChange w:id="7770" w:author="Antoneth Macaisa" w:date="2025-05-07T20:29:00Z">
          <w:pPr>
            <w:pStyle w:val="Default"/>
            <w:spacing w:line="276" w:lineRule="auto"/>
            <w:jc w:val="center"/>
          </w:pPr>
        </w:pPrChange>
      </w:pPr>
    </w:p>
    <w:p w14:paraId="2495D0A1" w14:textId="15651BB3" w:rsidR="00AE6AF3" w:rsidRPr="00BE2C17" w:rsidDel="00DF0253" w:rsidRDefault="00AE6AF3">
      <w:pPr>
        <w:pStyle w:val="Default"/>
        <w:autoSpaceDE/>
        <w:autoSpaceDN/>
        <w:adjustRightInd/>
        <w:spacing w:line="276" w:lineRule="auto"/>
        <w:rPr>
          <w:del w:id="7771" w:author="Antoneth Macaisa" w:date="2025-05-07T18:51:00Z"/>
          <w:rStyle w:val="15"/>
          <w:rFonts w:ascii="Times New Roman" w:eastAsiaTheme="minorEastAsia" w:hAnsi="Times New Roman" w:cs="Times New Roman"/>
          <w:noProof/>
          <w:color w:val="000000"/>
          <w:sz w:val="26"/>
          <w:szCs w:val="26"/>
          <w:u w:val="none"/>
        </w:rPr>
        <w:pPrChange w:id="7772" w:author="Antoneth Macaisa" w:date="2025-05-07T20:29:00Z">
          <w:pPr>
            <w:pStyle w:val="Default"/>
            <w:spacing w:line="276" w:lineRule="auto"/>
            <w:jc w:val="center"/>
          </w:pPr>
        </w:pPrChange>
      </w:pPr>
    </w:p>
    <w:p w14:paraId="5B0FB0FD" w14:textId="62E46A1B" w:rsidR="00AE6AF3" w:rsidRPr="00BE2C17" w:rsidDel="00DF0253" w:rsidRDefault="00AE6AF3">
      <w:pPr>
        <w:pStyle w:val="Standard"/>
        <w:autoSpaceDN/>
        <w:rPr>
          <w:del w:id="7773" w:author="Antoneth Macaisa" w:date="2025-05-07T18:51:00Z"/>
          <w:rStyle w:val="15"/>
          <w:rFonts w:eastAsiaTheme="minorEastAsia"/>
          <w:sz w:val="26"/>
          <w:szCs w:val="26"/>
          <w:lang w:val="en-PH" w:eastAsia="en-PH"/>
        </w:rPr>
        <w:pPrChange w:id="7774" w:author="Antoneth Macaisa" w:date="2025-05-07T20:29:00Z">
          <w:pPr>
            <w:pStyle w:val="Standard"/>
          </w:pPr>
        </w:pPrChange>
      </w:pPr>
    </w:p>
    <w:p w14:paraId="02C44AC0" w14:textId="6FC783F8" w:rsidR="00E341F2" w:rsidRPr="00BE2C17" w:rsidDel="00DF0253" w:rsidRDefault="00E341F2">
      <w:pPr>
        <w:pStyle w:val="Default"/>
        <w:autoSpaceDE/>
        <w:autoSpaceDN/>
        <w:adjustRightInd/>
        <w:outlineLvl w:val="1"/>
        <w:rPr>
          <w:del w:id="7775" w:author="Antoneth Macaisa" w:date="2025-05-07T18:51:00Z"/>
          <w:b/>
          <w:sz w:val="26"/>
          <w:szCs w:val="26"/>
        </w:rPr>
        <w:sectPr w:rsidR="00E341F2" w:rsidRPr="00BE2C17" w:rsidDel="00DF0253" w:rsidSect="00C06692">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pPrChange w:id="7776" w:author="Antoneth Macaisa" w:date="2025-05-07T20:29:00Z">
          <w:pPr>
            <w:pStyle w:val="Default"/>
            <w:jc w:val="center"/>
            <w:outlineLvl w:val="1"/>
          </w:pPr>
        </w:pPrChange>
      </w:pPr>
    </w:p>
    <w:p w14:paraId="76C47A93" w14:textId="15C8538E" w:rsidR="00F70F8A" w:rsidRPr="00BE2C17" w:rsidDel="00DF0253" w:rsidRDefault="00E341F2">
      <w:pPr>
        <w:pStyle w:val="Default"/>
        <w:autoSpaceDE/>
        <w:autoSpaceDN/>
        <w:adjustRightInd/>
        <w:spacing w:before="240"/>
        <w:outlineLvl w:val="1"/>
        <w:rPr>
          <w:del w:id="7777" w:author="Antoneth Macaisa" w:date="2025-05-07T18:51:00Z"/>
          <w:b/>
          <w:sz w:val="26"/>
          <w:szCs w:val="26"/>
        </w:rPr>
        <w:pPrChange w:id="7778" w:author="Antoneth Macaisa" w:date="2025-05-07T20:29:00Z">
          <w:pPr>
            <w:pStyle w:val="Default"/>
            <w:spacing w:before="240"/>
            <w:jc w:val="center"/>
            <w:outlineLvl w:val="1"/>
          </w:pPr>
        </w:pPrChange>
      </w:pPr>
      <w:bookmarkStart w:id="7779" w:name="_Toc197445901"/>
      <w:del w:id="7780" w:author="Antoneth Macaisa" w:date="2025-05-07T18:51:00Z">
        <w:r w:rsidRPr="00BE2C17" w:rsidDel="00DF0253">
          <w:rPr>
            <w:b/>
            <w:sz w:val="26"/>
            <w:szCs w:val="26"/>
          </w:rPr>
          <w:lastRenderedPageBreak/>
          <w:delText>I</w:delText>
        </w:r>
        <w:r w:rsidR="00F70F8A" w:rsidRPr="00BE2C17" w:rsidDel="00DF0253">
          <w:rPr>
            <w:b/>
            <w:sz w:val="26"/>
            <w:szCs w:val="26"/>
          </w:rPr>
          <w:delText>. CURRICULUM VITAE</w:delText>
        </w:r>
        <w:bookmarkEnd w:id="7779"/>
      </w:del>
    </w:p>
    <w:p w14:paraId="6401182E" w14:textId="0D502094" w:rsidR="00F70F8A" w:rsidRPr="00BE2C17" w:rsidDel="00DF0253" w:rsidRDefault="00F70F8A">
      <w:pPr>
        <w:pStyle w:val="Default"/>
        <w:autoSpaceDE/>
        <w:autoSpaceDN/>
        <w:adjustRightInd/>
        <w:rPr>
          <w:del w:id="7781" w:author="Antoneth Macaisa" w:date="2025-05-07T18:51:00Z"/>
          <w:rStyle w:val="15"/>
          <w:rFonts w:ascii="Times New Roman" w:eastAsiaTheme="minorEastAsia" w:hAnsi="Times New Roman" w:cs="Times New Roman"/>
          <w:color w:val="000000"/>
          <w:sz w:val="26"/>
          <w:szCs w:val="26"/>
          <w:u w:val="none"/>
        </w:rPr>
        <w:pPrChange w:id="7782" w:author="Antoneth Macaisa" w:date="2025-05-07T20:29:00Z">
          <w:pPr>
            <w:pStyle w:val="Default"/>
            <w:jc w:val="center"/>
          </w:pPr>
        </w:pPrChange>
      </w:pPr>
    </w:p>
    <w:bookmarkEnd w:id="1"/>
    <w:bookmarkEnd w:id="2"/>
    <w:p w14:paraId="2D919F7B" w14:textId="77777777" w:rsidR="00C06692" w:rsidDel="009B04F3" w:rsidRDefault="00C06692" w:rsidP="004E253E">
      <w:pPr>
        <w:jc w:val="center"/>
        <w:rPr>
          <w:ins w:id="7783" w:author="Antoneth Macaisa" w:date="2025-05-19T16:53:00Z"/>
          <w:del w:id="7784" w:author="admin" w:date="2025-05-21T01:16:00Z"/>
          <w:b/>
          <w:bCs/>
          <w:sz w:val="26"/>
          <w:szCs w:val="26"/>
        </w:rPr>
      </w:pPr>
    </w:p>
    <w:p w14:paraId="08319B4B" w14:textId="68FA8035" w:rsidR="004E253E" w:rsidRPr="004E253E" w:rsidDel="009D023E" w:rsidRDefault="004E253E">
      <w:pPr>
        <w:rPr>
          <w:ins w:id="7785" w:author="Antoneth Macaisa" w:date="2025-05-19T16:53:00Z"/>
          <w:del w:id="7786" w:author="admin" w:date="2025-05-21T03:08:00Z"/>
          <w:rPrChange w:id="7787" w:author="Antoneth Macaisa" w:date="2025-05-19T16:53:00Z">
            <w:rPr>
              <w:ins w:id="7788" w:author="Antoneth Macaisa" w:date="2025-05-19T16:53:00Z"/>
              <w:del w:id="7789" w:author="admin" w:date="2025-05-21T03:08:00Z"/>
              <w:b/>
              <w:bCs/>
              <w:sz w:val="26"/>
              <w:szCs w:val="26"/>
            </w:rPr>
          </w:rPrChange>
        </w:rPr>
        <w:pPrChange w:id="7790" w:author="Antoneth Macaisa" w:date="2025-05-19T16:53:00Z">
          <w:pPr>
            <w:jc w:val="center"/>
          </w:pPr>
        </w:pPrChange>
      </w:pPr>
    </w:p>
    <w:p w14:paraId="32D9B985" w14:textId="31CB8055" w:rsidR="004E253E" w:rsidRPr="004E253E" w:rsidDel="009D023E" w:rsidRDefault="004E253E">
      <w:pPr>
        <w:rPr>
          <w:ins w:id="7791" w:author="Antoneth Macaisa" w:date="2025-05-19T16:53:00Z"/>
          <w:del w:id="7792" w:author="admin" w:date="2025-05-21T03:08:00Z"/>
          <w:rPrChange w:id="7793" w:author="Antoneth Macaisa" w:date="2025-05-19T16:53:00Z">
            <w:rPr>
              <w:ins w:id="7794" w:author="Antoneth Macaisa" w:date="2025-05-19T16:53:00Z"/>
              <w:del w:id="7795" w:author="admin" w:date="2025-05-21T03:08:00Z"/>
              <w:b/>
              <w:bCs/>
              <w:sz w:val="26"/>
              <w:szCs w:val="26"/>
            </w:rPr>
          </w:rPrChange>
        </w:rPr>
        <w:pPrChange w:id="7796" w:author="Antoneth Macaisa" w:date="2025-05-19T16:53:00Z">
          <w:pPr>
            <w:jc w:val="center"/>
          </w:pPr>
        </w:pPrChange>
      </w:pPr>
    </w:p>
    <w:p w14:paraId="0338CFF8" w14:textId="5C305702" w:rsidR="004E253E" w:rsidDel="009D023E" w:rsidRDefault="004E253E" w:rsidP="004E253E">
      <w:pPr>
        <w:rPr>
          <w:ins w:id="7797" w:author="Antoneth Macaisa" w:date="2025-05-19T16:53:00Z"/>
          <w:del w:id="7798" w:author="admin" w:date="2025-05-21T03:08:00Z"/>
          <w:b/>
          <w:bCs/>
          <w:sz w:val="26"/>
          <w:szCs w:val="26"/>
        </w:rPr>
      </w:pPr>
    </w:p>
    <w:p w14:paraId="4BE049B2" w14:textId="77777777" w:rsidR="004E253E" w:rsidRDefault="004E253E" w:rsidP="004E253E">
      <w:pPr>
        <w:rPr>
          <w:ins w:id="7799" w:author="Antoneth Macaisa" w:date="2025-05-19T16:53:00Z"/>
          <w:b/>
          <w:bCs/>
          <w:sz w:val="26"/>
          <w:szCs w:val="26"/>
        </w:rPr>
      </w:pPr>
    </w:p>
    <w:p w14:paraId="789A2BCC" w14:textId="4D8F227A" w:rsidR="004E253E" w:rsidRPr="004E253E" w:rsidRDefault="004E253E">
      <w:pPr>
        <w:tabs>
          <w:tab w:val="left" w:pos="7890"/>
        </w:tabs>
        <w:rPr>
          <w:rPrChange w:id="7800" w:author="Antoneth Macaisa" w:date="2025-05-19T16:53:00Z">
            <w:rPr>
              <w:rStyle w:val="15"/>
              <w:rFonts w:ascii="Times New Roman" w:eastAsiaTheme="minorEastAsia" w:hAnsi="Times New Roman" w:cs="Times New Roman"/>
              <w:color w:val="000000"/>
              <w:sz w:val="26"/>
              <w:szCs w:val="26"/>
              <w:u w:val="none"/>
            </w:rPr>
          </w:rPrChange>
        </w:rPr>
        <w:pPrChange w:id="7801" w:author="Antoneth Macaisa" w:date="2025-05-19T16:53:00Z">
          <w:pPr>
            <w:pStyle w:val="Default"/>
          </w:pPr>
        </w:pPrChange>
      </w:pPr>
      <w:ins w:id="7802" w:author="Antoneth Macaisa" w:date="2025-05-19T16:53:00Z">
        <w:r>
          <w:tab/>
        </w:r>
      </w:ins>
    </w:p>
    <w:sectPr w:rsidR="004E253E" w:rsidRPr="004E253E" w:rsidSect="00D24EF9">
      <w:pgSz w:w="12240" w:h="15840" w:code="1"/>
      <w:pgMar w:top="1440" w:right="1440" w:bottom="1440" w:left="2160" w:header="720" w:footer="1296" w:gutter="0"/>
      <w:pgBorders>
        <w:top w:val="single" w:sz="24" w:space="1" w:color="FF0000"/>
        <w:left w:val="single" w:sz="24" w:space="4" w:color="FF0000"/>
        <w:bottom w:val="single" w:sz="24" w:space="1" w:color="FF0000"/>
        <w:right w:val="single" w:sz="24" w:space="4" w:color="FF0000"/>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8CF0F3" w14:textId="77777777" w:rsidR="00654589" w:rsidRDefault="00654589">
      <w:pPr>
        <w:spacing w:after="0" w:line="240" w:lineRule="auto"/>
      </w:pPr>
      <w:r>
        <w:separator/>
      </w:r>
    </w:p>
  </w:endnote>
  <w:endnote w:type="continuationSeparator" w:id="0">
    <w:p w14:paraId="716EBA00" w14:textId="77777777" w:rsidR="00654589" w:rsidRDefault="0065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093A2E0-08FF-4939-A8CE-1219A765D539}"/>
    <w:embedBold r:id="rId2" w:fontKey="{C4A2E437-F1F7-48FA-BAED-04B8F5C430B7}"/>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FF590256-3A19-46F5-853E-8FA860E8C831}"/>
    <w:embedItalic r:id="rId4" w:fontKey="{ED4F34CB-48E3-4B6E-8C34-597D74158A87}"/>
  </w:font>
  <w:font w:name="Tahoma">
    <w:panose1 w:val="020B0604030504040204"/>
    <w:charset w:val="00"/>
    <w:family w:val="swiss"/>
    <w:pitch w:val="variable"/>
    <w:sig w:usb0="E1002EFF" w:usb1="C000605B" w:usb2="00000029" w:usb3="00000000" w:csb0="000101FF" w:csb1="00000000"/>
    <w:embedRegular r:id="rId5" w:fontKey="{421D9F6E-7A55-4DBF-B60A-0F8EE44E2A92}"/>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Helvetica Neue">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6" w:fontKey="{5B5427E5-E981-4AAF-A576-F440BAE0328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9DAFD8" w14:textId="7E6E4F3B" w:rsidR="00654589" w:rsidRDefault="00654589">
    <w:pPr>
      <w:pStyle w:val="Footer"/>
      <w:jc w:val="center"/>
      <w:pPrChange w:id="1132" w:author="admin" w:date="2025-05-21T01:04:00Z">
        <w:pPr>
          <w:pStyle w:val="Footer"/>
        </w:pPr>
      </w:pPrChange>
    </w:pPr>
    <w:ins w:id="1133" w:author="admin" w:date="2025-05-21T01:04:00Z">
      <w:r>
        <w:t>5</w:t>
      </w:r>
    </w:ins>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7721" w14:textId="1630774F" w:rsidR="00654589" w:rsidRPr="003F5832" w:rsidRDefault="00654589" w:rsidP="00DB5E99">
    <w:pPr>
      <w:pStyle w:val="Footer"/>
      <w:tabs>
        <w:tab w:val="center" w:pos="4320"/>
        <w:tab w:val="left" w:pos="7229"/>
      </w:tabs>
      <w:rPr>
        <w:rFonts w:ascii="Times New Roman" w:hAnsi="Times New Roman" w:cs="Times New Roman"/>
        <w:sz w:val="26"/>
        <w:szCs w:val="26"/>
      </w:rPr>
    </w:pPr>
    <w:r>
      <w:rPr>
        <w:rFonts w:ascii="Times New Roman" w:hAnsi="Times New Roman" w:cs="Times New Roman"/>
        <w:sz w:val="26"/>
        <w:szCs w:val="26"/>
      </w:rPr>
      <w:tab/>
    </w:r>
    <w:sdt>
      <w:sdtPr>
        <w:rPr>
          <w:rFonts w:ascii="Times New Roman" w:hAnsi="Times New Roman" w:cs="Times New Roman"/>
          <w:sz w:val="26"/>
          <w:szCs w:val="26"/>
        </w:rPr>
        <w:id w:val="-1732385297"/>
        <w:docPartObj>
          <w:docPartGallery w:val="Page Numbers (Bottom of Page)"/>
          <w:docPartUnique/>
        </w:docPartObj>
      </w:sdtPr>
      <w:sdtEndPr>
        <w:rPr>
          <w:noProof/>
        </w:rPr>
      </w:sdtEndPr>
      <w:sdtContent>
        <w:del w:id="1134" w:author="admin" w:date="2025-05-21T01:17:00Z">
          <w:r w:rsidRPr="003F5832" w:rsidDel="009B04F3">
            <w:rPr>
              <w:rFonts w:ascii="Times New Roman" w:hAnsi="Times New Roman" w:cs="Times New Roman"/>
              <w:sz w:val="26"/>
              <w:szCs w:val="26"/>
            </w:rPr>
            <w:fldChar w:fldCharType="begin"/>
          </w:r>
          <w:r w:rsidRPr="003F5832" w:rsidDel="009B04F3">
            <w:rPr>
              <w:rFonts w:ascii="Times New Roman" w:hAnsi="Times New Roman" w:cs="Times New Roman"/>
              <w:sz w:val="26"/>
              <w:szCs w:val="26"/>
            </w:rPr>
            <w:delInstrText xml:space="preserve"> PAGE   \* MERGEFORMAT </w:delInstrText>
          </w:r>
          <w:r w:rsidRPr="003F5832" w:rsidDel="009B04F3">
            <w:rPr>
              <w:rFonts w:ascii="Times New Roman" w:hAnsi="Times New Roman" w:cs="Times New Roman"/>
              <w:sz w:val="26"/>
              <w:szCs w:val="26"/>
            </w:rPr>
            <w:fldChar w:fldCharType="separate"/>
          </w:r>
          <w:r w:rsidDel="009B04F3">
            <w:rPr>
              <w:rFonts w:ascii="Times New Roman" w:hAnsi="Times New Roman" w:cs="Times New Roman"/>
              <w:noProof/>
              <w:sz w:val="26"/>
              <w:szCs w:val="26"/>
            </w:rPr>
            <w:delText>iii</w:delText>
          </w:r>
          <w:r w:rsidRPr="003F5832" w:rsidDel="009B04F3">
            <w:rPr>
              <w:rFonts w:ascii="Times New Roman" w:hAnsi="Times New Roman" w:cs="Times New Roman"/>
              <w:noProof/>
              <w:sz w:val="26"/>
              <w:szCs w:val="26"/>
            </w:rPr>
            <w:fldChar w:fldCharType="end"/>
          </w:r>
        </w:del>
      </w:sdtContent>
    </w:sdt>
    <w:del w:id="1135" w:author="Antoneth Macaisa" w:date="2025-05-07T21:17:00Z">
      <w:r w:rsidDel="00C06692">
        <w:rPr>
          <w:rFonts w:ascii="Times New Roman" w:hAnsi="Times New Roman" w:cs="Times New Roman"/>
          <w:noProof/>
          <w:sz w:val="26"/>
          <w:szCs w:val="26"/>
        </w:rPr>
        <w:tab/>
      </w:r>
    </w:del>
    <w:del w:id="1136" w:author="admin" w:date="2025-05-21T01:17:00Z">
      <w:r w:rsidDel="009B04F3">
        <w:rPr>
          <w:rFonts w:ascii="Times New Roman" w:hAnsi="Times New Roman" w:cs="Times New Roman"/>
          <w:noProof/>
          <w:sz w:val="26"/>
          <w:szCs w:val="26"/>
        </w:rPr>
        <w:tab/>
      </w:r>
    </w:del>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A3F33" w14:textId="3086CC7C" w:rsidR="00654589" w:rsidRPr="009E22ED" w:rsidRDefault="00654589" w:rsidP="009E22ED">
    <w:pPr>
      <w:pStyle w:val="Footer"/>
      <w:jc w:val="center"/>
      <w:rPr>
        <w:rFonts w:ascii="Times New Roman" w:hAnsi="Times New Roman" w:cs="Times New Roman"/>
        <w:sz w:val="26"/>
        <w:szCs w:val="26"/>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1B247" w14:textId="5C79AF5A" w:rsidR="00654589" w:rsidRPr="009E22ED" w:rsidRDefault="00654589" w:rsidP="009E22ED">
    <w:pPr>
      <w:pStyle w:val="Footer"/>
      <w:jc w:val="center"/>
      <w:rPr>
        <w:rFonts w:ascii="Times New Roman" w:hAnsi="Times New Roman" w:cs="Times New Roman"/>
        <w:sz w:val="26"/>
        <w:szCs w:val="26"/>
      </w:rPr>
    </w:pPr>
    <w:ins w:id="3579" w:author="Antoneth Macaisa" w:date="2025-05-19T15:53:00Z">
      <w:del w:id="3580" w:author="admin" w:date="2025-05-21T01:18:00Z">
        <w:r w:rsidDel="009B04F3">
          <w:rPr>
            <w:rFonts w:ascii="Times New Roman" w:hAnsi="Times New Roman" w:cs="Times New Roman"/>
            <w:sz w:val="26"/>
            <w:szCs w:val="26"/>
          </w:rPr>
          <w:delText>i</w:delText>
        </w:r>
      </w:del>
    </w:ins>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B741C" w14:textId="25C13B31" w:rsidR="00654589" w:rsidRPr="00E5663C" w:rsidRDefault="00654589">
    <w:pPr>
      <w:pStyle w:val="Footer"/>
      <w:jc w:val="center"/>
      <w:rPr>
        <w:rFonts w:cstheme="minorHAnsi"/>
        <w:sz w:val="24"/>
        <w:szCs w:val="26"/>
        <w:rPrChange w:id="7646" w:author="admin" w:date="2025-05-21T09:52:00Z">
          <w:rPr/>
        </w:rPrChange>
      </w:rPr>
      <w:pPrChange w:id="7647" w:author="admin" w:date="2025-05-21T01:03:00Z">
        <w:pPr>
          <w:pStyle w:val="Footer"/>
          <w:tabs>
            <w:tab w:val="center" w:pos="4320"/>
            <w:tab w:val="left" w:pos="7229"/>
          </w:tabs>
        </w:pPr>
      </w:pPrChange>
    </w:pPr>
    <w:ins w:id="7648" w:author="admin" w:date="2025-05-21T01:09:00Z">
      <w:r w:rsidRPr="00E5663C">
        <w:rPr>
          <w:rFonts w:cstheme="minorHAnsi"/>
          <w:sz w:val="24"/>
          <w:szCs w:val="26"/>
          <w:rPrChange w:id="7649" w:author="admin" w:date="2025-05-21T09:52:00Z">
            <w:rPr>
              <w:rFonts w:ascii="Times New Roman" w:hAnsi="Times New Roman" w:cs="Times New Roman"/>
              <w:sz w:val="26"/>
              <w:szCs w:val="26"/>
            </w:rPr>
          </w:rPrChange>
        </w:rPr>
        <w:fldChar w:fldCharType="begin"/>
      </w:r>
      <w:r w:rsidRPr="00E5663C">
        <w:rPr>
          <w:rFonts w:cstheme="minorHAnsi"/>
          <w:sz w:val="24"/>
          <w:szCs w:val="26"/>
          <w:rPrChange w:id="7650" w:author="admin" w:date="2025-05-21T09:52:00Z">
            <w:rPr>
              <w:rFonts w:ascii="Times New Roman" w:hAnsi="Times New Roman" w:cs="Times New Roman"/>
              <w:sz w:val="26"/>
              <w:szCs w:val="26"/>
            </w:rPr>
          </w:rPrChange>
        </w:rPr>
        <w:instrText xml:space="preserve"> PAGE   \* MERGEFORMAT </w:instrText>
      </w:r>
      <w:r w:rsidRPr="00E5663C">
        <w:rPr>
          <w:rFonts w:cstheme="minorHAnsi"/>
          <w:sz w:val="24"/>
          <w:szCs w:val="26"/>
          <w:rPrChange w:id="7651" w:author="admin" w:date="2025-05-21T09:52:00Z">
            <w:rPr>
              <w:rFonts w:ascii="Times New Roman" w:hAnsi="Times New Roman" w:cs="Times New Roman"/>
              <w:noProof/>
              <w:sz w:val="26"/>
              <w:szCs w:val="26"/>
            </w:rPr>
          </w:rPrChange>
        </w:rPr>
        <w:fldChar w:fldCharType="separate"/>
      </w:r>
    </w:ins>
    <w:r w:rsidR="00F10076">
      <w:rPr>
        <w:rFonts w:cstheme="minorHAnsi"/>
        <w:noProof/>
        <w:sz w:val="24"/>
        <w:szCs w:val="26"/>
      </w:rPr>
      <w:t>110</w:t>
    </w:r>
    <w:ins w:id="7652" w:author="admin" w:date="2025-05-21T01:09:00Z">
      <w:r w:rsidRPr="00E5663C">
        <w:rPr>
          <w:rFonts w:cstheme="minorHAnsi"/>
          <w:noProof/>
          <w:sz w:val="24"/>
          <w:szCs w:val="26"/>
          <w:rPrChange w:id="7653" w:author="admin" w:date="2025-05-21T09:52:00Z">
            <w:rPr>
              <w:rFonts w:ascii="Times New Roman" w:hAnsi="Times New Roman" w:cs="Times New Roman"/>
              <w:noProof/>
              <w:sz w:val="26"/>
              <w:szCs w:val="26"/>
            </w:rPr>
          </w:rPrChange>
        </w:rPr>
        <w:fldChar w:fldCharType="end"/>
      </w:r>
    </w:ins>
    <w:ins w:id="7654" w:author="admin" w:date="2025-05-21T09:06:00Z">
      <w:r w:rsidR="002E7551" w:rsidRPr="00E5663C">
        <w:rPr>
          <w:rFonts w:cstheme="minorHAnsi"/>
          <w:noProof/>
          <w:sz w:val="20"/>
          <w:rPrChange w:id="7655" w:author="admin" w:date="2025-05-21T09:52:00Z">
            <w:rPr>
              <w:noProof/>
            </w:rPr>
          </w:rPrChange>
        </w:rPr>
        <w:drawing>
          <wp:anchor distT="0" distB="0" distL="114300" distR="114300" simplePos="0" relativeHeight="251668480" behindDoc="0" locked="0" layoutInCell="1" allowOverlap="1" wp14:anchorId="5828A395" wp14:editId="104FC222">
            <wp:simplePos x="0" y="0"/>
            <wp:positionH relativeFrom="page">
              <wp:posOffset>1371600</wp:posOffset>
            </wp:positionH>
            <wp:positionV relativeFrom="page">
              <wp:posOffset>9235440</wp:posOffset>
            </wp:positionV>
            <wp:extent cx="1315720" cy="393065"/>
            <wp:effectExtent l="0" t="0" r="0" b="6985"/>
            <wp:wrapThrough wrapText="bothSides">
              <wp:wrapPolygon edited="0">
                <wp:start x="0" y="0"/>
                <wp:lineTo x="0" y="20937"/>
                <wp:lineTo x="21266" y="20937"/>
                <wp:lineTo x="21266" y="0"/>
                <wp:lineTo x="0" y="0"/>
              </wp:wrapPolygon>
            </wp:wrapThrough>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
                    <a:srcRect l="52037" t="33087" r="9259" b="51481"/>
                    <a:stretch/>
                  </pic:blipFill>
                  <pic:spPr bwMode="auto">
                    <a:xfrm>
                      <a:off x="0" y="0"/>
                      <a:ext cx="1315720" cy="393065"/>
                    </a:xfrm>
                    <a:prstGeom prst="rect">
                      <a:avLst/>
                    </a:prstGeom>
                    <a:ln>
                      <a:noFill/>
                    </a:ln>
                    <a:extLst>
                      <a:ext uri="{53640926-AAD7-44D8-BBD7-CCE9431645EC}">
                        <a14:shadowObscured xmlns:a14="http://schemas.microsoft.com/office/drawing/2010/main"/>
                      </a:ext>
                    </a:extLst>
                  </pic:spPr>
                </pic:pic>
              </a:graphicData>
            </a:graphic>
          </wp:anchor>
        </w:drawing>
      </w:r>
    </w:ins>
    <w:customXmlInsRangeStart w:id="7656" w:author="Antoneth Macaisa" w:date="2025-05-19T16:01:00Z"/>
    <w:customXmlDelRangeStart w:id="7657" w:author="admin" w:date="2025-05-21T01:07:00Z"/>
    <w:sdt>
      <w:sdtPr>
        <w:rPr>
          <w:rFonts w:cstheme="minorHAnsi"/>
          <w:sz w:val="24"/>
          <w:szCs w:val="26"/>
        </w:rPr>
        <w:id w:val="628673102"/>
        <w:docPartObj>
          <w:docPartGallery w:val="Page Numbers (Bottom of Page)"/>
          <w:docPartUnique/>
        </w:docPartObj>
      </w:sdtPr>
      <w:sdtEndPr>
        <w:rPr>
          <w:noProof/>
        </w:rPr>
      </w:sdtEndPr>
      <w:sdtContent>
        <w:customXmlInsRangeEnd w:id="7656"/>
        <w:customXmlDelRangeEnd w:id="7657"/>
        <w:ins w:id="7658" w:author="Antoneth Macaisa" w:date="2025-05-19T16:01:00Z">
          <w:del w:id="7659" w:author="admin" w:date="2025-05-21T01:03:00Z">
            <w:r w:rsidRPr="00E5663C" w:rsidDel="00545036">
              <w:rPr>
                <w:rFonts w:cstheme="minorHAnsi"/>
                <w:sz w:val="24"/>
                <w:szCs w:val="26"/>
                <w:rPrChange w:id="7660" w:author="admin" w:date="2025-05-21T09:52:00Z">
                  <w:rPr/>
                </w:rPrChange>
              </w:rPr>
              <w:fldChar w:fldCharType="begin"/>
            </w:r>
            <w:r w:rsidRPr="00E5663C" w:rsidDel="00545036">
              <w:rPr>
                <w:rFonts w:cstheme="minorHAnsi"/>
                <w:sz w:val="24"/>
                <w:szCs w:val="26"/>
                <w:rPrChange w:id="7661" w:author="admin" w:date="2025-05-21T09:52:00Z">
                  <w:rPr/>
                </w:rPrChange>
              </w:rPr>
              <w:delInstrText xml:space="preserve"> PAGE   \* MERGEFORMAT </w:delInstrText>
            </w:r>
            <w:r w:rsidRPr="00E5663C" w:rsidDel="00545036">
              <w:rPr>
                <w:rFonts w:cstheme="minorHAnsi"/>
                <w:sz w:val="24"/>
                <w:szCs w:val="26"/>
                <w:rPrChange w:id="7662" w:author="admin" w:date="2025-05-21T09:52:00Z">
                  <w:rPr>
                    <w:noProof/>
                  </w:rPr>
                </w:rPrChange>
              </w:rPr>
              <w:fldChar w:fldCharType="separate"/>
            </w:r>
          </w:del>
        </w:ins>
        <w:del w:id="7663" w:author="admin" w:date="2025-05-21T01:03:00Z">
          <w:r w:rsidRPr="00E5663C" w:rsidDel="00545036">
            <w:rPr>
              <w:rFonts w:cstheme="minorHAnsi"/>
              <w:noProof/>
              <w:sz w:val="24"/>
              <w:szCs w:val="26"/>
              <w:rPrChange w:id="7664" w:author="admin" w:date="2025-05-21T09:52:00Z">
                <w:rPr>
                  <w:rFonts w:ascii="Times New Roman" w:hAnsi="Times New Roman" w:cs="Times New Roman"/>
                  <w:noProof/>
                  <w:sz w:val="26"/>
                  <w:szCs w:val="26"/>
                </w:rPr>
              </w:rPrChange>
            </w:rPr>
            <w:delText>1</w:delText>
          </w:r>
        </w:del>
        <w:ins w:id="7665" w:author="Antoneth Macaisa" w:date="2025-05-19T16:01:00Z">
          <w:del w:id="7666" w:author="admin" w:date="2025-05-21T01:03:00Z">
            <w:r w:rsidRPr="00E5663C" w:rsidDel="00545036">
              <w:rPr>
                <w:rFonts w:cstheme="minorHAnsi"/>
                <w:noProof/>
                <w:sz w:val="24"/>
                <w:szCs w:val="26"/>
                <w:rPrChange w:id="7667" w:author="admin" w:date="2025-05-21T09:52:00Z">
                  <w:rPr>
                    <w:noProof/>
                  </w:rPr>
                </w:rPrChange>
              </w:rPr>
              <w:fldChar w:fldCharType="end"/>
            </w:r>
          </w:del>
        </w:ins>
        <w:customXmlInsRangeStart w:id="7668" w:author="Antoneth Macaisa" w:date="2025-05-19T16:01:00Z"/>
        <w:customXmlDelRangeStart w:id="7669" w:author="admin" w:date="2025-05-21T01:07:00Z"/>
      </w:sdtContent>
    </w:sdt>
    <w:customXmlInsRangeEnd w:id="7668"/>
    <w:customXmlDelRangeEnd w:id="7669"/>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7670" w:author="Antoneth Macaisa" w:date="2025-05-19T15:55:00Z"/>
  <w:sdt>
    <w:sdtPr>
      <w:id w:val="-1516915585"/>
      <w:docPartObj>
        <w:docPartGallery w:val="Page Numbers (Bottom of Page)"/>
        <w:docPartUnique/>
      </w:docPartObj>
    </w:sdtPr>
    <w:sdtEndPr>
      <w:rPr>
        <w:noProof/>
      </w:rPr>
    </w:sdtEndPr>
    <w:sdtContent>
      <w:customXmlInsRangeEnd w:id="7670"/>
      <w:p w14:paraId="11EDF363" w14:textId="0EBCB23B" w:rsidR="00654589" w:rsidRPr="00D741D7" w:rsidRDefault="00654589">
        <w:pPr>
          <w:pStyle w:val="Footer"/>
          <w:rPr>
            <w:rPrChange w:id="7671" w:author="Antoneth Macaisa" w:date="2025-05-19T15:52:00Z">
              <w:rPr>
                <w:rFonts w:ascii="Times New Roman" w:hAnsi="Times New Roman" w:cs="Times New Roman"/>
                <w:sz w:val="26"/>
                <w:szCs w:val="26"/>
              </w:rPr>
            </w:rPrChange>
          </w:rPr>
          <w:pPrChange w:id="7672" w:author="admin" w:date="2025-05-21T01:04:00Z">
            <w:pPr>
              <w:pStyle w:val="Footer"/>
              <w:jc w:val="center"/>
            </w:pPr>
          </w:pPrChange>
        </w:pPr>
        <w:ins w:id="7673" w:author="Antoneth Macaisa" w:date="2025-05-19T15:55:00Z">
          <w:del w:id="7674" w:author="admin" w:date="2025-05-21T01:04:00Z">
            <w:r w:rsidDel="00545036">
              <w:fldChar w:fldCharType="begin"/>
            </w:r>
            <w:r w:rsidDel="00545036">
              <w:delInstrText xml:space="preserve"> PAGE   \* MERGEFORMAT </w:delInstrText>
            </w:r>
            <w:r w:rsidDel="00545036">
              <w:fldChar w:fldCharType="separate"/>
            </w:r>
          </w:del>
        </w:ins>
        <w:del w:id="7675" w:author="admin" w:date="2025-05-21T01:04:00Z">
          <w:r w:rsidDel="00545036">
            <w:rPr>
              <w:noProof/>
            </w:rPr>
            <w:delText>1</w:delText>
          </w:r>
        </w:del>
        <w:ins w:id="7676" w:author="Antoneth Macaisa" w:date="2025-05-19T15:55:00Z">
          <w:del w:id="7677" w:author="admin" w:date="2025-05-21T01:04:00Z">
            <w:r w:rsidDel="00545036">
              <w:rPr>
                <w:noProof/>
              </w:rPr>
              <w:fldChar w:fldCharType="end"/>
            </w:r>
          </w:del>
        </w:ins>
      </w:p>
      <w:customXmlInsRangeStart w:id="7678" w:author="Antoneth Macaisa" w:date="2025-05-19T15:55:00Z"/>
    </w:sdtContent>
  </w:sdt>
  <w:customXmlInsRangeEnd w:id="767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B5BB6D" w14:textId="77777777" w:rsidR="00654589" w:rsidRDefault="00654589">
      <w:pPr>
        <w:spacing w:after="0" w:line="240" w:lineRule="auto"/>
      </w:pPr>
      <w:r>
        <w:separator/>
      </w:r>
    </w:p>
  </w:footnote>
  <w:footnote w:type="continuationSeparator" w:id="0">
    <w:p w14:paraId="5A48422B" w14:textId="77777777" w:rsidR="00654589" w:rsidRDefault="006545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03CB" w14:textId="1CE409A6" w:rsidR="00654589" w:rsidRPr="00F2068D" w:rsidRDefault="00654589" w:rsidP="000263ED">
    <w:pPr>
      <w:spacing w:after="0" w:line="240" w:lineRule="auto"/>
      <w:jc w:val="center"/>
      <w:rPr>
        <w:rFonts w:ascii="Times New Roman" w:hAnsi="Times New Roman"/>
        <w:b/>
        <w:sz w:val="26"/>
        <w:szCs w:val="26"/>
      </w:rPr>
    </w:pPr>
    <w:r w:rsidRPr="00F2068D">
      <w:rPr>
        <w:rFonts w:ascii="Times New Roman" w:hAnsi="Times New Roman"/>
        <w:noProof/>
        <w:sz w:val="26"/>
        <w:szCs w:val="26"/>
        <w:lang w:val="en-US" w:eastAsia="en-US"/>
      </w:rPr>
      <w:drawing>
        <wp:anchor distT="0" distB="0" distL="0" distR="0" simplePos="0" relativeHeight="251659264" behindDoc="1" locked="0" layoutInCell="1" hidden="0" allowOverlap="1" wp14:anchorId="71D1D84E" wp14:editId="74ABAAC5">
          <wp:simplePos x="0" y="0"/>
          <wp:positionH relativeFrom="column">
            <wp:posOffset>4610099</wp:posOffset>
          </wp:positionH>
          <wp:positionV relativeFrom="paragraph">
            <wp:posOffset>47626</wp:posOffset>
          </wp:positionV>
          <wp:extent cx="753745" cy="704850"/>
          <wp:effectExtent l="0" t="0" r="8255" b="0"/>
          <wp:wrapNone/>
          <wp:docPr id="2" name="image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 company name&#10;&#10;Description automatically generated"/>
                  <pic:cNvPicPr preferRelativeResize="0"/>
                </pic:nvPicPr>
                <pic:blipFill>
                  <a:blip r:embed="rId1"/>
                  <a:srcRect/>
                  <a:stretch>
                    <a:fillRect/>
                  </a:stretch>
                </pic:blipFill>
                <pic:spPr>
                  <a:xfrm>
                    <a:off x="0" y="0"/>
                    <a:ext cx="753745" cy="704850"/>
                  </a:xfrm>
                  <a:prstGeom prst="rect">
                    <a:avLst/>
                  </a:prstGeom>
                  <a:ln/>
                </pic:spPr>
              </pic:pic>
            </a:graphicData>
          </a:graphic>
          <wp14:sizeRelH relativeFrom="margin">
            <wp14:pctWidth>0</wp14:pctWidth>
          </wp14:sizeRelH>
          <wp14:sizeRelV relativeFrom="margin">
            <wp14:pctHeight>0</wp14:pctHeight>
          </wp14:sizeRelV>
        </wp:anchor>
      </w:drawing>
    </w:r>
    <w:r w:rsidRPr="00F2068D">
      <w:rPr>
        <w:rFonts w:ascii="Times New Roman" w:hAnsi="Times New Roman"/>
        <w:noProof/>
        <w:sz w:val="26"/>
        <w:szCs w:val="26"/>
        <w:lang w:val="en-US" w:eastAsia="en-US"/>
      </w:rPr>
      <w:drawing>
        <wp:anchor distT="0" distB="0" distL="114300" distR="114300" simplePos="0" relativeHeight="251660288" behindDoc="0" locked="0" layoutInCell="1" hidden="0" allowOverlap="1" wp14:anchorId="0D438107" wp14:editId="3271C9FD">
          <wp:simplePos x="0" y="0"/>
          <wp:positionH relativeFrom="column">
            <wp:posOffset>104775</wp:posOffset>
          </wp:positionH>
          <wp:positionV relativeFrom="paragraph">
            <wp:posOffset>85726</wp:posOffset>
          </wp:positionV>
          <wp:extent cx="752475" cy="666750"/>
          <wp:effectExtent l="0" t="0" r="9525" b="0"/>
          <wp:wrapNone/>
          <wp:docPr id="5" name="image8.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Logo, company name&#10;&#10;Description automatically generated"/>
                  <pic:cNvPicPr preferRelativeResize="0"/>
                </pic:nvPicPr>
                <pic:blipFill>
                  <a:blip r:embed="rId2"/>
                  <a:srcRect/>
                  <a:stretch>
                    <a:fillRect/>
                  </a:stretch>
                </pic:blipFill>
                <pic:spPr>
                  <a:xfrm>
                    <a:off x="0" y="0"/>
                    <a:ext cx="752475" cy="666750"/>
                  </a:xfrm>
                  <a:prstGeom prst="rect">
                    <a:avLst/>
                  </a:prstGeom>
                  <a:ln/>
                </pic:spPr>
              </pic:pic>
            </a:graphicData>
          </a:graphic>
          <wp14:sizeRelH relativeFrom="margin">
            <wp14:pctWidth>0</wp14:pctWidth>
          </wp14:sizeRelH>
          <wp14:sizeRelV relativeFrom="margin">
            <wp14:pctHeight>0</wp14:pctHeight>
          </wp14:sizeRelV>
        </wp:anchor>
      </w:drawing>
    </w:r>
    <w:r w:rsidRPr="00F2068D">
      <w:rPr>
        <w:rFonts w:ascii="Times New Roman" w:hAnsi="Times New Roman"/>
        <w:b/>
        <w:sz w:val="26"/>
        <w:szCs w:val="26"/>
      </w:rPr>
      <w:t>Republic of the Philippines</w:t>
    </w:r>
  </w:p>
  <w:p w14:paraId="47005398" w14:textId="77777777" w:rsidR="00654589" w:rsidRPr="00F2068D" w:rsidRDefault="00654589" w:rsidP="000263ED">
    <w:pPr>
      <w:spacing w:after="0" w:line="240" w:lineRule="auto"/>
      <w:jc w:val="center"/>
      <w:rPr>
        <w:rFonts w:ascii="Times New Roman" w:hAnsi="Times New Roman"/>
        <w:b/>
        <w:sz w:val="26"/>
        <w:szCs w:val="26"/>
      </w:rPr>
    </w:pPr>
    <w:r w:rsidRPr="00F2068D">
      <w:rPr>
        <w:rFonts w:ascii="Times New Roman" w:hAnsi="Times New Roman"/>
        <w:b/>
        <w:sz w:val="26"/>
        <w:szCs w:val="26"/>
      </w:rPr>
      <w:t xml:space="preserve">BATANGAS STATE UNIVERSITY </w:t>
    </w:r>
  </w:p>
  <w:p w14:paraId="7293C7AE" w14:textId="161A2E80" w:rsidR="00654589" w:rsidRPr="00F2068D" w:rsidRDefault="00654589" w:rsidP="000263ED">
    <w:pPr>
      <w:tabs>
        <w:tab w:val="center" w:pos="4320"/>
        <w:tab w:val="left" w:pos="7805"/>
      </w:tabs>
      <w:spacing w:after="0" w:line="240" w:lineRule="auto"/>
      <w:rPr>
        <w:rFonts w:ascii="Arial" w:eastAsia="Arial" w:hAnsi="Arial" w:cs="Arial"/>
        <w:b/>
        <w:color w:val="D60500"/>
        <w:sz w:val="26"/>
        <w:szCs w:val="26"/>
      </w:rPr>
    </w:pPr>
    <w:bookmarkStart w:id="1131" w:name="_heading=h.26in1rg" w:colFirst="0" w:colLast="0"/>
    <w:bookmarkEnd w:id="1131"/>
    <w:r w:rsidRPr="00F2068D">
      <w:rPr>
        <w:rFonts w:ascii="Times New Roman" w:eastAsia="Arial" w:hAnsi="Times New Roman"/>
        <w:b/>
        <w:color w:val="D60500"/>
        <w:sz w:val="26"/>
        <w:szCs w:val="26"/>
      </w:rPr>
      <w:tab/>
    </w:r>
    <w:r w:rsidRPr="00F2068D">
      <w:rPr>
        <w:rFonts w:ascii="Arial" w:eastAsia="Arial" w:hAnsi="Arial" w:cs="Arial"/>
        <w:b/>
        <w:color w:val="D60500"/>
        <w:sz w:val="26"/>
        <w:szCs w:val="26"/>
      </w:rPr>
      <w:t xml:space="preserve">The National Engineering University </w:t>
    </w:r>
    <w:r w:rsidRPr="00F2068D">
      <w:rPr>
        <w:rFonts w:ascii="Arial" w:eastAsia="Arial" w:hAnsi="Arial" w:cs="Arial"/>
        <w:b/>
        <w:color w:val="D60500"/>
        <w:sz w:val="26"/>
        <w:szCs w:val="26"/>
      </w:rPr>
      <w:tab/>
    </w:r>
  </w:p>
  <w:p w14:paraId="5EFAE0FD" w14:textId="317AA1B5" w:rsidR="00654589" w:rsidRPr="00F2068D" w:rsidRDefault="00654589" w:rsidP="00A07E58">
    <w:pPr>
      <w:pBdr>
        <w:top w:val="nil"/>
        <w:left w:val="nil"/>
        <w:bottom w:val="nil"/>
        <w:right w:val="nil"/>
        <w:between w:val="nil"/>
      </w:pBdr>
      <w:tabs>
        <w:tab w:val="center" w:pos="4320"/>
        <w:tab w:val="left" w:pos="6075"/>
        <w:tab w:val="left" w:pos="6196"/>
        <w:tab w:val="left" w:pos="7704"/>
        <w:tab w:val="left" w:pos="7866"/>
        <w:tab w:val="right" w:pos="8640"/>
      </w:tabs>
      <w:spacing w:after="0" w:line="273" w:lineRule="auto"/>
      <w:rPr>
        <w:rFonts w:ascii="Times New Roman" w:eastAsia="Times New Roman" w:hAnsi="Times New Roman"/>
        <w:b/>
        <w:color w:val="000000"/>
        <w:sz w:val="26"/>
        <w:szCs w:val="26"/>
      </w:rPr>
    </w:pPr>
    <w:r w:rsidRPr="00F2068D">
      <w:rPr>
        <w:rFonts w:ascii="Times New Roman" w:eastAsia="Times New Roman" w:hAnsi="Times New Roman"/>
        <w:b/>
        <w:color w:val="000000"/>
        <w:sz w:val="26"/>
        <w:szCs w:val="26"/>
      </w:rPr>
      <w:tab/>
      <w:t xml:space="preserve">JPLPC – </w:t>
    </w:r>
    <w:proofErr w:type="spellStart"/>
    <w:r w:rsidRPr="00F2068D">
      <w:rPr>
        <w:rFonts w:ascii="Times New Roman" w:eastAsia="Times New Roman" w:hAnsi="Times New Roman"/>
        <w:b/>
        <w:color w:val="000000"/>
        <w:sz w:val="26"/>
        <w:szCs w:val="26"/>
      </w:rPr>
      <w:t>Malvar</w:t>
    </w:r>
    <w:proofErr w:type="spellEnd"/>
    <w:r w:rsidRPr="00F2068D">
      <w:rPr>
        <w:rFonts w:ascii="Times New Roman" w:eastAsia="Times New Roman" w:hAnsi="Times New Roman"/>
        <w:b/>
        <w:color w:val="000000"/>
        <w:sz w:val="26"/>
        <w:szCs w:val="26"/>
      </w:rPr>
      <w:t xml:space="preserve"> Campus</w:t>
    </w:r>
    <w:r w:rsidRPr="00F2068D">
      <w:rPr>
        <w:rFonts w:ascii="Times New Roman" w:eastAsia="Times New Roman" w:hAnsi="Times New Roman"/>
        <w:b/>
        <w:color w:val="000000"/>
        <w:sz w:val="26"/>
        <w:szCs w:val="26"/>
      </w:rPr>
      <w:tab/>
    </w:r>
    <w:r>
      <w:rPr>
        <w:rFonts w:ascii="Times New Roman" w:eastAsia="Times New Roman" w:hAnsi="Times New Roman"/>
        <w:b/>
        <w:color w:val="000000"/>
        <w:sz w:val="26"/>
        <w:szCs w:val="26"/>
      </w:rPr>
      <w:tab/>
    </w:r>
    <w:r w:rsidRPr="00F2068D">
      <w:rPr>
        <w:rFonts w:ascii="Times New Roman" w:eastAsia="Times New Roman" w:hAnsi="Times New Roman"/>
        <w:b/>
        <w:color w:val="000000"/>
        <w:sz w:val="26"/>
        <w:szCs w:val="26"/>
      </w:rPr>
      <w:tab/>
    </w:r>
    <w:r w:rsidRPr="00F2068D">
      <w:rPr>
        <w:rFonts w:ascii="Times New Roman" w:eastAsia="Times New Roman" w:hAnsi="Times New Roman"/>
        <w:b/>
        <w:color w:val="000000"/>
        <w:sz w:val="26"/>
        <w:szCs w:val="26"/>
      </w:rPr>
      <w:tab/>
    </w:r>
  </w:p>
  <w:p w14:paraId="61661491" w14:textId="77777777" w:rsidR="00654589" w:rsidRDefault="00654589" w:rsidP="00F2068D">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b/>
        <w:color w:val="000000"/>
        <w:sz w:val="26"/>
        <w:szCs w:val="26"/>
        <w:u w:val="single"/>
      </w:rPr>
    </w:pPr>
    <w:r w:rsidRPr="00F2068D">
      <w:rPr>
        <w:rFonts w:ascii="Times New Roman" w:eastAsia="Times New Roman" w:hAnsi="Times New Roman"/>
        <w:b/>
        <w:color w:val="000000"/>
        <w:sz w:val="26"/>
        <w:szCs w:val="26"/>
        <w:u w:val="single"/>
      </w:rPr>
      <w:t>COLLEGE OF INFORMATICS AND COMPUTING SCIENCES</w:t>
    </w:r>
  </w:p>
  <w:p w14:paraId="0B2CA7F5" w14:textId="242FF524" w:rsidR="00654589" w:rsidRPr="00F2068D" w:rsidRDefault="00654589" w:rsidP="00F2068D">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b/>
        <w:color w:val="000000"/>
        <w:sz w:val="16"/>
        <w:szCs w:val="16"/>
      </w:rPr>
    </w:pPr>
    <w:r w:rsidRPr="00F2068D">
      <w:rPr>
        <w:rFonts w:ascii="Times New Roman" w:hAnsi="Times New Roman"/>
        <w:noProof/>
        <w:sz w:val="16"/>
        <w:szCs w:val="16"/>
        <w:lang w:val="en-US" w:eastAsia="en-US"/>
      </w:rPr>
      <mc:AlternateContent>
        <mc:Choice Requires="wps">
          <w:drawing>
            <wp:anchor distT="0" distB="0" distL="114300" distR="114300" simplePos="0" relativeHeight="251662336" behindDoc="0" locked="0" layoutInCell="1" allowOverlap="1" wp14:anchorId="41310B8E" wp14:editId="5BC6C61F">
              <wp:simplePos x="0" y="0"/>
              <wp:positionH relativeFrom="margin">
                <wp:posOffset>-59055</wp:posOffset>
              </wp:positionH>
              <wp:positionV relativeFrom="page">
                <wp:posOffset>1497330</wp:posOffset>
              </wp:positionV>
              <wp:extent cx="5591175" cy="0"/>
              <wp:effectExtent l="0" t="19050" r="28575" b="19050"/>
              <wp:wrapNone/>
              <wp:docPr id="3" name="Straight Connector 3"/>
              <wp:cNvGraphicFramePr/>
              <a:graphic xmlns:a="http://schemas.openxmlformats.org/drawingml/2006/main">
                <a:graphicData uri="http://schemas.microsoft.com/office/word/2010/wordprocessingShape">
                  <wps:wsp>
                    <wps:cNvCnPr/>
                    <wps:spPr>
                      <a:xfrm>
                        <a:off x="0" y="0"/>
                        <a:ext cx="55911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FCC31" id="Straight Connector 3"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page" from="-4.65pt,117.9pt" to="435.6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" strokecolor="red" strokeweight="2.25pt">
              <w10:wrap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4D4F5" w14:textId="77777777" w:rsidR="00654589" w:rsidRPr="00072373" w:rsidRDefault="00654589" w:rsidP="00BD28D8">
    <w:pPr>
      <w:spacing w:after="0" w:line="240" w:lineRule="auto"/>
      <w:jc w:val="center"/>
      <w:rPr>
        <w:rFonts w:ascii="Times New Roman" w:hAnsi="Times New Roman"/>
        <w:b/>
        <w:sz w:val="24"/>
        <w:szCs w:val="24"/>
      </w:rPr>
    </w:pPr>
    <w:r w:rsidRPr="00072373">
      <w:rPr>
        <w:rFonts w:ascii="Times New Roman" w:hAnsi="Times New Roman"/>
        <w:b/>
        <w:sz w:val="24"/>
        <w:szCs w:val="24"/>
      </w:rPr>
      <w:t>Republic of the Philippines</w:t>
    </w:r>
    <w:r w:rsidRPr="00072373">
      <w:rPr>
        <w:rFonts w:ascii="Times New Roman" w:hAnsi="Times New Roman"/>
        <w:noProof/>
        <w:lang w:val="en-US" w:eastAsia="en-US"/>
      </w:rPr>
      <w:drawing>
        <wp:anchor distT="0" distB="0" distL="0" distR="0" simplePos="0" relativeHeight="251664384" behindDoc="1" locked="0" layoutInCell="1" hidden="0" allowOverlap="1" wp14:anchorId="20E3900C" wp14:editId="5519D23B">
          <wp:simplePos x="0" y="0"/>
          <wp:positionH relativeFrom="column">
            <wp:posOffset>4413868</wp:posOffset>
          </wp:positionH>
          <wp:positionV relativeFrom="paragraph">
            <wp:posOffset>50800</wp:posOffset>
          </wp:positionV>
          <wp:extent cx="954000" cy="943200"/>
          <wp:effectExtent l="0" t="0" r="0" b="0"/>
          <wp:wrapNone/>
          <wp:docPr id="7" name="image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 company name&#10;&#10;Description automatically generated"/>
                  <pic:cNvPicPr preferRelativeResize="0"/>
                </pic:nvPicPr>
                <pic:blipFill>
                  <a:blip r:embed="rId1"/>
                  <a:srcRect/>
                  <a:stretch>
                    <a:fillRect/>
                  </a:stretch>
                </pic:blipFill>
                <pic:spPr>
                  <a:xfrm>
                    <a:off x="0" y="0"/>
                    <a:ext cx="954000" cy="943200"/>
                  </a:xfrm>
                  <a:prstGeom prst="rect">
                    <a:avLst/>
                  </a:prstGeom>
                  <a:ln/>
                </pic:spPr>
              </pic:pic>
            </a:graphicData>
          </a:graphic>
        </wp:anchor>
      </w:drawing>
    </w:r>
    <w:r w:rsidRPr="00072373">
      <w:rPr>
        <w:rFonts w:ascii="Times New Roman" w:hAnsi="Times New Roman"/>
        <w:noProof/>
        <w:lang w:val="en-US" w:eastAsia="en-US"/>
      </w:rPr>
      <w:drawing>
        <wp:anchor distT="0" distB="0" distL="114300" distR="114300" simplePos="0" relativeHeight="251665408" behindDoc="0" locked="0" layoutInCell="1" hidden="0" allowOverlap="1" wp14:anchorId="5AA31246" wp14:editId="3D00F666">
          <wp:simplePos x="0" y="0"/>
          <wp:positionH relativeFrom="column">
            <wp:posOffset>102236</wp:posOffset>
          </wp:positionH>
          <wp:positionV relativeFrom="paragraph">
            <wp:posOffset>88265</wp:posOffset>
          </wp:positionV>
          <wp:extent cx="975600" cy="891187"/>
          <wp:effectExtent l="0" t="0" r="0" b="0"/>
          <wp:wrapNone/>
          <wp:docPr id="8" name="image8.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Logo, company name&#10;&#10;Description automatically generated"/>
                  <pic:cNvPicPr preferRelativeResize="0"/>
                </pic:nvPicPr>
                <pic:blipFill>
                  <a:blip r:embed="rId2"/>
                  <a:srcRect/>
                  <a:stretch>
                    <a:fillRect/>
                  </a:stretch>
                </pic:blipFill>
                <pic:spPr>
                  <a:xfrm>
                    <a:off x="0" y="0"/>
                    <a:ext cx="975600" cy="891187"/>
                  </a:xfrm>
                  <a:prstGeom prst="rect">
                    <a:avLst/>
                  </a:prstGeom>
                  <a:ln/>
                </pic:spPr>
              </pic:pic>
            </a:graphicData>
          </a:graphic>
        </wp:anchor>
      </w:drawing>
    </w:r>
  </w:p>
  <w:p w14:paraId="5ABA8841" w14:textId="77777777" w:rsidR="00654589" w:rsidRPr="00072373" w:rsidRDefault="00654589" w:rsidP="00BD28D8">
    <w:pPr>
      <w:spacing w:after="0" w:line="240" w:lineRule="auto"/>
      <w:jc w:val="center"/>
      <w:rPr>
        <w:rFonts w:ascii="Times New Roman" w:hAnsi="Times New Roman"/>
        <w:b/>
        <w:sz w:val="24"/>
        <w:szCs w:val="24"/>
      </w:rPr>
    </w:pPr>
    <w:r w:rsidRPr="00072373">
      <w:rPr>
        <w:rFonts w:ascii="Times New Roman" w:hAnsi="Times New Roman"/>
        <w:b/>
        <w:sz w:val="24"/>
        <w:szCs w:val="24"/>
      </w:rPr>
      <w:t xml:space="preserve">BATANGAS STATE UNIVERSITY </w:t>
    </w:r>
  </w:p>
  <w:p w14:paraId="410A09DE" w14:textId="77777777" w:rsidR="00654589" w:rsidRPr="00072373" w:rsidRDefault="00654589" w:rsidP="00BD28D8">
    <w:pPr>
      <w:tabs>
        <w:tab w:val="center" w:pos="4320"/>
        <w:tab w:val="left" w:pos="7805"/>
      </w:tabs>
      <w:spacing w:after="0" w:line="240" w:lineRule="auto"/>
      <w:rPr>
        <w:rFonts w:ascii="Arial" w:eastAsia="Arial" w:hAnsi="Arial" w:cs="Arial"/>
        <w:b/>
        <w:color w:val="D60500"/>
        <w:sz w:val="24"/>
        <w:szCs w:val="24"/>
      </w:rPr>
    </w:pPr>
    <w:r w:rsidRPr="00072373">
      <w:rPr>
        <w:rFonts w:ascii="Arial" w:eastAsia="Arial" w:hAnsi="Arial" w:cs="Arial"/>
        <w:b/>
        <w:color w:val="D60500"/>
        <w:sz w:val="24"/>
        <w:szCs w:val="24"/>
      </w:rPr>
      <w:tab/>
      <w:t xml:space="preserve">The National Engineering University </w:t>
    </w:r>
    <w:r w:rsidRPr="00072373">
      <w:rPr>
        <w:rFonts w:ascii="Arial" w:eastAsia="Arial" w:hAnsi="Arial" w:cs="Arial"/>
        <w:b/>
        <w:color w:val="D60500"/>
        <w:sz w:val="24"/>
        <w:szCs w:val="24"/>
      </w:rPr>
      <w:tab/>
    </w:r>
  </w:p>
  <w:p w14:paraId="392964D6" w14:textId="77777777" w:rsidR="00654589" w:rsidRPr="00072373" w:rsidRDefault="00654589" w:rsidP="00BD28D8">
    <w:pPr>
      <w:pBdr>
        <w:top w:val="nil"/>
        <w:left w:val="nil"/>
        <w:bottom w:val="nil"/>
        <w:right w:val="nil"/>
        <w:between w:val="nil"/>
      </w:pBdr>
      <w:tabs>
        <w:tab w:val="center" w:pos="4320"/>
        <w:tab w:val="left" w:pos="6196"/>
        <w:tab w:val="left" w:pos="7704"/>
        <w:tab w:val="left" w:pos="7866"/>
        <w:tab w:val="right" w:pos="8640"/>
      </w:tabs>
      <w:spacing w:after="0" w:line="273" w:lineRule="auto"/>
      <w:rPr>
        <w:rFonts w:ascii="Times New Roman" w:eastAsia="Times New Roman" w:hAnsi="Times New Roman"/>
        <w:b/>
        <w:color w:val="000000"/>
        <w:sz w:val="16"/>
        <w:szCs w:val="16"/>
      </w:rPr>
    </w:pPr>
    <w:r w:rsidRPr="00072373">
      <w:rPr>
        <w:rFonts w:ascii="Times New Roman" w:eastAsia="Times New Roman" w:hAnsi="Times New Roman"/>
        <w:b/>
        <w:color w:val="000000"/>
        <w:sz w:val="16"/>
        <w:szCs w:val="16"/>
      </w:rPr>
      <w:tab/>
      <w:t xml:space="preserve">JPLPC – </w:t>
    </w:r>
    <w:proofErr w:type="spellStart"/>
    <w:r w:rsidRPr="00072373">
      <w:rPr>
        <w:rFonts w:ascii="Times New Roman" w:eastAsia="Times New Roman" w:hAnsi="Times New Roman"/>
        <w:b/>
        <w:color w:val="000000"/>
        <w:sz w:val="16"/>
        <w:szCs w:val="16"/>
      </w:rPr>
      <w:t>Malvar</w:t>
    </w:r>
    <w:proofErr w:type="spellEnd"/>
    <w:r w:rsidRPr="00072373">
      <w:rPr>
        <w:rFonts w:ascii="Times New Roman" w:eastAsia="Times New Roman" w:hAnsi="Times New Roman"/>
        <w:b/>
        <w:color w:val="000000"/>
        <w:sz w:val="16"/>
        <w:szCs w:val="16"/>
      </w:rPr>
      <w:t xml:space="preserve"> Campus</w:t>
    </w:r>
    <w:r w:rsidRPr="00072373">
      <w:rPr>
        <w:rFonts w:ascii="Times New Roman" w:eastAsia="Times New Roman" w:hAnsi="Times New Roman"/>
        <w:b/>
        <w:color w:val="000000"/>
        <w:sz w:val="16"/>
        <w:szCs w:val="16"/>
      </w:rPr>
      <w:tab/>
    </w:r>
    <w:r w:rsidRPr="00072373">
      <w:rPr>
        <w:rFonts w:ascii="Times New Roman" w:eastAsia="Times New Roman" w:hAnsi="Times New Roman"/>
        <w:b/>
        <w:color w:val="000000"/>
        <w:sz w:val="16"/>
        <w:szCs w:val="16"/>
      </w:rPr>
      <w:tab/>
    </w:r>
    <w:r w:rsidRPr="00072373">
      <w:rPr>
        <w:rFonts w:ascii="Times New Roman" w:eastAsia="Times New Roman" w:hAnsi="Times New Roman"/>
        <w:b/>
        <w:color w:val="000000"/>
        <w:sz w:val="16"/>
        <w:szCs w:val="16"/>
      </w:rPr>
      <w:tab/>
    </w:r>
  </w:p>
  <w:p w14:paraId="040E41C2" w14:textId="77777777" w:rsidR="00654589" w:rsidRPr="00072373" w:rsidRDefault="00654589" w:rsidP="00BD28D8">
    <w:pPr>
      <w:pBdr>
        <w:top w:val="nil"/>
        <w:left w:val="nil"/>
        <w:bottom w:val="nil"/>
        <w:right w:val="nil"/>
        <w:between w:val="nil"/>
      </w:pBdr>
      <w:tabs>
        <w:tab w:val="center" w:pos="4320"/>
        <w:tab w:val="left" w:pos="7834"/>
      </w:tabs>
      <w:spacing w:after="0" w:line="240" w:lineRule="auto"/>
      <w:rPr>
        <w:rFonts w:ascii="Times New Roman" w:eastAsia="Times New Roman" w:hAnsi="Times New Roman"/>
        <w:b/>
        <w:color w:val="000000"/>
        <w:sz w:val="14"/>
        <w:szCs w:val="14"/>
      </w:rPr>
    </w:pPr>
    <w:r w:rsidRPr="00072373">
      <w:rPr>
        <w:rFonts w:ascii="Times New Roman" w:eastAsia="Times New Roman" w:hAnsi="Times New Roman"/>
        <w:b/>
        <w:color w:val="000000"/>
        <w:sz w:val="14"/>
        <w:szCs w:val="14"/>
      </w:rPr>
      <w:tab/>
      <w:t xml:space="preserve">G. </w:t>
    </w:r>
    <w:proofErr w:type="spellStart"/>
    <w:r w:rsidRPr="00072373">
      <w:rPr>
        <w:rFonts w:ascii="Times New Roman" w:eastAsia="Times New Roman" w:hAnsi="Times New Roman"/>
        <w:b/>
        <w:color w:val="000000"/>
        <w:sz w:val="14"/>
        <w:szCs w:val="14"/>
      </w:rPr>
      <w:t>Leviste</w:t>
    </w:r>
    <w:proofErr w:type="spellEnd"/>
    <w:r w:rsidRPr="00072373">
      <w:rPr>
        <w:rFonts w:ascii="Times New Roman" w:eastAsia="Times New Roman" w:hAnsi="Times New Roman"/>
        <w:b/>
        <w:color w:val="000000"/>
        <w:sz w:val="14"/>
        <w:szCs w:val="14"/>
      </w:rPr>
      <w:t xml:space="preserve"> St. </w:t>
    </w:r>
    <w:proofErr w:type="spellStart"/>
    <w:r w:rsidRPr="00072373">
      <w:rPr>
        <w:rFonts w:ascii="Times New Roman" w:eastAsia="Times New Roman" w:hAnsi="Times New Roman"/>
        <w:b/>
        <w:color w:val="000000"/>
        <w:sz w:val="14"/>
        <w:szCs w:val="14"/>
      </w:rPr>
      <w:t>Poblacion</w:t>
    </w:r>
    <w:proofErr w:type="spellEnd"/>
    <w:r w:rsidRPr="00072373">
      <w:rPr>
        <w:rFonts w:ascii="Times New Roman" w:eastAsia="Times New Roman" w:hAnsi="Times New Roman"/>
        <w:b/>
        <w:color w:val="000000"/>
        <w:sz w:val="14"/>
        <w:szCs w:val="14"/>
      </w:rPr>
      <w:t xml:space="preserve">, </w:t>
    </w:r>
    <w:proofErr w:type="spellStart"/>
    <w:r w:rsidRPr="00072373">
      <w:rPr>
        <w:rFonts w:ascii="Times New Roman" w:eastAsia="Times New Roman" w:hAnsi="Times New Roman"/>
        <w:b/>
        <w:color w:val="000000"/>
        <w:sz w:val="14"/>
        <w:szCs w:val="14"/>
      </w:rPr>
      <w:t>Malvar</w:t>
    </w:r>
    <w:proofErr w:type="spellEnd"/>
    <w:r w:rsidRPr="00072373">
      <w:rPr>
        <w:rFonts w:ascii="Times New Roman" w:eastAsia="Times New Roman" w:hAnsi="Times New Roman"/>
        <w:b/>
        <w:color w:val="000000"/>
        <w:sz w:val="14"/>
        <w:szCs w:val="14"/>
      </w:rPr>
      <w:t xml:space="preserve">, </w:t>
    </w:r>
    <w:proofErr w:type="spellStart"/>
    <w:r w:rsidRPr="00072373">
      <w:rPr>
        <w:rFonts w:ascii="Times New Roman" w:eastAsia="Times New Roman" w:hAnsi="Times New Roman"/>
        <w:b/>
        <w:color w:val="000000"/>
        <w:sz w:val="14"/>
        <w:szCs w:val="14"/>
      </w:rPr>
      <w:t>Batangas</w:t>
    </w:r>
    <w:proofErr w:type="spellEnd"/>
    <w:r w:rsidRPr="00072373">
      <w:rPr>
        <w:rFonts w:ascii="Times New Roman" w:eastAsia="Times New Roman" w:hAnsi="Times New Roman"/>
        <w:b/>
        <w:color w:val="000000"/>
        <w:sz w:val="14"/>
        <w:szCs w:val="14"/>
      </w:rPr>
      <w:tab/>
    </w:r>
  </w:p>
  <w:p w14:paraId="31FD650D" w14:textId="0E28DDD2" w:rsidR="00654589" w:rsidRPr="00072373" w:rsidRDefault="00654589" w:rsidP="00BD28D8">
    <w:pPr>
      <w:pBdr>
        <w:top w:val="nil"/>
        <w:left w:val="nil"/>
        <w:bottom w:val="nil"/>
        <w:right w:val="nil"/>
        <w:between w:val="nil"/>
      </w:pBdr>
      <w:tabs>
        <w:tab w:val="center" w:pos="4320"/>
        <w:tab w:val="left" w:pos="7565"/>
      </w:tabs>
      <w:spacing w:after="0" w:line="240" w:lineRule="auto"/>
      <w:rPr>
        <w:rFonts w:ascii="Times New Roman" w:eastAsia="Times New Roman" w:hAnsi="Times New Roman"/>
        <w:color w:val="000000"/>
        <w:sz w:val="14"/>
        <w:szCs w:val="14"/>
      </w:rPr>
    </w:pPr>
    <w:r w:rsidRPr="00072373">
      <w:rPr>
        <w:rFonts w:ascii="Times New Roman" w:eastAsia="Times New Roman" w:hAnsi="Times New Roman"/>
        <w:color w:val="000000"/>
        <w:sz w:val="14"/>
        <w:szCs w:val="14"/>
      </w:rPr>
      <w:tab/>
      <w:t>Tel. Nos.: (043) 7</w:t>
    </w:r>
    <w:r>
      <w:rPr>
        <w:rFonts w:ascii="Times New Roman" w:eastAsia="Times New Roman" w:hAnsi="Times New Roman"/>
        <w:color w:val="000000"/>
        <w:sz w:val="14"/>
        <w:szCs w:val="14"/>
      </w:rPr>
      <w:t>78-2170/ (043) 406-0830 loc. 9204</w:t>
    </w:r>
    <w:r w:rsidRPr="00072373">
      <w:rPr>
        <w:rFonts w:ascii="Times New Roman" w:eastAsia="Times New Roman" w:hAnsi="Times New Roman"/>
        <w:color w:val="000000"/>
        <w:sz w:val="14"/>
        <w:szCs w:val="14"/>
      </w:rPr>
      <w:tab/>
    </w:r>
  </w:p>
  <w:p w14:paraId="611A78B1" w14:textId="77777777" w:rsidR="00654589" w:rsidRPr="00072373" w:rsidRDefault="00654589" w:rsidP="00BD28D8">
    <w:pPr>
      <w:pBdr>
        <w:top w:val="nil"/>
        <w:left w:val="nil"/>
        <w:bottom w:val="nil"/>
        <w:right w:val="nil"/>
        <w:between w:val="nil"/>
      </w:pBdr>
      <w:spacing w:after="0" w:line="360" w:lineRule="auto"/>
      <w:jc w:val="center"/>
      <w:rPr>
        <w:rFonts w:ascii="Times New Roman" w:eastAsia="Times New Roman" w:hAnsi="Times New Roman"/>
        <w:color w:val="000000"/>
        <w:sz w:val="14"/>
        <w:szCs w:val="14"/>
      </w:rPr>
    </w:pPr>
    <w:r w:rsidRPr="00072373">
      <w:rPr>
        <w:rFonts w:ascii="Times New Roman" w:eastAsia="Times New Roman" w:hAnsi="Times New Roman"/>
        <w:color w:val="000000"/>
        <w:sz w:val="14"/>
        <w:szCs w:val="14"/>
      </w:rPr>
      <w:t xml:space="preserve">E-mail Address: cics.malvar@g.batstate-u.edu.ph | Website Address: </w:t>
    </w:r>
    <w:hyperlink r:id="rId3">
      <w:r w:rsidRPr="00072373">
        <w:rPr>
          <w:rFonts w:ascii="Times New Roman" w:eastAsia="Times New Roman" w:hAnsi="Times New Roman"/>
          <w:color w:val="0563C1"/>
          <w:sz w:val="14"/>
          <w:szCs w:val="14"/>
          <w:u w:val="single"/>
        </w:rPr>
        <w:t>http://www.batstate-u.edu.ph</w:t>
      </w:r>
    </w:hyperlink>
  </w:p>
  <w:p w14:paraId="4A2CD1F3" w14:textId="1C360D2B" w:rsidR="00654589" w:rsidRPr="00BD28D8" w:rsidRDefault="00654589" w:rsidP="00BD28D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b/>
        <w:color w:val="000000"/>
        <w:sz w:val="24"/>
        <w:szCs w:val="24"/>
      </w:rPr>
    </w:pPr>
    <w:r w:rsidRPr="00072373">
      <w:rPr>
        <w:rFonts w:ascii="Times New Roman" w:hAnsi="Times New Roman"/>
        <w:noProof/>
        <w:lang w:val="en-US" w:eastAsia="en-US"/>
      </w:rPr>
      <mc:AlternateContent>
        <mc:Choice Requires="wps">
          <w:drawing>
            <wp:anchor distT="0" distB="0" distL="114300" distR="114300" simplePos="0" relativeHeight="251666432" behindDoc="0" locked="0" layoutInCell="1" allowOverlap="1" wp14:anchorId="68F98144" wp14:editId="252A0E9D">
              <wp:simplePos x="0" y="0"/>
              <wp:positionH relativeFrom="margin">
                <wp:posOffset>-59055</wp:posOffset>
              </wp:positionH>
              <wp:positionV relativeFrom="page">
                <wp:posOffset>1665976</wp:posOffset>
              </wp:positionV>
              <wp:extent cx="5591175" cy="0"/>
              <wp:effectExtent l="0" t="19050" r="28575" b="19050"/>
              <wp:wrapNone/>
              <wp:docPr id="2101016092" name="Straight Connector 2101016092"/>
              <wp:cNvGraphicFramePr/>
              <a:graphic xmlns:a="http://schemas.openxmlformats.org/drawingml/2006/main">
                <a:graphicData uri="http://schemas.microsoft.com/office/word/2010/wordprocessingShape">
                  <wps:wsp>
                    <wps:cNvCnPr/>
                    <wps:spPr>
                      <a:xfrm>
                        <a:off x="0" y="0"/>
                        <a:ext cx="55911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6515C" id="Straight Connector 2101016092" o:spid="_x0000_s1026" style="position:absolute;z-index:251666432;visibility:visible;mso-wrap-style:square;mso-wrap-distance-left:9pt;mso-wrap-distance-top:0;mso-wrap-distance-right:9pt;mso-wrap-distance-bottom:0;mso-position-horizontal:absolute;mso-position-horizontal-relative:margin;mso-position-vertical:absolute;mso-position-vertical-relative:page" from="-4.65pt,131.2pt" to="435.6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" strokecolor="red" strokeweight="2.25pt">
              <w10:wrap anchorx="margin" anchory="page"/>
            </v:line>
          </w:pict>
        </mc:Fallback>
      </mc:AlternateContent>
    </w:r>
    <w:r w:rsidRPr="00072373">
      <w:rPr>
        <w:rFonts w:ascii="Times New Roman" w:eastAsia="Times New Roman" w:hAnsi="Times New Roman"/>
        <w:b/>
        <w:color w:val="000000"/>
        <w:sz w:val="24"/>
        <w:szCs w:val="24"/>
        <w:u w:val="single"/>
      </w:rPr>
      <w:t>COLLEGE OF INFORMATICS AND COMPUTING SCIENCES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42AB"/>
    <w:multiLevelType w:val="multilevel"/>
    <w:tmpl w:val="C0D66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01ADB"/>
    <w:multiLevelType w:val="hybridMultilevel"/>
    <w:tmpl w:val="7FD81E5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25D5DD4"/>
    <w:multiLevelType w:val="hybridMultilevel"/>
    <w:tmpl w:val="EA46057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042E10D9"/>
    <w:multiLevelType w:val="hybridMultilevel"/>
    <w:tmpl w:val="52866C3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53606D0"/>
    <w:multiLevelType w:val="hybridMultilevel"/>
    <w:tmpl w:val="AFE8F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076D06"/>
    <w:multiLevelType w:val="multilevel"/>
    <w:tmpl w:val="AC749254"/>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6C9742F"/>
    <w:multiLevelType w:val="multilevel"/>
    <w:tmpl w:val="14A8B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D66F6E"/>
    <w:multiLevelType w:val="multilevel"/>
    <w:tmpl w:val="288CE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AA08C5"/>
    <w:multiLevelType w:val="hybridMultilevel"/>
    <w:tmpl w:val="22AA415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0AD65823"/>
    <w:multiLevelType w:val="hybridMultilevel"/>
    <w:tmpl w:val="F47845C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DA06E3D"/>
    <w:multiLevelType w:val="multilevel"/>
    <w:tmpl w:val="23BA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AD0B4F"/>
    <w:multiLevelType w:val="multilevel"/>
    <w:tmpl w:val="14A8B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8622AB"/>
    <w:multiLevelType w:val="hybridMultilevel"/>
    <w:tmpl w:val="6B0667F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13CE018B"/>
    <w:multiLevelType w:val="multilevel"/>
    <w:tmpl w:val="DB82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757B70"/>
    <w:multiLevelType w:val="hybridMultilevel"/>
    <w:tmpl w:val="351CBF2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1AAE46EB"/>
    <w:multiLevelType w:val="hybridMultilevel"/>
    <w:tmpl w:val="CFA68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360D4"/>
    <w:multiLevelType w:val="hybridMultilevel"/>
    <w:tmpl w:val="9F5E562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1C896096"/>
    <w:multiLevelType w:val="multilevel"/>
    <w:tmpl w:val="25BE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050B0C"/>
    <w:multiLevelType w:val="hybridMultilevel"/>
    <w:tmpl w:val="E83600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1FAB1E08"/>
    <w:multiLevelType w:val="multilevel"/>
    <w:tmpl w:val="23BA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70254C"/>
    <w:multiLevelType w:val="multilevel"/>
    <w:tmpl w:val="23BA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126C01"/>
    <w:multiLevelType w:val="multilevel"/>
    <w:tmpl w:val="5DEE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321E5C"/>
    <w:multiLevelType w:val="multilevel"/>
    <w:tmpl w:val="CBBA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7E06B3"/>
    <w:multiLevelType w:val="multilevel"/>
    <w:tmpl w:val="4776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EA12C4"/>
    <w:multiLevelType w:val="multilevel"/>
    <w:tmpl w:val="32C8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4A0D27"/>
    <w:multiLevelType w:val="hybridMultilevel"/>
    <w:tmpl w:val="696CD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354E4C"/>
    <w:multiLevelType w:val="hybridMultilevel"/>
    <w:tmpl w:val="9E2C8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0973FF"/>
    <w:multiLevelType w:val="hybridMultilevel"/>
    <w:tmpl w:val="8E0858B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2D321B58"/>
    <w:multiLevelType w:val="hybridMultilevel"/>
    <w:tmpl w:val="631466E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2D4746EC"/>
    <w:multiLevelType w:val="multilevel"/>
    <w:tmpl w:val="23BA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024106"/>
    <w:multiLevelType w:val="multilevel"/>
    <w:tmpl w:val="A5AE8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7D7A6F"/>
    <w:multiLevelType w:val="hybridMultilevel"/>
    <w:tmpl w:val="73120732"/>
    <w:lvl w:ilvl="0" w:tplc="34090015">
      <w:start w:val="1"/>
      <w:numFmt w:val="upperLetter"/>
      <w:lvlText w:val="%1."/>
      <w:lvlJc w:val="left"/>
      <w:pPr>
        <w:ind w:left="2520" w:hanging="360"/>
      </w:p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32" w15:restartNumberingAfterBreak="0">
    <w:nsid w:val="2FA931E8"/>
    <w:multiLevelType w:val="multilevel"/>
    <w:tmpl w:val="DFAEA3FC"/>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0D1411"/>
    <w:multiLevelType w:val="multilevel"/>
    <w:tmpl w:val="19BED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5B0F3C"/>
    <w:multiLevelType w:val="multilevel"/>
    <w:tmpl w:val="22FA3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444381"/>
    <w:multiLevelType w:val="hybridMultilevel"/>
    <w:tmpl w:val="CFA6961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35D84DEC"/>
    <w:multiLevelType w:val="hybridMultilevel"/>
    <w:tmpl w:val="9F02990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7" w15:restartNumberingAfterBreak="0">
    <w:nsid w:val="368E32D7"/>
    <w:multiLevelType w:val="multilevel"/>
    <w:tmpl w:val="64489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40539B"/>
    <w:multiLevelType w:val="multilevel"/>
    <w:tmpl w:val="37CA9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C127E3"/>
    <w:multiLevelType w:val="multilevel"/>
    <w:tmpl w:val="B2109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566FD5"/>
    <w:multiLevelType w:val="multilevel"/>
    <w:tmpl w:val="2CAC4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A30A94"/>
    <w:multiLevelType w:val="multilevel"/>
    <w:tmpl w:val="0E1EF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F01248"/>
    <w:multiLevelType w:val="multilevel"/>
    <w:tmpl w:val="F2FEBC3C"/>
    <w:lvl w:ilvl="0">
      <w:start w:val="1"/>
      <w:numFmt w:val="decimal"/>
      <w:lvlText w:val="%1."/>
      <w:lvlJc w:val="left"/>
      <w:pPr>
        <w:ind w:left="720" w:hanging="360"/>
      </w:pPr>
    </w:lvl>
    <w:lvl w:ilvl="1">
      <w:start w:val="1"/>
      <w:numFmt w:val="decimal"/>
      <w:isLgl/>
      <w:lvlText w:val="%1.%2"/>
      <w:lvlJc w:val="left"/>
      <w:pPr>
        <w:ind w:left="1980" w:hanging="54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750" w:hanging="1440"/>
      </w:pPr>
      <w:rPr>
        <w:rFonts w:hint="default"/>
      </w:rPr>
    </w:lvl>
    <w:lvl w:ilvl="6">
      <w:start w:val="1"/>
      <w:numFmt w:val="decimal"/>
      <w:isLgl/>
      <w:lvlText w:val="%1.%2.%3.%4.%5.%6.%7"/>
      <w:lvlJc w:val="left"/>
      <w:pPr>
        <w:ind w:left="7740" w:hanging="1440"/>
      </w:pPr>
      <w:rPr>
        <w:rFonts w:hint="default"/>
      </w:rPr>
    </w:lvl>
    <w:lvl w:ilvl="7">
      <w:start w:val="1"/>
      <w:numFmt w:val="decimal"/>
      <w:isLgl/>
      <w:lvlText w:val="%1.%2.%3.%4.%5.%6.%7.%8"/>
      <w:lvlJc w:val="left"/>
      <w:pPr>
        <w:ind w:left="9090" w:hanging="1800"/>
      </w:pPr>
      <w:rPr>
        <w:rFonts w:hint="default"/>
      </w:rPr>
    </w:lvl>
    <w:lvl w:ilvl="8">
      <w:start w:val="1"/>
      <w:numFmt w:val="decimal"/>
      <w:isLgl/>
      <w:lvlText w:val="%1.%2.%3.%4.%5.%6.%7.%8.%9"/>
      <w:lvlJc w:val="left"/>
      <w:pPr>
        <w:ind w:left="10080" w:hanging="1800"/>
      </w:pPr>
      <w:rPr>
        <w:rFonts w:hint="default"/>
      </w:rPr>
    </w:lvl>
  </w:abstractNum>
  <w:abstractNum w:abstractNumId="43" w15:restartNumberingAfterBreak="0">
    <w:nsid w:val="3D331396"/>
    <w:multiLevelType w:val="multilevel"/>
    <w:tmpl w:val="23BA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B30EF1"/>
    <w:multiLevelType w:val="hybridMultilevel"/>
    <w:tmpl w:val="DC5E904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5" w15:restartNumberingAfterBreak="0">
    <w:nsid w:val="3F3B742F"/>
    <w:multiLevelType w:val="hybridMultilevel"/>
    <w:tmpl w:val="F56CD5E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6" w15:restartNumberingAfterBreak="0">
    <w:nsid w:val="3F752AED"/>
    <w:multiLevelType w:val="multilevel"/>
    <w:tmpl w:val="129E9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2F73FE"/>
    <w:multiLevelType w:val="multilevel"/>
    <w:tmpl w:val="32E62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773087"/>
    <w:multiLevelType w:val="hybridMultilevel"/>
    <w:tmpl w:val="668EE4E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426C7143"/>
    <w:multiLevelType w:val="multilevel"/>
    <w:tmpl w:val="CE146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927C55"/>
    <w:multiLevelType w:val="hybridMultilevel"/>
    <w:tmpl w:val="2EC800AE"/>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44D31F71"/>
    <w:multiLevelType w:val="multilevel"/>
    <w:tmpl w:val="B99A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5B77B7"/>
    <w:multiLevelType w:val="hybridMultilevel"/>
    <w:tmpl w:val="D93C4D1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3" w15:restartNumberingAfterBreak="0">
    <w:nsid w:val="47B1170E"/>
    <w:multiLevelType w:val="hybridMultilevel"/>
    <w:tmpl w:val="35D2492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4" w15:restartNumberingAfterBreak="0">
    <w:nsid w:val="488E22AF"/>
    <w:multiLevelType w:val="multilevel"/>
    <w:tmpl w:val="8B52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0B7B4B"/>
    <w:multiLevelType w:val="hybridMultilevel"/>
    <w:tmpl w:val="94261C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494D4D2E"/>
    <w:multiLevelType w:val="multilevel"/>
    <w:tmpl w:val="436E4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D11B04"/>
    <w:multiLevelType w:val="hybridMultilevel"/>
    <w:tmpl w:val="4A867D2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8" w15:restartNumberingAfterBreak="0">
    <w:nsid w:val="4B5073E6"/>
    <w:multiLevelType w:val="multilevel"/>
    <w:tmpl w:val="110C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40585E"/>
    <w:multiLevelType w:val="hybridMultilevel"/>
    <w:tmpl w:val="990C07E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0" w15:restartNumberingAfterBreak="0">
    <w:nsid w:val="4EEB64AE"/>
    <w:multiLevelType w:val="multilevel"/>
    <w:tmpl w:val="AA18FCB8"/>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052824"/>
    <w:multiLevelType w:val="multilevel"/>
    <w:tmpl w:val="69DE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1E1D60"/>
    <w:multiLevelType w:val="multilevel"/>
    <w:tmpl w:val="6C2C470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5139C9"/>
    <w:multiLevelType w:val="multilevel"/>
    <w:tmpl w:val="47ACF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B52D55"/>
    <w:multiLevelType w:val="multilevel"/>
    <w:tmpl w:val="B3EE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925959"/>
    <w:multiLevelType w:val="hybridMultilevel"/>
    <w:tmpl w:val="C08408D4"/>
    <w:lvl w:ilvl="0" w:tplc="3409000F">
      <w:start w:val="1"/>
      <w:numFmt w:val="decimal"/>
      <w:lvlText w:val="%1."/>
      <w:lvlJc w:val="left"/>
      <w:pPr>
        <w:ind w:left="720" w:hanging="360"/>
      </w:pPr>
    </w:lvl>
    <w:lvl w:ilvl="1" w:tplc="0BCCD09A">
      <w:start w:val="1"/>
      <w:numFmt w:val="decimal"/>
      <w:lvlText w:val="%2.1"/>
      <w:lvlJc w:val="left"/>
      <w:pPr>
        <w:ind w:left="1440" w:hanging="360"/>
      </w:pPr>
      <w:rPr>
        <w:rFonts w:hint="default"/>
      </w:rPr>
    </w:lvl>
    <w:lvl w:ilvl="2" w:tplc="0BCCD09A">
      <w:start w:val="1"/>
      <w:numFmt w:val="decimal"/>
      <w:lvlText w:val="%3.1"/>
      <w:lvlJc w:val="left"/>
      <w:pPr>
        <w:ind w:left="2340" w:hanging="360"/>
      </w:pPr>
      <w:rPr>
        <w:rFonts w:hint="default"/>
      </w:r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6" w15:restartNumberingAfterBreak="0">
    <w:nsid w:val="53B172D1"/>
    <w:multiLevelType w:val="hybridMultilevel"/>
    <w:tmpl w:val="29D408D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7" w15:restartNumberingAfterBreak="0">
    <w:nsid w:val="54D8276A"/>
    <w:multiLevelType w:val="multilevel"/>
    <w:tmpl w:val="76C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4B4858"/>
    <w:multiLevelType w:val="multilevel"/>
    <w:tmpl w:val="43BA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044162"/>
    <w:multiLevelType w:val="multilevel"/>
    <w:tmpl w:val="0F7A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95C781F"/>
    <w:multiLevelType w:val="hybridMultilevel"/>
    <w:tmpl w:val="597A14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1" w15:restartNumberingAfterBreak="0">
    <w:nsid w:val="5A6B0B48"/>
    <w:multiLevelType w:val="multilevel"/>
    <w:tmpl w:val="05B2C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38371C"/>
    <w:multiLevelType w:val="multilevel"/>
    <w:tmpl w:val="C012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FAB7383"/>
    <w:multiLevelType w:val="hybridMultilevel"/>
    <w:tmpl w:val="AE5A4E0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4" w15:restartNumberingAfterBreak="0">
    <w:nsid w:val="606012C6"/>
    <w:multiLevelType w:val="multilevel"/>
    <w:tmpl w:val="E3724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E45F4D"/>
    <w:multiLevelType w:val="multilevel"/>
    <w:tmpl w:val="9B64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B8242C"/>
    <w:multiLevelType w:val="multilevel"/>
    <w:tmpl w:val="64489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7864AE"/>
    <w:multiLevelType w:val="hybridMultilevel"/>
    <w:tmpl w:val="147E62C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8" w15:restartNumberingAfterBreak="0">
    <w:nsid w:val="62DA183D"/>
    <w:multiLevelType w:val="multilevel"/>
    <w:tmpl w:val="2C3427A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9" w15:restartNumberingAfterBreak="0">
    <w:nsid w:val="63AE4425"/>
    <w:multiLevelType w:val="multilevel"/>
    <w:tmpl w:val="DFCE8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6D75C6"/>
    <w:multiLevelType w:val="hybridMultilevel"/>
    <w:tmpl w:val="E660AB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6496201B"/>
    <w:multiLevelType w:val="hybridMultilevel"/>
    <w:tmpl w:val="AC802AD8"/>
    <w:lvl w:ilvl="0" w:tplc="B4324E4C">
      <w:start w:val="1"/>
      <w:numFmt w:val="decimal"/>
      <w:lvlText w:val="%1."/>
      <w:lvlJc w:val="left"/>
      <w:pPr>
        <w:ind w:left="720" w:hanging="360"/>
      </w:pPr>
      <w:rPr>
        <w:rFonts w:hint="default"/>
        <w:b/>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2" w15:restartNumberingAfterBreak="0">
    <w:nsid w:val="64C3684B"/>
    <w:multiLevelType w:val="hybridMultilevel"/>
    <w:tmpl w:val="F398B7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3" w15:restartNumberingAfterBreak="0">
    <w:nsid w:val="6A161CE7"/>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AAC0823"/>
    <w:multiLevelType w:val="multilevel"/>
    <w:tmpl w:val="8EA6F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DE039B"/>
    <w:multiLevelType w:val="hybridMultilevel"/>
    <w:tmpl w:val="76ECBEF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6" w15:restartNumberingAfterBreak="0">
    <w:nsid w:val="6AE117FE"/>
    <w:multiLevelType w:val="multilevel"/>
    <w:tmpl w:val="55ECD9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6AFA35D6"/>
    <w:multiLevelType w:val="multilevel"/>
    <w:tmpl w:val="11288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CC8738B"/>
    <w:multiLevelType w:val="multilevel"/>
    <w:tmpl w:val="D572F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4356A7"/>
    <w:multiLevelType w:val="multilevel"/>
    <w:tmpl w:val="FC588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239474B"/>
    <w:multiLevelType w:val="multilevel"/>
    <w:tmpl w:val="97948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302674B"/>
    <w:multiLevelType w:val="multilevel"/>
    <w:tmpl w:val="F3E67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3734D30"/>
    <w:multiLevelType w:val="multilevel"/>
    <w:tmpl w:val="DD407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26144E"/>
    <w:multiLevelType w:val="multilevel"/>
    <w:tmpl w:val="67CEE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4430CDD"/>
    <w:multiLevelType w:val="hybridMultilevel"/>
    <w:tmpl w:val="C12EB238"/>
    <w:lvl w:ilvl="0" w:tplc="B4324E4C">
      <w:start w:val="1"/>
      <w:numFmt w:val="decimal"/>
      <w:lvlText w:val="%1."/>
      <w:lvlJc w:val="left"/>
      <w:pPr>
        <w:ind w:left="720" w:hanging="360"/>
      </w:pPr>
      <w:rPr>
        <w:rFonts w:hint="default"/>
        <w:b/>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5" w15:restartNumberingAfterBreak="0">
    <w:nsid w:val="7483079B"/>
    <w:multiLevelType w:val="hybridMultilevel"/>
    <w:tmpl w:val="F8F2F55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6" w15:restartNumberingAfterBreak="0">
    <w:nsid w:val="76E464CE"/>
    <w:multiLevelType w:val="hybridMultilevel"/>
    <w:tmpl w:val="19DC667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7" w15:restartNumberingAfterBreak="0">
    <w:nsid w:val="785F2338"/>
    <w:multiLevelType w:val="multilevel"/>
    <w:tmpl w:val="958E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82533D"/>
    <w:multiLevelType w:val="multilevel"/>
    <w:tmpl w:val="2064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AA73DD2"/>
    <w:multiLevelType w:val="hybridMultilevel"/>
    <w:tmpl w:val="C01C750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0" w15:restartNumberingAfterBreak="0">
    <w:nsid w:val="7C580744"/>
    <w:multiLevelType w:val="multilevel"/>
    <w:tmpl w:val="D11C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ECA6B01"/>
    <w:multiLevelType w:val="multilevel"/>
    <w:tmpl w:val="95D23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F830AA4"/>
    <w:multiLevelType w:val="multilevel"/>
    <w:tmpl w:val="9E64F17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83"/>
  </w:num>
  <w:num w:numId="2">
    <w:abstractNumId w:val="78"/>
  </w:num>
  <w:num w:numId="3">
    <w:abstractNumId w:val="3"/>
  </w:num>
  <w:num w:numId="4">
    <w:abstractNumId w:val="55"/>
  </w:num>
  <w:num w:numId="5">
    <w:abstractNumId w:val="5"/>
  </w:num>
  <w:num w:numId="6">
    <w:abstractNumId w:val="31"/>
  </w:num>
  <w:num w:numId="7">
    <w:abstractNumId w:val="80"/>
  </w:num>
  <w:num w:numId="8">
    <w:abstractNumId w:val="48"/>
  </w:num>
  <w:num w:numId="9">
    <w:abstractNumId w:val="42"/>
  </w:num>
  <w:num w:numId="10">
    <w:abstractNumId w:val="65"/>
  </w:num>
  <w:num w:numId="11">
    <w:abstractNumId w:val="50"/>
  </w:num>
  <w:num w:numId="12">
    <w:abstractNumId w:val="9"/>
  </w:num>
  <w:num w:numId="13">
    <w:abstractNumId w:val="35"/>
  </w:num>
  <w:num w:numId="14">
    <w:abstractNumId w:val="86"/>
  </w:num>
  <w:num w:numId="15">
    <w:abstractNumId w:val="97"/>
  </w:num>
  <w:num w:numId="16">
    <w:abstractNumId w:val="87"/>
  </w:num>
  <w:num w:numId="17">
    <w:abstractNumId w:val="100"/>
  </w:num>
  <w:num w:numId="18">
    <w:abstractNumId w:val="7"/>
  </w:num>
  <w:num w:numId="19">
    <w:abstractNumId w:val="84"/>
  </w:num>
  <w:num w:numId="20">
    <w:abstractNumId w:val="44"/>
  </w:num>
  <w:num w:numId="21">
    <w:abstractNumId w:val="68"/>
  </w:num>
  <w:num w:numId="22">
    <w:abstractNumId w:val="85"/>
  </w:num>
  <w:num w:numId="23">
    <w:abstractNumId w:val="43"/>
  </w:num>
  <w:num w:numId="24">
    <w:abstractNumId w:val="10"/>
  </w:num>
  <w:num w:numId="25">
    <w:abstractNumId w:val="29"/>
  </w:num>
  <w:num w:numId="26">
    <w:abstractNumId w:val="20"/>
  </w:num>
  <w:num w:numId="27">
    <w:abstractNumId w:val="19"/>
  </w:num>
  <w:num w:numId="28">
    <w:abstractNumId w:val="82"/>
  </w:num>
  <w:num w:numId="29">
    <w:abstractNumId w:val="62"/>
  </w:num>
  <w:num w:numId="30">
    <w:abstractNumId w:val="54"/>
  </w:num>
  <w:num w:numId="31">
    <w:abstractNumId w:val="69"/>
  </w:num>
  <w:num w:numId="32">
    <w:abstractNumId w:val="34"/>
  </w:num>
  <w:num w:numId="33">
    <w:abstractNumId w:val="46"/>
  </w:num>
  <w:num w:numId="34">
    <w:abstractNumId w:val="60"/>
  </w:num>
  <w:num w:numId="35">
    <w:abstractNumId w:val="22"/>
  </w:num>
  <w:num w:numId="36">
    <w:abstractNumId w:val="90"/>
  </w:num>
  <w:num w:numId="37">
    <w:abstractNumId w:val="93"/>
  </w:num>
  <w:num w:numId="38">
    <w:abstractNumId w:val="13"/>
  </w:num>
  <w:num w:numId="39">
    <w:abstractNumId w:val="0"/>
  </w:num>
  <w:num w:numId="40">
    <w:abstractNumId w:val="24"/>
  </w:num>
  <w:num w:numId="41">
    <w:abstractNumId w:val="39"/>
  </w:num>
  <w:num w:numId="42">
    <w:abstractNumId w:val="70"/>
  </w:num>
  <w:num w:numId="43">
    <w:abstractNumId w:val="88"/>
  </w:num>
  <w:num w:numId="44">
    <w:abstractNumId w:val="23"/>
  </w:num>
  <w:num w:numId="45">
    <w:abstractNumId w:val="92"/>
  </w:num>
  <w:num w:numId="46">
    <w:abstractNumId w:val="37"/>
  </w:num>
  <w:num w:numId="47">
    <w:abstractNumId w:val="71"/>
  </w:num>
  <w:num w:numId="48">
    <w:abstractNumId w:val="74"/>
  </w:num>
  <w:num w:numId="49">
    <w:abstractNumId w:val="33"/>
  </w:num>
  <w:num w:numId="50">
    <w:abstractNumId w:val="30"/>
  </w:num>
  <w:num w:numId="51">
    <w:abstractNumId w:val="76"/>
  </w:num>
  <w:num w:numId="52">
    <w:abstractNumId w:val="51"/>
  </w:num>
  <w:num w:numId="53">
    <w:abstractNumId w:val="14"/>
  </w:num>
  <w:num w:numId="54">
    <w:abstractNumId w:val="61"/>
  </w:num>
  <w:num w:numId="55">
    <w:abstractNumId w:val="49"/>
  </w:num>
  <w:num w:numId="56">
    <w:abstractNumId w:val="41"/>
  </w:num>
  <w:num w:numId="57">
    <w:abstractNumId w:val="28"/>
  </w:num>
  <w:num w:numId="58">
    <w:abstractNumId w:val="101"/>
  </w:num>
  <w:num w:numId="59">
    <w:abstractNumId w:val="73"/>
  </w:num>
  <w:num w:numId="60">
    <w:abstractNumId w:val="6"/>
  </w:num>
  <w:num w:numId="61">
    <w:abstractNumId w:val="11"/>
  </w:num>
  <w:num w:numId="62">
    <w:abstractNumId w:val="98"/>
  </w:num>
  <w:num w:numId="63">
    <w:abstractNumId w:val="47"/>
  </w:num>
  <w:num w:numId="64">
    <w:abstractNumId w:val="27"/>
  </w:num>
  <w:num w:numId="65">
    <w:abstractNumId w:val="72"/>
  </w:num>
  <w:num w:numId="66">
    <w:abstractNumId w:val="64"/>
  </w:num>
  <w:num w:numId="67">
    <w:abstractNumId w:val="40"/>
  </w:num>
  <w:num w:numId="68">
    <w:abstractNumId w:val="91"/>
  </w:num>
  <w:num w:numId="69">
    <w:abstractNumId w:val="67"/>
  </w:num>
  <w:num w:numId="70">
    <w:abstractNumId w:val="38"/>
  </w:num>
  <w:num w:numId="71">
    <w:abstractNumId w:val="4"/>
  </w:num>
  <w:num w:numId="72">
    <w:abstractNumId w:val="63"/>
  </w:num>
  <w:num w:numId="73">
    <w:abstractNumId w:val="52"/>
  </w:num>
  <w:num w:numId="74">
    <w:abstractNumId w:val="75"/>
  </w:num>
  <w:num w:numId="75">
    <w:abstractNumId w:val="58"/>
  </w:num>
  <w:num w:numId="76">
    <w:abstractNumId w:val="25"/>
  </w:num>
  <w:num w:numId="77">
    <w:abstractNumId w:val="15"/>
  </w:num>
  <w:num w:numId="78">
    <w:abstractNumId w:val="32"/>
  </w:num>
  <w:num w:numId="79">
    <w:abstractNumId w:val="89"/>
  </w:num>
  <w:num w:numId="80">
    <w:abstractNumId w:val="56"/>
  </w:num>
  <w:num w:numId="81">
    <w:abstractNumId w:val="17"/>
  </w:num>
  <w:num w:numId="82">
    <w:abstractNumId w:val="77"/>
  </w:num>
  <w:num w:numId="83">
    <w:abstractNumId w:val="79"/>
  </w:num>
  <w:num w:numId="84">
    <w:abstractNumId w:val="96"/>
  </w:num>
  <w:num w:numId="85">
    <w:abstractNumId w:val="57"/>
  </w:num>
  <w:num w:numId="86">
    <w:abstractNumId w:val="21"/>
  </w:num>
  <w:num w:numId="87">
    <w:abstractNumId w:val="18"/>
  </w:num>
  <w:num w:numId="88">
    <w:abstractNumId w:val="94"/>
  </w:num>
  <w:num w:numId="89">
    <w:abstractNumId w:val="81"/>
  </w:num>
  <w:num w:numId="90">
    <w:abstractNumId w:val="12"/>
  </w:num>
  <w:num w:numId="91">
    <w:abstractNumId w:val="8"/>
  </w:num>
  <w:num w:numId="92">
    <w:abstractNumId w:val="99"/>
  </w:num>
  <w:num w:numId="93">
    <w:abstractNumId w:val="36"/>
  </w:num>
  <w:num w:numId="94">
    <w:abstractNumId w:val="45"/>
  </w:num>
  <w:num w:numId="95">
    <w:abstractNumId w:val="16"/>
  </w:num>
  <w:num w:numId="96">
    <w:abstractNumId w:val="95"/>
  </w:num>
  <w:num w:numId="97">
    <w:abstractNumId w:val="53"/>
  </w:num>
  <w:num w:numId="98">
    <w:abstractNumId w:val="59"/>
  </w:num>
  <w:num w:numId="99">
    <w:abstractNumId w:val="2"/>
  </w:num>
  <w:num w:numId="100">
    <w:abstractNumId w:val="66"/>
  </w:num>
  <w:num w:numId="101">
    <w:abstractNumId w:val="1"/>
  </w:num>
  <w:num w:numId="102">
    <w:abstractNumId w:val="102"/>
  </w:num>
  <w:num w:numId="103">
    <w:abstractNumId w:val="26"/>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5b799fc031f8063e"/>
  </w15:person>
  <w15:person w15:author="Antoneth Macaisa">
    <w15:presenceInfo w15:providerId="Windows Live" w15:userId="1d695ddaf5c84b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proofState w:spelling="clean" w:grammar="clean"/>
  <w:mailMerge>
    <w:mainDocumentType w:val="formLetters"/>
    <w:dataType w:val="textFile"/>
    <w:activeRecord w:val="-1"/>
    <w:odso/>
  </w:mailMerge>
  <w:trackRevisions/>
  <w:defaultTabStop w:val="720"/>
  <w:characterSpacingControl w:val="doNotCompress"/>
  <w:hdrShapeDefaults>
    <o:shapedefaults v:ext="edit" spidmax="2324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A56"/>
    <w:rsid w:val="000000FC"/>
    <w:rsid w:val="0000112B"/>
    <w:rsid w:val="0000159A"/>
    <w:rsid w:val="00001AAE"/>
    <w:rsid w:val="00001D2D"/>
    <w:rsid w:val="000021AC"/>
    <w:rsid w:val="000032C1"/>
    <w:rsid w:val="000039FD"/>
    <w:rsid w:val="0000452E"/>
    <w:rsid w:val="00004BE4"/>
    <w:rsid w:val="00005615"/>
    <w:rsid w:val="00005936"/>
    <w:rsid w:val="00006BE9"/>
    <w:rsid w:val="0000700F"/>
    <w:rsid w:val="00007608"/>
    <w:rsid w:val="00011A10"/>
    <w:rsid w:val="00013519"/>
    <w:rsid w:val="00014121"/>
    <w:rsid w:val="000142D2"/>
    <w:rsid w:val="000142E8"/>
    <w:rsid w:val="0001490D"/>
    <w:rsid w:val="000153EE"/>
    <w:rsid w:val="00015D2F"/>
    <w:rsid w:val="00016382"/>
    <w:rsid w:val="000167AE"/>
    <w:rsid w:val="000168F7"/>
    <w:rsid w:val="00016C6E"/>
    <w:rsid w:val="00016F4D"/>
    <w:rsid w:val="00020313"/>
    <w:rsid w:val="00020594"/>
    <w:rsid w:val="00020EF3"/>
    <w:rsid w:val="00021425"/>
    <w:rsid w:val="00021776"/>
    <w:rsid w:val="00022527"/>
    <w:rsid w:val="0002364A"/>
    <w:rsid w:val="00023A1A"/>
    <w:rsid w:val="00023FEB"/>
    <w:rsid w:val="00024061"/>
    <w:rsid w:val="0002430A"/>
    <w:rsid w:val="0002458F"/>
    <w:rsid w:val="00024AA9"/>
    <w:rsid w:val="00024B17"/>
    <w:rsid w:val="000263ED"/>
    <w:rsid w:val="00026AF2"/>
    <w:rsid w:val="00026D89"/>
    <w:rsid w:val="00026EB1"/>
    <w:rsid w:val="000273D6"/>
    <w:rsid w:val="00027C52"/>
    <w:rsid w:val="0003159E"/>
    <w:rsid w:val="00032B25"/>
    <w:rsid w:val="0003380A"/>
    <w:rsid w:val="00037505"/>
    <w:rsid w:val="000405B8"/>
    <w:rsid w:val="00040688"/>
    <w:rsid w:val="00042226"/>
    <w:rsid w:val="00042659"/>
    <w:rsid w:val="000426A3"/>
    <w:rsid w:val="000439E4"/>
    <w:rsid w:val="0004403B"/>
    <w:rsid w:val="0004655D"/>
    <w:rsid w:val="000466A1"/>
    <w:rsid w:val="00047BF7"/>
    <w:rsid w:val="00051C0B"/>
    <w:rsid w:val="000527C0"/>
    <w:rsid w:val="00054056"/>
    <w:rsid w:val="00054AA1"/>
    <w:rsid w:val="00054D6D"/>
    <w:rsid w:val="0005589B"/>
    <w:rsid w:val="00055C2C"/>
    <w:rsid w:val="00056C68"/>
    <w:rsid w:val="00056C94"/>
    <w:rsid w:val="0005700A"/>
    <w:rsid w:val="0005709A"/>
    <w:rsid w:val="00060921"/>
    <w:rsid w:val="00061A85"/>
    <w:rsid w:val="0006311A"/>
    <w:rsid w:val="000633CF"/>
    <w:rsid w:val="0006476E"/>
    <w:rsid w:val="0006621E"/>
    <w:rsid w:val="000674F8"/>
    <w:rsid w:val="000678C5"/>
    <w:rsid w:val="000706BA"/>
    <w:rsid w:val="00071750"/>
    <w:rsid w:val="00071A7C"/>
    <w:rsid w:val="00071DB6"/>
    <w:rsid w:val="00072025"/>
    <w:rsid w:val="00072373"/>
    <w:rsid w:val="00073C42"/>
    <w:rsid w:val="00073EDD"/>
    <w:rsid w:val="00074282"/>
    <w:rsid w:val="00075397"/>
    <w:rsid w:val="00076AAE"/>
    <w:rsid w:val="00077A8D"/>
    <w:rsid w:val="00077DA2"/>
    <w:rsid w:val="0008000B"/>
    <w:rsid w:val="000803EE"/>
    <w:rsid w:val="00082FD8"/>
    <w:rsid w:val="000852BC"/>
    <w:rsid w:val="0008579F"/>
    <w:rsid w:val="000865A2"/>
    <w:rsid w:val="000867A4"/>
    <w:rsid w:val="0008693C"/>
    <w:rsid w:val="000872EA"/>
    <w:rsid w:val="00087558"/>
    <w:rsid w:val="00090901"/>
    <w:rsid w:val="000918D2"/>
    <w:rsid w:val="00091CE9"/>
    <w:rsid w:val="0009200C"/>
    <w:rsid w:val="00092FDA"/>
    <w:rsid w:val="00093767"/>
    <w:rsid w:val="000939A6"/>
    <w:rsid w:val="00093BED"/>
    <w:rsid w:val="00094BA0"/>
    <w:rsid w:val="00096D80"/>
    <w:rsid w:val="00097141"/>
    <w:rsid w:val="000976E2"/>
    <w:rsid w:val="000A047F"/>
    <w:rsid w:val="000A129B"/>
    <w:rsid w:val="000A16E1"/>
    <w:rsid w:val="000A172E"/>
    <w:rsid w:val="000A24C4"/>
    <w:rsid w:val="000A28B6"/>
    <w:rsid w:val="000A2B0C"/>
    <w:rsid w:val="000A46DA"/>
    <w:rsid w:val="000A51E5"/>
    <w:rsid w:val="000A5B88"/>
    <w:rsid w:val="000A5CE2"/>
    <w:rsid w:val="000A612D"/>
    <w:rsid w:val="000A67A6"/>
    <w:rsid w:val="000A6BC1"/>
    <w:rsid w:val="000A71A6"/>
    <w:rsid w:val="000A7A83"/>
    <w:rsid w:val="000A7B82"/>
    <w:rsid w:val="000B041D"/>
    <w:rsid w:val="000B06BC"/>
    <w:rsid w:val="000B0851"/>
    <w:rsid w:val="000B094B"/>
    <w:rsid w:val="000B290B"/>
    <w:rsid w:val="000B3264"/>
    <w:rsid w:val="000B36CE"/>
    <w:rsid w:val="000B4508"/>
    <w:rsid w:val="000B5E85"/>
    <w:rsid w:val="000B6B1F"/>
    <w:rsid w:val="000B6D3A"/>
    <w:rsid w:val="000C0479"/>
    <w:rsid w:val="000C0557"/>
    <w:rsid w:val="000C2287"/>
    <w:rsid w:val="000C2D86"/>
    <w:rsid w:val="000C3A68"/>
    <w:rsid w:val="000C3BA6"/>
    <w:rsid w:val="000C4250"/>
    <w:rsid w:val="000C453C"/>
    <w:rsid w:val="000C4B14"/>
    <w:rsid w:val="000C5B40"/>
    <w:rsid w:val="000C5D82"/>
    <w:rsid w:val="000C6578"/>
    <w:rsid w:val="000C7BC2"/>
    <w:rsid w:val="000D036F"/>
    <w:rsid w:val="000D0F01"/>
    <w:rsid w:val="000D1958"/>
    <w:rsid w:val="000D1E50"/>
    <w:rsid w:val="000D22DC"/>
    <w:rsid w:val="000D3440"/>
    <w:rsid w:val="000D47AC"/>
    <w:rsid w:val="000D6ECE"/>
    <w:rsid w:val="000D7762"/>
    <w:rsid w:val="000D7A11"/>
    <w:rsid w:val="000E0DCA"/>
    <w:rsid w:val="000E1E03"/>
    <w:rsid w:val="000E1EE1"/>
    <w:rsid w:val="000E22A1"/>
    <w:rsid w:val="000E2928"/>
    <w:rsid w:val="000E3CE8"/>
    <w:rsid w:val="000E3F7E"/>
    <w:rsid w:val="000E4663"/>
    <w:rsid w:val="000E4E25"/>
    <w:rsid w:val="000E5718"/>
    <w:rsid w:val="000E6077"/>
    <w:rsid w:val="000E685B"/>
    <w:rsid w:val="000E6A83"/>
    <w:rsid w:val="000E6CCC"/>
    <w:rsid w:val="000E74C5"/>
    <w:rsid w:val="000E75B1"/>
    <w:rsid w:val="000E7CE8"/>
    <w:rsid w:val="000F01DB"/>
    <w:rsid w:val="000F0E3E"/>
    <w:rsid w:val="000F37A1"/>
    <w:rsid w:val="000F3CDB"/>
    <w:rsid w:val="000F4461"/>
    <w:rsid w:val="000F53DA"/>
    <w:rsid w:val="000F6711"/>
    <w:rsid w:val="000F789B"/>
    <w:rsid w:val="000F7F29"/>
    <w:rsid w:val="00100A79"/>
    <w:rsid w:val="00101417"/>
    <w:rsid w:val="00102323"/>
    <w:rsid w:val="00103CC3"/>
    <w:rsid w:val="001047FA"/>
    <w:rsid w:val="00104867"/>
    <w:rsid w:val="001078EF"/>
    <w:rsid w:val="00107A37"/>
    <w:rsid w:val="001101E5"/>
    <w:rsid w:val="0011030B"/>
    <w:rsid w:val="00110327"/>
    <w:rsid w:val="00111EC6"/>
    <w:rsid w:val="00113C29"/>
    <w:rsid w:val="0011415A"/>
    <w:rsid w:val="00114DB7"/>
    <w:rsid w:val="00114FE2"/>
    <w:rsid w:val="0011581C"/>
    <w:rsid w:val="00115899"/>
    <w:rsid w:val="0011596D"/>
    <w:rsid w:val="001174F8"/>
    <w:rsid w:val="00120BC8"/>
    <w:rsid w:val="00120C5E"/>
    <w:rsid w:val="00122412"/>
    <w:rsid w:val="001225FB"/>
    <w:rsid w:val="00124BFB"/>
    <w:rsid w:val="00124C2D"/>
    <w:rsid w:val="001277CA"/>
    <w:rsid w:val="0013120C"/>
    <w:rsid w:val="00131258"/>
    <w:rsid w:val="0013156A"/>
    <w:rsid w:val="00131A87"/>
    <w:rsid w:val="0013263A"/>
    <w:rsid w:val="00132736"/>
    <w:rsid w:val="001347A7"/>
    <w:rsid w:val="00137E1C"/>
    <w:rsid w:val="00140349"/>
    <w:rsid w:val="001403BD"/>
    <w:rsid w:val="001405C9"/>
    <w:rsid w:val="00140879"/>
    <w:rsid w:val="00141081"/>
    <w:rsid w:val="00141154"/>
    <w:rsid w:val="00141672"/>
    <w:rsid w:val="001422AA"/>
    <w:rsid w:val="0014303D"/>
    <w:rsid w:val="0014369F"/>
    <w:rsid w:val="00144623"/>
    <w:rsid w:val="00144680"/>
    <w:rsid w:val="001449FC"/>
    <w:rsid w:val="00144DC3"/>
    <w:rsid w:val="00145E4A"/>
    <w:rsid w:val="00146D06"/>
    <w:rsid w:val="00146FCC"/>
    <w:rsid w:val="00147090"/>
    <w:rsid w:val="001471E4"/>
    <w:rsid w:val="0014735F"/>
    <w:rsid w:val="001504F9"/>
    <w:rsid w:val="00150973"/>
    <w:rsid w:val="00152561"/>
    <w:rsid w:val="00153D81"/>
    <w:rsid w:val="00153E21"/>
    <w:rsid w:val="001540A3"/>
    <w:rsid w:val="00154109"/>
    <w:rsid w:val="0015454B"/>
    <w:rsid w:val="00154FC4"/>
    <w:rsid w:val="0015565F"/>
    <w:rsid w:val="001561C5"/>
    <w:rsid w:val="0015625D"/>
    <w:rsid w:val="001566E4"/>
    <w:rsid w:val="00156EB2"/>
    <w:rsid w:val="00160635"/>
    <w:rsid w:val="00160FE5"/>
    <w:rsid w:val="00162192"/>
    <w:rsid w:val="001630D6"/>
    <w:rsid w:val="0016377F"/>
    <w:rsid w:val="00163FC4"/>
    <w:rsid w:val="00165787"/>
    <w:rsid w:val="001657EC"/>
    <w:rsid w:val="00165D7E"/>
    <w:rsid w:val="00166C05"/>
    <w:rsid w:val="00167049"/>
    <w:rsid w:val="00167268"/>
    <w:rsid w:val="0016732F"/>
    <w:rsid w:val="00170451"/>
    <w:rsid w:val="00171329"/>
    <w:rsid w:val="00171FFA"/>
    <w:rsid w:val="00172EC5"/>
    <w:rsid w:val="00172EEA"/>
    <w:rsid w:val="00173FA3"/>
    <w:rsid w:val="001753EF"/>
    <w:rsid w:val="00180F4F"/>
    <w:rsid w:val="00181226"/>
    <w:rsid w:val="001816BA"/>
    <w:rsid w:val="00182110"/>
    <w:rsid w:val="001831C7"/>
    <w:rsid w:val="00184017"/>
    <w:rsid w:val="0018502D"/>
    <w:rsid w:val="0018600A"/>
    <w:rsid w:val="00186300"/>
    <w:rsid w:val="001863F9"/>
    <w:rsid w:val="00186861"/>
    <w:rsid w:val="00190084"/>
    <w:rsid w:val="00190F25"/>
    <w:rsid w:val="00192E16"/>
    <w:rsid w:val="001934AC"/>
    <w:rsid w:val="00193B77"/>
    <w:rsid w:val="001944C4"/>
    <w:rsid w:val="00194890"/>
    <w:rsid w:val="00194F65"/>
    <w:rsid w:val="00196242"/>
    <w:rsid w:val="00196E0F"/>
    <w:rsid w:val="00197144"/>
    <w:rsid w:val="001971E7"/>
    <w:rsid w:val="00197B4F"/>
    <w:rsid w:val="001A0087"/>
    <w:rsid w:val="001A02DD"/>
    <w:rsid w:val="001A0855"/>
    <w:rsid w:val="001A1204"/>
    <w:rsid w:val="001A294C"/>
    <w:rsid w:val="001A2F4A"/>
    <w:rsid w:val="001A34CC"/>
    <w:rsid w:val="001A3C21"/>
    <w:rsid w:val="001A3F36"/>
    <w:rsid w:val="001A4158"/>
    <w:rsid w:val="001A5AF9"/>
    <w:rsid w:val="001A66A1"/>
    <w:rsid w:val="001A6860"/>
    <w:rsid w:val="001A694B"/>
    <w:rsid w:val="001B0B3C"/>
    <w:rsid w:val="001B0D08"/>
    <w:rsid w:val="001B1328"/>
    <w:rsid w:val="001B1E43"/>
    <w:rsid w:val="001B250B"/>
    <w:rsid w:val="001B27B3"/>
    <w:rsid w:val="001B2ED5"/>
    <w:rsid w:val="001B32A4"/>
    <w:rsid w:val="001B3587"/>
    <w:rsid w:val="001B435F"/>
    <w:rsid w:val="001B5006"/>
    <w:rsid w:val="001B60B0"/>
    <w:rsid w:val="001B7763"/>
    <w:rsid w:val="001B7B97"/>
    <w:rsid w:val="001C01F6"/>
    <w:rsid w:val="001C0F4C"/>
    <w:rsid w:val="001C12F0"/>
    <w:rsid w:val="001C1A68"/>
    <w:rsid w:val="001C1F7B"/>
    <w:rsid w:val="001C3387"/>
    <w:rsid w:val="001C38E6"/>
    <w:rsid w:val="001C3BCA"/>
    <w:rsid w:val="001C4ACC"/>
    <w:rsid w:val="001C4FC6"/>
    <w:rsid w:val="001C53F6"/>
    <w:rsid w:val="001C68B2"/>
    <w:rsid w:val="001D0607"/>
    <w:rsid w:val="001D1421"/>
    <w:rsid w:val="001D14CF"/>
    <w:rsid w:val="001D2B17"/>
    <w:rsid w:val="001D3262"/>
    <w:rsid w:val="001D3435"/>
    <w:rsid w:val="001D3963"/>
    <w:rsid w:val="001D46BA"/>
    <w:rsid w:val="001D4FCD"/>
    <w:rsid w:val="001D5CB4"/>
    <w:rsid w:val="001D67E5"/>
    <w:rsid w:val="001D7D18"/>
    <w:rsid w:val="001E0AB8"/>
    <w:rsid w:val="001E0BC7"/>
    <w:rsid w:val="001E1BBA"/>
    <w:rsid w:val="001E1DFD"/>
    <w:rsid w:val="001E2F67"/>
    <w:rsid w:val="001E323A"/>
    <w:rsid w:val="001E3B22"/>
    <w:rsid w:val="001E3E5A"/>
    <w:rsid w:val="001E4440"/>
    <w:rsid w:val="001E55CB"/>
    <w:rsid w:val="001E5920"/>
    <w:rsid w:val="001E59DB"/>
    <w:rsid w:val="001E5E22"/>
    <w:rsid w:val="001E69B7"/>
    <w:rsid w:val="001E74C5"/>
    <w:rsid w:val="001E7757"/>
    <w:rsid w:val="001F0223"/>
    <w:rsid w:val="001F08FF"/>
    <w:rsid w:val="001F1060"/>
    <w:rsid w:val="001F1DA5"/>
    <w:rsid w:val="001F2225"/>
    <w:rsid w:val="001F2455"/>
    <w:rsid w:val="001F434C"/>
    <w:rsid w:val="001F58DC"/>
    <w:rsid w:val="001F66D6"/>
    <w:rsid w:val="001F6FB5"/>
    <w:rsid w:val="001F793B"/>
    <w:rsid w:val="00200089"/>
    <w:rsid w:val="002025E3"/>
    <w:rsid w:val="002027BD"/>
    <w:rsid w:val="00203885"/>
    <w:rsid w:val="00204021"/>
    <w:rsid w:val="002047CE"/>
    <w:rsid w:val="00205710"/>
    <w:rsid w:val="00206147"/>
    <w:rsid w:val="00206440"/>
    <w:rsid w:val="00206C19"/>
    <w:rsid w:val="00211046"/>
    <w:rsid w:val="00211133"/>
    <w:rsid w:val="002112B7"/>
    <w:rsid w:val="0021133D"/>
    <w:rsid w:val="0021150D"/>
    <w:rsid w:val="00211D44"/>
    <w:rsid w:val="00212192"/>
    <w:rsid w:val="00213F6B"/>
    <w:rsid w:val="00215343"/>
    <w:rsid w:val="00215647"/>
    <w:rsid w:val="002157BC"/>
    <w:rsid w:val="002171FB"/>
    <w:rsid w:val="0022321B"/>
    <w:rsid w:val="002237F4"/>
    <w:rsid w:val="0022402F"/>
    <w:rsid w:val="0022404F"/>
    <w:rsid w:val="00224454"/>
    <w:rsid w:val="00225758"/>
    <w:rsid w:val="002261B3"/>
    <w:rsid w:val="002265DF"/>
    <w:rsid w:val="0022750A"/>
    <w:rsid w:val="00230942"/>
    <w:rsid w:val="002319C4"/>
    <w:rsid w:val="00232644"/>
    <w:rsid w:val="00233DF4"/>
    <w:rsid w:val="00235CDF"/>
    <w:rsid w:val="002370A6"/>
    <w:rsid w:val="00237B1A"/>
    <w:rsid w:val="00240832"/>
    <w:rsid w:val="00241062"/>
    <w:rsid w:val="002410E4"/>
    <w:rsid w:val="002413AE"/>
    <w:rsid w:val="00241F0B"/>
    <w:rsid w:val="002425B6"/>
    <w:rsid w:val="00242A37"/>
    <w:rsid w:val="00242A69"/>
    <w:rsid w:val="002431AE"/>
    <w:rsid w:val="00243481"/>
    <w:rsid w:val="00243C74"/>
    <w:rsid w:val="00244BE0"/>
    <w:rsid w:val="00244FC4"/>
    <w:rsid w:val="00244FC7"/>
    <w:rsid w:val="002455DE"/>
    <w:rsid w:val="0024656A"/>
    <w:rsid w:val="00246CE1"/>
    <w:rsid w:val="00251076"/>
    <w:rsid w:val="0025123A"/>
    <w:rsid w:val="00251A1C"/>
    <w:rsid w:val="002527AA"/>
    <w:rsid w:val="00253526"/>
    <w:rsid w:val="002539AF"/>
    <w:rsid w:val="00254E69"/>
    <w:rsid w:val="00255C3E"/>
    <w:rsid w:val="002576B5"/>
    <w:rsid w:val="00261537"/>
    <w:rsid w:val="0026190F"/>
    <w:rsid w:val="00262B60"/>
    <w:rsid w:val="00262FBC"/>
    <w:rsid w:val="0026301C"/>
    <w:rsid w:val="002636DC"/>
    <w:rsid w:val="002636E7"/>
    <w:rsid w:val="00264422"/>
    <w:rsid w:val="002655E1"/>
    <w:rsid w:val="00266124"/>
    <w:rsid w:val="002666C9"/>
    <w:rsid w:val="00267600"/>
    <w:rsid w:val="002711BB"/>
    <w:rsid w:val="0027125E"/>
    <w:rsid w:val="002715F1"/>
    <w:rsid w:val="00271947"/>
    <w:rsid w:val="00271BB4"/>
    <w:rsid w:val="00271D46"/>
    <w:rsid w:val="00271E0D"/>
    <w:rsid w:val="00271F0E"/>
    <w:rsid w:val="002723CA"/>
    <w:rsid w:val="00272C19"/>
    <w:rsid w:val="002741C4"/>
    <w:rsid w:val="002760A3"/>
    <w:rsid w:val="0027638B"/>
    <w:rsid w:val="00276D88"/>
    <w:rsid w:val="00276DEB"/>
    <w:rsid w:val="00280B1F"/>
    <w:rsid w:val="00280E05"/>
    <w:rsid w:val="00281E25"/>
    <w:rsid w:val="00282266"/>
    <w:rsid w:val="002826B7"/>
    <w:rsid w:val="00284064"/>
    <w:rsid w:val="002857D7"/>
    <w:rsid w:val="00287A92"/>
    <w:rsid w:val="00291520"/>
    <w:rsid w:val="0029299E"/>
    <w:rsid w:val="00292FA1"/>
    <w:rsid w:val="00293CDD"/>
    <w:rsid w:val="002945BA"/>
    <w:rsid w:val="00294939"/>
    <w:rsid w:val="00295770"/>
    <w:rsid w:val="00295DD2"/>
    <w:rsid w:val="00296E15"/>
    <w:rsid w:val="0029731A"/>
    <w:rsid w:val="00297D82"/>
    <w:rsid w:val="00297DC0"/>
    <w:rsid w:val="002A0787"/>
    <w:rsid w:val="002A0EAD"/>
    <w:rsid w:val="002A1AD5"/>
    <w:rsid w:val="002A3239"/>
    <w:rsid w:val="002A3C87"/>
    <w:rsid w:val="002A5641"/>
    <w:rsid w:val="002A5CDC"/>
    <w:rsid w:val="002A7890"/>
    <w:rsid w:val="002A7A9A"/>
    <w:rsid w:val="002B1128"/>
    <w:rsid w:val="002B126A"/>
    <w:rsid w:val="002B20C5"/>
    <w:rsid w:val="002B2F56"/>
    <w:rsid w:val="002B41D4"/>
    <w:rsid w:val="002B4C0A"/>
    <w:rsid w:val="002B4E0D"/>
    <w:rsid w:val="002B5B2D"/>
    <w:rsid w:val="002B602E"/>
    <w:rsid w:val="002B68F7"/>
    <w:rsid w:val="002B6B66"/>
    <w:rsid w:val="002C1657"/>
    <w:rsid w:val="002C2009"/>
    <w:rsid w:val="002C22E8"/>
    <w:rsid w:val="002C29D3"/>
    <w:rsid w:val="002C33CD"/>
    <w:rsid w:val="002C3BE3"/>
    <w:rsid w:val="002C4752"/>
    <w:rsid w:val="002C54AA"/>
    <w:rsid w:val="002C583C"/>
    <w:rsid w:val="002C6C0A"/>
    <w:rsid w:val="002C6E18"/>
    <w:rsid w:val="002C7A59"/>
    <w:rsid w:val="002C7B66"/>
    <w:rsid w:val="002D2126"/>
    <w:rsid w:val="002D6473"/>
    <w:rsid w:val="002D70D7"/>
    <w:rsid w:val="002E0333"/>
    <w:rsid w:val="002E1EEB"/>
    <w:rsid w:val="002E2203"/>
    <w:rsid w:val="002E2F74"/>
    <w:rsid w:val="002E4D82"/>
    <w:rsid w:val="002E683E"/>
    <w:rsid w:val="002E7551"/>
    <w:rsid w:val="002E78E5"/>
    <w:rsid w:val="002E7E84"/>
    <w:rsid w:val="002F036D"/>
    <w:rsid w:val="002F0834"/>
    <w:rsid w:val="002F09A1"/>
    <w:rsid w:val="002F0BA9"/>
    <w:rsid w:val="002F123B"/>
    <w:rsid w:val="002F228A"/>
    <w:rsid w:val="002F2A16"/>
    <w:rsid w:val="002F3202"/>
    <w:rsid w:val="002F3348"/>
    <w:rsid w:val="002F3CA5"/>
    <w:rsid w:val="002F5E13"/>
    <w:rsid w:val="002F785A"/>
    <w:rsid w:val="003002BE"/>
    <w:rsid w:val="00300565"/>
    <w:rsid w:val="0030058A"/>
    <w:rsid w:val="00300EFE"/>
    <w:rsid w:val="003019C3"/>
    <w:rsid w:val="00302155"/>
    <w:rsid w:val="0030218A"/>
    <w:rsid w:val="00302815"/>
    <w:rsid w:val="00302E3C"/>
    <w:rsid w:val="00304133"/>
    <w:rsid w:val="003047B8"/>
    <w:rsid w:val="00304816"/>
    <w:rsid w:val="0030679C"/>
    <w:rsid w:val="00307437"/>
    <w:rsid w:val="00307F50"/>
    <w:rsid w:val="00310943"/>
    <w:rsid w:val="00310D9D"/>
    <w:rsid w:val="00311265"/>
    <w:rsid w:val="00311515"/>
    <w:rsid w:val="0031226E"/>
    <w:rsid w:val="00314249"/>
    <w:rsid w:val="00315085"/>
    <w:rsid w:val="00316065"/>
    <w:rsid w:val="00320167"/>
    <w:rsid w:val="00320C75"/>
    <w:rsid w:val="00320F12"/>
    <w:rsid w:val="00321838"/>
    <w:rsid w:val="00321D15"/>
    <w:rsid w:val="0032303A"/>
    <w:rsid w:val="003231C0"/>
    <w:rsid w:val="003236EE"/>
    <w:rsid w:val="003242B2"/>
    <w:rsid w:val="00325885"/>
    <w:rsid w:val="00326549"/>
    <w:rsid w:val="003301B5"/>
    <w:rsid w:val="003301C0"/>
    <w:rsid w:val="003335DB"/>
    <w:rsid w:val="00333CA0"/>
    <w:rsid w:val="003340A9"/>
    <w:rsid w:val="00334746"/>
    <w:rsid w:val="003349DF"/>
    <w:rsid w:val="00334EF7"/>
    <w:rsid w:val="003350ED"/>
    <w:rsid w:val="003354BB"/>
    <w:rsid w:val="003369ED"/>
    <w:rsid w:val="00336BB3"/>
    <w:rsid w:val="00341678"/>
    <w:rsid w:val="00342AC5"/>
    <w:rsid w:val="003430F9"/>
    <w:rsid w:val="00343295"/>
    <w:rsid w:val="00343728"/>
    <w:rsid w:val="00344B6A"/>
    <w:rsid w:val="0034608D"/>
    <w:rsid w:val="0034661B"/>
    <w:rsid w:val="00350299"/>
    <w:rsid w:val="00350579"/>
    <w:rsid w:val="00350695"/>
    <w:rsid w:val="00350714"/>
    <w:rsid w:val="00350A12"/>
    <w:rsid w:val="003519BD"/>
    <w:rsid w:val="00352615"/>
    <w:rsid w:val="0035270E"/>
    <w:rsid w:val="00352795"/>
    <w:rsid w:val="00353B74"/>
    <w:rsid w:val="003543B4"/>
    <w:rsid w:val="003549AB"/>
    <w:rsid w:val="00354C31"/>
    <w:rsid w:val="003572D1"/>
    <w:rsid w:val="00357AB4"/>
    <w:rsid w:val="00360B57"/>
    <w:rsid w:val="0036120B"/>
    <w:rsid w:val="0036277A"/>
    <w:rsid w:val="00362DF9"/>
    <w:rsid w:val="00363AA5"/>
    <w:rsid w:val="00363AF6"/>
    <w:rsid w:val="00364957"/>
    <w:rsid w:val="00365576"/>
    <w:rsid w:val="00365B85"/>
    <w:rsid w:val="003671F4"/>
    <w:rsid w:val="003674CC"/>
    <w:rsid w:val="00371360"/>
    <w:rsid w:val="00372A54"/>
    <w:rsid w:val="00373739"/>
    <w:rsid w:val="0037399E"/>
    <w:rsid w:val="00373A7C"/>
    <w:rsid w:val="003755A4"/>
    <w:rsid w:val="0037585A"/>
    <w:rsid w:val="0037587A"/>
    <w:rsid w:val="00375EC2"/>
    <w:rsid w:val="00376B79"/>
    <w:rsid w:val="0037701E"/>
    <w:rsid w:val="00380218"/>
    <w:rsid w:val="00380400"/>
    <w:rsid w:val="00380C2A"/>
    <w:rsid w:val="00380C85"/>
    <w:rsid w:val="00381202"/>
    <w:rsid w:val="00381D8B"/>
    <w:rsid w:val="003824D2"/>
    <w:rsid w:val="00382D61"/>
    <w:rsid w:val="003842E6"/>
    <w:rsid w:val="00385EAF"/>
    <w:rsid w:val="003865AE"/>
    <w:rsid w:val="003869C5"/>
    <w:rsid w:val="003870F9"/>
    <w:rsid w:val="00387617"/>
    <w:rsid w:val="0038772D"/>
    <w:rsid w:val="003877A9"/>
    <w:rsid w:val="00390E44"/>
    <w:rsid w:val="0039145D"/>
    <w:rsid w:val="00391ED8"/>
    <w:rsid w:val="00393087"/>
    <w:rsid w:val="00393574"/>
    <w:rsid w:val="00393E7D"/>
    <w:rsid w:val="00394387"/>
    <w:rsid w:val="0039564A"/>
    <w:rsid w:val="00395E0E"/>
    <w:rsid w:val="003968A8"/>
    <w:rsid w:val="00396F6D"/>
    <w:rsid w:val="003973D4"/>
    <w:rsid w:val="003A01FB"/>
    <w:rsid w:val="003A130C"/>
    <w:rsid w:val="003A1699"/>
    <w:rsid w:val="003A44E0"/>
    <w:rsid w:val="003A46B8"/>
    <w:rsid w:val="003A4C6E"/>
    <w:rsid w:val="003A5108"/>
    <w:rsid w:val="003A5B98"/>
    <w:rsid w:val="003A6E30"/>
    <w:rsid w:val="003A732B"/>
    <w:rsid w:val="003A771C"/>
    <w:rsid w:val="003A7C5F"/>
    <w:rsid w:val="003A7D35"/>
    <w:rsid w:val="003A7E4D"/>
    <w:rsid w:val="003B004B"/>
    <w:rsid w:val="003B0BC5"/>
    <w:rsid w:val="003B3670"/>
    <w:rsid w:val="003B39F9"/>
    <w:rsid w:val="003B3F5C"/>
    <w:rsid w:val="003B4D73"/>
    <w:rsid w:val="003B5C8F"/>
    <w:rsid w:val="003B609E"/>
    <w:rsid w:val="003B6963"/>
    <w:rsid w:val="003B6EBE"/>
    <w:rsid w:val="003B759E"/>
    <w:rsid w:val="003B7B11"/>
    <w:rsid w:val="003C033C"/>
    <w:rsid w:val="003C0815"/>
    <w:rsid w:val="003C1A96"/>
    <w:rsid w:val="003C224A"/>
    <w:rsid w:val="003C312E"/>
    <w:rsid w:val="003C32C4"/>
    <w:rsid w:val="003C3C58"/>
    <w:rsid w:val="003C42D7"/>
    <w:rsid w:val="003C44D2"/>
    <w:rsid w:val="003C4820"/>
    <w:rsid w:val="003C58EA"/>
    <w:rsid w:val="003C6A7C"/>
    <w:rsid w:val="003C70E3"/>
    <w:rsid w:val="003D0FE7"/>
    <w:rsid w:val="003D13FA"/>
    <w:rsid w:val="003D2FBB"/>
    <w:rsid w:val="003D3052"/>
    <w:rsid w:val="003D340F"/>
    <w:rsid w:val="003D3B6D"/>
    <w:rsid w:val="003D4441"/>
    <w:rsid w:val="003D4B28"/>
    <w:rsid w:val="003D52F4"/>
    <w:rsid w:val="003D5D2D"/>
    <w:rsid w:val="003D5D44"/>
    <w:rsid w:val="003D6109"/>
    <w:rsid w:val="003D7B13"/>
    <w:rsid w:val="003E02DA"/>
    <w:rsid w:val="003E0EC0"/>
    <w:rsid w:val="003E13D6"/>
    <w:rsid w:val="003E1526"/>
    <w:rsid w:val="003E2620"/>
    <w:rsid w:val="003E3197"/>
    <w:rsid w:val="003E4805"/>
    <w:rsid w:val="003E4B29"/>
    <w:rsid w:val="003E56A5"/>
    <w:rsid w:val="003E6BA0"/>
    <w:rsid w:val="003E71D7"/>
    <w:rsid w:val="003F031F"/>
    <w:rsid w:val="003F1427"/>
    <w:rsid w:val="003F2590"/>
    <w:rsid w:val="003F376D"/>
    <w:rsid w:val="003F3815"/>
    <w:rsid w:val="003F4833"/>
    <w:rsid w:val="003F49FD"/>
    <w:rsid w:val="003F4F0A"/>
    <w:rsid w:val="003F5832"/>
    <w:rsid w:val="003F5A32"/>
    <w:rsid w:val="003F5BD7"/>
    <w:rsid w:val="003F6121"/>
    <w:rsid w:val="003F6F72"/>
    <w:rsid w:val="003F736B"/>
    <w:rsid w:val="003F7819"/>
    <w:rsid w:val="004008EA"/>
    <w:rsid w:val="004008F9"/>
    <w:rsid w:val="00400DCE"/>
    <w:rsid w:val="004018A0"/>
    <w:rsid w:val="00401E92"/>
    <w:rsid w:val="004020DF"/>
    <w:rsid w:val="00402BC3"/>
    <w:rsid w:val="00402BF5"/>
    <w:rsid w:val="0040331D"/>
    <w:rsid w:val="00403325"/>
    <w:rsid w:val="00405B9B"/>
    <w:rsid w:val="00405DF1"/>
    <w:rsid w:val="00406CE4"/>
    <w:rsid w:val="004075AB"/>
    <w:rsid w:val="00407F5E"/>
    <w:rsid w:val="004105DF"/>
    <w:rsid w:val="00410E6A"/>
    <w:rsid w:val="004118D5"/>
    <w:rsid w:val="00411FF8"/>
    <w:rsid w:val="0041250E"/>
    <w:rsid w:val="0041253B"/>
    <w:rsid w:val="0041257C"/>
    <w:rsid w:val="00412CAD"/>
    <w:rsid w:val="004147EB"/>
    <w:rsid w:val="00415F65"/>
    <w:rsid w:val="00417647"/>
    <w:rsid w:val="00417CEC"/>
    <w:rsid w:val="00420B0E"/>
    <w:rsid w:val="004218E0"/>
    <w:rsid w:val="00421908"/>
    <w:rsid w:val="00421FA1"/>
    <w:rsid w:val="004224DD"/>
    <w:rsid w:val="00422A63"/>
    <w:rsid w:val="00423378"/>
    <w:rsid w:val="00424F7C"/>
    <w:rsid w:val="00425440"/>
    <w:rsid w:val="0042656A"/>
    <w:rsid w:val="00426619"/>
    <w:rsid w:val="00426D1B"/>
    <w:rsid w:val="0042714A"/>
    <w:rsid w:val="00427F66"/>
    <w:rsid w:val="00430099"/>
    <w:rsid w:val="00430EE7"/>
    <w:rsid w:val="004311CB"/>
    <w:rsid w:val="00432F90"/>
    <w:rsid w:val="0043305E"/>
    <w:rsid w:val="004334A4"/>
    <w:rsid w:val="00433646"/>
    <w:rsid w:val="00433D5C"/>
    <w:rsid w:val="00434917"/>
    <w:rsid w:val="004350E3"/>
    <w:rsid w:val="004357C6"/>
    <w:rsid w:val="00435DB1"/>
    <w:rsid w:val="0043613B"/>
    <w:rsid w:val="00436660"/>
    <w:rsid w:val="004367EF"/>
    <w:rsid w:val="00436EAA"/>
    <w:rsid w:val="004371A0"/>
    <w:rsid w:val="0043746E"/>
    <w:rsid w:val="004374B5"/>
    <w:rsid w:val="00440877"/>
    <w:rsid w:val="00440BE7"/>
    <w:rsid w:val="00440FFB"/>
    <w:rsid w:val="004411E2"/>
    <w:rsid w:val="00441343"/>
    <w:rsid w:val="0044171D"/>
    <w:rsid w:val="00442C50"/>
    <w:rsid w:val="004434EC"/>
    <w:rsid w:val="00443A0C"/>
    <w:rsid w:val="00444026"/>
    <w:rsid w:val="0044427B"/>
    <w:rsid w:val="00445310"/>
    <w:rsid w:val="00445906"/>
    <w:rsid w:val="00446DE6"/>
    <w:rsid w:val="00451C11"/>
    <w:rsid w:val="00451F9B"/>
    <w:rsid w:val="004523D7"/>
    <w:rsid w:val="00452DA1"/>
    <w:rsid w:val="00453226"/>
    <w:rsid w:val="0045389B"/>
    <w:rsid w:val="00453BCB"/>
    <w:rsid w:val="0045405C"/>
    <w:rsid w:val="0045419A"/>
    <w:rsid w:val="00455A00"/>
    <w:rsid w:val="00456590"/>
    <w:rsid w:val="00456DB5"/>
    <w:rsid w:val="0045750B"/>
    <w:rsid w:val="00457E38"/>
    <w:rsid w:val="00457FF4"/>
    <w:rsid w:val="004600C4"/>
    <w:rsid w:val="0046073A"/>
    <w:rsid w:val="00460D07"/>
    <w:rsid w:val="00461777"/>
    <w:rsid w:val="00461F41"/>
    <w:rsid w:val="00462035"/>
    <w:rsid w:val="004623A0"/>
    <w:rsid w:val="00462E13"/>
    <w:rsid w:val="004651F9"/>
    <w:rsid w:val="004669C8"/>
    <w:rsid w:val="00467012"/>
    <w:rsid w:val="00470F35"/>
    <w:rsid w:val="004717E7"/>
    <w:rsid w:val="004719D0"/>
    <w:rsid w:val="00471C50"/>
    <w:rsid w:val="004722D9"/>
    <w:rsid w:val="00472851"/>
    <w:rsid w:val="004736EB"/>
    <w:rsid w:val="00474C5A"/>
    <w:rsid w:val="004757B8"/>
    <w:rsid w:val="004760C6"/>
    <w:rsid w:val="00476A63"/>
    <w:rsid w:val="0047753A"/>
    <w:rsid w:val="0047763D"/>
    <w:rsid w:val="00480983"/>
    <w:rsid w:val="00480A63"/>
    <w:rsid w:val="00482E9C"/>
    <w:rsid w:val="00483EE3"/>
    <w:rsid w:val="004841A5"/>
    <w:rsid w:val="00486213"/>
    <w:rsid w:val="00486B07"/>
    <w:rsid w:val="00490DE8"/>
    <w:rsid w:val="00490F44"/>
    <w:rsid w:val="00492383"/>
    <w:rsid w:val="0049290D"/>
    <w:rsid w:val="00494FDE"/>
    <w:rsid w:val="004A0D33"/>
    <w:rsid w:val="004A1B8B"/>
    <w:rsid w:val="004A2CCE"/>
    <w:rsid w:val="004A2DCA"/>
    <w:rsid w:val="004A4475"/>
    <w:rsid w:val="004A4DFF"/>
    <w:rsid w:val="004A72E7"/>
    <w:rsid w:val="004B0053"/>
    <w:rsid w:val="004B0FCC"/>
    <w:rsid w:val="004B1920"/>
    <w:rsid w:val="004B246D"/>
    <w:rsid w:val="004B42A6"/>
    <w:rsid w:val="004B4E0B"/>
    <w:rsid w:val="004B5F41"/>
    <w:rsid w:val="004B600C"/>
    <w:rsid w:val="004B67EE"/>
    <w:rsid w:val="004B6F28"/>
    <w:rsid w:val="004B7476"/>
    <w:rsid w:val="004B7AA9"/>
    <w:rsid w:val="004C059C"/>
    <w:rsid w:val="004C05A9"/>
    <w:rsid w:val="004C0D9F"/>
    <w:rsid w:val="004C1D2F"/>
    <w:rsid w:val="004C2ACD"/>
    <w:rsid w:val="004C2EF6"/>
    <w:rsid w:val="004C3637"/>
    <w:rsid w:val="004C36D7"/>
    <w:rsid w:val="004C3AB4"/>
    <w:rsid w:val="004C3CDA"/>
    <w:rsid w:val="004C44BF"/>
    <w:rsid w:val="004C66BB"/>
    <w:rsid w:val="004C75EF"/>
    <w:rsid w:val="004C7EE4"/>
    <w:rsid w:val="004D09C8"/>
    <w:rsid w:val="004D147C"/>
    <w:rsid w:val="004D150D"/>
    <w:rsid w:val="004D1897"/>
    <w:rsid w:val="004D1BC0"/>
    <w:rsid w:val="004D1EE8"/>
    <w:rsid w:val="004D2204"/>
    <w:rsid w:val="004D252E"/>
    <w:rsid w:val="004D371F"/>
    <w:rsid w:val="004D3C97"/>
    <w:rsid w:val="004D3DB2"/>
    <w:rsid w:val="004D5D6B"/>
    <w:rsid w:val="004D5F86"/>
    <w:rsid w:val="004D6793"/>
    <w:rsid w:val="004D70B4"/>
    <w:rsid w:val="004D7281"/>
    <w:rsid w:val="004D7BE9"/>
    <w:rsid w:val="004E0499"/>
    <w:rsid w:val="004E0966"/>
    <w:rsid w:val="004E0F21"/>
    <w:rsid w:val="004E19BB"/>
    <w:rsid w:val="004E20A9"/>
    <w:rsid w:val="004E22F6"/>
    <w:rsid w:val="004E253E"/>
    <w:rsid w:val="004E345F"/>
    <w:rsid w:val="004E3466"/>
    <w:rsid w:val="004E3CB5"/>
    <w:rsid w:val="004E3D76"/>
    <w:rsid w:val="004E4884"/>
    <w:rsid w:val="004E4AE7"/>
    <w:rsid w:val="004E4D75"/>
    <w:rsid w:val="004E65C6"/>
    <w:rsid w:val="004E791A"/>
    <w:rsid w:val="004E7A2E"/>
    <w:rsid w:val="004F0FDB"/>
    <w:rsid w:val="004F1612"/>
    <w:rsid w:val="004F2541"/>
    <w:rsid w:val="004F2EEB"/>
    <w:rsid w:val="004F3D92"/>
    <w:rsid w:val="004F3F2C"/>
    <w:rsid w:val="004F512D"/>
    <w:rsid w:val="004F68EE"/>
    <w:rsid w:val="00500E28"/>
    <w:rsid w:val="00502AF1"/>
    <w:rsid w:val="00502D23"/>
    <w:rsid w:val="0050368B"/>
    <w:rsid w:val="005065FD"/>
    <w:rsid w:val="0050716B"/>
    <w:rsid w:val="00507C26"/>
    <w:rsid w:val="0051047A"/>
    <w:rsid w:val="005105AD"/>
    <w:rsid w:val="00511742"/>
    <w:rsid w:val="0051175F"/>
    <w:rsid w:val="005117FF"/>
    <w:rsid w:val="00511870"/>
    <w:rsid w:val="00513B0B"/>
    <w:rsid w:val="005141B5"/>
    <w:rsid w:val="00514BCD"/>
    <w:rsid w:val="00514DC6"/>
    <w:rsid w:val="00515313"/>
    <w:rsid w:val="00516788"/>
    <w:rsid w:val="00516F06"/>
    <w:rsid w:val="005176C6"/>
    <w:rsid w:val="005206F5"/>
    <w:rsid w:val="00521A3D"/>
    <w:rsid w:val="00521A78"/>
    <w:rsid w:val="00522A2D"/>
    <w:rsid w:val="00522F6F"/>
    <w:rsid w:val="005248E9"/>
    <w:rsid w:val="00524DD1"/>
    <w:rsid w:val="00525171"/>
    <w:rsid w:val="00525AAD"/>
    <w:rsid w:val="00525BA5"/>
    <w:rsid w:val="00525F13"/>
    <w:rsid w:val="0052753C"/>
    <w:rsid w:val="00527837"/>
    <w:rsid w:val="00530438"/>
    <w:rsid w:val="00530579"/>
    <w:rsid w:val="00530E3B"/>
    <w:rsid w:val="0053290E"/>
    <w:rsid w:val="00532A5A"/>
    <w:rsid w:val="00532ABB"/>
    <w:rsid w:val="00532F89"/>
    <w:rsid w:val="00535163"/>
    <w:rsid w:val="00535EE0"/>
    <w:rsid w:val="00536D02"/>
    <w:rsid w:val="00536D09"/>
    <w:rsid w:val="00541316"/>
    <w:rsid w:val="005413DB"/>
    <w:rsid w:val="005415DE"/>
    <w:rsid w:val="00541CA9"/>
    <w:rsid w:val="00541F7C"/>
    <w:rsid w:val="00542565"/>
    <w:rsid w:val="00542EA7"/>
    <w:rsid w:val="00544018"/>
    <w:rsid w:val="0054424B"/>
    <w:rsid w:val="00544EC0"/>
    <w:rsid w:val="00545036"/>
    <w:rsid w:val="005452E8"/>
    <w:rsid w:val="00546090"/>
    <w:rsid w:val="00546F3B"/>
    <w:rsid w:val="00550C9A"/>
    <w:rsid w:val="005512A7"/>
    <w:rsid w:val="00552531"/>
    <w:rsid w:val="0055424F"/>
    <w:rsid w:val="00554879"/>
    <w:rsid w:val="00554D49"/>
    <w:rsid w:val="00555639"/>
    <w:rsid w:val="00556271"/>
    <w:rsid w:val="005566FF"/>
    <w:rsid w:val="00556DD9"/>
    <w:rsid w:val="005579FC"/>
    <w:rsid w:val="00557E1F"/>
    <w:rsid w:val="00557E4E"/>
    <w:rsid w:val="005605EB"/>
    <w:rsid w:val="00561521"/>
    <w:rsid w:val="00562A7C"/>
    <w:rsid w:val="0056417B"/>
    <w:rsid w:val="005648BE"/>
    <w:rsid w:val="00564A38"/>
    <w:rsid w:val="00565641"/>
    <w:rsid w:val="00570F9A"/>
    <w:rsid w:val="00571481"/>
    <w:rsid w:val="0057270C"/>
    <w:rsid w:val="00572D5A"/>
    <w:rsid w:val="00572F8A"/>
    <w:rsid w:val="00574BFB"/>
    <w:rsid w:val="00576FFD"/>
    <w:rsid w:val="00577032"/>
    <w:rsid w:val="00577E81"/>
    <w:rsid w:val="00580387"/>
    <w:rsid w:val="00580584"/>
    <w:rsid w:val="00580D70"/>
    <w:rsid w:val="00580F6C"/>
    <w:rsid w:val="00582524"/>
    <w:rsid w:val="005826BA"/>
    <w:rsid w:val="005832CB"/>
    <w:rsid w:val="005841F5"/>
    <w:rsid w:val="005849DB"/>
    <w:rsid w:val="00585844"/>
    <w:rsid w:val="00585A8F"/>
    <w:rsid w:val="00585C0A"/>
    <w:rsid w:val="00586490"/>
    <w:rsid w:val="00586ECA"/>
    <w:rsid w:val="005912CE"/>
    <w:rsid w:val="0059233B"/>
    <w:rsid w:val="00593234"/>
    <w:rsid w:val="00593ACE"/>
    <w:rsid w:val="00594F65"/>
    <w:rsid w:val="005953CA"/>
    <w:rsid w:val="005955C0"/>
    <w:rsid w:val="00595742"/>
    <w:rsid w:val="005958CF"/>
    <w:rsid w:val="005959C0"/>
    <w:rsid w:val="00597703"/>
    <w:rsid w:val="00597C47"/>
    <w:rsid w:val="005A07DC"/>
    <w:rsid w:val="005A1084"/>
    <w:rsid w:val="005A1220"/>
    <w:rsid w:val="005A2F0B"/>
    <w:rsid w:val="005A4B31"/>
    <w:rsid w:val="005A5449"/>
    <w:rsid w:val="005A59F9"/>
    <w:rsid w:val="005A6A88"/>
    <w:rsid w:val="005A6F71"/>
    <w:rsid w:val="005A7FDC"/>
    <w:rsid w:val="005B0C7D"/>
    <w:rsid w:val="005B1669"/>
    <w:rsid w:val="005B2048"/>
    <w:rsid w:val="005B438C"/>
    <w:rsid w:val="005B604D"/>
    <w:rsid w:val="005B6C1D"/>
    <w:rsid w:val="005B726C"/>
    <w:rsid w:val="005B768B"/>
    <w:rsid w:val="005C06FA"/>
    <w:rsid w:val="005C1A7A"/>
    <w:rsid w:val="005C2934"/>
    <w:rsid w:val="005C4F81"/>
    <w:rsid w:val="005C592B"/>
    <w:rsid w:val="005C6465"/>
    <w:rsid w:val="005C79C9"/>
    <w:rsid w:val="005C7C18"/>
    <w:rsid w:val="005C7DA0"/>
    <w:rsid w:val="005D16CF"/>
    <w:rsid w:val="005D185C"/>
    <w:rsid w:val="005D1F8B"/>
    <w:rsid w:val="005D33F6"/>
    <w:rsid w:val="005D3CA3"/>
    <w:rsid w:val="005D3FF5"/>
    <w:rsid w:val="005D6857"/>
    <w:rsid w:val="005D6BF0"/>
    <w:rsid w:val="005D7142"/>
    <w:rsid w:val="005D7D40"/>
    <w:rsid w:val="005E0050"/>
    <w:rsid w:val="005E15D4"/>
    <w:rsid w:val="005E1CDB"/>
    <w:rsid w:val="005E1DA6"/>
    <w:rsid w:val="005E204F"/>
    <w:rsid w:val="005E2387"/>
    <w:rsid w:val="005E2D36"/>
    <w:rsid w:val="005E521D"/>
    <w:rsid w:val="005E5663"/>
    <w:rsid w:val="005E5934"/>
    <w:rsid w:val="005E59E6"/>
    <w:rsid w:val="005E5A03"/>
    <w:rsid w:val="005E5CB0"/>
    <w:rsid w:val="005E5F9D"/>
    <w:rsid w:val="005E6C57"/>
    <w:rsid w:val="005E7E41"/>
    <w:rsid w:val="005F072B"/>
    <w:rsid w:val="005F08AF"/>
    <w:rsid w:val="005F0E62"/>
    <w:rsid w:val="005F14AC"/>
    <w:rsid w:val="005F224A"/>
    <w:rsid w:val="005F22A7"/>
    <w:rsid w:val="005F2BC1"/>
    <w:rsid w:val="005F2D09"/>
    <w:rsid w:val="005F45C7"/>
    <w:rsid w:val="005F5421"/>
    <w:rsid w:val="005F65AE"/>
    <w:rsid w:val="005F76F0"/>
    <w:rsid w:val="005F7FDA"/>
    <w:rsid w:val="006021DF"/>
    <w:rsid w:val="006023FD"/>
    <w:rsid w:val="006028FB"/>
    <w:rsid w:val="006030D7"/>
    <w:rsid w:val="0060359B"/>
    <w:rsid w:val="0060414D"/>
    <w:rsid w:val="00604E97"/>
    <w:rsid w:val="00606976"/>
    <w:rsid w:val="0060767D"/>
    <w:rsid w:val="006103DF"/>
    <w:rsid w:val="006112E9"/>
    <w:rsid w:val="00611AA1"/>
    <w:rsid w:val="00611AB7"/>
    <w:rsid w:val="00612209"/>
    <w:rsid w:val="006129AC"/>
    <w:rsid w:val="00612EF9"/>
    <w:rsid w:val="00613378"/>
    <w:rsid w:val="00613F9A"/>
    <w:rsid w:val="006149B7"/>
    <w:rsid w:val="006159B6"/>
    <w:rsid w:val="00616E81"/>
    <w:rsid w:val="006206B3"/>
    <w:rsid w:val="00620A8D"/>
    <w:rsid w:val="00622490"/>
    <w:rsid w:val="00623ED1"/>
    <w:rsid w:val="00623FC2"/>
    <w:rsid w:val="006249F8"/>
    <w:rsid w:val="006252F8"/>
    <w:rsid w:val="00625B86"/>
    <w:rsid w:val="00625F3B"/>
    <w:rsid w:val="006266CA"/>
    <w:rsid w:val="00630103"/>
    <w:rsid w:val="00631265"/>
    <w:rsid w:val="00631A25"/>
    <w:rsid w:val="00633E53"/>
    <w:rsid w:val="00634466"/>
    <w:rsid w:val="0063482B"/>
    <w:rsid w:val="00634C5E"/>
    <w:rsid w:val="006358C7"/>
    <w:rsid w:val="006358E7"/>
    <w:rsid w:val="00635BAD"/>
    <w:rsid w:val="00636503"/>
    <w:rsid w:val="0063728A"/>
    <w:rsid w:val="006375A8"/>
    <w:rsid w:val="00637E44"/>
    <w:rsid w:val="00640028"/>
    <w:rsid w:val="0064049B"/>
    <w:rsid w:val="00642358"/>
    <w:rsid w:val="00642EDC"/>
    <w:rsid w:val="006435A1"/>
    <w:rsid w:val="00644D16"/>
    <w:rsid w:val="00645A21"/>
    <w:rsid w:val="00645EB3"/>
    <w:rsid w:val="00646FBA"/>
    <w:rsid w:val="006504EB"/>
    <w:rsid w:val="006505B4"/>
    <w:rsid w:val="006507CF"/>
    <w:rsid w:val="006513F6"/>
    <w:rsid w:val="006518D4"/>
    <w:rsid w:val="00651D20"/>
    <w:rsid w:val="00652744"/>
    <w:rsid w:val="00652B5F"/>
    <w:rsid w:val="006531AB"/>
    <w:rsid w:val="00653D76"/>
    <w:rsid w:val="00653ECD"/>
    <w:rsid w:val="00654589"/>
    <w:rsid w:val="00654732"/>
    <w:rsid w:val="0065486E"/>
    <w:rsid w:val="006548A4"/>
    <w:rsid w:val="00654A4B"/>
    <w:rsid w:val="00654ADB"/>
    <w:rsid w:val="00655769"/>
    <w:rsid w:val="0065591A"/>
    <w:rsid w:val="00655955"/>
    <w:rsid w:val="006563A9"/>
    <w:rsid w:val="00657E15"/>
    <w:rsid w:val="006600C7"/>
    <w:rsid w:val="00661C81"/>
    <w:rsid w:val="00663369"/>
    <w:rsid w:val="00663FB6"/>
    <w:rsid w:val="00665928"/>
    <w:rsid w:val="006676DD"/>
    <w:rsid w:val="006678AA"/>
    <w:rsid w:val="006702DB"/>
    <w:rsid w:val="006703A3"/>
    <w:rsid w:val="00671039"/>
    <w:rsid w:val="0067250B"/>
    <w:rsid w:val="0067370C"/>
    <w:rsid w:val="00673F0A"/>
    <w:rsid w:val="0067425C"/>
    <w:rsid w:val="00675DCF"/>
    <w:rsid w:val="006760FD"/>
    <w:rsid w:val="00680ACE"/>
    <w:rsid w:val="00680E6A"/>
    <w:rsid w:val="00680F5A"/>
    <w:rsid w:val="0068271E"/>
    <w:rsid w:val="006829EA"/>
    <w:rsid w:val="006831E7"/>
    <w:rsid w:val="00684A8A"/>
    <w:rsid w:val="00684A9E"/>
    <w:rsid w:val="006850D6"/>
    <w:rsid w:val="006852D3"/>
    <w:rsid w:val="00685508"/>
    <w:rsid w:val="00686124"/>
    <w:rsid w:val="006863C6"/>
    <w:rsid w:val="00686D17"/>
    <w:rsid w:val="00686F2C"/>
    <w:rsid w:val="00691092"/>
    <w:rsid w:val="00691557"/>
    <w:rsid w:val="00691718"/>
    <w:rsid w:val="00691878"/>
    <w:rsid w:val="00691971"/>
    <w:rsid w:val="00692D6B"/>
    <w:rsid w:val="00693AAA"/>
    <w:rsid w:val="006946DC"/>
    <w:rsid w:val="00694BCE"/>
    <w:rsid w:val="00694E17"/>
    <w:rsid w:val="006954CF"/>
    <w:rsid w:val="0069553A"/>
    <w:rsid w:val="006958FB"/>
    <w:rsid w:val="00695D1B"/>
    <w:rsid w:val="006962DD"/>
    <w:rsid w:val="006973F2"/>
    <w:rsid w:val="006A0846"/>
    <w:rsid w:val="006A0B43"/>
    <w:rsid w:val="006A20FE"/>
    <w:rsid w:val="006A2567"/>
    <w:rsid w:val="006A2649"/>
    <w:rsid w:val="006A4ADA"/>
    <w:rsid w:val="006A5A90"/>
    <w:rsid w:val="006A5DC4"/>
    <w:rsid w:val="006A5FB8"/>
    <w:rsid w:val="006A698E"/>
    <w:rsid w:val="006A6ADE"/>
    <w:rsid w:val="006A73D8"/>
    <w:rsid w:val="006A76EA"/>
    <w:rsid w:val="006A7DA6"/>
    <w:rsid w:val="006B0BF9"/>
    <w:rsid w:val="006B1A54"/>
    <w:rsid w:val="006B1AD5"/>
    <w:rsid w:val="006B264B"/>
    <w:rsid w:val="006B274E"/>
    <w:rsid w:val="006B294A"/>
    <w:rsid w:val="006B3A3A"/>
    <w:rsid w:val="006B4B2D"/>
    <w:rsid w:val="006B5153"/>
    <w:rsid w:val="006B5555"/>
    <w:rsid w:val="006B733C"/>
    <w:rsid w:val="006B74BD"/>
    <w:rsid w:val="006B7BC0"/>
    <w:rsid w:val="006C0968"/>
    <w:rsid w:val="006C1322"/>
    <w:rsid w:val="006C1442"/>
    <w:rsid w:val="006C1457"/>
    <w:rsid w:val="006C1869"/>
    <w:rsid w:val="006C1BD2"/>
    <w:rsid w:val="006C4E51"/>
    <w:rsid w:val="006C5BD0"/>
    <w:rsid w:val="006C6615"/>
    <w:rsid w:val="006C6869"/>
    <w:rsid w:val="006C690A"/>
    <w:rsid w:val="006C6ADC"/>
    <w:rsid w:val="006C6C26"/>
    <w:rsid w:val="006C6DEA"/>
    <w:rsid w:val="006C6EAC"/>
    <w:rsid w:val="006C6EEE"/>
    <w:rsid w:val="006C7DF4"/>
    <w:rsid w:val="006C7FE5"/>
    <w:rsid w:val="006D047F"/>
    <w:rsid w:val="006D21CE"/>
    <w:rsid w:val="006D30DC"/>
    <w:rsid w:val="006D42E4"/>
    <w:rsid w:val="006D4E0A"/>
    <w:rsid w:val="006D50F4"/>
    <w:rsid w:val="006D5444"/>
    <w:rsid w:val="006D5D24"/>
    <w:rsid w:val="006D5ECD"/>
    <w:rsid w:val="006D6601"/>
    <w:rsid w:val="006D7F78"/>
    <w:rsid w:val="006E0405"/>
    <w:rsid w:val="006E0428"/>
    <w:rsid w:val="006E0AC3"/>
    <w:rsid w:val="006E0E08"/>
    <w:rsid w:val="006E1217"/>
    <w:rsid w:val="006E1C70"/>
    <w:rsid w:val="006E2829"/>
    <w:rsid w:val="006E2FBE"/>
    <w:rsid w:val="006E35F6"/>
    <w:rsid w:val="006E460C"/>
    <w:rsid w:val="006E49B4"/>
    <w:rsid w:val="006E64BA"/>
    <w:rsid w:val="006E73E6"/>
    <w:rsid w:val="006E74F4"/>
    <w:rsid w:val="006E7963"/>
    <w:rsid w:val="006F0253"/>
    <w:rsid w:val="006F0518"/>
    <w:rsid w:val="006F2519"/>
    <w:rsid w:val="006F25F1"/>
    <w:rsid w:val="006F2B06"/>
    <w:rsid w:val="006F34B1"/>
    <w:rsid w:val="006F39DC"/>
    <w:rsid w:val="006F3BFF"/>
    <w:rsid w:val="006F4B1B"/>
    <w:rsid w:val="006F60F7"/>
    <w:rsid w:val="006F667B"/>
    <w:rsid w:val="006F6777"/>
    <w:rsid w:val="006F7629"/>
    <w:rsid w:val="006F799D"/>
    <w:rsid w:val="006F7D68"/>
    <w:rsid w:val="00700274"/>
    <w:rsid w:val="007011C1"/>
    <w:rsid w:val="0070134D"/>
    <w:rsid w:val="00701467"/>
    <w:rsid w:val="00702F4B"/>
    <w:rsid w:val="00703A52"/>
    <w:rsid w:val="007052A2"/>
    <w:rsid w:val="00705A40"/>
    <w:rsid w:val="00705ECB"/>
    <w:rsid w:val="007065A1"/>
    <w:rsid w:val="007068B6"/>
    <w:rsid w:val="007069F2"/>
    <w:rsid w:val="0070764E"/>
    <w:rsid w:val="007076FC"/>
    <w:rsid w:val="00707A9C"/>
    <w:rsid w:val="00707CFD"/>
    <w:rsid w:val="00707F86"/>
    <w:rsid w:val="007102E9"/>
    <w:rsid w:val="00711D6A"/>
    <w:rsid w:val="00711F3D"/>
    <w:rsid w:val="00712CDA"/>
    <w:rsid w:val="0071365A"/>
    <w:rsid w:val="00713848"/>
    <w:rsid w:val="0071495C"/>
    <w:rsid w:val="00714B32"/>
    <w:rsid w:val="00714B92"/>
    <w:rsid w:val="00716BD3"/>
    <w:rsid w:val="00717497"/>
    <w:rsid w:val="00717771"/>
    <w:rsid w:val="007201EE"/>
    <w:rsid w:val="00722187"/>
    <w:rsid w:val="0072258A"/>
    <w:rsid w:val="00722B5C"/>
    <w:rsid w:val="00722BB2"/>
    <w:rsid w:val="00723156"/>
    <w:rsid w:val="00723234"/>
    <w:rsid w:val="007238AF"/>
    <w:rsid w:val="007238DB"/>
    <w:rsid w:val="00723E4F"/>
    <w:rsid w:val="0072436C"/>
    <w:rsid w:val="0072466A"/>
    <w:rsid w:val="00724AC5"/>
    <w:rsid w:val="00725D2C"/>
    <w:rsid w:val="00726489"/>
    <w:rsid w:val="0072678F"/>
    <w:rsid w:val="00727346"/>
    <w:rsid w:val="0072753D"/>
    <w:rsid w:val="007276E3"/>
    <w:rsid w:val="007276FB"/>
    <w:rsid w:val="00730135"/>
    <w:rsid w:val="007306DB"/>
    <w:rsid w:val="007310C4"/>
    <w:rsid w:val="0073114C"/>
    <w:rsid w:val="00731B34"/>
    <w:rsid w:val="0073250D"/>
    <w:rsid w:val="00732CCD"/>
    <w:rsid w:val="007345A4"/>
    <w:rsid w:val="007346DA"/>
    <w:rsid w:val="00735F8F"/>
    <w:rsid w:val="00736236"/>
    <w:rsid w:val="00736876"/>
    <w:rsid w:val="00736AAA"/>
    <w:rsid w:val="00736B81"/>
    <w:rsid w:val="00737953"/>
    <w:rsid w:val="00737D54"/>
    <w:rsid w:val="00740F9D"/>
    <w:rsid w:val="00741695"/>
    <w:rsid w:val="0074257D"/>
    <w:rsid w:val="00743EFF"/>
    <w:rsid w:val="00743F6F"/>
    <w:rsid w:val="00745260"/>
    <w:rsid w:val="00745A4E"/>
    <w:rsid w:val="00746AE3"/>
    <w:rsid w:val="00746F39"/>
    <w:rsid w:val="00747292"/>
    <w:rsid w:val="0075052B"/>
    <w:rsid w:val="007521D0"/>
    <w:rsid w:val="007528DE"/>
    <w:rsid w:val="0075518D"/>
    <w:rsid w:val="00755B2F"/>
    <w:rsid w:val="00757711"/>
    <w:rsid w:val="00757E16"/>
    <w:rsid w:val="0076000B"/>
    <w:rsid w:val="00760581"/>
    <w:rsid w:val="0076134E"/>
    <w:rsid w:val="00761EF5"/>
    <w:rsid w:val="007620D9"/>
    <w:rsid w:val="00762184"/>
    <w:rsid w:val="007623BE"/>
    <w:rsid w:val="0076366E"/>
    <w:rsid w:val="00763905"/>
    <w:rsid w:val="0076425C"/>
    <w:rsid w:val="007645BD"/>
    <w:rsid w:val="00764CB5"/>
    <w:rsid w:val="0076625E"/>
    <w:rsid w:val="00766DC4"/>
    <w:rsid w:val="00767016"/>
    <w:rsid w:val="00767B2B"/>
    <w:rsid w:val="00770765"/>
    <w:rsid w:val="007712D3"/>
    <w:rsid w:val="007742AD"/>
    <w:rsid w:val="00774944"/>
    <w:rsid w:val="00774BB3"/>
    <w:rsid w:val="0077506F"/>
    <w:rsid w:val="00775E47"/>
    <w:rsid w:val="0077756E"/>
    <w:rsid w:val="00780D9D"/>
    <w:rsid w:val="00781EBF"/>
    <w:rsid w:val="007841FD"/>
    <w:rsid w:val="00785DAC"/>
    <w:rsid w:val="00787C3E"/>
    <w:rsid w:val="00790924"/>
    <w:rsid w:val="00791957"/>
    <w:rsid w:val="00791C90"/>
    <w:rsid w:val="007933B1"/>
    <w:rsid w:val="00794718"/>
    <w:rsid w:val="00794FA9"/>
    <w:rsid w:val="00795B43"/>
    <w:rsid w:val="00796126"/>
    <w:rsid w:val="00796BD1"/>
    <w:rsid w:val="007973CF"/>
    <w:rsid w:val="00797ECC"/>
    <w:rsid w:val="007A0D38"/>
    <w:rsid w:val="007A0D4D"/>
    <w:rsid w:val="007A188D"/>
    <w:rsid w:val="007A18B3"/>
    <w:rsid w:val="007A1D13"/>
    <w:rsid w:val="007A44F2"/>
    <w:rsid w:val="007A56A8"/>
    <w:rsid w:val="007A60CB"/>
    <w:rsid w:val="007A6A2B"/>
    <w:rsid w:val="007A74B8"/>
    <w:rsid w:val="007A797D"/>
    <w:rsid w:val="007B010D"/>
    <w:rsid w:val="007B0603"/>
    <w:rsid w:val="007B0654"/>
    <w:rsid w:val="007B0AB9"/>
    <w:rsid w:val="007B14AD"/>
    <w:rsid w:val="007B232F"/>
    <w:rsid w:val="007B2859"/>
    <w:rsid w:val="007B2DC0"/>
    <w:rsid w:val="007B4356"/>
    <w:rsid w:val="007B466C"/>
    <w:rsid w:val="007B46B7"/>
    <w:rsid w:val="007B4CC4"/>
    <w:rsid w:val="007B5293"/>
    <w:rsid w:val="007B5847"/>
    <w:rsid w:val="007B5D82"/>
    <w:rsid w:val="007B633D"/>
    <w:rsid w:val="007B6399"/>
    <w:rsid w:val="007B6480"/>
    <w:rsid w:val="007B745B"/>
    <w:rsid w:val="007C0045"/>
    <w:rsid w:val="007C0271"/>
    <w:rsid w:val="007C1C25"/>
    <w:rsid w:val="007C2038"/>
    <w:rsid w:val="007C33D3"/>
    <w:rsid w:val="007C40C8"/>
    <w:rsid w:val="007C4C74"/>
    <w:rsid w:val="007C5657"/>
    <w:rsid w:val="007C620B"/>
    <w:rsid w:val="007C62F1"/>
    <w:rsid w:val="007C6AD6"/>
    <w:rsid w:val="007C76CB"/>
    <w:rsid w:val="007C79E8"/>
    <w:rsid w:val="007C7AFF"/>
    <w:rsid w:val="007D01B9"/>
    <w:rsid w:val="007D1282"/>
    <w:rsid w:val="007D32C1"/>
    <w:rsid w:val="007D35A3"/>
    <w:rsid w:val="007D407B"/>
    <w:rsid w:val="007D4685"/>
    <w:rsid w:val="007D469C"/>
    <w:rsid w:val="007D477E"/>
    <w:rsid w:val="007D4B82"/>
    <w:rsid w:val="007D4D2A"/>
    <w:rsid w:val="007D5329"/>
    <w:rsid w:val="007D55CB"/>
    <w:rsid w:val="007D57D8"/>
    <w:rsid w:val="007D5815"/>
    <w:rsid w:val="007D6319"/>
    <w:rsid w:val="007D67C9"/>
    <w:rsid w:val="007D7382"/>
    <w:rsid w:val="007D7493"/>
    <w:rsid w:val="007D74E7"/>
    <w:rsid w:val="007D7DE0"/>
    <w:rsid w:val="007E045A"/>
    <w:rsid w:val="007E059C"/>
    <w:rsid w:val="007E0980"/>
    <w:rsid w:val="007E0FD5"/>
    <w:rsid w:val="007E17F8"/>
    <w:rsid w:val="007E3B86"/>
    <w:rsid w:val="007E5624"/>
    <w:rsid w:val="007E7C6E"/>
    <w:rsid w:val="007F0738"/>
    <w:rsid w:val="007F0D23"/>
    <w:rsid w:val="007F0F97"/>
    <w:rsid w:val="007F1460"/>
    <w:rsid w:val="007F2DFD"/>
    <w:rsid w:val="007F2F02"/>
    <w:rsid w:val="007F32C4"/>
    <w:rsid w:val="007F46FE"/>
    <w:rsid w:val="007F5130"/>
    <w:rsid w:val="007F5A7B"/>
    <w:rsid w:val="007F5C4F"/>
    <w:rsid w:val="008000E4"/>
    <w:rsid w:val="00800749"/>
    <w:rsid w:val="00801F3E"/>
    <w:rsid w:val="00804412"/>
    <w:rsid w:val="00806885"/>
    <w:rsid w:val="00806EDB"/>
    <w:rsid w:val="00807097"/>
    <w:rsid w:val="00810A20"/>
    <w:rsid w:val="00810B92"/>
    <w:rsid w:val="00810C7E"/>
    <w:rsid w:val="00811579"/>
    <w:rsid w:val="008116D1"/>
    <w:rsid w:val="008126D0"/>
    <w:rsid w:val="0081298E"/>
    <w:rsid w:val="00813318"/>
    <w:rsid w:val="0081440E"/>
    <w:rsid w:val="0081679F"/>
    <w:rsid w:val="0081702D"/>
    <w:rsid w:val="0081766E"/>
    <w:rsid w:val="008178D7"/>
    <w:rsid w:val="00817CF5"/>
    <w:rsid w:val="008206D6"/>
    <w:rsid w:val="00820B52"/>
    <w:rsid w:val="0082211F"/>
    <w:rsid w:val="00822458"/>
    <w:rsid w:val="008227E1"/>
    <w:rsid w:val="00823A2E"/>
    <w:rsid w:val="00824F04"/>
    <w:rsid w:val="008251C9"/>
    <w:rsid w:val="00825B27"/>
    <w:rsid w:val="00826A01"/>
    <w:rsid w:val="00827984"/>
    <w:rsid w:val="00827B72"/>
    <w:rsid w:val="008303D5"/>
    <w:rsid w:val="0083042F"/>
    <w:rsid w:val="0083102B"/>
    <w:rsid w:val="008318AF"/>
    <w:rsid w:val="00831A33"/>
    <w:rsid w:val="00831B1B"/>
    <w:rsid w:val="008324BC"/>
    <w:rsid w:val="008335DC"/>
    <w:rsid w:val="00833795"/>
    <w:rsid w:val="0083410D"/>
    <w:rsid w:val="008355CB"/>
    <w:rsid w:val="008367E4"/>
    <w:rsid w:val="008371DF"/>
    <w:rsid w:val="00837AA1"/>
    <w:rsid w:val="00843835"/>
    <w:rsid w:val="00843D71"/>
    <w:rsid w:val="0084508D"/>
    <w:rsid w:val="00845B25"/>
    <w:rsid w:val="008463A7"/>
    <w:rsid w:val="0084721F"/>
    <w:rsid w:val="0084725E"/>
    <w:rsid w:val="00847619"/>
    <w:rsid w:val="00847FB9"/>
    <w:rsid w:val="008503C6"/>
    <w:rsid w:val="00850456"/>
    <w:rsid w:val="0085069D"/>
    <w:rsid w:val="00851A4C"/>
    <w:rsid w:val="00851ADF"/>
    <w:rsid w:val="008525B8"/>
    <w:rsid w:val="0085282E"/>
    <w:rsid w:val="00852EC7"/>
    <w:rsid w:val="008536EE"/>
    <w:rsid w:val="00853727"/>
    <w:rsid w:val="008554B3"/>
    <w:rsid w:val="00856387"/>
    <w:rsid w:val="008574E0"/>
    <w:rsid w:val="00857FE5"/>
    <w:rsid w:val="0086038F"/>
    <w:rsid w:val="0086043F"/>
    <w:rsid w:val="008605A9"/>
    <w:rsid w:val="00860BE5"/>
    <w:rsid w:val="00861485"/>
    <w:rsid w:val="008614A8"/>
    <w:rsid w:val="008616FB"/>
    <w:rsid w:val="00862A1B"/>
    <w:rsid w:val="00862A23"/>
    <w:rsid w:val="00862CAA"/>
    <w:rsid w:val="00863AE9"/>
    <w:rsid w:val="00863D8A"/>
    <w:rsid w:val="00864611"/>
    <w:rsid w:val="00864A33"/>
    <w:rsid w:val="00864DB3"/>
    <w:rsid w:val="008659A9"/>
    <w:rsid w:val="00866FDD"/>
    <w:rsid w:val="008675D6"/>
    <w:rsid w:val="00867DEC"/>
    <w:rsid w:val="00870285"/>
    <w:rsid w:val="008702FC"/>
    <w:rsid w:val="008708C1"/>
    <w:rsid w:val="00870A4A"/>
    <w:rsid w:val="008710C2"/>
    <w:rsid w:val="008712CB"/>
    <w:rsid w:val="008713F4"/>
    <w:rsid w:val="00872A39"/>
    <w:rsid w:val="00872BC1"/>
    <w:rsid w:val="00873FA3"/>
    <w:rsid w:val="00874440"/>
    <w:rsid w:val="00874958"/>
    <w:rsid w:val="00874A67"/>
    <w:rsid w:val="008760B7"/>
    <w:rsid w:val="008767C6"/>
    <w:rsid w:val="008769A7"/>
    <w:rsid w:val="008769FB"/>
    <w:rsid w:val="00876D6A"/>
    <w:rsid w:val="008776CC"/>
    <w:rsid w:val="00877A0F"/>
    <w:rsid w:val="00877BDF"/>
    <w:rsid w:val="00880088"/>
    <w:rsid w:val="00880E99"/>
    <w:rsid w:val="00881A39"/>
    <w:rsid w:val="00881B9C"/>
    <w:rsid w:val="00881D78"/>
    <w:rsid w:val="00881DA3"/>
    <w:rsid w:val="00882636"/>
    <w:rsid w:val="008831F8"/>
    <w:rsid w:val="0088366C"/>
    <w:rsid w:val="00883E2D"/>
    <w:rsid w:val="00884456"/>
    <w:rsid w:val="00884BCE"/>
    <w:rsid w:val="0088507A"/>
    <w:rsid w:val="008869BD"/>
    <w:rsid w:val="00887809"/>
    <w:rsid w:val="0089085D"/>
    <w:rsid w:val="00891265"/>
    <w:rsid w:val="0089148C"/>
    <w:rsid w:val="00892145"/>
    <w:rsid w:val="008925EE"/>
    <w:rsid w:val="00892DF9"/>
    <w:rsid w:val="00892E07"/>
    <w:rsid w:val="008931A5"/>
    <w:rsid w:val="00893452"/>
    <w:rsid w:val="0089391F"/>
    <w:rsid w:val="00893F24"/>
    <w:rsid w:val="008951F7"/>
    <w:rsid w:val="0089533F"/>
    <w:rsid w:val="00895D9B"/>
    <w:rsid w:val="00896474"/>
    <w:rsid w:val="008A1843"/>
    <w:rsid w:val="008A3E8B"/>
    <w:rsid w:val="008A4B39"/>
    <w:rsid w:val="008A68DD"/>
    <w:rsid w:val="008A6902"/>
    <w:rsid w:val="008B0C03"/>
    <w:rsid w:val="008B132F"/>
    <w:rsid w:val="008B1503"/>
    <w:rsid w:val="008B1B01"/>
    <w:rsid w:val="008B1C45"/>
    <w:rsid w:val="008B2F5C"/>
    <w:rsid w:val="008B3853"/>
    <w:rsid w:val="008B4424"/>
    <w:rsid w:val="008B4786"/>
    <w:rsid w:val="008B5173"/>
    <w:rsid w:val="008B64E7"/>
    <w:rsid w:val="008B79CB"/>
    <w:rsid w:val="008C074C"/>
    <w:rsid w:val="008C0776"/>
    <w:rsid w:val="008C0E23"/>
    <w:rsid w:val="008C115E"/>
    <w:rsid w:val="008C1DEB"/>
    <w:rsid w:val="008C27C6"/>
    <w:rsid w:val="008C2B20"/>
    <w:rsid w:val="008C2BED"/>
    <w:rsid w:val="008C370D"/>
    <w:rsid w:val="008C524D"/>
    <w:rsid w:val="008C602F"/>
    <w:rsid w:val="008C6F07"/>
    <w:rsid w:val="008C7052"/>
    <w:rsid w:val="008C70E8"/>
    <w:rsid w:val="008D0057"/>
    <w:rsid w:val="008D0C99"/>
    <w:rsid w:val="008D1457"/>
    <w:rsid w:val="008D1A1F"/>
    <w:rsid w:val="008D20B1"/>
    <w:rsid w:val="008D215B"/>
    <w:rsid w:val="008D2C18"/>
    <w:rsid w:val="008D3E33"/>
    <w:rsid w:val="008D5B4A"/>
    <w:rsid w:val="008D6680"/>
    <w:rsid w:val="008D72BC"/>
    <w:rsid w:val="008D738E"/>
    <w:rsid w:val="008D74CE"/>
    <w:rsid w:val="008D7CAA"/>
    <w:rsid w:val="008E005E"/>
    <w:rsid w:val="008E01F0"/>
    <w:rsid w:val="008E08C3"/>
    <w:rsid w:val="008E19AF"/>
    <w:rsid w:val="008E21AE"/>
    <w:rsid w:val="008E382F"/>
    <w:rsid w:val="008E40DD"/>
    <w:rsid w:val="008E4AA1"/>
    <w:rsid w:val="008E5D9A"/>
    <w:rsid w:val="008E6433"/>
    <w:rsid w:val="008E73B0"/>
    <w:rsid w:val="008E760D"/>
    <w:rsid w:val="008F016A"/>
    <w:rsid w:val="008F0EA5"/>
    <w:rsid w:val="008F0FC0"/>
    <w:rsid w:val="008F1526"/>
    <w:rsid w:val="008F166D"/>
    <w:rsid w:val="008F2171"/>
    <w:rsid w:val="008F2286"/>
    <w:rsid w:val="008F2E56"/>
    <w:rsid w:val="008F31A8"/>
    <w:rsid w:val="008F3298"/>
    <w:rsid w:val="008F567B"/>
    <w:rsid w:val="008F57D2"/>
    <w:rsid w:val="008F6159"/>
    <w:rsid w:val="008F6162"/>
    <w:rsid w:val="008F6629"/>
    <w:rsid w:val="008F6C4B"/>
    <w:rsid w:val="008F6CD6"/>
    <w:rsid w:val="008F781D"/>
    <w:rsid w:val="008F78D8"/>
    <w:rsid w:val="008F7A23"/>
    <w:rsid w:val="008F7A37"/>
    <w:rsid w:val="008F7C9D"/>
    <w:rsid w:val="0090174F"/>
    <w:rsid w:val="009038AA"/>
    <w:rsid w:val="00905204"/>
    <w:rsid w:val="009056BF"/>
    <w:rsid w:val="00906195"/>
    <w:rsid w:val="00907407"/>
    <w:rsid w:val="00907542"/>
    <w:rsid w:val="00907BB9"/>
    <w:rsid w:val="009106E8"/>
    <w:rsid w:val="0091085C"/>
    <w:rsid w:val="00910F3E"/>
    <w:rsid w:val="00911049"/>
    <w:rsid w:val="009117D8"/>
    <w:rsid w:val="00911C85"/>
    <w:rsid w:val="00911D4B"/>
    <w:rsid w:val="009121BA"/>
    <w:rsid w:val="00912DB4"/>
    <w:rsid w:val="009133AA"/>
    <w:rsid w:val="009135FF"/>
    <w:rsid w:val="00913659"/>
    <w:rsid w:val="00913B30"/>
    <w:rsid w:val="00915074"/>
    <w:rsid w:val="00917DEB"/>
    <w:rsid w:val="00917F81"/>
    <w:rsid w:val="00920461"/>
    <w:rsid w:val="00920748"/>
    <w:rsid w:val="0092110B"/>
    <w:rsid w:val="00921547"/>
    <w:rsid w:val="00921DCD"/>
    <w:rsid w:val="00922085"/>
    <w:rsid w:val="00922766"/>
    <w:rsid w:val="009243A4"/>
    <w:rsid w:val="00925B14"/>
    <w:rsid w:val="00926214"/>
    <w:rsid w:val="00926696"/>
    <w:rsid w:val="00926B10"/>
    <w:rsid w:val="00926BE5"/>
    <w:rsid w:val="00927D41"/>
    <w:rsid w:val="009308F8"/>
    <w:rsid w:val="00932168"/>
    <w:rsid w:val="009326C4"/>
    <w:rsid w:val="00932EC5"/>
    <w:rsid w:val="00933333"/>
    <w:rsid w:val="009341A6"/>
    <w:rsid w:val="009344DE"/>
    <w:rsid w:val="00934B23"/>
    <w:rsid w:val="00934FBB"/>
    <w:rsid w:val="00935561"/>
    <w:rsid w:val="00936B04"/>
    <w:rsid w:val="00937663"/>
    <w:rsid w:val="009435E0"/>
    <w:rsid w:val="00943989"/>
    <w:rsid w:val="00943EF2"/>
    <w:rsid w:val="00945C47"/>
    <w:rsid w:val="00945EE4"/>
    <w:rsid w:val="00946227"/>
    <w:rsid w:val="0094641F"/>
    <w:rsid w:val="00946713"/>
    <w:rsid w:val="00947BB9"/>
    <w:rsid w:val="009503F3"/>
    <w:rsid w:val="00950904"/>
    <w:rsid w:val="00950A96"/>
    <w:rsid w:val="00950ECA"/>
    <w:rsid w:val="00951087"/>
    <w:rsid w:val="00952344"/>
    <w:rsid w:val="00952461"/>
    <w:rsid w:val="00952716"/>
    <w:rsid w:val="009527C6"/>
    <w:rsid w:val="00953C78"/>
    <w:rsid w:val="00954170"/>
    <w:rsid w:val="009559BA"/>
    <w:rsid w:val="00956413"/>
    <w:rsid w:val="009569C9"/>
    <w:rsid w:val="00960845"/>
    <w:rsid w:val="0096093E"/>
    <w:rsid w:val="00960D39"/>
    <w:rsid w:val="00961222"/>
    <w:rsid w:val="00961427"/>
    <w:rsid w:val="00962EA7"/>
    <w:rsid w:val="00963868"/>
    <w:rsid w:val="00965654"/>
    <w:rsid w:val="00965D8B"/>
    <w:rsid w:val="009660D8"/>
    <w:rsid w:val="00967096"/>
    <w:rsid w:val="009675DD"/>
    <w:rsid w:val="00967769"/>
    <w:rsid w:val="00970704"/>
    <w:rsid w:val="009709E6"/>
    <w:rsid w:val="00970FD8"/>
    <w:rsid w:val="00971541"/>
    <w:rsid w:val="00973E4F"/>
    <w:rsid w:val="00974B3D"/>
    <w:rsid w:val="00974E79"/>
    <w:rsid w:val="009754FF"/>
    <w:rsid w:val="00975947"/>
    <w:rsid w:val="00975C1F"/>
    <w:rsid w:val="0097634F"/>
    <w:rsid w:val="00976C1D"/>
    <w:rsid w:val="00977042"/>
    <w:rsid w:val="00977475"/>
    <w:rsid w:val="00977496"/>
    <w:rsid w:val="00977AD3"/>
    <w:rsid w:val="00980044"/>
    <w:rsid w:val="009806E2"/>
    <w:rsid w:val="00980F2B"/>
    <w:rsid w:val="009831C7"/>
    <w:rsid w:val="00984355"/>
    <w:rsid w:val="009843D1"/>
    <w:rsid w:val="00984545"/>
    <w:rsid w:val="00984654"/>
    <w:rsid w:val="00984DCA"/>
    <w:rsid w:val="00985977"/>
    <w:rsid w:val="009868E0"/>
    <w:rsid w:val="00986DA5"/>
    <w:rsid w:val="009871BF"/>
    <w:rsid w:val="00990273"/>
    <w:rsid w:val="00990A43"/>
    <w:rsid w:val="00992056"/>
    <w:rsid w:val="009935C8"/>
    <w:rsid w:val="00993F3F"/>
    <w:rsid w:val="00993F55"/>
    <w:rsid w:val="009958CF"/>
    <w:rsid w:val="00995E75"/>
    <w:rsid w:val="00997ABD"/>
    <w:rsid w:val="009A0A90"/>
    <w:rsid w:val="009A2088"/>
    <w:rsid w:val="009A473A"/>
    <w:rsid w:val="009A4BA9"/>
    <w:rsid w:val="009A570E"/>
    <w:rsid w:val="009A5D0D"/>
    <w:rsid w:val="009A6CF8"/>
    <w:rsid w:val="009B00CF"/>
    <w:rsid w:val="009B049A"/>
    <w:rsid w:val="009B04F3"/>
    <w:rsid w:val="009B0C10"/>
    <w:rsid w:val="009B20C3"/>
    <w:rsid w:val="009B2299"/>
    <w:rsid w:val="009B275F"/>
    <w:rsid w:val="009B2C5C"/>
    <w:rsid w:val="009B2F69"/>
    <w:rsid w:val="009B3112"/>
    <w:rsid w:val="009B3448"/>
    <w:rsid w:val="009B37DF"/>
    <w:rsid w:val="009B79BC"/>
    <w:rsid w:val="009C10CD"/>
    <w:rsid w:val="009C1402"/>
    <w:rsid w:val="009C2BE5"/>
    <w:rsid w:val="009C395E"/>
    <w:rsid w:val="009C396A"/>
    <w:rsid w:val="009C3BC8"/>
    <w:rsid w:val="009C4714"/>
    <w:rsid w:val="009C5487"/>
    <w:rsid w:val="009C5C4B"/>
    <w:rsid w:val="009C5DE2"/>
    <w:rsid w:val="009C7A78"/>
    <w:rsid w:val="009D023E"/>
    <w:rsid w:val="009D2598"/>
    <w:rsid w:val="009D31FF"/>
    <w:rsid w:val="009D447F"/>
    <w:rsid w:val="009D50E5"/>
    <w:rsid w:val="009D745F"/>
    <w:rsid w:val="009D7E7B"/>
    <w:rsid w:val="009D7EB5"/>
    <w:rsid w:val="009E00F4"/>
    <w:rsid w:val="009E045E"/>
    <w:rsid w:val="009E0A5B"/>
    <w:rsid w:val="009E0B40"/>
    <w:rsid w:val="009E2150"/>
    <w:rsid w:val="009E22CC"/>
    <w:rsid w:val="009E22ED"/>
    <w:rsid w:val="009E26D1"/>
    <w:rsid w:val="009E2800"/>
    <w:rsid w:val="009E42BF"/>
    <w:rsid w:val="009E5EDF"/>
    <w:rsid w:val="009E5EEE"/>
    <w:rsid w:val="009E6B37"/>
    <w:rsid w:val="009E721E"/>
    <w:rsid w:val="009E7C40"/>
    <w:rsid w:val="009E7F2D"/>
    <w:rsid w:val="009F09D6"/>
    <w:rsid w:val="009F0A22"/>
    <w:rsid w:val="009F10B6"/>
    <w:rsid w:val="009F1C59"/>
    <w:rsid w:val="009F1CE3"/>
    <w:rsid w:val="009F1FB6"/>
    <w:rsid w:val="009F5C85"/>
    <w:rsid w:val="009F67FB"/>
    <w:rsid w:val="009F6C11"/>
    <w:rsid w:val="009F799E"/>
    <w:rsid w:val="009F7A3F"/>
    <w:rsid w:val="009F7B60"/>
    <w:rsid w:val="009F7E87"/>
    <w:rsid w:val="00A00AD7"/>
    <w:rsid w:val="00A026EC"/>
    <w:rsid w:val="00A0312B"/>
    <w:rsid w:val="00A041AF"/>
    <w:rsid w:val="00A06538"/>
    <w:rsid w:val="00A06933"/>
    <w:rsid w:val="00A07325"/>
    <w:rsid w:val="00A07E58"/>
    <w:rsid w:val="00A07E5E"/>
    <w:rsid w:val="00A1007E"/>
    <w:rsid w:val="00A1080F"/>
    <w:rsid w:val="00A10938"/>
    <w:rsid w:val="00A12BD1"/>
    <w:rsid w:val="00A13935"/>
    <w:rsid w:val="00A15E01"/>
    <w:rsid w:val="00A16001"/>
    <w:rsid w:val="00A16289"/>
    <w:rsid w:val="00A1673F"/>
    <w:rsid w:val="00A16CF7"/>
    <w:rsid w:val="00A203F9"/>
    <w:rsid w:val="00A20A58"/>
    <w:rsid w:val="00A21D30"/>
    <w:rsid w:val="00A22470"/>
    <w:rsid w:val="00A23BCC"/>
    <w:rsid w:val="00A24373"/>
    <w:rsid w:val="00A24A92"/>
    <w:rsid w:val="00A24C03"/>
    <w:rsid w:val="00A25AC5"/>
    <w:rsid w:val="00A25FAB"/>
    <w:rsid w:val="00A2624D"/>
    <w:rsid w:val="00A26586"/>
    <w:rsid w:val="00A30A56"/>
    <w:rsid w:val="00A31928"/>
    <w:rsid w:val="00A32788"/>
    <w:rsid w:val="00A33198"/>
    <w:rsid w:val="00A33239"/>
    <w:rsid w:val="00A33309"/>
    <w:rsid w:val="00A33D12"/>
    <w:rsid w:val="00A35ADE"/>
    <w:rsid w:val="00A36126"/>
    <w:rsid w:val="00A36B75"/>
    <w:rsid w:val="00A36CC9"/>
    <w:rsid w:val="00A400DA"/>
    <w:rsid w:val="00A4046E"/>
    <w:rsid w:val="00A40F9F"/>
    <w:rsid w:val="00A4146D"/>
    <w:rsid w:val="00A41572"/>
    <w:rsid w:val="00A41C74"/>
    <w:rsid w:val="00A421F7"/>
    <w:rsid w:val="00A43BFB"/>
    <w:rsid w:val="00A4437F"/>
    <w:rsid w:val="00A4567E"/>
    <w:rsid w:val="00A46798"/>
    <w:rsid w:val="00A471C3"/>
    <w:rsid w:val="00A4722A"/>
    <w:rsid w:val="00A472E6"/>
    <w:rsid w:val="00A47BD5"/>
    <w:rsid w:val="00A50D33"/>
    <w:rsid w:val="00A51D50"/>
    <w:rsid w:val="00A5247C"/>
    <w:rsid w:val="00A53E48"/>
    <w:rsid w:val="00A54A09"/>
    <w:rsid w:val="00A54ECC"/>
    <w:rsid w:val="00A55A6D"/>
    <w:rsid w:val="00A57684"/>
    <w:rsid w:val="00A57731"/>
    <w:rsid w:val="00A6338B"/>
    <w:rsid w:val="00A64212"/>
    <w:rsid w:val="00A7023C"/>
    <w:rsid w:val="00A70BF1"/>
    <w:rsid w:val="00A71FDE"/>
    <w:rsid w:val="00A73193"/>
    <w:rsid w:val="00A73520"/>
    <w:rsid w:val="00A73D6D"/>
    <w:rsid w:val="00A74406"/>
    <w:rsid w:val="00A753D4"/>
    <w:rsid w:val="00A75AA8"/>
    <w:rsid w:val="00A76413"/>
    <w:rsid w:val="00A766E8"/>
    <w:rsid w:val="00A767C0"/>
    <w:rsid w:val="00A76CC7"/>
    <w:rsid w:val="00A81648"/>
    <w:rsid w:val="00A81A95"/>
    <w:rsid w:val="00A8318C"/>
    <w:rsid w:val="00A83603"/>
    <w:rsid w:val="00A85F8D"/>
    <w:rsid w:val="00A861FA"/>
    <w:rsid w:val="00A866CD"/>
    <w:rsid w:val="00A86743"/>
    <w:rsid w:val="00A86C47"/>
    <w:rsid w:val="00A86CF3"/>
    <w:rsid w:val="00A86D98"/>
    <w:rsid w:val="00A90114"/>
    <w:rsid w:val="00A916FB"/>
    <w:rsid w:val="00A91700"/>
    <w:rsid w:val="00A91F14"/>
    <w:rsid w:val="00A923D6"/>
    <w:rsid w:val="00A92BC5"/>
    <w:rsid w:val="00A9459A"/>
    <w:rsid w:val="00A94DE8"/>
    <w:rsid w:val="00A963C2"/>
    <w:rsid w:val="00A9667D"/>
    <w:rsid w:val="00A97C28"/>
    <w:rsid w:val="00AA03F1"/>
    <w:rsid w:val="00AA049B"/>
    <w:rsid w:val="00AA1148"/>
    <w:rsid w:val="00AA1EBA"/>
    <w:rsid w:val="00AA2502"/>
    <w:rsid w:val="00AA2AC5"/>
    <w:rsid w:val="00AA3351"/>
    <w:rsid w:val="00AA4051"/>
    <w:rsid w:val="00AA48E4"/>
    <w:rsid w:val="00AA5A03"/>
    <w:rsid w:val="00AA5F6A"/>
    <w:rsid w:val="00AA5FAC"/>
    <w:rsid w:val="00AA67B2"/>
    <w:rsid w:val="00AA78A0"/>
    <w:rsid w:val="00AA7936"/>
    <w:rsid w:val="00AA7C01"/>
    <w:rsid w:val="00AA7CBE"/>
    <w:rsid w:val="00AA7E22"/>
    <w:rsid w:val="00AA7F72"/>
    <w:rsid w:val="00AB0D92"/>
    <w:rsid w:val="00AB0E22"/>
    <w:rsid w:val="00AB295B"/>
    <w:rsid w:val="00AB3386"/>
    <w:rsid w:val="00AB368C"/>
    <w:rsid w:val="00AB4399"/>
    <w:rsid w:val="00AB4515"/>
    <w:rsid w:val="00AB5365"/>
    <w:rsid w:val="00AB55C3"/>
    <w:rsid w:val="00AB5B85"/>
    <w:rsid w:val="00AB6E86"/>
    <w:rsid w:val="00AB70C3"/>
    <w:rsid w:val="00AB7B12"/>
    <w:rsid w:val="00AC08AC"/>
    <w:rsid w:val="00AC0995"/>
    <w:rsid w:val="00AC1449"/>
    <w:rsid w:val="00AC1784"/>
    <w:rsid w:val="00AC1F66"/>
    <w:rsid w:val="00AC201A"/>
    <w:rsid w:val="00AC42EB"/>
    <w:rsid w:val="00AC4523"/>
    <w:rsid w:val="00AC4FCA"/>
    <w:rsid w:val="00AC5C1C"/>
    <w:rsid w:val="00AC5ED7"/>
    <w:rsid w:val="00AC6345"/>
    <w:rsid w:val="00AC64A3"/>
    <w:rsid w:val="00AC6BAD"/>
    <w:rsid w:val="00AC73B1"/>
    <w:rsid w:val="00AC7B1B"/>
    <w:rsid w:val="00AD1AD5"/>
    <w:rsid w:val="00AD217B"/>
    <w:rsid w:val="00AD2A7F"/>
    <w:rsid w:val="00AD2FE1"/>
    <w:rsid w:val="00AD528D"/>
    <w:rsid w:val="00AD5332"/>
    <w:rsid w:val="00AE1356"/>
    <w:rsid w:val="00AE1AF6"/>
    <w:rsid w:val="00AE1B25"/>
    <w:rsid w:val="00AE219C"/>
    <w:rsid w:val="00AE262E"/>
    <w:rsid w:val="00AE278F"/>
    <w:rsid w:val="00AE3164"/>
    <w:rsid w:val="00AE3FC7"/>
    <w:rsid w:val="00AE43C3"/>
    <w:rsid w:val="00AE448C"/>
    <w:rsid w:val="00AE4905"/>
    <w:rsid w:val="00AE64C5"/>
    <w:rsid w:val="00AE6AF3"/>
    <w:rsid w:val="00AE735F"/>
    <w:rsid w:val="00AE783E"/>
    <w:rsid w:val="00AE7C9E"/>
    <w:rsid w:val="00AF02C4"/>
    <w:rsid w:val="00AF0AB7"/>
    <w:rsid w:val="00AF1F4A"/>
    <w:rsid w:val="00AF28CC"/>
    <w:rsid w:val="00AF2CFD"/>
    <w:rsid w:val="00AF2F0B"/>
    <w:rsid w:val="00AF302B"/>
    <w:rsid w:val="00AF3203"/>
    <w:rsid w:val="00AF46CF"/>
    <w:rsid w:val="00AF4AA4"/>
    <w:rsid w:val="00AF5DD8"/>
    <w:rsid w:val="00AF6E9D"/>
    <w:rsid w:val="00AF711E"/>
    <w:rsid w:val="00B01969"/>
    <w:rsid w:val="00B01B72"/>
    <w:rsid w:val="00B01CA0"/>
    <w:rsid w:val="00B02327"/>
    <w:rsid w:val="00B025B6"/>
    <w:rsid w:val="00B0279F"/>
    <w:rsid w:val="00B02D1D"/>
    <w:rsid w:val="00B02EB1"/>
    <w:rsid w:val="00B03B55"/>
    <w:rsid w:val="00B056F9"/>
    <w:rsid w:val="00B067AD"/>
    <w:rsid w:val="00B06C22"/>
    <w:rsid w:val="00B06E77"/>
    <w:rsid w:val="00B07653"/>
    <w:rsid w:val="00B11E5D"/>
    <w:rsid w:val="00B127E2"/>
    <w:rsid w:val="00B132EE"/>
    <w:rsid w:val="00B133A2"/>
    <w:rsid w:val="00B137D4"/>
    <w:rsid w:val="00B147AA"/>
    <w:rsid w:val="00B147CB"/>
    <w:rsid w:val="00B15C58"/>
    <w:rsid w:val="00B174FB"/>
    <w:rsid w:val="00B20CD0"/>
    <w:rsid w:val="00B22B10"/>
    <w:rsid w:val="00B23245"/>
    <w:rsid w:val="00B23AA5"/>
    <w:rsid w:val="00B24ABD"/>
    <w:rsid w:val="00B25587"/>
    <w:rsid w:val="00B25C4F"/>
    <w:rsid w:val="00B260B1"/>
    <w:rsid w:val="00B26819"/>
    <w:rsid w:val="00B26E8D"/>
    <w:rsid w:val="00B27232"/>
    <w:rsid w:val="00B27389"/>
    <w:rsid w:val="00B27641"/>
    <w:rsid w:val="00B27675"/>
    <w:rsid w:val="00B31A73"/>
    <w:rsid w:val="00B31C0B"/>
    <w:rsid w:val="00B31CB7"/>
    <w:rsid w:val="00B32E79"/>
    <w:rsid w:val="00B32E93"/>
    <w:rsid w:val="00B33746"/>
    <w:rsid w:val="00B346F3"/>
    <w:rsid w:val="00B34A18"/>
    <w:rsid w:val="00B35001"/>
    <w:rsid w:val="00B364FB"/>
    <w:rsid w:val="00B36D02"/>
    <w:rsid w:val="00B370EA"/>
    <w:rsid w:val="00B37E57"/>
    <w:rsid w:val="00B40CBB"/>
    <w:rsid w:val="00B40FC4"/>
    <w:rsid w:val="00B411AC"/>
    <w:rsid w:val="00B418D2"/>
    <w:rsid w:val="00B41C03"/>
    <w:rsid w:val="00B42677"/>
    <w:rsid w:val="00B4284D"/>
    <w:rsid w:val="00B42DBD"/>
    <w:rsid w:val="00B44D1E"/>
    <w:rsid w:val="00B452E7"/>
    <w:rsid w:val="00B459FF"/>
    <w:rsid w:val="00B460E0"/>
    <w:rsid w:val="00B461DA"/>
    <w:rsid w:val="00B46CD6"/>
    <w:rsid w:val="00B50684"/>
    <w:rsid w:val="00B506C2"/>
    <w:rsid w:val="00B52490"/>
    <w:rsid w:val="00B542F2"/>
    <w:rsid w:val="00B5486A"/>
    <w:rsid w:val="00B55A72"/>
    <w:rsid w:val="00B576A0"/>
    <w:rsid w:val="00B62A19"/>
    <w:rsid w:val="00B62E10"/>
    <w:rsid w:val="00B63245"/>
    <w:rsid w:val="00B63740"/>
    <w:rsid w:val="00B64D6C"/>
    <w:rsid w:val="00B64EE5"/>
    <w:rsid w:val="00B66E80"/>
    <w:rsid w:val="00B67C8F"/>
    <w:rsid w:val="00B67D63"/>
    <w:rsid w:val="00B7094C"/>
    <w:rsid w:val="00B70B8F"/>
    <w:rsid w:val="00B716C8"/>
    <w:rsid w:val="00B727F9"/>
    <w:rsid w:val="00B73AFD"/>
    <w:rsid w:val="00B741D4"/>
    <w:rsid w:val="00B746EA"/>
    <w:rsid w:val="00B74C35"/>
    <w:rsid w:val="00B75AF0"/>
    <w:rsid w:val="00B76099"/>
    <w:rsid w:val="00B764F4"/>
    <w:rsid w:val="00B77D2B"/>
    <w:rsid w:val="00B801BE"/>
    <w:rsid w:val="00B81449"/>
    <w:rsid w:val="00B81B4C"/>
    <w:rsid w:val="00B81DBB"/>
    <w:rsid w:val="00B824F4"/>
    <w:rsid w:val="00B82782"/>
    <w:rsid w:val="00B83195"/>
    <w:rsid w:val="00B83828"/>
    <w:rsid w:val="00B83BFB"/>
    <w:rsid w:val="00B8529B"/>
    <w:rsid w:val="00B85B5F"/>
    <w:rsid w:val="00B8614B"/>
    <w:rsid w:val="00B862B6"/>
    <w:rsid w:val="00B8675B"/>
    <w:rsid w:val="00B8676C"/>
    <w:rsid w:val="00B86AF3"/>
    <w:rsid w:val="00B86BE7"/>
    <w:rsid w:val="00B87D9F"/>
    <w:rsid w:val="00B910B6"/>
    <w:rsid w:val="00B910C8"/>
    <w:rsid w:val="00B9183D"/>
    <w:rsid w:val="00B92021"/>
    <w:rsid w:val="00B9276D"/>
    <w:rsid w:val="00B931AB"/>
    <w:rsid w:val="00B9427C"/>
    <w:rsid w:val="00B95052"/>
    <w:rsid w:val="00B952BA"/>
    <w:rsid w:val="00B95E99"/>
    <w:rsid w:val="00B97D3F"/>
    <w:rsid w:val="00BA06E2"/>
    <w:rsid w:val="00BA0F6B"/>
    <w:rsid w:val="00BA1503"/>
    <w:rsid w:val="00BA15C6"/>
    <w:rsid w:val="00BA1B17"/>
    <w:rsid w:val="00BA27D6"/>
    <w:rsid w:val="00BA2E33"/>
    <w:rsid w:val="00BA32E2"/>
    <w:rsid w:val="00BA39EC"/>
    <w:rsid w:val="00BA4B37"/>
    <w:rsid w:val="00BA4E90"/>
    <w:rsid w:val="00BA7210"/>
    <w:rsid w:val="00BA7E54"/>
    <w:rsid w:val="00BB0DAB"/>
    <w:rsid w:val="00BB0EA0"/>
    <w:rsid w:val="00BB20AB"/>
    <w:rsid w:val="00BB2133"/>
    <w:rsid w:val="00BB26F5"/>
    <w:rsid w:val="00BB2A72"/>
    <w:rsid w:val="00BB2B26"/>
    <w:rsid w:val="00BB3576"/>
    <w:rsid w:val="00BB5BB4"/>
    <w:rsid w:val="00BB5E30"/>
    <w:rsid w:val="00BB5F42"/>
    <w:rsid w:val="00BB5F51"/>
    <w:rsid w:val="00BB65D5"/>
    <w:rsid w:val="00BB69A2"/>
    <w:rsid w:val="00BB7148"/>
    <w:rsid w:val="00BC08DD"/>
    <w:rsid w:val="00BC0E85"/>
    <w:rsid w:val="00BC0F71"/>
    <w:rsid w:val="00BC14F1"/>
    <w:rsid w:val="00BC1D26"/>
    <w:rsid w:val="00BC215A"/>
    <w:rsid w:val="00BC27F4"/>
    <w:rsid w:val="00BC2EC9"/>
    <w:rsid w:val="00BC33F1"/>
    <w:rsid w:val="00BC3EEA"/>
    <w:rsid w:val="00BC5D4C"/>
    <w:rsid w:val="00BC6752"/>
    <w:rsid w:val="00BD0339"/>
    <w:rsid w:val="00BD28D8"/>
    <w:rsid w:val="00BD2944"/>
    <w:rsid w:val="00BD2E25"/>
    <w:rsid w:val="00BD2E52"/>
    <w:rsid w:val="00BD39E8"/>
    <w:rsid w:val="00BD4B7D"/>
    <w:rsid w:val="00BD5349"/>
    <w:rsid w:val="00BD634B"/>
    <w:rsid w:val="00BD63B7"/>
    <w:rsid w:val="00BD6C1A"/>
    <w:rsid w:val="00BD7998"/>
    <w:rsid w:val="00BD7D23"/>
    <w:rsid w:val="00BE1715"/>
    <w:rsid w:val="00BE1919"/>
    <w:rsid w:val="00BE202F"/>
    <w:rsid w:val="00BE2184"/>
    <w:rsid w:val="00BE2C17"/>
    <w:rsid w:val="00BE3A00"/>
    <w:rsid w:val="00BE3F80"/>
    <w:rsid w:val="00BE4078"/>
    <w:rsid w:val="00BE477F"/>
    <w:rsid w:val="00BE6E47"/>
    <w:rsid w:val="00BE6EEC"/>
    <w:rsid w:val="00BE7056"/>
    <w:rsid w:val="00BF0070"/>
    <w:rsid w:val="00BF043B"/>
    <w:rsid w:val="00BF08EC"/>
    <w:rsid w:val="00BF09A3"/>
    <w:rsid w:val="00BF0A1E"/>
    <w:rsid w:val="00BF2203"/>
    <w:rsid w:val="00BF2354"/>
    <w:rsid w:val="00BF2A85"/>
    <w:rsid w:val="00BF3B1B"/>
    <w:rsid w:val="00BF4065"/>
    <w:rsid w:val="00BF4961"/>
    <w:rsid w:val="00BF553F"/>
    <w:rsid w:val="00BF5E60"/>
    <w:rsid w:val="00BF617D"/>
    <w:rsid w:val="00BF6585"/>
    <w:rsid w:val="00BF6707"/>
    <w:rsid w:val="00BF6AB0"/>
    <w:rsid w:val="00BF71CF"/>
    <w:rsid w:val="00C00C9F"/>
    <w:rsid w:val="00C01ECE"/>
    <w:rsid w:val="00C02703"/>
    <w:rsid w:val="00C03836"/>
    <w:rsid w:val="00C04490"/>
    <w:rsid w:val="00C0517D"/>
    <w:rsid w:val="00C05D26"/>
    <w:rsid w:val="00C06692"/>
    <w:rsid w:val="00C06FC9"/>
    <w:rsid w:val="00C10176"/>
    <w:rsid w:val="00C107F6"/>
    <w:rsid w:val="00C10B8B"/>
    <w:rsid w:val="00C10D89"/>
    <w:rsid w:val="00C1137B"/>
    <w:rsid w:val="00C13E56"/>
    <w:rsid w:val="00C14311"/>
    <w:rsid w:val="00C14C0A"/>
    <w:rsid w:val="00C15024"/>
    <w:rsid w:val="00C159BC"/>
    <w:rsid w:val="00C15B0B"/>
    <w:rsid w:val="00C15D65"/>
    <w:rsid w:val="00C16218"/>
    <w:rsid w:val="00C16C4B"/>
    <w:rsid w:val="00C20CE6"/>
    <w:rsid w:val="00C21122"/>
    <w:rsid w:val="00C21394"/>
    <w:rsid w:val="00C21B49"/>
    <w:rsid w:val="00C21DA1"/>
    <w:rsid w:val="00C22A65"/>
    <w:rsid w:val="00C22F51"/>
    <w:rsid w:val="00C237E6"/>
    <w:rsid w:val="00C23F48"/>
    <w:rsid w:val="00C23FFB"/>
    <w:rsid w:val="00C24CAD"/>
    <w:rsid w:val="00C25396"/>
    <w:rsid w:val="00C2603E"/>
    <w:rsid w:val="00C26090"/>
    <w:rsid w:val="00C26685"/>
    <w:rsid w:val="00C26781"/>
    <w:rsid w:val="00C27732"/>
    <w:rsid w:val="00C32A11"/>
    <w:rsid w:val="00C32E4E"/>
    <w:rsid w:val="00C3437E"/>
    <w:rsid w:val="00C35468"/>
    <w:rsid w:val="00C35C5C"/>
    <w:rsid w:val="00C368B8"/>
    <w:rsid w:val="00C4024D"/>
    <w:rsid w:val="00C424BF"/>
    <w:rsid w:val="00C426AE"/>
    <w:rsid w:val="00C44F61"/>
    <w:rsid w:val="00C4539F"/>
    <w:rsid w:val="00C466A1"/>
    <w:rsid w:val="00C46F4D"/>
    <w:rsid w:val="00C50834"/>
    <w:rsid w:val="00C50F65"/>
    <w:rsid w:val="00C510B2"/>
    <w:rsid w:val="00C51871"/>
    <w:rsid w:val="00C52F4A"/>
    <w:rsid w:val="00C52FCF"/>
    <w:rsid w:val="00C53C41"/>
    <w:rsid w:val="00C5401B"/>
    <w:rsid w:val="00C60C1B"/>
    <w:rsid w:val="00C61715"/>
    <w:rsid w:val="00C61903"/>
    <w:rsid w:val="00C65307"/>
    <w:rsid w:val="00C65DA5"/>
    <w:rsid w:val="00C662C7"/>
    <w:rsid w:val="00C672DD"/>
    <w:rsid w:val="00C674E6"/>
    <w:rsid w:val="00C678A1"/>
    <w:rsid w:val="00C67923"/>
    <w:rsid w:val="00C70107"/>
    <w:rsid w:val="00C7070A"/>
    <w:rsid w:val="00C70BEF"/>
    <w:rsid w:val="00C72551"/>
    <w:rsid w:val="00C7270A"/>
    <w:rsid w:val="00C73089"/>
    <w:rsid w:val="00C73D5E"/>
    <w:rsid w:val="00C741B0"/>
    <w:rsid w:val="00C75B23"/>
    <w:rsid w:val="00C767B8"/>
    <w:rsid w:val="00C76A42"/>
    <w:rsid w:val="00C77F32"/>
    <w:rsid w:val="00C8106B"/>
    <w:rsid w:val="00C81307"/>
    <w:rsid w:val="00C81784"/>
    <w:rsid w:val="00C82248"/>
    <w:rsid w:val="00C8231E"/>
    <w:rsid w:val="00C83276"/>
    <w:rsid w:val="00C83642"/>
    <w:rsid w:val="00C83D82"/>
    <w:rsid w:val="00C84A91"/>
    <w:rsid w:val="00C8551C"/>
    <w:rsid w:val="00C86CA9"/>
    <w:rsid w:val="00C87567"/>
    <w:rsid w:val="00C907C6"/>
    <w:rsid w:val="00C90E1A"/>
    <w:rsid w:val="00C90E1B"/>
    <w:rsid w:val="00C921F8"/>
    <w:rsid w:val="00C93689"/>
    <w:rsid w:val="00C938ED"/>
    <w:rsid w:val="00C94B90"/>
    <w:rsid w:val="00C94E58"/>
    <w:rsid w:val="00C95767"/>
    <w:rsid w:val="00C97F04"/>
    <w:rsid w:val="00CA0F3E"/>
    <w:rsid w:val="00CA100F"/>
    <w:rsid w:val="00CA11E0"/>
    <w:rsid w:val="00CA135E"/>
    <w:rsid w:val="00CA212A"/>
    <w:rsid w:val="00CA245B"/>
    <w:rsid w:val="00CA2813"/>
    <w:rsid w:val="00CA387E"/>
    <w:rsid w:val="00CA3DA4"/>
    <w:rsid w:val="00CA3E2F"/>
    <w:rsid w:val="00CA46C3"/>
    <w:rsid w:val="00CA5442"/>
    <w:rsid w:val="00CA5ACE"/>
    <w:rsid w:val="00CA5E09"/>
    <w:rsid w:val="00CA6043"/>
    <w:rsid w:val="00CA6A04"/>
    <w:rsid w:val="00CA79D9"/>
    <w:rsid w:val="00CA7AD6"/>
    <w:rsid w:val="00CB10CB"/>
    <w:rsid w:val="00CB1E31"/>
    <w:rsid w:val="00CB2241"/>
    <w:rsid w:val="00CB43AB"/>
    <w:rsid w:val="00CB470D"/>
    <w:rsid w:val="00CB486A"/>
    <w:rsid w:val="00CB4BCC"/>
    <w:rsid w:val="00CB4E64"/>
    <w:rsid w:val="00CB5441"/>
    <w:rsid w:val="00CB5B2B"/>
    <w:rsid w:val="00CB66C2"/>
    <w:rsid w:val="00CC0186"/>
    <w:rsid w:val="00CC046A"/>
    <w:rsid w:val="00CC2AA2"/>
    <w:rsid w:val="00CC417C"/>
    <w:rsid w:val="00CC44A1"/>
    <w:rsid w:val="00CC6421"/>
    <w:rsid w:val="00CC6B9C"/>
    <w:rsid w:val="00CC6D62"/>
    <w:rsid w:val="00CC7421"/>
    <w:rsid w:val="00CC7733"/>
    <w:rsid w:val="00CC7AF0"/>
    <w:rsid w:val="00CD06EE"/>
    <w:rsid w:val="00CD0A11"/>
    <w:rsid w:val="00CD0C56"/>
    <w:rsid w:val="00CD171D"/>
    <w:rsid w:val="00CD2199"/>
    <w:rsid w:val="00CD23A6"/>
    <w:rsid w:val="00CD2E45"/>
    <w:rsid w:val="00CD4895"/>
    <w:rsid w:val="00CD628B"/>
    <w:rsid w:val="00CD6971"/>
    <w:rsid w:val="00CE01CC"/>
    <w:rsid w:val="00CE0264"/>
    <w:rsid w:val="00CE2039"/>
    <w:rsid w:val="00CE2444"/>
    <w:rsid w:val="00CE26D8"/>
    <w:rsid w:val="00CE2B11"/>
    <w:rsid w:val="00CE3368"/>
    <w:rsid w:val="00CE3CE3"/>
    <w:rsid w:val="00CE493A"/>
    <w:rsid w:val="00CE5B3B"/>
    <w:rsid w:val="00CE5C94"/>
    <w:rsid w:val="00CE692C"/>
    <w:rsid w:val="00CE6DA5"/>
    <w:rsid w:val="00CE755E"/>
    <w:rsid w:val="00CF0C38"/>
    <w:rsid w:val="00CF0C8D"/>
    <w:rsid w:val="00CF0F84"/>
    <w:rsid w:val="00CF1CD6"/>
    <w:rsid w:val="00CF2DF2"/>
    <w:rsid w:val="00CF2E39"/>
    <w:rsid w:val="00CF322B"/>
    <w:rsid w:val="00CF33CB"/>
    <w:rsid w:val="00CF432D"/>
    <w:rsid w:val="00CF5BF2"/>
    <w:rsid w:val="00CF5C76"/>
    <w:rsid w:val="00CF60FC"/>
    <w:rsid w:val="00CF66C2"/>
    <w:rsid w:val="00D00924"/>
    <w:rsid w:val="00D00F7F"/>
    <w:rsid w:val="00D01A57"/>
    <w:rsid w:val="00D01D0E"/>
    <w:rsid w:val="00D02C34"/>
    <w:rsid w:val="00D03CDE"/>
    <w:rsid w:val="00D049C6"/>
    <w:rsid w:val="00D05BFA"/>
    <w:rsid w:val="00D07D88"/>
    <w:rsid w:val="00D106A2"/>
    <w:rsid w:val="00D10B18"/>
    <w:rsid w:val="00D128CC"/>
    <w:rsid w:val="00D14DB9"/>
    <w:rsid w:val="00D150B1"/>
    <w:rsid w:val="00D15103"/>
    <w:rsid w:val="00D15209"/>
    <w:rsid w:val="00D152C1"/>
    <w:rsid w:val="00D15B07"/>
    <w:rsid w:val="00D16149"/>
    <w:rsid w:val="00D16219"/>
    <w:rsid w:val="00D179CD"/>
    <w:rsid w:val="00D17D2E"/>
    <w:rsid w:val="00D203B4"/>
    <w:rsid w:val="00D20641"/>
    <w:rsid w:val="00D21A7C"/>
    <w:rsid w:val="00D22529"/>
    <w:rsid w:val="00D2286F"/>
    <w:rsid w:val="00D2297F"/>
    <w:rsid w:val="00D22CD2"/>
    <w:rsid w:val="00D23CE9"/>
    <w:rsid w:val="00D24EF9"/>
    <w:rsid w:val="00D260AC"/>
    <w:rsid w:val="00D26399"/>
    <w:rsid w:val="00D2661B"/>
    <w:rsid w:val="00D30CEF"/>
    <w:rsid w:val="00D31186"/>
    <w:rsid w:val="00D3124E"/>
    <w:rsid w:val="00D33817"/>
    <w:rsid w:val="00D340ED"/>
    <w:rsid w:val="00D34B15"/>
    <w:rsid w:val="00D355E7"/>
    <w:rsid w:val="00D356DE"/>
    <w:rsid w:val="00D359C9"/>
    <w:rsid w:val="00D36858"/>
    <w:rsid w:val="00D37C35"/>
    <w:rsid w:val="00D40753"/>
    <w:rsid w:val="00D40BA5"/>
    <w:rsid w:val="00D410DD"/>
    <w:rsid w:val="00D410FC"/>
    <w:rsid w:val="00D4324C"/>
    <w:rsid w:val="00D43461"/>
    <w:rsid w:val="00D437B0"/>
    <w:rsid w:val="00D43F3A"/>
    <w:rsid w:val="00D453F6"/>
    <w:rsid w:val="00D45725"/>
    <w:rsid w:val="00D45905"/>
    <w:rsid w:val="00D45AB6"/>
    <w:rsid w:val="00D45C71"/>
    <w:rsid w:val="00D46838"/>
    <w:rsid w:val="00D501E2"/>
    <w:rsid w:val="00D50A5A"/>
    <w:rsid w:val="00D519A1"/>
    <w:rsid w:val="00D519CD"/>
    <w:rsid w:val="00D51D18"/>
    <w:rsid w:val="00D5219B"/>
    <w:rsid w:val="00D53C27"/>
    <w:rsid w:val="00D5493D"/>
    <w:rsid w:val="00D54E35"/>
    <w:rsid w:val="00D5532A"/>
    <w:rsid w:val="00D5684F"/>
    <w:rsid w:val="00D56954"/>
    <w:rsid w:val="00D577A6"/>
    <w:rsid w:val="00D578B4"/>
    <w:rsid w:val="00D60F50"/>
    <w:rsid w:val="00D61627"/>
    <w:rsid w:val="00D61675"/>
    <w:rsid w:val="00D61EFC"/>
    <w:rsid w:val="00D625FE"/>
    <w:rsid w:val="00D627FC"/>
    <w:rsid w:val="00D62EC6"/>
    <w:rsid w:val="00D62EF4"/>
    <w:rsid w:val="00D6395D"/>
    <w:rsid w:val="00D647A1"/>
    <w:rsid w:val="00D64E34"/>
    <w:rsid w:val="00D66477"/>
    <w:rsid w:val="00D66491"/>
    <w:rsid w:val="00D67D8B"/>
    <w:rsid w:val="00D70483"/>
    <w:rsid w:val="00D705C0"/>
    <w:rsid w:val="00D708D9"/>
    <w:rsid w:val="00D70A39"/>
    <w:rsid w:val="00D70CB7"/>
    <w:rsid w:val="00D72160"/>
    <w:rsid w:val="00D7290A"/>
    <w:rsid w:val="00D72B83"/>
    <w:rsid w:val="00D735BF"/>
    <w:rsid w:val="00D737E8"/>
    <w:rsid w:val="00D73CF0"/>
    <w:rsid w:val="00D741D7"/>
    <w:rsid w:val="00D74833"/>
    <w:rsid w:val="00D75A4F"/>
    <w:rsid w:val="00D76204"/>
    <w:rsid w:val="00D7788A"/>
    <w:rsid w:val="00D77BA0"/>
    <w:rsid w:val="00D81AE8"/>
    <w:rsid w:val="00D8383C"/>
    <w:rsid w:val="00D8482B"/>
    <w:rsid w:val="00D85024"/>
    <w:rsid w:val="00D85637"/>
    <w:rsid w:val="00D872B0"/>
    <w:rsid w:val="00D87D19"/>
    <w:rsid w:val="00D92168"/>
    <w:rsid w:val="00D92984"/>
    <w:rsid w:val="00D92A59"/>
    <w:rsid w:val="00D939DC"/>
    <w:rsid w:val="00D93DF1"/>
    <w:rsid w:val="00D93F55"/>
    <w:rsid w:val="00D959DB"/>
    <w:rsid w:val="00D97CA3"/>
    <w:rsid w:val="00DA2151"/>
    <w:rsid w:val="00DA2EF3"/>
    <w:rsid w:val="00DA3A8A"/>
    <w:rsid w:val="00DA3AC3"/>
    <w:rsid w:val="00DA3CB6"/>
    <w:rsid w:val="00DA42D0"/>
    <w:rsid w:val="00DA4AB5"/>
    <w:rsid w:val="00DA587C"/>
    <w:rsid w:val="00DA62E4"/>
    <w:rsid w:val="00DA65AE"/>
    <w:rsid w:val="00DA6731"/>
    <w:rsid w:val="00DA7606"/>
    <w:rsid w:val="00DB0788"/>
    <w:rsid w:val="00DB08FF"/>
    <w:rsid w:val="00DB090B"/>
    <w:rsid w:val="00DB1B2A"/>
    <w:rsid w:val="00DB1FA9"/>
    <w:rsid w:val="00DB38AC"/>
    <w:rsid w:val="00DB3B9E"/>
    <w:rsid w:val="00DB5571"/>
    <w:rsid w:val="00DB5CF9"/>
    <w:rsid w:val="00DB5E99"/>
    <w:rsid w:val="00DB6AB8"/>
    <w:rsid w:val="00DB6C4C"/>
    <w:rsid w:val="00DB7208"/>
    <w:rsid w:val="00DB7C26"/>
    <w:rsid w:val="00DC0392"/>
    <w:rsid w:val="00DC150B"/>
    <w:rsid w:val="00DC19F3"/>
    <w:rsid w:val="00DC213A"/>
    <w:rsid w:val="00DC2B3B"/>
    <w:rsid w:val="00DC4509"/>
    <w:rsid w:val="00DC7BF1"/>
    <w:rsid w:val="00DC7F58"/>
    <w:rsid w:val="00DD1CE0"/>
    <w:rsid w:val="00DD2661"/>
    <w:rsid w:val="00DD3B61"/>
    <w:rsid w:val="00DD5B90"/>
    <w:rsid w:val="00DD678B"/>
    <w:rsid w:val="00DE1406"/>
    <w:rsid w:val="00DE1F5B"/>
    <w:rsid w:val="00DE23B8"/>
    <w:rsid w:val="00DE271C"/>
    <w:rsid w:val="00DE3248"/>
    <w:rsid w:val="00DE3755"/>
    <w:rsid w:val="00DE3CB7"/>
    <w:rsid w:val="00DE3DCE"/>
    <w:rsid w:val="00DE46A2"/>
    <w:rsid w:val="00DE49E5"/>
    <w:rsid w:val="00DE4B2C"/>
    <w:rsid w:val="00DE4BE7"/>
    <w:rsid w:val="00DE5366"/>
    <w:rsid w:val="00DE594E"/>
    <w:rsid w:val="00DE5E3B"/>
    <w:rsid w:val="00DE67B2"/>
    <w:rsid w:val="00DE77D9"/>
    <w:rsid w:val="00DF0253"/>
    <w:rsid w:val="00DF06A8"/>
    <w:rsid w:val="00DF129D"/>
    <w:rsid w:val="00DF1515"/>
    <w:rsid w:val="00DF1D8F"/>
    <w:rsid w:val="00DF21A2"/>
    <w:rsid w:val="00DF338B"/>
    <w:rsid w:val="00DF3948"/>
    <w:rsid w:val="00DF3E1A"/>
    <w:rsid w:val="00DF423C"/>
    <w:rsid w:val="00DF4742"/>
    <w:rsid w:val="00DF47FE"/>
    <w:rsid w:val="00DF6C1F"/>
    <w:rsid w:val="00DF6F0F"/>
    <w:rsid w:val="00DF71E2"/>
    <w:rsid w:val="00E00158"/>
    <w:rsid w:val="00E00638"/>
    <w:rsid w:val="00E02636"/>
    <w:rsid w:val="00E0368D"/>
    <w:rsid w:val="00E042FC"/>
    <w:rsid w:val="00E05913"/>
    <w:rsid w:val="00E05F90"/>
    <w:rsid w:val="00E0611F"/>
    <w:rsid w:val="00E067ED"/>
    <w:rsid w:val="00E0704B"/>
    <w:rsid w:val="00E10C87"/>
    <w:rsid w:val="00E1164A"/>
    <w:rsid w:val="00E11921"/>
    <w:rsid w:val="00E1354C"/>
    <w:rsid w:val="00E13CD8"/>
    <w:rsid w:val="00E14C1A"/>
    <w:rsid w:val="00E14C30"/>
    <w:rsid w:val="00E15EBB"/>
    <w:rsid w:val="00E163FF"/>
    <w:rsid w:val="00E17977"/>
    <w:rsid w:val="00E202A6"/>
    <w:rsid w:val="00E20F15"/>
    <w:rsid w:val="00E22362"/>
    <w:rsid w:val="00E234EC"/>
    <w:rsid w:val="00E23D5E"/>
    <w:rsid w:val="00E24185"/>
    <w:rsid w:val="00E24716"/>
    <w:rsid w:val="00E24A61"/>
    <w:rsid w:val="00E24DEF"/>
    <w:rsid w:val="00E25CAA"/>
    <w:rsid w:val="00E26D9B"/>
    <w:rsid w:val="00E26FC9"/>
    <w:rsid w:val="00E273BE"/>
    <w:rsid w:val="00E27FCA"/>
    <w:rsid w:val="00E30B8C"/>
    <w:rsid w:val="00E3131A"/>
    <w:rsid w:val="00E3277A"/>
    <w:rsid w:val="00E328B5"/>
    <w:rsid w:val="00E33700"/>
    <w:rsid w:val="00E33BE3"/>
    <w:rsid w:val="00E341F2"/>
    <w:rsid w:val="00E348A1"/>
    <w:rsid w:val="00E34AE1"/>
    <w:rsid w:val="00E350E0"/>
    <w:rsid w:val="00E35241"/>
    <w:rsid w:val="00E3611D"/>
    <w:rsid w:val="00E36824"/>
    <w:rsid w:val="00E36D62"/>
    <w:rsid w:val="00E36E77"/>
    <w:rsid w:val="00E37889"/>
    <w:rsid w:val="00E379AE"/>
    <w:rsid w:val="00E37DAE"/>
    <w:rsid w:val="00E40434"/>
    <w:rsid w:val="00E40708"/>
    <w:rsid w:val="00E40EFB"/>
    <w:rsid w:val="00E410F5"/>
    <w:rsid w:val="00E41222"/>
    <w:rsid w:val="00E43290"/>
    <w:rsid w:val="00E432A8"/>
    <w:rsid w:val="00E4365D"/>
    <w:rsid w:val="00E43952"/>
    <w:rsid w:val="00E43A5D"/>
    <w:rsid w:val="00E43AF9"/>
    <w:rsid w:val="00E44089"/>
    <w:rsid w:val="00E44AE3"/>
    <w:rsid w:val="00E44E8E"/>
    <w:rsid w:val="00E45601"/>
    <w:rsid w:val="00E476CA"/>
    <w:rsid w:val="00E4794B"/>
    <w:rsid w:val="00E47ADA"/>
    <w:rsid w:val="00E50711"/>
    <w:rsid w:val="00E50820"/>
    <w:rsid w:val="00E53475"/>
    <w:rsid w:val="00E5390B"/>
    <w:rsid w:val="00E53EA5"/>
    <w:rsid w:val="00E54D3E"/>
    <w:rsid w:val="00E550C5"/>
    <w:rsid w:val="00E56417"/>
    <w:rsid w:val="00E5663C"/>
    <w:rsid w:val="00E568B7"/>
    <w:rsid w:val="00E57382"/>
    <w:rsid w:val="00E60094"/>
    <w:rsid w:val="00E61673"/>
    <w:rsid w:val="00E61A55"/>
    <w:rsid w:val="00E624E5"/>
    <w:rsid w:val="00E62963"/>
    <w:rsid w:val="00E6341E"/>
    <w:rsid w:val="00E63BE8"/>
    <w:rsid w:val="00E63EE1"/>
    <w:rsid w:val="00E644FE"/>
    <w:rsid w:val="00E66C33"/>
    <w:rsid w:val="00E67CE3"/>
    <w:rsid w:val="00E70FD2"/>
    <w:rsid w:val="00E71080"/>
    <w:rsid w:val="00E73186"/>
    <w:rsid w:val="00E763D7"/>
    <w:rsid w:val="00E76800"/>
    <w:rsid w:val="00E80D99"/>
    <w:rsid w:val="00E81248"/>
    <w:rsid w:val="00E81E7C"/>
    <w:rsid w:val="00E82ADA"/>
    <w:rsid w:val="00E82D7F"/>
    <w:rsid w:val="00E834CE"/>
    <w:rsid w:val="00E836AF"/>
    <w:rsid w:val="00E84C5E"/>
    <w:rsid w:val="00E856F2"/>
    <w:rsid w:val="00E85782"/>
    <w:rsid w:val="00E859BB"/>
    <w:rsid w:val="00E865DB"/>
    <w:rsid w:val="00E86ACA"/>
    <w:rsid w:val="00E87C9D"/>
    <w:rsid w:val="00E90018"/>
    <w:rsid w:val="00E9187E"/>
    <w:rsid w:val="00E91C51"/>
    <w:rsid w:val="00E91EEE"/>
    <w:rsid w:val="00E92C51"/>
    <w:rsid w:val="00E932BC"/>
    <w:rsid w:val="00E93BDA"/>
    <w:rsid w:val="00E9560C"/>
    <w:rsid w:val="00E95C98"/>
    <w:rsid w:val="00E96C0B"/>
    <w:rsid w:val="00EA1907"/>
    <w:rsid w:val="00EA4172"/>
    <w:rsid w:val="00EA5107"/>
    <w:rsid w:val="00EA59B2"/>
    <w:rsid w:val="00EA6815"/>
    <w:rsid w:val="00EA7ECB"/>
    <w:rsid w:val="00EB0B85"/>
    <w:rsid w:val="00EB115C"/>
    <w:rsid w:val="00EB1237"/>
    <w:rsid w:val="00EB1CCE"/>
    <w:rsid w:val="00EB1F6E"/>
    <w:rsid w:val="00EB21C3"/>
    <w:rsid w:val="00EB22C4"/>
    <w:rsid w:val="00EB2D98"/>
    <w:rsid w:val="00EB35FA"/>
    <w:rsid w:val="00EB41C8"/>
    <w:rsid w:val="00EB4707"/>
    <w:rsid w:val="00EB4E73"/>
    <w:rsid w:val="00EB6335"/>
    <w:rsid w:val="00EB74F7"/>
    <w:rsid w:val="00EB7C94"/>
    <w:rsid w:val="00EC05F7"/>
    <w:rsid w:val="00EC1158"/>
    <w:rsid w:val="00EC1202"/>
    <w:rsid w:val="00EC13E3"/>
    <w:rsid w:val="00EC174A"/>
    <w:rsid w:val="00EC24C4"/>
    <w:rsid w:val="00EC2635"/>
    <w:rsid w:val="00EC3F0C"/>
    <w:rsid w:val="00EC4BAC"/>
    <w:rsid w:val="00EC6548"/>
    <w:rsid w:val="00EC6DAF"/>
    <w:rsid w:val="00EC7E32"/>
    <w:rsid w:val="00ED0038"/>
    <w:rsid w:val="00ED1797"/>
    <w:rsid w:val="00ED2739"/>
    <w:rsid w:val="00ED2B1A"/>
    <w:rsid w:val="00ED2E70"/>
    <w:rsid w:val="00ED5B4E"/>
    <w:rsid w:val="00ED7FF5"/>
    <w:rsid w:val="00EE0742"/>
    <w:rsid w:val="00EE1E52"/>
    <w:rsid w:val="00EE3483"/>
    <w:rsid w:val="00EE49A2"/>
    <w:rsid w:val="00EE4B7B"/>
    <w:rsid w:val="00EE4D5C"/>
    <w:rsid w:val="00EE6A5B"/>
    <w:rsid w:val="00EE6A84"/>
    <w:rsid w:val="00EE6EA1"/>
    <w:rsid w:val="00EF1BA4"/>
    <w:rsid w:val="00EF276B"/>
    <w:rsid w:val="00EF2A07"/>
    <w:rsid w:val="00EF32F0"/>
    <w:rsid w:val="00EF352E"/>
    <w:rsid w:val="00EF35B3"/>
    <w:rsid w:val="00EF44C0"/>
    <w:rsid w:val="00EF5230"/>
    <w:rsid w:val="00EF5672"/>
    <w:rsid w:val="00EF7A9E"/>
    <w:rsid w:val="00EF7F71"/>
    <w:rsid w:val="00F00B0C"/>
    <w:rsid w:val="00F0117D"/>
    <w:rsid w:val="00F0191E"/>
    <w:rsid w:val="00F02660"/>
    <w:rsid w:val="00F02810"/>
    <w:rsid w:val="00F0351C"/>
    <w:rsid w:val="00F05675"/>
    <w:rsid w:val="00F05782"/>
    <w:rsid w:val="00F058B6"/>
    <w:rsid w:val="00F064B9"/>
    <w:rsid w:val="00F072A2"/>
    <w:rsid w:val="00F07B1D"/>
    <w:rsid w:val="00F07F7C"/>
    <w:rsid w:val="00F10076"/>
    <w:rsid w:val="00F10BDE"/>
    <w:rsid w:val="00F11EE4"/>
    <w:rsid w:val="00F125AE"/>
    <w:rsid w:val="00F13902"/>
    <w:rsid w:val="00F13AC8"/>
    <w:rsid w:val="00F14EDF"/>
    <w:rsid w:val="00F15746"/>
    <w:rsid w:val="00F16884"/>
    <w:rsid w:val="00F16B5D"/>
    <w:rsid w:val="00F17550"/>
    <w:rsid w:val="00F1757D"/>
    <w:rsid w:val="00F2068D"/>
    <w:rsid w:val="00F21377"/>
    <w:rsid w:val="00F23570"/>
    <w:rsid w:val="00F241CC"/>
    <w:rsid w:val="00F24E0C"/>
    <w:rsid w:val="00F24F18"/>
    <w:rsid w:val="00F26313"/>
    <w:rsid w:val="00F27866"/>
    <w:rsid w:val="00F3055A"/>
    <w:rsid w:val="00F30E4A"/>
    <w:rsid w:val="00F31603"/>
    <w:rsid w:val="00F322ED"/>
    <w:rsid w:val="00F33243"/>
    <w:rsid w:val="00F344A5"/>
    <w:rsid w:val="00F34CB0"/>
    <w:rsid w:val="00F35EC9"/>
    <w:rsid w:val="00F36851"/>
    <w:rsid w:val="00F36B4F"/>
    <w:rsid w:val="00F37B6A"/>
    <w:rsid w:val="00F37B9A"/>
    <w:rsid w:val="00F40943"/>
    <w:rsid w:val="00F40AD8"/>
    <w:rsid w:val="00F41463"/>
    <w:rsid w:val="00F417C0"/>
    <w:rsid w:val="00F4267F"/>
    <w:rsid w:val="00F43AC6"/>
    <w:rsid w:val="00F43B0C"/>
    <w:rsid w:val="00F441FA"/>
    <w:rsid w:val="00F4488F"/>
    <w:rsid w:val="00F44913"/>
    <w:rsid w:val="00F4560B"/>
    <w:rsid w:val="00F45EFC"/>
    <w:rsid w:val="00F46478"/>
    <w:rsid w:val="00F4706B"/>
    <w:rsid w:val="00F471B1"/>
    <w:rsid w:val="00F500E0"/>
    <w:rsid w:val="00F5119F"/>
    <w:rsid w:val="00F51A2E"/>
    <w:rsid w:val="00F534FD"/>
    <w:rsid w:val="00F55C64"/>
    <w:rsid w:val="00F571F7"/>
    <w:rsid w:val="00F610E4"/>
    <w:rsid w:val="00F61E6A"/>
    <w:rsid w:val="00F61FBE"/>
    <w:rsid w:val="00F62919"/>
    <w:rsid w:val="00F62CE5"/>
    <w:rsid w:val="00F63031"/>
    <w:rsid w:val="00F631C9"/>
    <w:rsid w:val="00F63502"/>
    <w:rsid w:val="00F63949"/>
    <w:rsid w:val="00F64008"/>
    <w:rsid w:val="00F645BD"/>
    <w:rsid w:val="00F64933"/>
    <w:rsid w:val="00F6537B"/>
    <w:rsid w:val="00F653BB"/>
    <w:rsid w:val="00F667C0"/>
    <w:rsid w:val="00F66D61"/>
    <w:rsid w:val="00F6761D"/>
    <w:rsid w:val="00F7027D"/>
    <w:rsid w:val="00F705BA"/>
    <w:rsid w:val="00F70F8A"/>
    <w:rsid w:val="00F72971"/>
    <w:rsid w:val="00F742FB"/>
    <w:rsid w:val="00F745C3"/>
    <w:rsid w:val="00F74BC8"/>
    <w:rsid w:val="00F750FF"/>
    <w:rsid w:val="00F7530F"/>
    <w:rsid w:val="00F772D4"/>
    <w:rsid w:val="00F8026F"/>
    <w:rsid w:val="00F83CAB"/>
    <w:rsid w:val="00F847DC"/>
    <w:rsid w:val="00F85471"/>
    <w:rsid w:val="00F86067"/>
    <w:rsid w:val="00F86E9B"/>
    <w:rsid w:val="00F871B9"/>
    <w:rsid w:val="00F87874"/>
    <w:rsid w:val="00F9044B"/>
    <w:rsid w:val="00F91241"/>
    <w:rsid w:val="00F91A01"/>
    <w:rsid w:val="00F91D69"/>
    <w:rsid w:val="00F91EEC"/>
    <w:rsid w:val="00F9230B"/>
    <w:rsid w:val="00F92C04"/>
    <w:rsid w:val="00F92FF7"/>
    <w:rsid w:val="00F93490"/>
    <w:rsid w:val="00F93951"/>
    <w:rsid w:val="00F958A0"/>
    <w:rsid w:val="00F95DFF"/>
    <w:rsid w:val="00FA0192"/>
    <w:rsid w:val="00FA0B70"/>
    <w:rsid w:val="00FA0EB2"/>
    <w:rsid w:val="00FA207B"/>
    <w:rsid w:val="00FA2299"/>
    <w:rsid w:val="00FA234E"/>
    <w:rsid w:val="00FA316F"/>
    <w:rsid w:val="00FA32BE"/>
    <w:rsid w:val="00FA3887"/>
    <w:rsid w:val="00FA3C20"/>
    <w:rsid w:val="00FA4533"/>
    <w:rsid w:val="00FA64E0"/>
    <w:rsid w:val="00FA73AE"/>
    <w:rsid w:val="00FB1E9E"/>
    <w:rsid w:val="00FB2674"/>
    <w:rsid w:val="00FB2ABB"/>
    <w:rsid w:val="00FB2F57"/>
    <w:rsid w:val="00FB3385"/>
    <w:rsid w:val="00FB3ECA"/>
    <w:rsid w:val="00FB4413"/>
    <w:rsid w:val="00FB50B6"/>
    <w:rsid w:val="00FB542A"/>
    <w:rsid w:val="00FB5653"/>
    <w:rsid w:val="00FB65D1"/>
    <w:rsid w:val="00FB68FB"/>
    <w:rsid w:val="00FB73FF"/>
    <w:rsid w:val="00FB787C"/>
    <w:rsid w:val="00FC1234"/>
    <w:rsid w:val="00FC2F54"/>
    <w:rsid w:val="00FC37B9"/>
    <w:rsid w:val="00FC38FF"/>
    <w:rsid w:val="00FC3B99"/>
    <w:rsid w:val="00FC3F53"/>
    <w:rsid w:val="00FC4773"/>
    <w:rsid w:val="00FC5698"/>
    <w:rsid w:val="00FC58AF"/>
    <w:rsid w:val="00FC5A5A"/>
    <w:rsid w:val="00FC7CE3"/>
    <w:rsid w:val="00FC7FFA"/>
    <w:rsid w:val="00FD135B"/>
    <w:rsid w:val="00FD1FB2"/>
    <w:rsid w:val="00FD2914"/>
    <w:rsid w:val="00FD2A5C"/>
    <w:rsid w:val="00FD3790"/>
    <w:rsid w:val="00FD3A27"/>
    <w:rsid w:val="00FD46DE"/>
    <w:rsid w:val="00FD5517"/>
    <w:rsid w:val="00FD5D14"/>
    <w:rsid w:val="00FD60BE"/>
    <w:rsid w:val="00FD69D2"/>
    <w:rsid w:val="00FD7928"/>
    <w:rsid w:val="00FD7C7B"/>
    <w:rsid w:val="00FD7D31"/>
    <w:rsid w:val="00FD7D72"/>
    <w:rsid w:val="00FE01F4"/>
    <w:rsid w:val="00FE1662"/>
    <w:rsid w:val="00FE1C1C"/>
    <w:rsid w:val="00FE27A9"/>
    <w:rsid w:val="00FE5B34"/>
    <w:rsid w:val="00FE5C22"/>
    <w:rsid w:val="00FE5D10"/>
    <w:rsid w:val="00FE611B"/>
    <w:rsid w:val="00FE735E"/>
    <w:rsid w:val="00FE73AA"/>
    <w:rsid w:val="00FE7663"/>
    <w:rsid w:val="00FE79DC"/>
    <w:rsid w:val="00FF102D"/>
    <w:rsid w:val="00FF2BE6"/>
    <w:rsid w:val="00FF2EE0"/>
    <w:rsid w:val="00FF3067"/>
    <w:rsid w:val="00FF39C3"/>
    <w:rsid w:val="00FF5C3B"/>
    <w:rsid w:val="00FF6251"/>
    <w:rsid w:val="00FF75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32449"/>
    <o:shapelayout v:ext="edit">
      <o:idmap v:ext="edit" data="1"/>
    </o:shapelayout>
  </w:shapeDefaults>
  <w:decimalSymbol w:val="."/>
  <w:listSeparator w:val=","/>
  <w14:docId w14:val="50CFFEB2"/>
  <w15:docId w15:val="{3D567DB7-14DF-4FCB-A9EA-791984417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7A9"/>
    <w:rPr>
      <w:rFonts w:eastAsiaTheme="minorEastAsia" w:cs="Times New Roman"/>
      <w:lang w:val="en-PH" w:eastAsia="en-PH"/>
    </w:rPr>
  </w:style>
  <w:style w:type="paragraph" w:styleId="Heading1">
    <w:name w:val="heading 1"/>
    <w:basedOn w:val="Normal"/>
    <w:next w:val="Normal"/>
    <w:link w:val="Heading1Char"/>
    <w:uiPriority w:val="9"/>
    <w:qFormat/>
    <w:rsid w:val="00396F6D"/>
    <w:pPr>
      <w:keepNext/>
      <w:keepLines/>
      <w:spacing w:before="480" w:after="0"/>
      <w:outlineLvl w:val="0"/>
    </w:pPr>
    <w:rPr>
      <w:rFonts w:ascii="Times New Roman" w:eastAsiaTheme="majorEastAsia" w:hAnsi="Times New Roman" w:cstheme="majorBidi"/>
      <w:b/>
      <w:bCs/>
      <w:sz w:val="26"/>
      <w:szCs w:val="28"/>
      <w:lang w:val="en-US" w:eastAsia="ja-JP"/>
    </w:rPr>
  </w:style>
  <w:style w:type="paragraph" w:styleId="Heading2">
    <w:name w:val="heading 2"/>
    <w:basedOn w:val="Normal"/>
    <w:next w:val="Normal"/>
    <w:link w:val="Heading2Char"/>
    <w:uiPriority w:val="9"/>
    <w:unhideWhenUsed/>
    <w:qFormat/>
    <w:rsid w:val="00396F6D"/>
    <w:pPr>
      <w:keepNext/>
      <w:keepLines/>
      <w:spacing w:before="40" w:after="0"/>
      <w:outlineLvl w:val="1"/>
    </w:pPr>
    <w:rPr>
      <w:rFonts w:ascii="Times New Roman" w:eastAsiaTheme="majorEastAsia" w:hAnsi="Times New Roman" w:cstheme="majorBidi"/>
      <w:caps/>
      <w:sz w:val="26"/>
      <w:szCs w:val="26"/>
    </w:rPr>
  </w:style>
  <w:style w:type="paragraph" w:styleId="Heading3">
    <w:name w:val="heading 3"/>
    <w:basedOn w:val="Normal"/>
    <w:next w:val="Normal"/>
    <w:link w:val="Heading3Char"/>
    <w:uiPriority w:val="9"/>
    <w:unhideWhenUsed/>
    <w:qFormat/>
    <w:rsid w:val="00396F6D"/>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EB2D98"/>
    <w:pPr>
      <w:keepNext/>
      <w:keepLines/>
      <w:spacing w:before="40" w:after="0" w:line="360" w:lineRule="auto"/>
      <w:outlineLvl w:val="3"/>
    </w:pPr>
    <w:rPr>
      <w:rFonts w:ascii="Times New Roman" w:eastAsiaTheme="majorEastAsia" w:hAnsi="Times New Roman"/>
      <w:b/>
      <w:bCs/>
      <w:sz w:val="24"/>
      <w:szCs w:val="24"/>
      <w:lang w:eastAsia="en-US"/>
    </w:rPr>
  </w:style>
  <w:style w:type="paragraph" w:styleId="Heading5">
    <w:name w:val="heading 5"/>
    <w:basedOn w:val="Normal"/>
    <w:next w:val="Normal"/>
    <w:link w:val="Heading5Char"/>
    <w:uiPriority w:val="9"/>
    <w:unhideWhenUsed/>
    <w:qFormat/>
    <w:rsid w:val="00EB2D98"/>
    <w:pPr>
      <w:keepNext/>
      <w:keepLines/>
      <w:spacing w:before="40" w:after="0" w:line="360" w:lineRule="auto"/>
      <w:ind w:firstLine="720"/>
      <w:outlineLvl w:val="4"/>
    </w:pPr>
    <w:rPr>
      <w:rFonts w:ascii="Times New Roman" w:eastAsiaTheme="majorEastAsia" w:hAnsi="Times New Roman"/>
      <w:b/>
      <w:bCs/>
      <w:sz w:val="24"/>
      <w:szCs w:val="24"/>
      <w:lang w:eastAsia="en-US"/>
    </w:rPr>
  </w:style>
  <w:style w:type="paragraph" w:styleId="Heading6">
    <w:name w:val="heading 6"/>
    <w:basedOn w:val="Normal"/>
    <w:next w:val="Normal"/>
    <w:link w:val="Heading6Char"/>
    <w:uiPriority w:val="9"/>
    <w:unhideWhenUsed/>
    <w:qFormat/>
    <w:rsid w:val="00BE6E47"/>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70483"/>
    <w:pPr>
      <w:keepNext/>
      <w:keepLines/>
      <w:spacing w:before="120" w:after="0" w:line="480" w:lineRule="auto"/>
      <w:ind w:firstLine="720"/>
      <w:jc w:val="both"/>
      <w:outlineLvl w:val="6"/>
    </w:pPr>
    <w:rPr>
      <w:rFonts w:ascii="Times New Roman" w:hAnsi="Times New Roman" w:cstheme="minorBidi"/>
      <w:i/>
      <w:iCs/>
      <w:sz w:val="26"/>
    </w:rPr>
  </w:style>
  <w:style w:type="paragraph" w:styleId="Heading8">
    <w:name w:val="heading 8"/>
    <w:basedOn w:val="Normal"/>
    <w:next w:val="Normal"/>
    <w:link w:val="Heading8Char"/>
    <w:uiPriority w:val="9"/>
    <w:semiHidden/>
    <w:unhideWhenUsed/>
    <w:qFormat/>
    <w:rsid w:val="00D70483"/>
    <w:pPr>
      <w:keepNext/>
      <w:keepLines/>
      <w:spacing w:before="120" w:after="0" w:line="480" w:lineRule="auto"/>
      <w:ind w:firstLine="720"/>
      <w:jc w:val="both"/>
      <w:outlineLvl w:val="7"/>
    </w:pPr>
    <w:rPr>
      <w:rFonts w:ascii="Times New Roman" w:hAnsi="Times New Roman" w:cstheme="minorBidi"/>
      <w:b/>
      <w:bCs/>
      <w:sz w:val="26"/>
    </w:rPr>
  </w:style>
  <w:style w:type="paragraph" w:styleId="Heading9">
    <w:name w:val="heading 9"/>
    <w:basedOn w:val="Normal"/>
    <w:next w:val="Normal"/>
    <w:link w:val="Heading9Char"/>
    <w:uiPriority w:val="9"/>
    <w:semiHidden/>
    <w:unhideWhenUsed/>
    <w:qFormat/>
    <w:rsid w:val="00D70483"/>
    <w:pPr>
      <w:keepNext/>
      <w:keepLines/>
      <w:spacing w:before="120" w:after="0" w:line="480" w:lineRule="auto"/>
      <w:ind w:firstLine="720"/>
      <w:jc w:val="both"/>
      <w:outlineLvl w:val="8"/>
    </w:pPr>
    <w:rPr>
      <w:rFonts w:ascii="Times New Roman" w:hAnsi="Times New Roman" w:cstheme="min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F6D"/>
    <w:rPr>
      <w:rFonts w:ascii="Times New Roman" w:eastAsiaTheme="majorEastAsia" w:hAnsi="Times New Roman" w:cstheme="majorBidi"/>
      <w:b/>
      <w:bCs/>
      <w:sz w:val="26"/>
      <w:szCs w:val="28"/>
      <w:lang w:eastAsia="ja-JP"/>
    </w:rPr>
  </w:style>
  <w:style w:type="character" w:customStyle="1" w:styleId="Heading2Char">
    <w:name w:val="Heading 2 Char"/>
    <w:basedOn w:val="DefaultParagraphFont"/>
    <w:link w:val="Heading2"/>
    <w:uiPriority w:val="9"/>
    <w:rsid w:val="00396F6D"/>
    <w:rPr>
      <w:rFonts w:ascii="Times New Roman" w:eastAsiaTheme="majorEastAsia" w:hAnsi="Times New Roman" w:cstheme="majorBidi"/>
      <w:caps/>
      <w:sz w:val="26"/>
      <w:szCs w:val="26"/>
      <w:lang w:val="en-PH" w:eastAsia="en-PH"/>
    </w:rPr>
  </w:style>
  <w:style w:type="character" w:customStyle="1" w:styleId="Heading3Char">
    <w:name w:val="Heading 3 Char"/>
    <w:basedOn w:val="DefaultParagraphFont"/>
    <w:link w:val="Heading3"/>
    <w:uiPriority w:val="9"/>
    <w:rsid w:val="00396F6D"/>
    <w:rPr>
      <w:rFonts w:ascii="Times New Roman" w:eastAsiaTheme="majorEastAsia" w:hAnsi="Times New Roman" w:cstheme="majorBidi"/>
      <w:b/>
      <w:sz w:val="24"/>
      <w:szCs w:val="24"/>
      <w:lang w:val="en-PH" w:eastAsia="en-PH"/>
    </w:rPr>
  </w:style>
  <w:style w:type="character" w:customStyle="1" w:styleId="Heading4Char">
    <w:name w:val="Heading 4 Char"/>
    <w:basedOn w:val="DefaultParagraphFont"/>
    <w:link w:val="Heading4"/>
    <w:uiPriority w:val="9"/>
    <w:rsid w:val="00EB2D98"/>
    <w:rPr>
      <w:rFonts w:ascii="Times New Roman" w:eastAsiaTheme="majorEastAsia" w:hAnsi="Times New Roman" w:cs="Times New Roman"/>
      <w:b/>
      <w:bCs/>
      <w:sz w:val="24"/>
      <w:szCs w:val="24"/>
      <w:lang w:val="en-PH"/>
    </w:rPr>
  </w:style>
  <w:style w:type="character" w:customStyle="1" w:styleId="Heading5Char">
    <w:name w:val="Heading 5 Char"/>
    <w:basedOn w:val="DefaultParagraphFont"/>
    <w:link w:val="Heading5"/>
    <w:uiPriority w:val="9"/>
    <w:rsid w:val="00EB2D98"/>
    <w:rPr>
      <w:rFonts w:ascii="Times New Roman" w:eastAsiaTheme="majorEastAsia" w:hAnsi="Times New Roman" w:cs="Times New Roman"/>
      <w:b/>
      <w:bCs/>
      <w:sz w:val="24"/>
      <w:szCs w:val="24"/>
      <w:lang w:val="en-PH"/>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HAnsi" w:cstheme="minorBidi"/>
      <w:lang w:val="en-US" w:eastAsia="en-US"/>
    </w:rPr>
  </w:style>
  <w:style w:type="character" w:customStyle="1" w:styleId="HeaderChar">
    <w:name w:val="Header Char"/>
    <w:basedOn w:val="DefaultParagraphFont"/>
    <w:link w:val="Header"/>
    <w:uiPriority w:val="99"/>
    <w:qFormat/>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HAnsi" w:cstheme="minorBidi"/>
      <w:lang w:val="en-US" w:eastAsia="en-US"/>
    </w:rPr>
  </w:style>
  <w:style w:type="character" w:customStyle="1" w:styleId="FooterChar">
    <w:name w:val="Footer Char"/>
    <w:basedOn w:val="DefaultParagraphFont"/>
    <w:link w:val="Footer"/>
    <w:uiPriority w:val="99"/>
    <w:qFormat/>
  </w:style>
  <w:style w:type="character" w:styleId="Hyperlink">
    <w:name w:val="Hyperlink"/>
    <w:basedOn w:val="DefaultParagraphFont"/>
    <w:uiPriority w:val="99"/>
    <w:unhideWhenUsed/>
    <w:qFormat/>
    <w:rPr>
      <w:color w:val="0000FF"/>
      <w:u w:val="single"/>
    </w:rPr>
  </w:style>
  <w:style w:type="paragraph" w:styleId="BalloonText">
    <w:name w:val="Balloon Text"/>
    <w:basedOn w:val="Normal"/>
    <w:link w:val="BalloonTextChar"/>
    <w:uiPriority w:val="99"/>
    <w:semiHidden/>
    <w:unhideWhenUsed/>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NoSpacing">
    <w:name w:val="No Spacing"/>
    <w:link w:val="NoSpacingChar"/>
    <w:uiPriority w:val="1"/>
    <w:qFormat/>
    <w:pPr>
      <w:spacing w:after="0" w:line="240" w:lineRule="auto"/>
    </w:pPr>
  </w:style>
  <w:style w:type="character" w:customStyle="1" w:styleId="NoSpacingChar">
    <w:name w:val="No Spacing Char"/>
    <w:link w:val="NoSpacing"/>
    <w:uiPriority w:val="1"/>
    <w:qFormat/>
    <w:locked/>
    <w:rsid w:val="007F0F97"/>
  </w:style>
  <w:style w:type="paragraph" w:styleId="ListParagraph">
    <w:name w:val="List Paragraph"/>
    <w:basedOn w:val="Normal"/>
    <w:uiPriority w:val="34"/>
    <w:qFormat/>
    <w:pPr>
      <w:ind w:left="720"/>
      <w:contextualSpacing/>
    </w:pPr>
    <w:rPr>
      <w:lang w:val="en-US" w:eastAsia="en-US"/>
    </w:rPr>
  </w:style>
  <w:style w:type="character" w:styleId="Emphasis">
    <w:name w:val="Emphasis"/>
    <w:basedOn w:val="DefaultParagraphFont"/>
    <w:uiPriority w:val="20"/>
    <w:qFormat/>
    <w:rPr>
      <w:rFonts w:cs="Times New Roman"/>
      <w:i/>
      <w:iCs/>
    </w:rPr>
  </w:style>
  <w:style w:type="paragraph" w:customStyle="1" w:styleId="Default">
    <w:name w:val="Default"/>
    <w:qFormat/>
    <w:pPr>
      <w:autoSpaceDE w:val="0"/>
      <w:autoSpaceDN w:val="0"/>
      <w:adjustRightInd w:val="0"/>
      <w:spacing w:after="0" w:line="240" w:lineRule="auto"/>
    </w:pPr>
    <w:rPr>
      <w:rFonts w:ascii="Times New Roman" w:eastAsia="Times New Roman" w:hAnsi="Times New Roman" w:cs="Times New Roman"/>
      <w:color w:val="000000"/>
      <w:sz w:val="24"/>
      <w:szCs w:val="24"/>
      <w:lang w:val="en-PH" w:eastAsia="en-PH"/>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style>
  <w:style w:type="character" w:styleId="Strong">
    <w:name w:val="Strong"/>
    <w:uiPriority w:val="22"/>
    <w:qFormat/>
    <w:rPr>
      <w:b/>
      <w:bCs/>
    </w:rPr>
  </w:style>
  <w:style w:type="paragraph" w:customStyle="1" w:styleId="p0">
    <w:name w:val="p0"/>
    <w:basedOn w:val="Normal"/>
    <w:pPr>
      <w:tabs>
        <w:tab w:val="left" w:pos="720"/>
      </w:tabs>
      <w:suppressAutoHyphens/>
      <w:spacing w:after="0" w:line="268" w:lineRule="auto"/>
    </w:pPr>
    <w:rPr>
      <w:rFonts w:ascii="Arial" w:eastAsia="Times New Roman" w:hAnsi="Arial" w:cs="Calibri"/>
      <w:color w:val="000000"/>
      <w:szCs w:val="24"/>
      <w:lang w:val="en-US" w:eastAsia="en-US"/>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eastAsiaTheme="minorEastAsia" w:cs="Times New Roman"/>
      <w:sz w:val="20"/>
      <w:szCs w:val="20"/>
      <w:lang w:val="en-PH" w:eastAsia="en-PH"/>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eastAsiaTheme="minorEastAsia" w:cs="Times New Roman"/>
      <w:b/>
      <w:bCs/>
      <w:sz w:val="20"/>
      <w:szCs w:val="20"/>
      <w:lang w:val="en-PH" w:eastAsia="en-PH"/>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lang w:val="en-US" w:eastAsia="en-US"/>
    </w:rPr>
  </w:style>
  <w:style w:type="character" w:customStyle="1" w:styleId="hi">
    <w:name w:val="hi"/>
    <w:basedOn w:val="DefaultParagraphFont"/>
    <w:rsid w:val="00702F4B"/>
  </w:style>
  <w:style w:type="character" w:customStyle="1" w:styleId="apple-tab-span">
    <w:name w:val="apple-tab-span"/>
    <w:basedOn w:val="DefaultParagraphFont"/>
    <w:rsid w:val="00225758"/>
  </w:style>
  <w:style w:type="paragraph" w:customStyle="1" w:styleId="FrameContents">
    <w:name w:val="Frame Contents"/>
    <w:basedOn w:val="Normal"/>
    <w:qFormat/>
    <w:rsid w:val="00EB2D98"/>
    <w:pPr>
      <w:spacing w:after="160" w:line="256" w:lineRule="auto"/>
    </w:pPr>
    <w:rPr>
      <w:rFonts w:ascii="Times New Roman" w:eastAsiaTheme="minorHAnsi" w:hAnsi="Times New Roman"/>
      <w:sz w:val="26"/>
      <w:szCs w:val="26"/>
      <w:lang w:val="en-US" w:eastAsia="en-US"/>
    </w:rPr>
  </w:style>
  <w:style w:type="paragraph" w:styleId="TOCHeading">
    <w:name w:val="TOC Heading"/>
    <w:basedOn w:val="Heading1"/>
    <w:next w:val="Normal"/>
    <w:uiPriority w:val="39"/>
    <w:unhideWhenUsed/>
    <w:qFormat/>
    <w:rsid w:val="00EB2D98"/>
    <w:pPr>
      <w:jc w:val="center"/>
      <w:outlineLvl w:val="9"/>
    </w:pPr>
    <w:rPr>
      <w:rFonts w:eastAsia="Times New Roman" w:cs="Times New Roman"/>
      <w:b w:val="0"/>
      <w:bCs w:val="0"/>
    </w:rPr>
  </w:style>
  <w:style w:type="paragraph" w:styleId="TOC1">
    <w:name w:val="toc 1"/>
    <w:basedOn w:val="Normal"/>
    <w:next w:val="Normal"/>
    <w:autoRedefine/>
    <w:uiPriority w:val="39"/>
    <w:unhideWhenUsed/>
    <w:qFormat/>
    <w:rsid w:val="00102323"/>
    <w:pPr>
      <w:tabs>
        <w:tab w:val="right" w:leader="dot" w:pos="8630"/>
      </w:tabs>
      <w:spacing w:after="0" w:line="480" w:lineRule="auto"/>
    </w:pPr>
    <w:rPr>
      <w:rFonts w:ascii="Times New Roman" w:eastAsia="Times New Roman" w:hAnsi="Times New Roman"/>
      <w:b/>
      <w:bCs/>
      <w:noProof/>
      <w:sz w:val="26"/>
      <w:szCs w:val="26"/>
    </w:rPr>
  </w:style>
  <w:style w:type="paragraph" w:styleId="TOC2">
    <w:name w:val="toc 2"/>
    <w:basedOn w:val="Normal"/>
    <w:next w:val="Normal"/>
    <w:autoRedefine/>
    <w:uiPriority w:val="39"/>
    <w:unhideWhenUsed/>
    <w:rsid w:val="007102E9"/>
    <w:pPr>
      <w:tabs>
        <w:tab w:val="right" w:leader="dot" w:pos="8630"/>
      </w:tabs>
      <w:spacing w:after="100" w:line="480" w:lineRule="auto"/>
      <w:ind w:left="216"/>
    </w:pPr>
    <w:rPr>
      <w:rFonts w:ascii="Times New Roman" w:hAnsi="Times New Roman"/>
      <w:b/>
      <w:bCs/>
      <w:noProof/>
      <w:sz w:val="26"/>
      <w:szCs w:val="26"/>
      <w:lang w:val="en-US" w:eastAsia="en-US"/>
    </w:rPr>
  </w:style>
  <w:style w:type="paragraph" w:styleId="TOC3">
    <w:name w:val="toc 3"/>
    <w:basedOn w:val="Normal"/>
    <w:next w:val="Normal"/>
    <w:autoRedefine/>
    <w:uiPriority w:val="39"/>
    <w:unhideWhenUsed/>
    <w:rsid w:val="00EB2D98"/>
    <w:pPr>
      <w:spacing w:after="100"/>
      <w:ind w:left="440"/>
    </w:pPr>
    <w:rPr>
      <w:rFonts w:cstheme="minorBidi"/>
      <w:lang w:val="en-US" w:eastAsia="en-US"/>
    </w:rPr>
  </w:style>
  <w:style w:type="paragraph" w:styleId="Caption">
    <w:name w:val="caption"/>
    <w:basedOn w:val="Normal"/>
    <w:next w:val="Normal"/>
    <w:link w:val="CaptionChar"/>
    <w:uiPriority w:val="35"/>
    <w:unhideWhenUsed/>
    <w:qFormat/>
    <w:rsid w:val="00EB2D98"/>
    <w:pPr>
      <w:spacing w:line="240" w:lineRule="auto"/>
      <w:jc w:val="center"/>
    </w:pPr>
    <w:rPr>
      <w:rFonts w:ascii="Times New Roman" w:hAnsi="Times New Roman"/>
      <w:b/>
      <w:bCs/>
      <w:sz w:val="24"/>
      <w:szCs w:val="24"/>
      <w:lang w:val="en-US" w:eastAsia="en-US"/>
    </w:rPr>
  </w:style>
  <w:style w:type="paragraph" w:styleId="TableofFigures">
    <w:name w:val="table of figures"/>
    <w:basedOn w:val="Normal"/>
    <w:next w:val="Normal"/>
    <w:uiPriority w:val="99"/>
    <w:unhideWhenUsed/>
    <w:rsid w:val="00EB2D98"/>
    <w:pPr>
      <w:spacing w:after="0"/>
    </w:pPr>
    <w:rPr>
      <w:rFonts w:cstheme="minorBidi"/>
      <w:lang w:val="en-US" w:eastAsia="en-US"/>
    </w:rPr>
  </w:style>
  <w:style w:type="paragraph" w:customStyle="1" w:styleId="TableParagraph">
    <w:name w:val="Table Paragraph"/>
    <w:basedOn w:val="Normal"/>
    <w:uiPriority w:val="1"/>
    <w:qFormat/>
    <w:rsid w:val="00EB2D98"/>
    <w:pPr>
      <w:widowControl w:val="0"/>
      <w:autoSpaceDE w:val="0"/>
      <w:autoSpaceDN w:val="0"/>
      <w:spacing w:after="0" w:line="226" w:lineRule="exact"/>
    </w:pPr>
    <w:rPr>
      <w:rFonts w:ascii="Times New Roman" w:eastAsia="Times New Roman" w:hAnsi="Times New Roman"/>
      <w:lang w:val="en-US" w:eastAsia="en-US"/>
    </w:rPr>
  </w:style>
  <w:style w:type="character" w:customStyle="1" w:styleId="updated">
    <w:name w:val="updated"/>
    <w:basedOn w:val="DefaultParagraphFont"/>
    <w:rsid w:val="008F2171"/>
  </w:style>
  <w:style w:type="character" w:customStyle="1" w:styleId="UnresolvedMention2">
    <w:name w:val="Unresolved Mention2"/>
    <w:basedOn w:val="DefaultParagraphFont"/>
    <w:uiPriority w:val="99"/>
    <w:semiHidden/>
    <w:unhideWhenUsed/>
    <w:rsid w:val="007521D0"/>
    <w:rPr>
      <w:color w:val="605E5C"/>
      <w:shd w:val="clear" w:color="auto" w:fill="E1DFDD"/>
    </w:rPr>
  </w:style>
  <w:style w:type="character" w:customStyle="1" w:styleId="15">
    <w:name w:val="15"/>
    <w:basedOn w:val="DefaultParagraphFont"/>
    <w:qFormat/>
    <w:rsid w:val="007521D0"/>
    <w:rPr>
      <w:rFonts w:ascii="Calibri" w:hAnsi="Calibri" w:cs="Calibri" w:hint="default"/>
      <w:color w:val="0000FF"/>
      <w:u w:val="single"/>
    </w:rPr>
  </w:style>
  <w:style w:type="character" w:customStyle="1" w:styleId="16">
    <w:name w:val="16"/>
    <w:basedOn w:val="DefaultParagraphFont"/>
    <w:rsid w:val="007521D0"/>
    <w:rPr>
      <w:rFonts w:ascii="Calibri" w:hAnsi="Calibri" w:cs="Calibri" w:hint="default"/>
    </w:rPr>
  </w:style>
  <w:style w:type="table" w:customStyle="1" w:styleId="Style104">
    <w:name w:val="_Style 104"/>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103">
    <w:name w:val="_Style 103"/>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9">
    <w:name w:val="_Style 99"/>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105">
    <w:name w:val="_Style 105"/>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8">
    <w:name w:val="_Style 98"/>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6">
    <w:name w:val="_Style 96"/>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101">
    <w:name w:val="_Style 101"/>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4">
    <w:name w:val="_Style 94"/>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102">
    <w:name w:val="_Style 102"/>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3">
    <w:name w:val="_Style 93"/>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5">
    <w:name w:val="_Style 95"/>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100">
    <w:name w:val="_Style 100"/>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table" w:customStyle="1" w:styleId="Style97">
    <w:name w:val="_Style 97"/>
    <w:basedOn w:val="TableNormal"/>
    <w:rsid w:val="00A6338B"/>
    <w:pPr>
      <w:spacing w:after="0" w:line="240" w:lineRule="auto"/>
    </w:pPr>
    <w:rPr>
      <w:rFonts w:ascii="Times New Roman" w:eastAsia="Times New Roman" w:hAnsi="Times New Roman" w:cs="Times New Roman"/>
      <w:sz w:val="20"/>
      <w:szCs w:val="20"/>
      <w:lang w:val="en-PH" w:eastAsia="en-PH"/>
    </w:rPr>
    <w:tblPr>
      <w:tblCellMar>
        <w:top w:w="15" w:type="dxa"/>
        <w:left w:w="15" w:type="dxa"/>
        <w:bottom w:w="15" w:type="dxa"/>
        <w:right w:w="15" w:type="dxa"/>
      </w:tblCellMar>
    </w:tblPr>
  </w:style>
  <w:style w:type="paragraph" w:customStyle="1" w:styleId="Normal1">
    <w:name w:val="Normal1"/>
    <w:qFormat/>
    <w:rsid w:val="004371A0"/>
    <w:rPr>
      <w:rFonts w:ascii="Times New Roman" w:eastAsia="Times New Roman" w:hAnsi="Times New Roman" w:cs="Times New Roman"/>
      <w:color w:val="000000"/>
    </w:rPr>
  </w:style>
  <w:style w:type="character" w:customStyle="1" w:styleId="Heading6Char">
    <w:name w:val="Heading 6 Char"/>
    <w:basedOn w:val="DefaultParagraphFont"/>
    <w:link w:val="Heading6"/>
    <w:uiPriority w:val="9"/>
    <w:rsid w:val="00BE6E47"/>
    <w:rPr>
      <w:rFonts w:asciiTheme="majorHAnsi" w:eastAsiaTheme="majorEastAsia" w:hAnsiTheme="majorHAnsi" w:cstheme="majorBidi"/>
      <w:color w:val="243F60" w:themeColor="accent1" w:themeShade="7F"/>
      <w:lang w:val="en-PH" w:eastAsia="en-PH"/>
    </w:rPr>
  </w:style>
  <w:style w:type="table" w:customStyle="1" w:styleId="TableGrid1">
    <w:name w:val="Table Grid1"/>
    <w:basedOn w:val="TableNormal"/>
    <w:next w:val="TableGrid"/>
    <w:uiPriority w:val="39"/>
    <w:qFormat/>
    <w:rsid w:val="00A24C03"/>
    <w:pPr>
      <w:spacing w:after="160" w:line="252" w:lineRule="auto"/>
      <w:jc w:val="both"/>
    </w:pPr>
    <w:rPr>
      <w:rFonts w:ascii="Times New Roman" w:eastAsiaTheme="minorEastAsia" w:hAnsi="Times New Roman" w:cs="Times New Roman"/>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A24C03"/>
    <w:rPr>
      <w:rFonts w:ascii="Times New Roman" w:eastAsiaTheme="minorEastAsia" w:hAnsi="Times New Roman" w:cs="Times New Roman"/>
      <w:b/>
      <w:bCs/>
      <w:sz w:val="24"/>
      <w:szCs w:val="24"/>
    </w:rPr>
  </w:style>
  <w:style w:type="paragraph" w:styleId="BodyText">
    <w:name w:val="Body Text"/>
    <w:basedOn w:val="Normal"/>
    <w:link w:val="BodyTextChar"/>
    <w:uiPriority w:val="99"/>
    <w:unhideWhenUsed/>
    <w:rsid w:val="009D7EB5"/>
    <w:pPr>
      <w:widowControl w:val="0"/>
      <w:autoSpaceDE w:val="0"/>
      <w:autoSpaceDN w:val="0"/>
      <w:spacing w:after="0" w:line="240" w:lineRule="auto"/>
    </w:pPr>
    <w:rPr>
      <w:rFonts w:ascii="Times New Roman" w:eastAsia="Times New Roman" w:hAnsi="Times New Roman"/>
      <w:sz w:val="26"/>
      <w:szCs w:val="26"/>
      <w:lang w:val="en-US" w:eastAsia="en-US"/>
    </w:rPr>
  </w:style>
  <w:style w:type="character" w:customStyle="1" w:styleId="BodyTextChar">
    <w:name w:val="Body Text Char"/>
    <w:basedOn w:val="DefaultParagraphFont"/>
    <w:link w:val="BodyText"/>
    <w:uiPriority w:val="99"/>
    <w:rsid w:val="009D7EB5"/>
    <w:rPr>
      <w:rFonts w:ascii="Times New Roman" w:eastAsia="Times New Roman" w:hAnsi="Times New Roman" w:cs="Times New Roman"/>
      <w:sz w:val="26"/>
      <w:szCs w:val="26"/>
    </w:rPr>
  </w:style>
  <w:style w:type="paragraph" w:styleId="Title">
    <w:name w:val="Title"/>
    <w:basedOn w:val="Normal"/>
    <w:next w:val="Normal"/>
    <w:link w:val="TitleChar"/>
    <w:uiPriority w:val="10"/>
    <w:qFormat/>
    <w:rsid w:val="00B75AF0"/>
    <w:pPr>
      <w:keepNext/>
      <w:keepLines/>
      <w:spacing w:after="60"/>
    </w:pPr>
    <w:rPr>
      <w:rFonts w:ascii="Arial" w:eastAsia="Arial" w:hAnsi="Arial" w:cs="Arial"/>
      <w:sz w:val="52"/>
      <w:szCs w:val="52"/>
      <w:lang w:val="en"/>
    </w:rPr>
  </w:style>
  <w:style w:type="character" w:customStyle="1" w:styleId="TitleChar">
    <w:name w:val="Title Char"/>
    <w:basedOn w:val="DefaultParagraphFont"/>
    <w:link w:val="Title"/>
    <w:uiPriority w:val="10"/>
    <w:rsid w:val="00B75AF0"/>
    <w:rPr>
      <w:rFonts w:ascii="Arial" w:eastAsia="Arial" w:hAnsi="Arial" w:cs="Arial"/>
      <w:sz w:val="52"/>
      <w:szCs w:val="52"/>
      <w:lang w:val="en" w:eastAsia="en-PH"/>
    </w:rPr>
  </w:style>
  <w:style w:type="paragraph" w:styleId="Subtitle">
    <w:name w:val="Subtitle"/>
    <w:basedOn w:val="Normal"/>
    <w:next w:val="Normal"/>
    <w:link w:val="SubtitleChar"/>
    <w:uiPriority w:val="11"/>
    <w:qFormat/>
    <w:rsid w:val="00B75AF0"/>
    <w:pPr>
      <w:keepNext/>
      <w:keepLines/>
      <w:spacing w:after="320"/>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75AF0"/>
    <w:rPr>
      <w:rFonts w:ascii="Arial" w:eastAsia="Arial" w:hAnsi="Arial" w:cs="Arial"/>
      <w:color w:val="666666"/>
      <w:sz w:val="30"/>
      <w:szCs w:val="30"/>
      <w:lang w:val="en" w:eastAsia="en-PH"/>
    </w:rPr>
  </w:style>
  <w:style w:type="paragraph" w:styleId="Bibliography">
    <w:name w:val="Bibliography"/>
    <w:basedOn w:val="Normal"/>
    <w:next w:val="Normal"/>
    <w:uiPriority w:val="37"/>
    <w:unhideWhenUsed/>
    <w:rsid w:val="00D05BFA"/>
    <w:pPr>
      <w:spacing w:after="160" w:line="480" w:lineRule="auto"/>
      <w:ind w:firstLine="720"/>
      <w:jc w:val="both"/>
    </w:pPr>
    <w:rPr>
      <w:rFonts w:ascii="Times New Roman" w:hAnsi="Times New Roman" w:cstheme="minorBidi"/>
      <w:sz w:val="26"/>
    </w:rPr>
  </w:style>
  <w:style w:type="character" w:customStyle="1" w:styleId="Heading7Char">
    <w:name w:val="Heading 7 Char"/>
    <w:basedOn w:val="DefaultParagraphFont"/>
    <w:link w:val="Heading7"/>
    <w:uiPriority w:val="9"/>
    <w:semiHidden/>
    <w:rsid w:val="00D70483"/>
    <w:rPr>
      <w:rFonts w:ascii="Times New Roman" w:eastAsiaTheme="minorEastAsia" w:hAnsi="Times New Roman"/>
      <w:i/>
      <w:iCs/>
      <w:sz w:val="26"/>
      <w:lang w:val="en-PH" w:eastAsia="en-PH"/>
    </w:rPr>
  </w:style>
  <w:style w:type="character" w:customStyle="1" w:styleId="Heading8Char">
    <w:name w:val="Heading 8 Char"/>
    <w:basedOn w:val="DefaultParagraphFont"/>
    <w:link w:val="Heading8"/>
    <w:uiPriority w:val="9"/>
    <w:semiHidden/>
    <w:rsid w:val="00D70483"/>
    <w:rPr>
      <w:rFonts w:ascii="Times New Roman" w:eastAsiaTheme="minorEastAsia" w:hAnsi="Times New Roman"/>
      <w:b/>
      <w:bCs/>
      <w:sz w:val="26"/>
      <w:lang w:val="en-PH" w:eastAsia="en-PH"/>
    </w:rPr>
  </w:style>
  <w:style w:type="character" w:customStyle="1" w:styleId="Heading9Char">
    <w:name w:val="Heading 9 Char"/>
    <w:basedOn w:val="DefaultParagraphFont"/>
    <w:link w:val="Heading9"/>
    <w:uiPriority w:val="9"/>
    <w:semiHidden/>
    <w:rsid w:val="00D70483"/>
    <w:rPr>
      <w:rFonts w:ascii="Times New Roman" w:eastAsiaTheme="minorEastAsia" w:hAnsi="Times New Roman"/>
      <w:i/>
      <w:iCs/>
      <w:sz w:val="26"/>
      <w:lang w:val="en-PH" w:eastAsia="en-PH"/>
    </w:rPr>
  </w:style>
  <w:style w:type="character" w:styleId="FollowedHyperlink">
    <w:name w:val="FollowedHyperlink"/>
    <w:basedOn w:val="DefaultParagraphFont"/>
    <w:uiPriority w:val="99"/>
    <w:semiHidden/>
    <w:unhideWhenUsed/>
    <w:rsid w:val="00D70483"/>
    <w:rPr>
      <w:color w:val="800080" w:themeColor="followedHyperlink"/>
      <w:u w:val="single"/>
    </w:rPr>
  </w:style>
  <w:style w:type="paragraph" w:customStyle="1" w:styleId="TOCHeading1">
    <w:name w:val="TOC Heading1"/>
    <w:basedOn w:val="Heading1"/>
    <w:next w:val="Normal"/>
    <w:uiPriority w:val="39"/>
    <w:unhideWhenUsed/>
    <w:rsid w:val="00D70483"/>
    <w:pPr>
      <w:spacing w:after="40" w:line="480" w:lineRule="auto"/>
      <w:ind w:firstLine="720"/>
      <w:jc w:val="both"/>
      <w:outlineLvl w:val="9"/>
    </w:pPr>
    <w:rPr>
      <w:rFonts w:asciiTheme="majorHAnsi" w:hAnsiTheme="majorHAnsi"/>
      <w:b w:val="0"/>
      <w:bCs w:val="0"/>
      <w:caps/>
      <w:spacing w:val="4"/>
      <w:sz w:val="28"/>
      <w:lang w:val="en-PH"/>
    </w:rPr>
  </w:style>
  <w:style w:type="paragraph" w:customStyle="1" w:styleId="TOCHeading2">
    <w:name w:val="TOC Heading2"/>
    <w:basedOn w:val="Heading1"/>
    <w:next w:val="Normal"/>
    <w:uiPriority w:val="39"/>
    <w:unhideWhenUsed/>
    <w:rsid w:val="00D70483"/>
    <w:pPr>
      <w:spacing w:before="240" w:after="40" w:line="259" w:lineRule="auto"/>
      <w:ind w:firstLine="720"/>
      <w:jc w:val="both"/>
      <w:outlineLvl w:val="9"/>
    </w:pPr>
    <w:rPr>
      <w:rFonts w:asciiTheme="majorHAnsi" w:hAnsiTheme="majorHAnsi"/>
      <w:b w:val="0"/>
      <w:bCs w:val="0"/>
      <w:caps/>
      <w:color w:val="365F91" w:themeColor="accent1" w:themeShade="BF"/>
      <w:spacing w:val="4"/>
      <w:sz w:val="32"/>
      <w:szCs w:val="32"/>
      <w:lang w:val="en-PH" w:eastAsia="en-PH"/>
    </w:rPr>
  </w:style>
  <w:style w:type="paragraph" w:customStyle="1" w:styleId="Style1">
    <w:name w:val="Style1"/>
    <w:basedOn w:val="Caption"/>
    <w:next w:val="Caption"/>
    <w:link w:val="Style1Char"/>
    <w:rsid w:val="00D70483"/>
    <w:pPr>
      <w:spacing w:after="160" w:line="360" w:lineRule="auto"/>
      <w:ind w:firstLine="720"/>
    </w:pPr>
    <w:rPr>
      <w:bCs w:val="0"/>
      <w:sz w:val="26"/>
      <w:szCs w:val="18"/>
      <w:lang w:val="en-PH" w:eastAsia="en-PH"/>
    </w:rPr>
  </w:style>
  <w:style w:type="paragraph" w:customStyle="1" w:styleId="Table">
    <w:name w:val="Table"/>
    <w:basedOn w:val="Normal"/>
    <w:link w:val="TableChar"/>
    <w:rsid w:val="00D70483"/>
    <w:pPr>
      <w:spacing w:after="0" w:line="240" w:lineRule="auto"/>
      <w:ind w:firstLine="720"/>
      <w:jc w:val="both"/>
    </w:pPr>
    <w:rPr>
      <w:rFonts w:ascii="Times New Roman" w:eastAsia="Times New Roman" w:hAnsi="Times New Roman"/>
      <w:b/>
      <w:bCs/>
      <w:sz w:val="24"/>
      <w:szCs w:val="24"/>
    </w:rPr>
  </w:style>
  <w:style w:type="paragraph" w:customStyle="1" w:styleId="Style2">
    <w:name w:val="Style2"/>
    <w:basedOn w:val="Caption"/>
    <w:next w:val="Caption"/>
    <w:link w:val="Style2Char"/>
    <w:rsid w:val="00D70483"/>
    <w:pPr>
      <w:spacing w:after="160" w:line="360" w:lineRule="auto"/>
      <w:ind w:firstLine="720"/>
    </w:pPr>
    <w:rPr>
      <w:sz w:val="26"/>
      <w:szCs w:val="18"/>
      <w:lang w:val="en-PH" w:eastAsia="en-PH"/>
    </w:rPr>
  </w:style>
  <w:style w:type="character" w:customStyle="1" w:styleId="TableChar">
    <w:name w:val="Table Char"/>
    <w:basedOn w:val="DefaultParagraphFont"/>
    <w:link w:val="Table"/>
    <w:rsid w:val="00D70483"/>
    <w:rPr>
      <w:rFonts w:ascii="Times New Roman" w:eastAsia="Times New Roman" w:hAnsi="Times New Roman" w:cs="Times New Roman"/>
      <w:b/>
      <w:bCs/>
      <w:sz w:val="24"/>
      <w:szCs w:val="24"/>
      <w:lang w:val="en-PH" w:eastAsia="en-PH"/>
    </w:rPr>
  </w:style>
  <w:style w:type="character" w:customStyle="1" w:styleId="Style1Char">
    <w:name w:val="Style1 Char"/>
    <w:basedOn w:val="CaptionChar"/>
    <w:link w:val="Style1"/>
    <w:rsid w:val="00D70483"/>
    <w:rPr>
      <w:rFonts w:ascii="Times New Roman" w:eastAsiaTheme="minorEastAsia" w:hAnsi="Times New Roman" w:cs="Times New Roman"/>
      <w:b/>
      <w:bCs w:val="0"/>
      <w:sz w:val="26"/>
      <w:szCs w:val="18"/>
      <w:lang w:val="en-PH" w:eastAsia="en-PH"/>
    </w:rPr>
  </w:style>
  <w:style w:type="character" w:customStyle="1" w:styleId="Style2Char">
    <w:name w:val="Style2 Char"/>
    <w:basedOn w:val="CaptionChar"/>
    <w:link w:val="Style2"/>
    <w:rsid w:val="00D70483"/>
    <w:rPr>
      <w:rFonts w:ascii="Times New Roman" w:eastAsiaTheme="minorEastAsia" w:hAnsi="Times New Roman" w:cs="Times New Roman"/>
      <w:b/>
      <w:bCs/>
      <w:sz w:val="26"/>
      <w:szCs w:val="18"/>
      <w:lang w:val="en-PH" w:eastAsia="en-PH"/>
    </w:rPr>
  </w:style>
  <w:style w:type="table" w:customStyle="1" w:styleId="Style62">
    <w:name w:val="_Style 62"/>
    <w:basedOn w:val="TableNormal"/>
    <w:qFormat/>
    <w:rsid w:val="00D70483"/>
    <w:pPr>
      <w:spacing w:after="160" w:line="480" w:lineRule="auto"/>
      <w:ind w:firstLine="720"/>
      <w:jc w:val="both"/>
    </w:pPr>
    <w:rPr>
      <w:rFonts w:ascii="Times New Roman" w:eastAsia="Times New Roman" w:hAnsi="Times New Roman" w:cs="Times New Roman"/>
      <w:lang w:val="en-PH" w:eastAsia="en-PH"/>
    </w:rPr>
    <w:tblPr/>
  </w:style>
  <w:style w:type="table" w:customStyle="1" w:styleId="Style68">
    <w:name w:val="_Style 68"/>
    <w:basedOn w:val="TableNormal"/>
    <w:qFormat/>
    <w:rsid w:val="00D70483"/>
    <w:pPr>
      <w:spacing w:after="160" w:line="480" w:lineRule="auto"/>
      <w:ind w:firstLine="720"/>
      <w:jc w:val="both"/>
    </w:pPr>
    <w:rPr>
      <w:rFonts w:ascii="Times New Roman" w:eastAsia="Times New Roman" w:hAnsi="Times New Roman" w:cs="Times New Roman"/>
      <w:lang w:val="en-PH" w:eastAsia="en-PH"/>
    </w:rPr>
    <w:tblPr>
      <w:tblCellMar>
        <w:top w:w="15" w:type="dxa"/>
        <w:left w:w="15" w:type="dxa"/>
        <w:bottom w:w="15" w:type="dxa"/>
        <w:right w:w="15" w:type="dxa"/>
      </w:tblCellMar>
    </w:tblPr>
  </w:style>
  <w:style w:type="paragraph" w:customStyle="1" w:styleId="msonormal0">
    <w:name w:val="msonormal"/>
    <w:basedOn w:val="Normal"/>
    <w:qFormat/>
    <w:rsid w:val="00D70483"/>
    <w:pPr>
      <w:spacing w:before="100" w:beforeAutospacing="1" w:after="100" w:afterAutospacing="1" w:line="240" w:lineRule="auto"/>
      <w:ind w:firstLine="720"/>
      <w:jc w:val="both"/>
    </w:pPr>
    <w:rPr>
      <w:rFonts w:ascii="Times New Roman" w:eastAsia="Times New Roman" w:hAnsi="Times New Roman"/>
      <w:sz w:val="24"/>
      <w:szCs w:val="24"/>
    </w:rPr>
  </w:style>
  <w:style w:type="table" w:customStyle="1" w:styleId="TableGrid2">
    <w:name w:val="Table Grid2"/>
    <w:basedOn w:val="TableNormal"/>
    <w:next w:val="TableGrid"/>
    <w:uiPriority w:val="39"/>
    <w:rsid w:val="00D70483"/>
    <w:pPr>
      <w:spacing w:after="160" w:line="480" w:lineRule="auto"/>
      <w:ind w:firstLine="720"/>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0483"/>
    <w:pPr>
      <w:spacing w:after="160" w:line="480" w:lineRule="auto"/>
      <w:ind w:firstLine="720"/>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D70483"/>
    <w:pPr>
      <w:spacing w:before="200" w:after="160" w:line="264" w:lineRule="auto"/>
      <w:ind w:left="864" w:right="864" w:firstLine="720"/>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D70483"/>
    <w:rPr>
      <w:rFonts w:asciiTheme="majorHAnsi" w:eastAsiaTheme="majorEastAsia" w:hAnsiTheme="majorHAnsi" w:cstheme="majorBidi"/>
      <w:i/>
      <w:iCs/>
      <w:sz w:val="24"/>
      <w:szCs w:val="24"/>
      <w:lang w:val="en-PH" w:eastAsia="en-PH"/>
    </w:rPr>
  </w:style>
  <w:style w:type="paragraph" w:styleId="IntenseQuote">
    <w:name w:val="Intense Quote"/>
    <w:basedOn w:val="Normal"/>
    <w:next w:val="Normal"/>
    <w:link w:val="IntenseQuoteChar"/>
    <w:uiPriority w:val="30"/>
    <w:qFormat/>
    <w:rsid w:val="00D70483"/>
    <w:pPr>
      <w:spacing w:before="100" w:beforeAutospacing="1" w:after="240" w:line="480" w:lineRule="auto"/>
      <w:ind w:left="936" w:right="936" w:firstLine="720"/>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D70483"/>
    <w:rPr>
      <w:rFonts w:asciiTheme="majorHAnsi" w:eastAsiaTheme="majorEastAsia" w:hAnsiTheme="majorHAnsi" w:cstheme="majorBidi"/>
      <w:sz w:val="26"/>
      <w:szCs w:val="26"/>
      <w:lang w:val="en-PH" w:eastAsia="en-PH"/>
    </w:rPr>
  </w:style>
  <w:style w:type="character" w:styleId="SubtleEmphasis">
    <w:name w:val="Subtle Emphasis"/>
    <w:basedOn w:val="DefaultParagraphFont"/>
    <w:uiPriority w:val="19"/>
    <w:qFormat/>
    <w:rsid w:val="00D70483"/>
    <w:rPr>
      <w:i/>
      <w:iCs/>
      <w:color w:val="auto"/>
    </w:rPr>
  </w:style>
  <w:style w:type="character" w:styleId="IntenseEmphasis">
    <w:name w:val="Intense Emphasis"/>
    <w:basedOn w:val="DefaultParagraphFont"/>
    <w:uiPriority w:val="21"/>
    <w:qFormat/>
    <w:rsid w:val="00D70483"/>
    <w:rPr>
      <w:b/>
      <w:bCs/>
      <w:i/>
      <w:iCs/>
      <w:color w:val="auto"/>
    </w:rPr>
  </w:style>
  <w:style w:type="character" w:styleId="SubtleReference">
    <w:name w:val="Subtle Reference"/>
    <w:basedOn w:val="DefaultParagraphFont"/>
    <w:uiPriority w:val="31"/>
    <w:qFormat/>
    <w:rsid w:val="00D70483"/>
    <w:rPr>
      <w:smallCaps/>
      <w:color w:val="auto"/>
      <w:u w:val="single" w:color="7F7F7F" w:themeColor="text1" w:themeTint="80"/>
    </w:rPr>
  </w:style>
  <w:style w:type="character" w:styleId="IntenseReference">
    <w:name w:val="Intense Reference"/>
    <w:basedOn w:val="DefaultParagraphFont"/>
    <w:uiPriority w:val="32"/>
    <w:qFormat/>
    <w:rsid w:val="00D70483"/>
    <w:rPr>
      <w:b/>
      <w:bCs/>
      <w:smallCaps/>
      <w:color w:val="auto"/>
      <w:u w:val="single"/>
    </w:rPr>
  </w:style>
  <w:style w:type="character" w:styleId="BookTitle">
    <w:name w:val="Book Title"/>
    <w:basedOn w:val="DefaultParagraphFont"/>
    <w:uiPriority w:val="33"/>
    <w:qFormat/>
    <w:rsid w:val="00D70483"/>
    <w:rPr>
      <w:b/>
      <w:bCs/>
      <w:smallCaps/>
      <w:color w:val="auto"/>
    </w:rPr>
  </w:style>
  <w:style w:type="character" w:customStyle="1" w:styleId="fontstyle01">
    <w:name w:val="fontstyle01"/>
    <w:basedOn w:val="DefaultParagraphFont"/>
    <w:rsid w:val="00D70483"/>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70483"/>
    <w:rPr>
      <w:rFonts w:ascii="TimesNewRomanPS-BoldMT" w:hAnsi="TimesNewRomanPS-BoldMT" w:hint="default"/>
      <w:b/>
      <w:bCs/>
      <w:i w:val="0"/>
      <w:iCs w:val="0"/>
      <w:color w:val="000000"/>
      <w:sz w:val="24"/>
      <w:szCs w:val="24"/>
    </w:rPr>
  </w:style>
  <w:style w:type="paragraph" w:styleId="Revision">
    <w:name w:val="Revision"/>
    <w:hidden/>
    <w:uiPriority w:val="99"/>
    <w:semiHidden/>
    <w:rsid w:val="00D70483"/>
    <w:pPr>
      <w:spacing w:after="0" w:line="240" w:lineRule="auto"/>
      <w:ind w:firstLine="720"/>
      <w:jc w:val="both"/>
    </w:pPr>
    <w:rPr>
      <w:rFonts w:ascii="Times New Roman" w:eastAsiaTheme="minorEastAsia" w:hAnsi="Times New Roman"/>
      <w:sz w:val="26"/>
      <w:lang w:val="en-PH" w:eastAsia="en-PH"/>
    </w:rPr>
  </w:style>
  <w:style w:type="character" w:styleId="PlaceholderText">
    <w:name w:val="Placeholder Text"/>
    <w:basedOn w:val="DefaultParagraphFont"/>
    <w:uiPriority w:val="99"/>
    <w:semiHidden/>
    <w:rsid w:val="00D70483"/>
    <w:rPr>
      <w:color w:val="666666"/>
    </w:rPr>
  </w:style>
  <w:style w:type="character" w:customStyle="1" w:styleId="UnresolvedMention3">
    <w:name w:val="Unresolved Mention3"/>
    <w:basedOn w:val="DefaultParagraphFont"/>
    <w:uiPriority w:val="99"/>
    <w:semiHidden/>
    <w:unhideWhenUsed/>
    <w:rsid w:val="00D70483"/>
    <w:rPr>
      <w:color w:val="605E5C"/>
      <w:shd w:val="clear" w:color="auto" w:fill="E1DFDD"/>
    </w:rPr>
  </w:style>
  <w:style w:type="table" w:customStyle="1" w:styleId="TableGrid0">
    <w:name w:val="TableGrid"/>
    <w:rsid w:val="00D70483"/>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table" w:customStyle="1" w:styleId="TableGrid4">
    <w:name w:val="Table Grid4"/>
    <w:basedOn w:val="TableNormal"/>
    <w:next w:val="TableGrid"/>
    <w:uiPriority w:val="39"/>
    <w:rsid w:val="00D70483"/>
    <w:pPr>
      <w:spacing w:after="0" w:line="240" w:lineRule="auto"/>
    </w:pPr>
    <w:rPr>
      <w:rFonts w:eastAsia="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D70483"/>
  </w:style>
  <w:style w:type="paragraph" w:customStyle="1" w:styleId="Standard">
    <w:name w:val="Standard"/>
    <w:qFormat/>
    <w:rsid w:val="00D70483"/>
    <w:pPr>
      <w:suppressAutoHyphens/>
      <w:autoSpaceDN w:val="0"/>
      <w:textAlignment w:val="baseline"/>
    </w:pPr>
    <w:rPr>
      <w:rFonts w:ascii="Calibri" w:eastAsia="Calibri" w:hAnsi="Calibri" w:cs="Tahoma"/>
      <w:lang w:val="en-AU"/>
    </w:rPr>
  </w:style>
  <w:style w:type="paragraph" w:customStyle="1" w:styleId="p2">
    <w:name w:val="p2"/>
    <w:rsid w:val="00D70483"/>
    <w:pPr>
      <w:spacing w:after="0" w:line="240" w:lineRule="auto"/>
      <w:jc w:val="both"/>
    </w:pPr>
    <w:rPr>
      <w:rFonts w:ascii="Helvetica Neue" w:eastAsia="Helvetica Neue" w:hAnsi="Helvetica Neue" w:cs="Times New Roman"/>
      <w:sz w:val="26"/>
      <w:szCs w:val="26"/>
      <w:lang w:eastAsia="zh-CN"/>
    </w:rPr>
  </w:style>
  <w:style w:type="character" w:styleId="PageNumber">
    <w:name w:val="page number"/>
    <w:basedOn w:val="DefaultParagraphFont"/>
    <w:uiPriority w:val="99"/>
    <w:semiHidden/>
    <w:unhideWhenUsed/>
    <w:rsid w:val="00794718"/>
  </w:style>
  <w:style w:type="character" w:customStyle="1" w:styleId="UnresolvedMention">
    <w:name w:val="Unresolved Mention"/>
    <w:basedOn w:val="DefaultParagraphFont"/>
    <w:uiPriority w:val="99"/>
    <w:semiHidden/>
    <w:unhideWhenUsed/>
    <w:rsid w:val="002C2009"/>
    <w:rPr>
      <w:color w:val="605E5C"/>
      <w:shd w:val="clear" w:color="auto" w:fill="E1DFDD"/>
    </w:rPr>
  </w:style>
  <w:style w:type="paragraph" w:styleId="z-TopofForm">
    <w:name w:val="HTML Top of Form"/>
    <w:basedOn w:val="Normal"/>
    <w:next w:val="Normal"/>
    <w:link w:val="z-TopofFormChar"/>
    <w:hidden/>
    <w:uiPriority w:val="99"/>
    <w:semiHidden/>
    <w:unhideWhenUsed/>
    <w:rsid w:val="00787C3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87C3E"/>
    <w:rPr>
      <w:rFonts w:ascii="Arial" w:eastAsia="Times New Roman" w:hAnsi="Arial" w:cs="Arial"/>
      <w:vanish/>
      <w:sz w:val="16"/>
      <w:szCs w:val="16"/>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092">
      <w:bodyDiv w:val="1"/>
      <w:marLeft w:val="0"/>
      <w:marRight w:val="0"/>
      <w:marTop w:val="0"/>
      <w:marBottom w:val="0"/>
      <w:divBdr>
        <w:top w:val="none" w:sz="0" w:space="0" w:color="auto"/>
        <w:left w:val="none" w:sz="0" w:space="0" w:color="auto"/>
        <w:bottom w:val="none" w:sz="0" w:space="0" w:color="auto"/>
        <w:right w:val="none" w:sz="0" w:space="0" w:color="auto"/>
      </w:divBdr>
    </w:div>
    <w:div w:id="1977253">
      <w:bodyDiv w:val="1"/>
      <w:marLeft w:val="0"/>
      <w:marRight w:val="0"/>
      <w:marTop w:val="0"/>
      <w:marBottom w:val="0"/>
      <w:divBdr>
        <w:top w:val="none" w:sz="0" w:space="0" w:color="auto"/>
        <w:left w:val="none" w:sz="0" w:space="0" w:color="auto"/>
        <w:bottom w:val="none" w:sz="0" w:space="0" w:color="auto"/>
        <w:right w:val="none" w:sz="0" w:space="0" w:color="auto"/>
      </w:divBdr>
      <w:divsChild>
        <w:div w:id="558437671">
          <w:marLeft w:val="0"/>
          <w:marRight w:val="0"/>
          <w:marTop w:val="0"/>
          <w:marBottom w:val="0"/>
          <w:divBdr>
            <w:top w:val="none" w:sz="0" w:space="0" w:color="auto"/>
            <w:left w:val="none" w:sz="0" w:space="0" w:color="auto"/>
            <w:bottom w:val="none" w:sz="0" w:space="0" w:color="auto"/>
            <w:right w:val="none" w:sz="0" w:space="0" w:color="auto"/>
          </w:divBdr>
          <w:divsChild>
            <w:div w:id="1468472329">
              <w:marLeft w:val="0"/>
              <w:marRight w:val="0"/>
              <w:marTop w:val="0"/>
              <w:marBottom w:val="0"/>
              <w:divBdr>
                <w:top w:val="none" w:sz="0" w:space="0" w:color="auto"/>
                <w:left w:val="none" w:sz="0" w:space="0" w:color="auto"/>
                <w:bottom w:val="none" w:sz="0" w:space="0" w:color="auto"/>
                <w:right w:val="none" w:sz="0" w:space="0" w:color="auto"/>
              </w:divBdr>
              <w:divsChild>
                <w:div w:id="1829713372">
                  <w:marLeft w:val="0"/>
                  <w:marRight w:val="0"/>
                  <w:marTop w:val="0"/>
                  <w:marBottom w:val="0"/>
                  <w:divBdr>
                    <w:top w:val="none" w:sz="0" w:space="0" w:color="auto"/>
                    <w:left w:val="none" w:sz="0" w:space="0" w:color="auto"/>
                    <w:bottom w:val="none" w:sz="0" w:space="0" w:color="auto"/>
                    <w:right w:val="none" w:sz="0" w:space="0" w:color="auto"/>
                  </w:divBdr>
                  <w:divsChild>
                    <w:div w:id="647369031">
                      <w:marLeft w:val="0"/>
                      <w:marRight w:val="0"/>
                      <w:marTop w:val="0"/>
                      <w:marBottom w:val="0"/>
                      <w:divBdr>
                        <w:top w:val="none" w:sz="0" w:space="0" w:color="auto"/>
                        <w:left w:val="none" w:sz="0" w:space="0" w:color="auto"/>
                        <w:bottom w:val="none" w:sz="0" w:space="0" w:color="auto"/>
                        <w:right w:val="none" w:sz="0" w:space="0" w:color="auto"/>
                      </w:divBdr>
                      <w:divsChild>
                        <w:div w:id="54298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0124">
      <w:bodyDiv w:val="1"/>
      <w:marLeft w:val="0"/>
      <w:marRight w:val="0"/>
      <w:marTop w:val="0"/>
      <w:marBottom w:val="0"/>
      <w:divBdr>
        <w:top w:val="none" w:sz="0" w:space="0" w:color="auto"/>
        <w:left w:val="none" w:sz="0" w:space="0" w:color="auto"/>
        <w:bottom w:val="none" w:sz="0" w:space="0" w:color="auto"/>
        <w:right w:val="none" w:sz="0" w:space="0" w:color="auto"/>
      </w:divBdr>
    </w:div>
    <w:div w:id="19085710">
      <w:bodyDiv w:val="1"/>
      <w:marLeft w:val="0"/>
      <w:marRight w:val="0"/>
      <w:marTop w:val="0"/>
      <w:marBottom w:val="0"/>
      <w:divBdr>
        <w:top w:val="none" w:sz="0" w:space="0" w:color="auto"/>
        <w:left w:val="none" w:sz="0" w:space="0" w:color="auto"/>
        <w:bottom w:val="none" w:sz="0" w:space="0" w:color="auto"/>
        <w:right w:val="none" w:sz="0" w:space="0" w:color="auto"/>
      </w:divBdr>
    </w:div>
    <w:div w:id="21369008">
      <w:bodyDiv w:val="1"/>
      <w:marLeft w:val="0"/>
      <w:marRight w:val="0"/>
      <w:marTop w:val="0"/>
      <w:marBottom w:val="0"/>
      <w:divBdr>
        <w:top w:val="none" w:sz="0" w:space="0" w:color="auto"/>
        <w:left w:val="none" w:sz="0" w:space="0" w:color="auto"/>
        <w:bottom w:val="none" w:sz="0" w:space="0" w:color="auto"/>
        <w:right w:val="none" w:sz="0" w:space="0" w:color="auto"/>
      </w:divBdr>
    </w:div>
    <w:div w:id="27025454">
      <w:bodyDiv w:val="1"/>
      <w:marLeft w:val="0"/>
      <w:marRight w:val="0"/>
      <w:marTop w:val="0"/>
      <w:marBottom w:val="0"/>
      <w:divBdr>
        <w:top w:val="none" w:sz="0" w:space="0" w:color="auto"/>
        <w:left w:val="none" w:sz="0" w:space="0" w:color="auto"/>
        <w:bottom w:val="none" w:sz="0" w:space="0" w:color="auto"/>
        <w:right w:val="none" w:sz="0" w:space="0" w:color="auto"/>
      </w:divBdr>
    </w:div>
    <w:div w:id="27998163">
      <w:bodyDiv w:val="1"/>
      <w:marLeft w:val="0"/>
      <w:marRight w:val="0"/>
      <w:marTop w:val="0"/>
      <w:marBottom w:val="0"/>
      <w:divBdr>
        <w:top w:val="none" w:sz="0" w:space="0" w:color="auto"/>
        <w:left w:val="none" w:sz="0" w:space="0" w:color="auto"/>
        <w:bottom w:val="none" w:sz="0" w:space="0" w:color="auto"/>
        <w:right w:val="none" w:sz="0" w:space="0" w:color="auto"/>
      </w:divBdr>
    </w:div>
    <w:div w:id="39866267">
      <w:bodyDiv w:val="1"/>
      <w:marLeft w:val="0"/>
      <w:marRight w:val="0"/>
      <w:marTop w:val="0"/>
      <w:marBottom w:val="0"/>
      <w:divBdr>
        <w:top w:val="none" w:sz="0" w:space="0" w:color="auto"/>
        <w:left w:val="none" w:sz="0" w:space="0" w:color="auto"/>
        <w:bottom w:val="none" w:sz="0" w:space="0" w:color="auto"/>
        <w:right w:val="none" w:sz="0" w:space="0" w:color="auto"/>
      </w:divBdr>
    </w:div>
    <w:div w:id="45614681">
      <w:bodyDiv w:val="1"/>
      <w:marLeft w:val="0"/>
      <w:marRight w:val="0"/>
      <w:marTop w:val="0"/>
      <w:marBottom w:val="0"/>
      <w:divBdr>
        <w:top w:val="none" w:sz="0" w:space="0" w:color="auto"/>
        <w:left w:val="none" w:sz="0" w:space="0" w:color="auto"/>
        <w:bottom w:val="none" w:sz="0" w:space="0" w:color="auto"/>
        <w:right w:val="none" w:sz="0" w:space="0" w:color="auto"/>
      </w:divBdr>
    </w:div>
    <w:div w:id="50350062">
      <w:bodyDiv w:val="1"/>
      <w:marLeft w:val="0"/>
      <w:marRight w:val="0"/>
      <w:marTop w:val="0"/>
      <w:marBottom w:val="0"/>
      <w:divBdr>
        <w:top w:val="none" w:sz="0" w:space="0" w:color="auto"/>
        <w:left w:val="none" w:sz="0" w:space="0" w:color="auto"/>
        <w:bottom w:val="none" w:sz="0" w:space="0" w:color="auto"/>
        <w:right w:val="none" w:sz="0" w:space="0" w:color="auto"/>
      </w:divBdr>
    </w:div>
    <w:div w:id="51271559">
      <w:bodyDiv w:val="1"/>
      <w:marLeft w:val="0"/>
      <w:marRight w:val="0"/>
      <w:marTop w:val="0"/>
      <w:marBottom w:val="0"/>
      <w:divBdr>
        <w:top w:val="none" w:sz="0" w:space="0" w:color="auto"/>
        <w:left w:val="none" w:sz="0" w:space="0" w:color="auto"/>
        <w:bottom w:val="none" w:sz="0" w:space="0" w:color="auto"/>
        <w:right w:val="none" w:sz="0" w:space="0" w:color="auto"/>
      </w:divBdr>
      <w:divsChild>
        <w:div w:id="1490174273">
          <w:marLeft w:val="0"/>
          <w:marRight w:val="0"/>
          <w:marTop w:val="0"/>
          <w:marBottom w:val="0"/>
          <w:divBdr>
            <w:top w:val="none" w:sz="0" w:space="0" w:color="auto"/>
            <w:left w:val="none" w:sz="0" w:space="0" w:color="auto"/>
            <w:bottom w:val="none" w:sz="0" w:space="0" w:color="auto"/>
            <w:right w:val="none" w:sz="0" w:space="0" w:color="auto"/>
          </w:divBdr>
          <w:divsChild>
            <w:div w:id="616791341">
              <w:marLeft w:val="0"/>
              <w:marRight w:val="0"/>
              <w:marTop w:val="0"/>
              <w:marBottom w:val="0"/>
              <w:divBdr>
                <w:top w:val="none" w:sz="0" w:space="0" w:color="auto"/>
                <w:left w:val="none" w:sz="0" w:space="0" w:color="auto"/>
                <w:bottom w:val="none" w:sz="0" w:space="0" w:color="auto"/>
                <w:right w:val="none" w:sz="0" w:space="0" w:color="auto"/>
              </w:divBdr>
              <w:divsChild>
                <w:div w:id="1656254032">
                  <w:marLeft w:val="0"/>
                  <w:marRight w:val="0"/>
                  <w:marTop w:val="0"/>
                  <w:marBottom w:val="0"/>
                  <w:divBdr>
                    <w:top w:val="none" w:sz="0" w:space="0" w:color="auto"/>
                    <w:left w:val="none" w:sz="0" w:space="0" w:color="auto"/>
                    <w:bottom w:val="none" w:sz="0" w:space="0" w:color="auto"/>
                    <w:right w:val="none" w:sz="0" w:space="0" w:color="auto"/>
                  </w:divBdr>
                  <w:divsChild>
                    <w:div w:id="790249993">
                      <w:marLeft w:val="0"/>
                      <w:marRight w:val="0"/>
                      <w:marTop w:val="0"/>
                      <w:marBottom w:val="0"/>
                      <w:divBdr>
                        <w:top w:val="none" w:sz="0" w:space="0" w:color="auto"/>
                        <w:left w:val="none" w:sz="0" w:space="0" w:color="auto"/>
                        <w:bottom w:val="none" w:sz="0" w:space="0" w:color="auto"/>
                        <w:right w:val="none" w:sz="0" w:space="0" w:color="auto"/>
                      </w:divBdr>
                      <w:divsChild>
                        <w:div w:id="1313170807">
                          <w:marLeft w:val="0"/>
                          <w:marRight w:val="0"/>
                          <w:marTop w:val="0"/>
                          <w:marBottom w:val="0"/>
                          <w:divBdr>
                            <w:top w:val="none" w:sz="0" w:space="0" w:color="auto"/>
                            <w:left w:val="none" w:sz="0" w:space="0" w:color="auto"/>
                            <w:bottom w:val="none" w:sz="0" w:space="0" w:color="auto"/>
                            <w:right w:val="none" w:sz="0" w:space="0" w:color="auto"/>
                          </w:divBdr>
                          <w:divsChild>
                            <w:div w:id="2125541241">
                              <w:marLeft w:val="0"/>
                              <w:marRight w:val="0"/>
                              <w:marTop w:val="0"/>
                              <w:marBottom w:val="0"/>
                              <w:divBdr>
                                <w:top w:val="none" w:sz="0" w:space="0" w:color="auto"/>
                                <w:left w:val="none" w:sz="0" w:space="0" w:color="auto"/>
                                <w:bottom w:val="none" w:sz="0" w:space="0" w:color="auto"/>
                                <w:right w:val="none" w:sz="0" w:space="0" w:color="auto"/>
                              </w:divBdr>
                              <w:divsChild>
                                <w:div w:id="17825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133">
                          <w:marLeft w:val="0"/>
                          <w:marRight w:val="0"/>
                          <w:marTop w:val="0"/>
                          <w:marBottom w:val="0"/>
                          <w:divBdr>
                            <w:top w:val="none" w:sz="0" w:space="0" w:color="auto"/>
                            <w:left w:val="none" w:sz="0" w:space="0" w:color="auto"/>
                            <w:bottom w:val="none" w:sz="0" w:space="0" w:color="auto"/>
                            <w:right w:val="none" w:sz="0" w:space="0" w:color="auto"/>
                          </w:divBdr>
                          <w:divsChild>
                            <w:div w:id="1155682602">
                              <w:marLeft w:val="0"/>
                              <w:marRight w:val="0"/>
                              <w:marTop w:val="0"/>
                              <w:marBottom w:val="0"/>
                              <w:divBdr>
                                <w:top w:val="none" w:sz="0" w:space="0" w:color="auto"/>
                                <w:left w:val="none" w:sz="0" w:space="0" w:color="auto"/>
                                <w:bottom w:val="none" w:sz="0" w:space="0" w:color="auto"/>
                                <w:right w:val="none" w:sz="0" w:space="0" w:color="auto"/>
                              </w:divBdr>
                              <w:divsChild>
                                <w:div w:id="860970573">
                                  <w:marLeft w:val="0"/>
                                  <w:marRight w:val="0"/>
                                  <w:marTop w:val="0"/>
                                  <w:marBottom w:val="0"/>
                                  <w:divBdr>
                                    <w:top w:val="none" w:sz="0" w:space="0" w:color="auto"/>
                                    <w:left w:val="none" w:sz="0" w:space="0" w:color="auto"/>
                                    <w:bottom w:val="none" w:sz="0" w:space="0" w:color="auto"/>
                                    <w:right w:val="none" w:sz="0" w:space="0" w:color="auto"/>
                                  </w:divBdr>
                                  <w:divsChild>
                                    <w:div w:id="15488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27984">
      <w:bodyDiv w:val="1"/>
      <w:marLeft w:val="0"/>
      <w:marRight w:val="0"/>
      <w:marTop w:val="0"/>
      <w:marBottom w:val="0"/>
      <w:divBdr>
        <w:top w:val="none" w:sz="0" w:space="0" w:color="auto"/>
        <w:left w:val="none" w:sz="0" w:space="0" w:color="auto"/>
        <w:bottom w:val="none" w:sz="0" w:space="0" w:color="auto"/>
        <w:right w:val="none" w:sz="0" w:space="0" w:color="auto"/>
      </w:divBdr>
    </w:div>
    <w:div w:id="61173448">
      <w:bodyDiv w:val="1"/>
      <w:marLeft w:val="0"/>
      <w:marRight w:val="0"/>
      <w:marTop w:val="0"/>
      <w:marBottom w:val="0"/>
      <w:divBdr>
        <w:top w:val="none" w:sz="0" w:space="0" w:color="auto"/>
        <w:left w:val="none" w:sz="0" w:space="0" w:color="auto"/>
        <w:bottom w:val="none" w:sz="0" w:space="0" w:color="auto"/>
        <w:right w:val="none" w:sz="0" w:space="0" w:color="auto"/>
      </w:divBdr>
    </w:div>
    <w:div w:id="70933174">
      <w:bodyDiv w:val="1"/>
      <w:marLeft w:val="0"/>
      <w:marRight w:val="0"/>
      <w:marTop w:val="0"/>
      <w:marBottom w:val="0"/>
      <w:divBdr>
        <w:top w:val="none" w:sz="0" w:space="0" w:color="auto"/>
        <w:left w:val="none" w:sz="0" w:space="0" w:color="auto"/>
        <w:bottom w:val="none" w:sz="0" w:space="0" w:color="auto"/>
        <w:right w:val="none" w:sz="0" w:space="0" w:color="auto"/>
      </w:divBdr>
    </w:div>
    <w:div w:id="71124449">
      <w:bodyDiv w:val="1"/>
      <w:marLeft w:val="0"/>
      <w:marRight w:val="0"/>
      <w:marTop w:val="0"/>
      <w:marBottom w:val="0"/>
      <w:divBdr>
        <w:top w:val="none" w:sz="0" w:space="0" w:color="auto"/>
        <w:left w:val="none" w:sz="0" w:space="0" w:color="auto"/>
        <w:bottom w:val="none" w:sz="0" w:space="0" w:color="auto"/>
        <w:right w:val="none" w:sz="0" w:space="0" w:color="auto"/>
      </w:divBdr>
    </w:div>
    <w:div w:id="75515808">
      <w:bodyDiv w:val="1"/>
      <w:marLeft w:val="0"/>
      <w:marRight w:val="0"/>
      <w:marTop w:val="0"/>
      <w:marBottom w:val="0"/>
      <w:divBdr>
        <w:top w:val="none" w:sz="0" w:space="0" w:color="auto"/>
        <w:left w:val="none" w:sz="0" w:space="0" w:color="auto"/>
        <w:bottom w:val="none" w:sz="0" w:space="0" w:color="auto"/>
        <w:right w:val="none" w:sz="0" w:space="0" w:color="auto"/>
      </w:divBdr>
    </w:div>
    <w:div w:id="80420828">
      <w:bodyDiv w:val="1"/>
      <w:marLeft w:val="0"/>
      <w:marRight w:val="0"/>
      <w:marTop w:val="0"/>
      <w:marBottom w:val="0"/>
      <w:divBdr>
        <w:top w:val="none" w:sz="0" w:space="0" w:color="auto"/>
        <w:left w:val="none" w:sz="0" w:space="0" w:color="auto"/>
        <w:bottom w:val="none" w:sz="0" w:space="0" w:color="auto"/>
        <w:right w:val="none" w:sz="0" w:space="0" w:color="auto"/>
      </w:divBdr>
    </w:div>
    <w:div w:id="82460284">
      <w:bodyDiv w:val="1"/>
      <w:marLeft w:val="0"/>
      <w:marRight w:val="0"/>
      <w:marTop w:val="0"/>
      <w:marBottom w:val="0"/>
      <w:divBdr>
        <w:top w:val="none" w:sz="0" w:space="0" w:color="auto"/>
        <w:left w:val="none" w:sz="0" w:space="0" w:color="auto"/>
        <w:bottom w:val="none" w:sz="0" w:space="0" w:color="auto"/>
        <w:right w:val="none" w:sz="0" w:space="0" w:color="auto"/>
      </w:divBdr>
    </w:div>
    <w:div w:id="82606346">
      <w:bodyDiv w:val="1"/>
      <w:marLeft w:val="0"/>
      <w:marRight w:val="0"/>
      <w:marTop w:val="0"/>
      <w:marBottom w:val="0"/>
      <w:divBdr>
        <w:top w:val="none" w:sz="0" w:space="0" w:color="auto"/>
        <w:left w:val="none" w:sz="0" w:space="0" w:color="auto"/>
        <w:bottom w:val="none" w:sz="0" w:space="0" w:color="auto"/>
        <w:right w:val="none" w:sz="0" w:space="0" w:color="auto"/>
      </w:divBdr>
    </w:div>
    <w:div w:id="84690249">
      <w:bodyDiv w:val="1"/>
      <w:marLeft w:val="0"/>
      <w:marRight w:val="0"/>
      <w:marTop w:val="0"/>
      <w:marBottom w:val="0"/>
      <w:divBdr>
        <w:top w:val="none" w:sz="0" w:space="0" w:color="auto"/>
        <w:left w:val="none" w:sz="0" w:space="0" w:color="auto"/>
        <w:bottom w:val="none" w:sz="0" w:space="0" w:color="auto"/>
        <w:right w:val="none" w:sz="0" w:space="0" w:color="auto"/>
      </w:divBdr>
    </w:div>
    <w:div w:id="85924280">
      <w:bodyDiv w:val="1"/>
      <w:marLeft w:val="0"/>
      <w:marRight w:val="0"/>
      <w:marTop w:val="0"/>
      <w:marBottom w:val="0"/>
      <w:divBdr>
        <w:top w:val="none" w:sz="0" w:space="0" w:color="auto"/>
        <w:left w:val="none" w:sz="0" w:space="0" w:color="auto"/>
        <w:bottom w:val="none" w:sz="0" w:space="0" w:color="auto"/>
        <w:right w:val="none" w:sz="0" w:space="0" w:color="auto"/>
      </w:divBdr>
    </w:div>
    <w:div w:id="89083893">
      <w:bodyDiv w:val="1"/>
      <w:marLeft w:val="0"/>
      <w:marRight w:val="0"/>
      <w:marTop w:val="0"/>
      <w:marBottom w:val="0"/>
      <w:divBdr>
        <w:top w:val="none" w:sz="0" w:space="0" w:color="auto"/>
        <w:left w:val="none" w:sz="0" w:space="0" w:color="auto"/>
        <w:bottom w:val="none" w:sz="0" w:space="0" w:color="auto"/>
        <w:right w:val="none" w:sz="0" w:space="0" w:color="auto"/>
      </w:divBdr>
    </w:div>
    <w:div w:id="89129269">
      <w:bodyDiv w:val="1"/>
      <w:marLeft w:val="0"/>
      <w:marRight w:val="0"/>
      <w:marTop w:val="0"/>
      <w:marBottom w:val="0"/>
      <w:divBdr>
        <w:top w:val="none" w:sz="0" w:space="0" w:color="auto"/>
        <w:left w:val="none" w:sz="0" w:space="0" w:color="auto"/>
        <w:bottom w:val="none" w:sz="0" w:space="0" w:color="auto"/>
        <w:right w:val="none" w:sz="0" w:space="0" w:color="auto"/>
      </w:divBdr>
    </w:div>
    <w:div w:id="94176081">
      <w:bodyDiv w:val="1"/>
      <w:marLeft w:val="0"/>
      <w:marRight w:val="0"/>
      <w:marTop w:val="0"/>
      <w:marBottom w:val="0"/>
      <w:divBdr>
        <w:top w:val="none" w:sz="0" w:space="0" w:color="auto"/>
        <w:left w:val="none" w:sz="0" w:space="0" w:color="auto"/>
        <w:bottom w:val="none" w:sz="0" w:space="0" w:color="auto"/>
        <w:right w:val="none" w:sz="0" w:space="0" w:color="auto"/>
      </w:divBdr>
    </w:div>
    <w:div w:id="108621550">
      <w:bodyDiv w:val="1"/>
      <w:marLeft w:val="0"/>
      <w:marRight w:val="0"/>
      <w:marTop w:val="0"/>
      <w:marBottom w:val="0"/>
      <w:divBdr>
        <w:top w:val="none" w:sz="0" w:space="0" w:color="auto"/>
        <w:left w:val="none" w:sz="0" w:space="0" w:color="auto"/>
        <w:bottom w:val="none" w:sz="0" w:space="0" w:color="auto"/>
        <w:right w:val="none" w:sz="0" w:space="0" w:color="auto"/>
      </w:divBdr>
    </w:div>
    <w:div w:id="115176328">
      <w:bodyDiv w:val="1"/>
      <w:marLeft w:val="0"/>
      <w:marRight w:val="0"/>
      <w:marTop w:val="0"/>
      <w:marBottom w:val="0"/>
      <w:divBdr>
        <w:top w:val="none" w:sz="0" w:space="0" w:color="auto"/>
        <w:left w:val="none" w:sz="0" w:space="0" w:color="auto"/>
        <w:bottom w:val="none" w:sz="0" w:space="0" w:color="auto"/>
        <w:right w:val="none" w:sz="0" w:space="0" w:color="auto"/>
      </w:divBdr>
    </w:div>
    <w:div w:id="133647347">
      <w:bodyDiv w:val="1"/>
      <w:marLeft w:val="0"/>
      <w:marRight w:val="0"/>
      <w:marTop w:val="0"/>
      <w:marBottom w:val="0"/>
      <w:divBdr>
        <w:top w:val="none" w:sz="0" w:space="0" w:color="auto"/>
        <w:left w:val="none" w:sz="0" w:space="0" w:color="auto"/>
        <w:bottom w:val="none" w:sz="0" w:space="0" w:color="auto"/>
        <w:right w:val="none" w:sz="0" w:space="0" w:color="auto"/>
      </w:divBdr>
    </w:div>
    <w:div w:id="137189853">
      <w:bodyDiv w:val="1"/>
      <w:marLeft w:val="0"/>
      <w:marRight w:val="0"/>
      <w:marTop w:val="0"/>
      <w:marBottom w:val="0"/>
      <w:divBdr>
        <w:top w:val="none" w:sz="0" w:space="0" w:color="auto"/>
        <w:left w:val="none" w:sz="0" w:space="0" w:color="auto"/>
        <w:bottom w:val="none" w:sz="0" w:space="0" w:color="auto"/>
        <w:right w:val="none" w:sz="0" w:space="0" w:color="auto"/>
      </w:divBdr>
    </w:div>
    <w:div w:id="144199104">
      <w:bodyDiv w:val="1"/>
      <w:marLeft w:val="0"/>
      <w:marRight w:val="0"/>
      <w:marTop w:val="0"/>
      <w:marBottom w:val="0"/>
      <w:divBdr>
        <w:top w:val="none" w:sz="0" w:space="0" w:color="auto"/>
        <w:left w:val="none" w:sz="0" w:space="0" w:color="auto"/>
        <w:bottom w:val="none" w:sz="0" w:space="0" w:color="auto"/>
        <w:right w:val="none" w:sz="0" w:space="0" w:color="auto"/>
      </w:divBdr>
    </w:div>
    <w:div w:id="150412231">
      <w:bodyDiv w:val="1"/>
      <w:marLeft w:val="0"/>
      <w:marRight w:val="0"/>
      <w:marTop w:val="0"/>
      <w:marBottom w:val="0"/>
      <w:divBdr>
        <w:top w:val="none" w:sz="0" w:space="0" w:color="auto"/>
        <w:left w:val="none" w:sz="0" w:space="0" w:color="auto"/>
        <w:bottom w:val="none" w:sz="0" w:space="0" w:color="auto"/>
        <w:right w:val="none" w:sz="0" w:space="0" w:color="auto"/>
      </w:divBdr>
    </w:div>
    <w:div w:id="151483106">
      <w:bodyDiv w:val="1"/>
      <w:marLeft w:val="0"/>
      <w:marRight w:val="0"/>
      <w:marTop w:val="0"/>
      <w:marBottom w:val="0"/>
      <w:divBdr>
        <w:top w:val="none" w:sz="0" w:space="0" w:color="auto"/>
        <w:left w:val="none" w:sz="0" w:space="0" w:color="auto"/>
        <w:bottom w:val="none" w:sz="0" w:space="0" w:color="auto"/>
        <w:right w:val="none" w:sz="0" w:space="0" w:color="auto"/>
      </w:divBdr>
    </w:div>
    <w:div w:id="155150843">
      <w:bodyDiv w:val="1"/>
      <w:marLeft w:val="0"/>
      <w:marRight w:val="0"/>
      <w:marTop w:val="0"/>
      <w:marBottom w:val="0"/>
      <w:divBdr>
        <w:top w:val="none" w:sz="0" w:space="0" w:color="auto"/>
        <w:left w:val="none" w:sz="0" w:space="0" w:color="auto"/>
        <w:bottom w:val="none" w:sz="0" w:space="0" w:color="auto"/>
        <w:right w:val="none" w:sz="0" w:space="0" w:color="auto"/>
      </w:divBdr>
    </w:div>
    <w:div w:id="155194086">
      <w:bodyDiv w:val="1"/>
      <w:marLeft w:val="0"/>
      <w:marRight w:val="0"/>
      <w:marTop w:val="0"/>
      <w:marBottom w:val="0"/>
      <w:divBdr>
        <w:top w:val="none" w:sz="0" w:space="0" w:color="auto"/>
        <w:left w:val="none" w:sz="0" w:space="0" w:color="auto"/>
        <w:bottom w:val="none" w:sz="0" w:space="0" w:color="auto"/>
        <w:right w:val="none" w:sz="0" w:space="0" w:color="auto"/>
      </w:divBdr>
    </w:div>
    <w:div w:id="167796154">
      <w:bodyDiv w:val="1"/>
      <w:marLeft w:val="0"/>
      <w:marRight w:val="0"/>
      <w:marTop w:val="0"/>
      <w:marBottom w:val="0"/>
      <w:divBdr>
        <w:top w:val="none" w:sz="0" w:space="0" w:color="auto"/>
        <w:left w:val="none" w:sz="0" w:space="0" w:color="auto"/>
        <w:bottom w:val="none" w:sz="0" w:space="0" w:color="auto"/>
        <w:right w:val="none" w:sz="0" w:space="0" w:color="auto"/>
      </w:divBdr>
    </w:div>
    <w:div w:id="175464421">
      <w:bodyDiv w:val="1"/>
      <w:marLeft w:val="0"/>
      <w:marRight w:val="0"/>
      <w:marTop w:val="0"/>
      <w:marBottom w:val="0"/>
      <w:divBdr>
        <w:top w:val="none" w:sz="0" w:space="0" w:color="auto"/>
        <w:left w:val="none" w:sz="0" w:space="0" w:color="auto"/>
        <w:bottom w:val="none" w:sz="0" w:space="0" w:color="auto"/>
        <w:right w:val="none" w:sz="0" w:space="0" w:color="auto"/>
      </w:divBdr>
    </w:div>
    <w:div w:id="176358851">
      <w:bodyDiv w:val="1"/>
      <w:marLeft w:val="0"/>
      <w:marRight w:val="0"/>
      <w:marTop w:val="0"/>
      <w:marBottom w:val="0"/>
      <w:divBdr>
        <w:top w:val="none" w:sz="0" w:space="0" w:color="auto"/>
        <w:left w:val="none" w:sz="0" w:space="0" w:color="auto"/>
        <w:bottom w:val="none" w:sz="0" w:space="0" w:color="auto"/>
        <w:right w:val="none" w:sz="0" w:space="0" w:color="auto"/>
      </w:divBdr>
    </w:div>
    <w:div w:id="185951865">
      <w:bodyDiv w:val="1"/>
      <w:marLeft w:val="0"/>
      <w:marRight w:val="0"/>
      <w:marTop w:val="0"/>
      <w:marBottom w:val="0"/>
      <w:divBdr>
        <w:top w:val="none" w:sz="0" w:space="0" w:color="auto"/>
        <w:left w:val="none" w:sz="0" w:space="0" w:color="auto"/>
        <w:bottom w:val="none" w:sz="0" w:space="0" w:color="auto"/>
        <w:right w:val="none" w:sz="0" w:space="0" w:color="auto"/>
      </w:divBdr>
    </w:div>
    <w:div w:id="185952084">
      <w:bodyDiv w:val="1"/>
      <w:marLeft w:val="0"/>
      <w:marRight w:val="0"/>
      <w:marTop w:val="0"/>
      <w:marBottom w:val="0"/>
      <w:divBdr>
        <w:top w:val="none" w:sz="0" w:space="0" w:color="auto"/>
        <w:left w:val="none" w:sz="0" w:space="0" w:color="auto"/>
        <w:bottom w:val="none" w:sz="0" w:space="0" w:color="auto"/>
        <w:right w:val="none" w:sz="0" w:space="0" w:color="auto"/>
      </w:divBdr>
    </w:div>
    <w:div w:id="186335703">
      <w:bodyDiv w:val="1"/>
      <w:marLeft w:val="0"/>
      <w:marRight w:val="0"/>
      <w:marTop w:val="0"/>
      <w:marBottom w:val="0"/>
      <w:divBdr>
        <w:top w:val="none" w:sz="0" w:space="0" w:color="auto"/>
        <w:left w:val="none" w:sz="0" w:space="0" w:color="auto"/>
        <w:bottom w:val="none" w:sz="0" w:space="0" w:color="auto"/>
        <w:right w:val="none" w:sz="0" w:space="0" w:color="auto"/>
      </w:divBdr>
    </w:div>
    <w:div w:id="191070007">
      <w:bodyDiv w:val="1"/>
      <w:marLeft w:val="0"/>
      <w:marRight w:val="0"/>
      <w:marTop w:val="0"/>
      <w:marBottom w:val="0"/>
      <w:divBdr>
        <w:top w:val="none" w:sz="0" w:space="0" w:color="auto"/>
        <w:left w:val="none" w:sz="0" w:space="0" w:color="auto"/>
        <w:bottom w:val="none" w:sz="0" w:space="0" w:color="auto"/>
        <w:right w:val="none" w:sz="0" w:space="0" w:color="auto"/>
      </w:divBdr>
    </w:div>
    <w:div w:id="191194624">
      <w:bodyDiv w:val="1"/>
      <w:marLeft w:val="0"/>
      <w:marRight w:val="0"/>
      <w:marTop w:val="0"/>
      <w:marBottom w:val="0"/>
      <w:divBdr>
        <w:top w:val="none" w:sz="0" w:space="0" w:color="auto"/>
        <w:left w:val="none" w:sz="0" w:space="0" w:color="auto"/>
        <w:bottom w:val="none" w:sz="0" w:space="0" w:color="auto"/>
        <w:right w:val="none" w:sz="0" w:space="0" w:color="auto"/>
      </w:divBdr>
    </w:div>
    <w:div w:id="194469568">
      <w:bodyDiv w:val="1"/>
      <w:marLeft w:val="0"/>
      <w:marRight w:val="0"/>
      <w:marTop w:val="0"/>
      <w:marBottom w:val="0"/>
      <w:divBdr>
        <w:top w:val="none" w:sz="0" w:space="0" w:color="auto"/>
        <w:left w:val="none" w:sz="0" w:space="0" w:color="auto"/>
        <w:bottom w:val="none" w:sz="0" w:space="0" w:color="auto"/>
        <w:right w:val="none" w:sz="0" w:space="0" w:color="auto"/>
      </w:divBdr>
    </w:div>
    <w:div w:id="196357625">
      <w:bodyDiv w:val="1"/>
      <w:marLeft w:val="0"/>
      <w:marRight w:val="0"/>
      <w:marTop w:val="0"/>
      <w:marBottom w:val="0"/>
      <w:divBdr>
        <w:top w:val="none" w:sz="0" w:space="0" w:color="auto"/>
        <w:left w:val="none" w:sz="0" w:space="0" w:color="auto"/>
        <w:bottom w:val="none" w:sz="0" w:space="0" w:color="auto"/>
        <w:right w:val="none" w:sz="0" w:space="0" w:color="auto"/>
      </w:divBdr>
    </w:div>
    <w:div w:id="196622787">
      <w:bodyDiv w:val="1"/>
      <w:marLeft w:val="0"/>
      <w:marRight w:val="0"/>
      <w:marTop w:val="0"/>
      <w:marBottom w:val="0"/>
      <w:divBdr>
        <w:top w:val="none" w:sz="0" w:space="0" w:color="auto"/>
        <w:left w:val="none" w:sz="0" w:space="0" w:color="auto"/>
        <w:bottom w:val="none" w:sz="0" w:space="0" w:color="auto"/>
        <w:right w:val="none" w:sz="0" w:space="0" w:color="auto"/>
      </w:divBdr>
    </w:div>
    <w:div w:id="198132839">
      <w:bodyDiv w:val="1"/>
      <w:marLeft w:val="0"/>
      <w:marRight w:val="0"/>
      <w:marTop w:val="0"/>
      <w:marBottom w:val="0"/>
      <w:divBdr>
        <w:top w:val="none" w:sz="0" w:space="0" w:color="auto"/>
        <w:left w:val="none" w:sz="0" w:space="0" w:color="auto"/>
        <w:bottom w:val="none" w:sz="0" w:space="0" w:color="auto"/>
        <w:right w:val="none" w:sz="0" w:space="0" w:color="auto"/>
      </w:divBdr>
    </w:div>
    <w:div w:id="207452169">
      <w:bodyDiv w:val="1"/>
      <w:marLeft w:val="0"/>
      <w:marRight w:val="0"/>
      <w:marTop w:val="0"/>
      <w:marBottom w:val="0"/>
      <w:divBdr>
        <w:top w:val="none" w:sz="0" w:space="0" w:color="auto"/>
        <w:left w:val="none" w:sz="0" w:space="0" w:color="auto"/>
        <w:bottom w:val="none" w:sz="0" w:space="0" w:color="auto"/>
        <w:right w:val="none" w:sz="0" w:space="0" w:color="auto"/>
      </w:divBdr>
    </w:div>
    <w:div w:id="207954932">
      <w:bodyDiv w:val="1"/>
      <w:marLeft w:val="0"/>
      <w:marRight w:val="0"/>
      <w:marTop w:val="0"/>
      <w:marBottom w:val="0"/>
      <w:divBdr>
        <w:top w:val="none" w:sz="0" w:space="0" w:color="auto"/>
        <w:left w:val="none" w:sz="0" w:space="0" w:color="auto"/>
        <w:bottom w:val="none" w:sz="0" w:space="0" w:color="auto"/>
        <w:right w:val="none" w:sz="0" w:space="0" w:color="auto"/>
      </w:divBdr>
    </w:div>
    <w:div w:id="209465437">
      <w:bodyDiv w:val="1"/>
      <w:marLeft w:val="0"/>
      <w:marRight w:val="0"/>
      <w:marTop w:val="0"/>
      <w:marBottom w:val="0"/>
      <w:divBdr>
        <w:top w:val="none" w:sz="0" w:space="0" w:color="auto"/>
        <w:left w:val="none" w:sz="0" w:space="0" w:color="auto"/>
        <w:bottom w:val="none" w:sz="0" w:space="0" w:color="auto"/>
        <w:right w:val="none" w:sz="0" w:space="0" w:color="auto"/>
      </w:divBdr>
    </w:div>
    <w:div w:id="214703216">
      <w:bodyDiv w:val="1"/>
      <w:marLeft w:val="0"/>
      <w:marRight w:val="0"/>
      <w:marTop w:val="0"/>
      <w:marBottom w:val="0"/>
      <w:divBdr>
        <w:top w:val="none" w:sz="0" w:space="0" w:color="auto"/>
        <w:left w:val="none" w:sz="0" w:space="0" w:color="auto"/>
        <w:bottom w:val="none" w:sz="0" w:space="0" w:color="auto"/>
        <w:right w:val="none" w:sz="0" w:space="0" w:color="auto"/>
      </w:divBdr>
    </w:div>
    <w:div w:id="215552505">
      <w:bodyDiv w:val="1"/>
      <w:marLeft w:val="0"/>
      <w:marRight w:val="0"/>
      <w:marTop w:val="0"/>
      <w:marBottom w:val="0"/>
      <w:divBdr>
        <w:top w:val="none" w:sz="0" w:space="0" w:color="auto"/>
        <w:left w:val="none" w:sz="0" w:space="0" w:color="auto"/>
        <w:bottom w:val="none" w:sz="0" w:space="0" w:color="auto"/>
        <w:right w:val="none" w:sz="0" w:space="0" w:color="auto"/>
      </w:divBdr>
    </w:div>
    <w:div w:id="216285003">
      <w:bodyDiv w:val="1"/>
      <w:marLeft w:val="0"/>
      <w:marRight w:val="0"/>
      <w:marTop w:val="0"/>
      <w:marBottom w:val="0"/>
      <w:divBdr>
        <w:top w:val="none" w:sz="0" w:space="0" w:color="auto"/>
        <w:left w:val="none" w:sz="0" w:space="0" w:color="auto"/>
        <w:bottom w:val="none" w:sz="0" w:space="0" w:color="auto"/>
        <w:right w:val="none" w:sz="0" w:space="0" w:color="auto"/>
      </w:divBdr>
    </w:div>
    <w:div w:id="218709959">
      <w:bodyDiv w:val="1"/>
      <w:marLeft w:val="0"/>
      <w:marRight w:val="0"/>
      <w:marTop w:val="0"/>
      <w:marBottom w:val="0"/>
      <w:divBdr>
        <w:top w:val="none" w:sz="0" w:space="0" w:color="auto"/>
        <w:left w:val="none" w:sz="0" w:space="0" w:color="auto"/>
        <w:bottom w:val="none" w:sz="0" w:space="0" w:color="auto"/>
        <w:right w:val="none" w:sz="0" w:space="0" w:color="auto"/>
      </w:divBdr>
      <w:divsChild>
        <w:div w:id="10956371">
          <w:marLeft w:val="0"/>
          <w:marRight w:val="0"/>
          <w:marTop w:val="0"/>
          <w:marBottom w:val="0"/>
          <w:divBdr>
            <w:top w:val="none" w:sz="0" w:space="0" w:color="auto"/>
            <w:left w:val="none" w:sz="0" w:space="0" w:color="auto"/>
            <w:bottom w:val="none" w:sz="0" w:space="0" w:color="auto"/>
            <w:right w:val="none" w:sz="0" w:space="0" w:color="auto"/>
          </w:divBdr>
        </w:div>
        <w:div w:id="755637717">
          <w:marLeft w:val="0"/>
          <w:marRight w:val="0"/>
          <w:marTop w:val="0"/>
          <w:marBottom w:val="0"/>
          <w:divBdr>
            <w:top w:val="none" w:sz="0" w:space="0" w:color="auto"/>
            <w:left w:val="none" w:sz="0" w:space="0" w:color="auto"/>
            <w:bottom w:val="none" w:sz="0" w:space="0" w:color="auto"/>
            <w:right w:val="none" w:sz="0" w:space="0" w:color="auto"/>
          </w:divBdr>
        </w:div>
        <w:div w:id="882211394">
          <w:marLeft w:val="0"/>
          <w:marRight w:val="0"/>
          <w:marTop w:val="0"/>
          <w:marBottom w:val="0"/>
          <w:divBdr>
            <w:top w:val="none" w:sz="0" w:space="0" w:color="auto"/>
            <w:left w:val="none" w:sz="0" w:space="0" w:color="auto"/>
            <w:bottom w:val="none" w:sz="0" w:space="0" w:color="auto"/>
            <w:right w:val="none" w:sz="0" w:space="0" w:color="auto"/>
          </w:divBdr>
        </w:div>
        <w:div w:id="1578511838">
          <w:marLeft w:val="0"/>
          <w:marRight w:val="0"/>
          <w:marTop w:val="0"/>
          <w:marBottom w:val="0"/>
          <w:divBdr>
            <w:top w:val="none" w:sz="0" w:space="0" w:color="auto"/>
            <w:left w:val="none" w:sz="0" w:space="0" w:color="auto"/>
            <w:bottom w:val="none" w:sz="0" w:space="0" w:color="auto"/>
            <w:right w:val="none" w:sz="0" w:space="0" w:color="auto"/>
          </w:divBdr>
        </w:div>
      </w:divsChild>
    </w:div>
    <w:div w:id="219219074">
      <w:bodyDiv w:val="1"/>
      <w:marLeft w:val="0"/>
      <w:marRight w:val="0"/>
      <w:marTop w:val="0"/>
      <w:marBottom w:val="0"/>
      <w:divBdr>
        <w:top w:val="none" w:sz="0" w:space="0" w:color="auto"/>
        <w:left w:val="none" w:sz="0" w:space="0" w:color="auto"/>
        <w:bottom w:val="none" w:sz="0" w:space="0" w:color="auto"/>
        <w:right w:val="none" w:sz="0" w:space="0" w:color="auto"/>
      </w:divBdr>
    </w:div>
    <w:div w:id="224997019">
      <w:bodyDiv w:val="1"/>
      <w:marLeft w:val="0"/>
      <w:marRight w:val="0"/>
      <w:marTop w:val="0"/>
      <w:marBottom w:val="0"/>
      <w:divBdr>
        <w:top w:val="none" w:sz="0" w:space="0" w:color="auto"/>
        <w:left w:val="none" w:sz="0" w:space="0" w:color="auto"/>
        <w:bottom w:val="none" w:sz="0" w:space="0" w:color="auto"/>
        <w:right w:val="none" w:sz="0" w:space="0" w:color="auto"/>
      </w:divBdr>
    </w:div>
    <w:div w:id="225337643">
      <w:bodyDiv w:val="1"/>
      <w:marLeft w:val="0"/>
      <w:marRight w:val="0"/>
      <w:marTop w:val="0"/>
      <w:marBottom w:val="0"/>
      <w:divBdr>
        <w:top w:val="none" w:sz="0" w:space="0" w:color="auto"/>
        <w:left w:val="none" w:sz="0" w:space="0" w:color="auto"/>
        <w:bottom w:val="none" w:sz="0" w:space="0" w:color="auto"/>
        <w:right w:val="none" w:sz="0" w:space="0" w:color="auto"/>
      </w:divBdr>
    </w:div>
    <w:div w:id="225729967">
      <w:bodyDiv w:val="1"/>
      <w:marLeft w:val="0"/>
      <w:marRight w:val="0"/>
      <w:marTop w:val="0"/>
      <w:marBottom w:val="0"/>
      <w:divBdr>
        <w:top w:val="none" w:sz="0" w:space="0" w:color="auto"/>
        <w:left w:val="none" w:sz="0" w:space="0" w:color="auto"/>
        <w:bottom w:val="none" w:sz="0" w:space="0" w:color="auto"/>
        <w:right w:val="none" w:sz="0" w:space="0" w:color="auto"/>
      </w:divBdr>
    </w:div>
    <w:div w:id="227152612">
      <w:bodyDiv w:val="1"/>
      <w:marLeft w:val="0"/>
      <w:marRight w:val="0"/>
      <w:marTop w:val="0"/>
      <w:marBottom w:val="0"/>
      <w:divBdr>
        <w:top w:val="none" w:sz="0" w:space="0" w:color="auto"/>
        <w:left w:val="none" w:sz="0" w:space="0" w:color="auto"/>
        <w:bottom w:val="none" w:sz="0" w:space="0" w:color="auto"/>
        <w:right w:val="none" w:sz="0" w:space="0" w:color="auto"/>
      </w:divBdr>
    </w:div>
    <w:div w:id="228928292">
      <w:bodyDiv w:val="1"/>
      <w:marLeft w:val="0"/>
      <w:marRight w:val="0"/>
      <w:marTop w:val="0"/>
      <w:marBottom w:val="0"/>
      <w:divBdr>
        <w:top w:val="none" w:sz="0" w:space="0" w:color="auto"/>
        <w:left w:val="none" w:sz="0" w:space="0" w:color="auto"/>
        <w:bottom w:val="none" w:sz="0" w:space="0" w:color="auto"/>
        <w:right w:val="none" w:sz="0" w:space="0" w:color="auto"/>
      </w:divBdr>
    </w:div>
    <w:div w:id="229074311">
      <w:bodyDiv w:val="1"/>
      <w:marLeft w:val="0"/>
      <w:marRight w:val="0"/>
      <w:marTop w:val="0"/>
      <w:marBottom w:val="0"/>
      <w:divBdr>
        <w:top w:val="none" w:sz="0" w:space="0" w:color="auto"/>
        <w:left w:val="none" w:sz="0" w:space="0" w:color="auto"/>
        <w:bottom w:val="none" w:sz="0" w:space="0" w:color="auto"/>
        <w:right w:val="none" w:sz="0" w:space="0" w:color="auto"/>
      </w:divBdr>
    </w:div>
    <w:div w:id="233055910">
      <w:bodyDiv w:val="1"/>
      <w:marLeft w:val="0"/>
      <w:marRight w:val="0"/>
      <w:marTop w:val="0"/>
      <w:marBottom w:val="0"/>
      <w:divBdr>
        <w:top w:val="none" w:sz="0" w:space="0" w:color="auto"/>
        <w:left w:val="none" w:sz="0" w:space="0" w:color="auto"/>
        <w:bottom w:val="none" w:sz="0" w:space="0" w:color="auto"/>
        <w:right w:val="none" w:sz="0" w:space="0" w:color="auto"/>
      </w:divBdr>
    </w:div>
    <w:div w:id="233857670">
      <w:bodyDiv w:val="1"/>
      <w:marLeft w:val="0"/>
      <w:marRight w:val="0"/>
      <w:marTop w:val="0"/>
      <w:marBottom w:val="0"/>
      <w:divBdr>
        <w:top w:val="none" w:sz="0" w:space="0" w:color="auto"/>
        <w:left w:val="none" w:sz="0" w:space="0" w:color="auto"/>
        <w:bottom w:val="none" w:sz="0" w:space="0" w:color="auto"/>
        <w:right w:val="none" w:sz="0" w:space="0" w:color="auto"/>
      </w:divBdr>
    </w:div>
    <w:div w:id="237634784">
      <w:bodyDiv w:val="1"/>
      <w:marLeft w:val="0"/>
      <w:marRight w:val="0"/>
      <w:marTop w:val="0"/>
      <w:marBottom w:val="0"/>
      <w:divBdr>
        <w:top w:val="none" w:sz="0" w:space="0" w:color="auto"/>
        <w:left w:val="none" w:sz="0" w:space="0" w:color="auto"/>
        <w:bottom w:val="none" w:sz="0" w:space="0" w:color="auto"/>
        <w:right w:val="none" w:sz="0" w:space="0" w:color="auto"/>
      </w:divBdr>
    </w:div>
    <w:div w:id="238685195">
      <w:bodyDiv w:val="1"/>
      <w:marLeft w:val="0"/>
      <w:marRight w:val="0"/>
      <w:marTop w:val="0"/>
      <w:marBottom w:val="0"/>
      <w:divBdr>
        <w:top w:val="none" w:sz="0" w:space="0" w:color="auto"/>
        <w:left w:val="none" w:sz="0" w:space="0" w:color="auto"/>
        <w:bottom w:val="none" w:sz="0" w:space="0" w:color="auto"/>
        <w:right w:val="none" w:sz="0" w:space="0" w:color="auto"/>
      </w:divBdr>
    </w:div>
    <w:div w:id="240256488">
      <w:bodyDiv w:val="1"/>
      <w:marLeft w:val="0"/>
      <w:marRight w:val="0"/>
      <w:marTop w:val="0"/>
      <w:marBottom w:val="0"/>
      <w:divBdr>
        <w:top w:val="none" w:sz="0" w:space="0" w:color="auto"/>
        <w:left w:val="none" w:sz="0" w:space="0" w:color="auto"/>
        <w:bottom w:val="none" w:sz="0" w:space="0" w:color="auto"/>
        <w:right w:val="none" w:sz="0" w:space="0" w:color="auto"/>
      </w:divBdr>
    </w:div>
    <w:div w:id="241183084">
      <w:bodyDiv w:val="1"/>
      <w:marLeft w:val="0"/>
      <w:marRight w:val="0"/>
      <w:marTop w:val="0"/>
      <w:marBottom w:val="0"/>
      <w:divBdr>
        <w:top w:val="none" w:sz="0" w:space="0" w:color="auto"/>
        <w:left w:val="none" w:sz="0" w:space="0" w:color="auto"/>
        <w:bottom w:val="none" w:sz="0" w:space="0" w:color="auto"/>
        <w:right w:val="none" w:sz="0" w:space="0" w:color="auto"/>
      </w:divBdr>
    </w:div>
    <w:div w:id="243147344">
      <w:bodyDiv w:val="1"/>
      <w:marLeft w:val="0"/>
      <w:marRight w:val="0"/>
      <w:marTop w:val="0"/>
      <w:marBottom w:val="0"/>
      <w:divBdr>
        <w:top w:val="none" w:sz="0" w:space="0" w:color="auto"/>
        <w:left w:val="none" w:sz="0" w:space="0" w:color="auto"/>
        <w:bottom w:val="none" w:sz="0" w:space="0" w:color="auto"/>
        <w:right w:val="none" w:sz="0" w:space="0" w:color="auto"/>
      </w:divBdr>
    </w:div>
    <w:div w:id="254094215">
      <w:bodyDiv w:val="1"/>
      <w:marLeft w:val="0"/>
      <w:marRight w:val="0"/>
      <w:marTop w:val="0"/>
      <w:marBottom w:val="0"/>
      <w:divBdr>
        <w:top w:val="none" w:sz="0" w:space="0" w:color="auto"/>
        <w:left w:val="none" w:sz="0" w:space="0" w:color="auto"/>
        <w:bottom w:val="none" w:sz="0" w:space="0" w:color="auto"/>
        <w:right w:val="none" w:sz="0" w:space="0" w:color="auto"/>
      </w:divBdr>
    </w:div>
    <w:div w:id="263459292">
      <w:bodyDiv w:val="1"/>
      <w:marLeft w:val="0"/>
      <w:marRight w:val="0"/>
      <w:marTop w:val="0"/>
      <w:marBottom w:val="0"/>
      <w:divBdr>
        <w:top w:val="none" w:sz="0" w:space="0" w:color="auto"/>
        <w:left w:val="none" w:sz="0" w:space="0" w:color="auto"/>
        <w:bottom w:val="none" w:sz="0" w:space="0" w:color="auto"/>
        <w:right w:val="none" w:sz="0" w:space="0" w:color="auto"/>
      </w:divBdr>
    </w:div>
    <w:div w:id="265424375">
      <w:bodyDiv w:val="1"/>
      <w:marLeft w:val="0"/>
      <w:marRight w:val="0"/>
      <w:marTop w:val="0"/>
      <w:marBottom w:val="0"/>
      <w:divBdr>
        <w:top w:val="none" w:sz="0" w:space="0" w:color="auto"/>
        <w:left w:val="none" w:sz="0" w:space="0" w:color="auto"/>
        <w:bottom w:val="none" w:sz="0" w:space="0" w:color="auto"/>
        <w:right w:val="none" w:sz="0" w:space="0" w:color="auto"/>
      </w:divBdr>
    </w:div>
    <w:div w:id="272827108">
      <w:bodyDiv w:val="1"/>
      <w:marLeft w:val="0"/>
      <w:marRight w:val="0"/>
      <w:marTop w:val="0"/>
      <w:marBottom w:val="0"/>
      <w:divBdr>
        <w:top w:val="none" w:sz="0" w:space="0" w:color="auto"/>
        <w:left w:val="none" w:sz="0" w:space="0" w:color="auto"/>
        <w:bottom w:val="none" w:sz="0" w:space="0" w:color="auto"/>
        <w:right w:val="none" w:sz="0" w:space="0" w:color="auto"/>
      </w:divBdr>
    </w:div>
    <w:div w:id="278605247">
      <w:bodyDiv w:val="1"/>
      <w:marLeft w:val="0"/>
      <w:marRight w:val="0"/>
      <w:marTop w:val="0"/>
      <w:marBottom w:val="0"/>
      <w:divBdr>
        <w:top w:val="none" w:sz="0" w:space="0" w:color="auto"/>
        <w:left w:val="none" w:sz="0" w:space="0" w:color="auto"/>
        <w:bottom w:val="none" w:sz="0" w:space="0" w:color="auto"/>
        <w:right w:val="none" w:sz="0" w:space="0" w:color="auto"/>
      </w:divBdr>
    </w:div>
    <w:div w:id="284123064">
      <w:bodyDiv w:val="1"/>
      <w:marLeft w:val="0"/>
      <w:marRight w:val="0"/>
      <w:marTop w:val="0"/>
      <w:marBottom w:val="0"/>
      <w:divBdr>
        <w:top w:val="none" w:sz="0" w:space="0" w:color="auto"/>
        <w:left w:val="none" w:sz="0" w:space="0" w:color="auto"/>
        <w:bottom w:val="none" w:sz="0" w:space="0" w:color="auto"/>
        <w:right w:val="none" w:sz="0" w:space="0" w:color="auto"/>
      </w:divBdr>
    </w:div>
    <w:div w:id="287245365">
      <w:bodyDiv w:val="1"/>
      <w:marLeft w:val="0"/>
      <w:marRight w:val="0"/>
      <w:marTop w:val="0"/>
      <w:marBottom w:val="0"/>
      <w:divBdr>
        <w:top w:val="none" w:sz="0" w:space="0" w:color="auto"/>
        <w:left w:val="none" w:sz="0" w:space="0" w:color="auto"/>
        <w:bottom w:val="none" w:sz="0" w:space="0" w:color="auto"/>
        <w:right w:val="none" w:sz="0" w:space="0" w:color="auto"/>
      </w:divBdr>
    </w:div>
    <w:div w:id="287930668">
      <w:bodyDiv w:val="1"/>
      <w:marLeft w:val="0"/>
      <w:marRight w:val="0"/>
      <w:marTop w:val="0"/>
      <w:marBottom w:val="0"/>
      <w:divBdr>
        <w:top w:val="none" w:sz="0" w:space="0" w:color="auto"/>
        <w:left w:val="none" w:sz="0" w:space="0" w:color="auto"/>
        <w:bottom w:val="none" w:sz="0" w:space="0" w:color="auto"/>
        <w:right w:val="none" w:sz="0" w:space="0" w:color="auto"/>
      </w:divBdr>
    </w:div>
    <w:div w:id="289673044">
      <w:bodyDiv w:val="1"/>
      <w:marLeft w:val="0"/>
      <w:marRight w:val="0"/>
      <w:marTop w:val="0"/>
      <w:marBottom w:val="0"/>
      <w:divBdr>
        <w:top w:val="none" w:sz="0" w:space="0" w:color="auto"/>
        <w:left w:val="none" w:sz="0" w:space="0" w:color="auto"/>
        <w:bottom w:val="none" w:sz="0" w:space="0" w:color="auto"/>
        <w:right w:val="none" w:sz="0" w:space="0" w:color="auto"/>
      </w:divBdr>
    </w:div>
    <w:div w:id="291593403">
      <w:bodyDiv w:val="1"/>
      <w:marLeft w:val="0"/>
      <w:marRight w:val="0"/>
      <w:marTop w:val="0"/>
      <w:marBottom w:val="0"/>
      <w:divBdr>
        <w:top w:val="none" w:sz="0" w:space="0" w:color="auto"/>
        <w:left w:val="none" w:sz="0" w:space="0" w:color="auto"/>
        <w:bottom w:val="none" w:sz="0" w:space="0" w:color="auto"/>
        <w:right w:val="none" w:sz="0" w:space="0" w:color="auto"/>
      </w:divBdr>
    </w:div>
    <w:div w:id="293561552">
      <w:bodyDiv w:val="1"/>
      <w:marLeft w:val="0"/>
      <w:marRight w:val="0"/>
      <w:marTop w:val="0"/>
      <w:marBottom w:val="0"/>
      <w:divBdr>
        <w:top w:val="none" w:sz="0" w:space="0" w:color="auto"/>
        <w:left w:val="none" w:sz="0" w:space="0" w:color="auto"/>
        <w:bottom w:val="none" w:sz="0" w:space="0" w:color="auto"/>
        <w:right w:val="none" w:sz="0" w:space="0" w:color="auto"/>
      </w:divBdr>
    </w:div>
    <w:div w:id="297954271">
      <w:bodyDiv w:val="1"/>
      <w:marLeft w:val="0"/>
      <w:marRight w:val="0"/>
      <w:marTop w:val="0"/>
      <w:marBottom w:val="0"/>
      <w:divBdr>
        <w:top w:val="none" w:sz="0" w:space="0" w:color="auto"/>
        <w:left w:val="none" w:sz="0" w:space="0" w:color="auto"/>
        <w:bottom w:val="none" w:sz="0" w:space="0" w:color="auto"/>
        <w:right w:val="none" w:sz="0" w:space="0" w:color="auto"/>
      </w:divBdr>
    </w:div>
    <w:div w:id="304704566">
      <w:bodyDiv w:val="1"/>
      <w:marLeft w:val="0"/>
      <w:marRight w:val="0"/>
      <w:marTop w:val="0"/>
      <w:marBottom w:val="0"/>
      <w:divBdr>
        <w:top w:val="none" w:sz="0" w:space="0" w:color="auto"/>
        <w:left w:val="none" w:sz="0" w:space="0" w:color="auto"/>
        <w:bottom w:val="none" w:sz="0" w:space="0" w:color="auto"/>
        <w:right w:val="none" w:sz="0" w:space="0" w:color="auto"/>
      </w:divBdr>
    </w:div>
    <w:div w:id="305088452">
      <w:bodyDiv w:val="1"/>
      <w:marLeft w:val="0"/>
      <w:marRight w:val="0"/>
      <w:marTop w:val="0"/>
      <w:marBottom w:val="0"/>
      <w:divBdr>
        <w:top w:val="none" w:sz="0" w:space="0" w:color="auto"/>
        <w:left w:val="none" w:sz="0" w:space="0" w:color="auto"/>
        <w:bottom w:val="none" w:sz="0" w:space="0" w:color="auto"/>
        <w:right w:val="none" w:sz="0" w:space="0" w:color="auto"/>
      </w:divBdr>
    </w:div>
    <w:div w:id="309141797">
      <w:bodyDiv w:val="1"/>
      <w:marLeft w:val="0"/>
      <w:marRight w:val="0"/>
      <w:marTop w:val="0"/>
      <w:marBottom w:val="0"/>
      <w:divBdr>
        <w:top w:val="none" w:sz="0" w:space="0" w:color="auto"/>
        <w:left w:val="none" w:sz="0" w:space="0" w:color="auto"/>
        <w:bottom w:val="none" w:sz="0" w:space="0" w:color="auto"/>
        <w:right w:val="none" w:sz="0" w:space="0" w:color="auto"/>
      </w:divBdr>
    </w:div>
    <w:div w:id="312298830">
      <w:bodyDiv w:val="1"/>
      <w:marLeft w:val="0"/>
      <w:marRight w:val="0"/>
      <w:marTop w:val="0"/>
      <w:marBottom w:val="0"/>
      <w:divBdr>
        <w:top w:val="none" w:sz="0" w:space="0" w:color="auto"/>
        <w:left w:val="none" w:sz="0" w:space="0" w:color="auto"/>
        <w:bottom w:val="none" w:sz="0" w:space="0" w:color="auto"/>
        <w:right w:val="none" w:sz="0" w:space="0" w:color="auto"/>
      </w:divBdr>
    </w:div>
    <w:div w:id="312567341">
      <w:bodyDiv w:val="1"/>
      <w:marLeft w:val="0"/>
      <w:marRight w:val="0"/>
      <w:marTop w:val="0"/>
      <w:marBottom w:val="0"/>
      <w:divBdr>
        <w:top w:val="none" w:sz="0" w:space="0" w:color="auto"/>
        <w:left w:val="none" w:sz="0" w:space="0" w:color="auto"/>
        <w:bottom w:val="none" w:sz="0" w:space="0" w:color="auto"/>
        <w:right w:val="none" w:sz="0" w:space="0" w:color="auto"/>
      </w:divBdr>
    </w:div>
    <w:div w:id="318730327">
      <w:bodyDiv w:val="1"/>
      <w:marLeft w:val="0"/>
      <w:marRight w:val="0"/>
      <w:marTop w:val="0"/>
      <w:marBottom w:val="0"/>
      <w:divBdr>
        <w:top w:val="none" w:sz="0" w:space="0" w:color="auto"/>
        <w:left w:val="none" w:sz="0" w:space="0" w:color="auto"/>
        <w:bottom w:val="none" w:sz="0" w:space="0" w:color="auto"/>
        <w:right w:val="none" w:sz="0" w:space="0" w:color="auto"/>
      </w:divBdr>
    </w:div>
    <w:div w:id="323819903">
      <w:bodyDiv w:val="1"/>
      <w:marLeft w:val="0"/>
      <w:marRight w:val="0"/>
      <w:marTop w:val="0"/>
      <w:marBottom w:val="0"/>
      <w:divBdr>
        <w:top w:val="none" w:sz="0" w:space="0" w:color="auto"/>
        <w:left w:val="none" w:sz="0" w:space="0" w:color="auto"/>
        <w:bottom w:val="none" w:sz="0" w:space="0" w:color="auto"/>
        <w:right w:val="none" w:sz="0" w:space="0" w:color="auto"/>
      </w:divBdr>
    </w:div>
    <w:div w:id="330648332">
      <w:bodyDiv w:val="1"/>
      <w:marLeft w:val="0"/>
      <w:marRight w:val="0"/>
      <w:marTop w:val="0"/>
      <w:marBottom w:val="0"/>
      <w:divBdr>
        <w:top w:val="none" w:sz="0" w:space="0" w:color="auto"/>
        <w:left w:val="none" w:sz="0" w:space="0" w:color="auto"/>
        <w:bottom w:val="none" w:sz="0" w:space="0" w:color="auto"/>
        <w:right w:val="none" w:sz="0" w:space="0" w:color="auto"/>
      </w:divBdr>
    </w:div>
    <w:div w:id="338198525">
      <w:bodyDiv w:val="1"/>
      <w:marLeft w:val="0"/>
      <w:marRight w:val="0"/>
      <w:marTop w:val="0"/>
      <w:marBottom w:val="0"/>
      <w:divBdr>
        <w:top w:val="none" w:sz="0" w:space="0" w:color="auto"/>
        <w:left w:val="none" w:sz="0" w:space="0" w:color="auto"/>
        <w:bottom w:val="none" w:sz="0" w:space="0" w:color="auto"/>
        <w:right w:val="none" w:sz="0" w:space="0" w:color="auto"/>
      </w:divBdr>
    </w:div>
    <w:div w:id="346642929">
      <w:bodyDiv w:val="1"/>
      <w:marLeft w:val="0"/>
      <w:marRight w:val="0"/>
      <w:marTop w:val="0"/>
      <w:marBottom w:val="0"/>
      <w:divBdr>
        <w:top w:val="none" w:sz="0" w:space="0" w:color="auto"/>
        <w:left w:val="none" w:sz="0" w:space="0" w:color="auto"/>
        <w:bottom w:val="none" w:sz="0" w:space="0" w:color="auto"/>
        <w:right w:val="none" w:sz="0" w:space="0" w:color="auto"/>
      </w:divBdr>
    </w:div>
    <w:div w:id="347951800">
      <w:bodyDiv w:val="1"/>
      <w:marLeft w:val="0"/>
      <w:marRight w:val="0"/>
      <w:marTop w:val="0"/>
      <w:marBottom w:val="0"/>
      <w:divBdr>
        <w:top w:val="none" w:sz="0" w:space="0" w:color="auto"/>
        <w:left w:val="none" w:sz="0" w:space="0" w:color="auto"/>
        <w:bottom w:val="none" w:sz="0" w:space="0" w:color="auto"/>
        <w:right w:val="none" w:sz="0" w:space="0" w:color="auto"/>
      </w:divBdr>
    </w:div>
    <w:div w:id="348987753">
      <w:bodyDiv w:val="1"/>
      <w:marLeft w:val="0"/>
      <w:marRight w:val="0"/>
      <w:marTop w:val="0"/>
      <w:marBottom w:val="0"/>
      <w:divBdr>
        <w:top w:val="none" w:sz="0" w:space="0" w:color="auto"/>
        <w:left w:val="none" w:sz="0" w:space="0" w:color="auto"/>
        <w:bottom w:val="none" w:sz="0" w:space="0" w:color="auto"/>
        <w:right w:val="none" w:sz="0" w:space="0" w:color="auto"/>
      </w:divBdr>
    </w:div>
    <w:div w:id="351883490">
      <w:bodyDiv w:val="1"/>
      <w:marLeft w:val="0"/>
      <w:marRight w:val="0"/>
      <w:marTop w:val="0"/>
      <w:marBottom w:val="0"/>
      <w:divBdr>
        <w:top w:val="none" w:sz="0" w:space="0" w:color="auto"/>
        <w:left w:val="none" w:sz="0" w:space="0" w:color="auto"/>
        <w:bottom w:val="none" w:sz="0" w:space="0" w:color="auto"/>
        <w:right w:val="none" w:sz="0" w:space="0" w:color="auto"/>
      </w:divBdr>
      <w:divsChild>
        <w:div w:id="1576549554">
          <w:marLeft w:val="0"/>
          <w:marRight w:val="0"/>
          <w:marTop w:val="0"/>
          <w:marBottom w:val="0"/>
          <w:divBdr>
            <w:top w:val="none" w:sz="0" w:space="0" w:color="auto"/>
            <w:left w:val="none" w:sz="0" w:space="0" w:color="auto"/>
            <w:bottom w:val="none" w:sz="0" w:space="0" w:color="auto"/>
            <w:right w:val="none" w:sz="0" w:space="0" w:color="auto"/>
          </w:divBdr>
          <w:divsChild>
            <w:div w:id="2323564">
              <w:marLeft w:val="0"/>
              <w:marRight w:val="0"/>
              <w:marTop w:val="0"/>
              <w:marBottom w:val="0"/>
              <w:divBdr>
                <w:top w:val="none" w:sz="0" w:space="0" w:color="auto"/>
                <w:left w:val="none" w:sz="0" w:space="0" w:color="auto"/>
                <w:bottom w:val="none" w:sz="0" w:space="0" w:color="auto"/>
                <w:right w:val="none" w:sz="0" w:space="0" w:color="auto"/>
              </w:divBdr>
            </w:div>
            <w:div w:id="11542505">
              <w:marLeft w:val="0"/>
              <w:marRight w:val="0"/>
              <w:marTop w:val="0"/>
              <w:marBottom w:val="0"/>
              <w:divBdr>
                <w:top w:val="none" w:sz="0" w:space="0" w:color="auto"/>
                <w:left w:val="none" w:sz="0" w:space="0" w:color="auto"/>
                <w:bottom w:val="none" w:sz="0" w:space="0" w:color="auto"/>
                <w:right w:val="none" w:sz="0" w:space="0" w:color="auto"/>
              </w:divBdr>
            </w:div>
            <w:div w:id="12193550">
              <w:marLeft w:val="0"/>
              <w:marRight w:val="0"/>
              <w:marTop w:val="0"/>
              <w:marBottom w:val="0"/>
              <w:divBdr>
                <w:top w:val="none" w:sz="0" w:space="0" w:color="auto"/>
                <w:left w:val="none" w:sz="0" w:space="0" w:color="auto"/>
                <w:bottom w:val="none" w:sz="0" w:space="0" w:color="auto"/>
                <w:right w:val="none" w:sz="0" w:space="0" w:color="auto"/>
              </w:divBdr>
            </w:div>
            <w:div w:id="12729176">
              <w:marLeft w:val="0"/>
              <w:marRight w:val="0"/>
              <w:marTop w:val="0"/>
              <w:marBottom w:val="0"/>
              <w:divBdr>
                <w:top w:val="none" w:sz="0" w:space="0" w:color="auto"/>
                <w:left w:val="none" w:sz="0" w:space="0" w:color="auto"/>
                <w:bottom w:val="none" w:sz="0" w:space="0" w:color="auto"/>
                <w:right w:val="none" w:sz="0" w:space="0" w:color="auto"/>
              </w:divBdr>
            </w:div>
            <w:div w:id="43257527">
              <w:marLeft w:val="0"/>
              <w:marRight w:val="0"/>
              <w:marTop w:val="0"/>
              <w:marBottom w:val="0"/>
              <w:divBdr>
                <w:top w:val="none" w:sz="0" w:space="0" w:color="auto"/>
                <w:left w:val="none" w:sz="0" w:space="0" w:color="auto"/>
                <w:bottom w:val="none" w:sz="0" w:space="0" w:color="auto"/>
                <w:right w:val="none" w:sz="0" w:space="0" w:color="auto"/>
              </w:divBdr>
            </w:div>
            <w:div w:id="56326749">
              <w:marLeft w:val="0"/>
              <w:marRight w:val="0"/>
              <w:marTop w:val="0"/>
              <w:marBottom w:val="0"/>
              <w:divBdr>
                <w:top w:val="none" w:sz="0" w:space="0" w:color="auto"/>
                <w:left w:val="none" w:sz="0" w:space="0" w:color="auto"/>
                <w:bottom w:val="none" w:sz="0" w:space="0" w:color="auto"/>
                <w:right w:val="none" w:sz="0" w:space="0" w:color="auto"/>
              </w:divBdr>
            </w:div>
            <w:div w:id="58671393">
              <w:marLeft w:val="0"/>
              <w:marRight w:val="0"/>
              <w:marTop w:val="0"/>
              <w:marBottom w:val="0"/>
              <w:divBdr>
                <w:top w:val="none" w:sz="0" w:space="0" w:color="auto"/>
                <w:left w:val="none" w:sz="0" w:space="0" w:color="auto"/>
                <w:bottom w:val="none" w:sz="0" w:space="0" w:color="auto"/>
                <w:right w:val="none" w:sz="0" w:space="0" w:color="auto"/>
              </w:divBdr>
            </w:div>
            <w:div w:id="60447936">
              <w:marLeft w:val="0"/>
              <w:marRight w:val="0"/>
              <w:marTop w:val="0"/>
              <w:marBottom w:val="0"/>
              <w:divBdr>
                <w:top w:val="none" w:sz="0" w:space="0" w:color="auto"/>
                <w:left w:val="none" w:sz="0" w:space="0" w:color="auto"/>
                <w:bottom w:val="none" w:sz="0" w:space="0" w:color="auto"/>
                <w:right w:val="none" w:sz="0" w:space="0" w:color="auto"/>
              </w:divBdr>
            </w:div>
            <w:div w:id="66417105">
              <w:marLeft w:val="0"/>
              <w:marRight w:val="0"/>
              <w:marTop w:val="0"/>
              <w:marBottom w:val="0"/>
              <w:divBdr>
                <w:top w:val="none" w:sz="0" w:space="0" w:color="auto"/>
                <w:left w:val="none" w:sz="0" w:space="0" w:color="auto"/>
                <w:bottom w:val="none" w:sz="0" w:space="0" w:color="auto"/>
                <w:right w:val="none" w:sz="0" w:space="0" w:color="auto"/>
              </w:divBdr>
            </w:div>
            <w:div w:id="88543903">
              <w:marLeft w:val="0"/>
              <w:marRight w:val="0"/>
              <w:marTop w:val="0"/>
              <w:marBottom w:val="0"/>
              <w:divBdr>
                <w:top w:val="none" w:sz="0" w:space="0" w:color="auto"/>
                <w:left w:val="none" w:sz="0" w:space="0" w:color="auto"/>
                <w:bottom w:val="none" w:sz="0" w:space="0" w:color="auto"/>
                <w:right w:val="none" w:sz="0" w:space="0" w:color="auto"/>
              </w:divBdr>
            </w:div>
            <w:div w:id="95369320">
              <w:marLeft w:val="0"/>
              <w:marRight w:val="0"/>
              <w:marTop w:val="0"/>
              <w:marBottom w:val="0"/>
              <w:divBdr>
                <w:top w:val="none" w:sz="0" w:space="0" w:color="auto"/>
                <w:left w:val="none" w:sz="0" w:space="0" w:color="auto"/>
                <w:bottom w:val="none" w:sz="0" w:space="0" w:color="auto"/>
                <w:right w:val="none" w:sz="0" w:space="0" w:color="auto"/>
              </w:divBdr>
            </w:div>
            <w:div w:id="124128565">
              <w:marLeft w:val="0"/>
              <w:marRight w:val="0"/>
              <w:marTop w:val="0"/>
              <w:marBottom w:val="0"/>
              <w:divBdr>
                <w:top w:val="none" w:sz="0" w:space="0" w:color="auto"/>
                <w:left w:val="none" w:sz="0" w:space="0" w:color="auto"/>
                <w:bottom w:val="none" w:sz="0" w:space="0" w:color="auto"/>
                <w:right w:val="none" w:sz="0" w:space="0" w:color="auto"/>
              </w:divBdr>
            </w:div>
            <w:div w:id="124659239">
              <w:marLeft w:val="0"/>
              <w:marRight w:val="0"/>
              <w:marTop w:val="0"/>
              <w:marBottom w:val="0"/>
              <w:divBdr>
                <w:top w:val="none" w:sz="0" w:space="0" w:color="auto"/>
                <w:left w:val="none" w:sz="0" w:space="0" w:color="auto"/>
                <w:bottom w:val="none" w:sz="0" w:space="0" w:color="auto"/>
                <w:right w:val="none" w:sz="0" w:space="0" w:color="auto"/>
              </w:divBdr>
            </w:div>
            <w:div w:id="147476367">
              <w:marLeft w:val="0"/>
              <w:marRight w:val="0"/>
              <w:marTop w:val="0"/>
              <w:marBottom w:val="0"/>
              <w:divBdr>
                <w:top w:val="none" w:sz="0" w:space="0" w:color="auto"/>
                <w:left w:val="none" w:sz="0" w:space="0" w:color="auto"/>
                <w:bottom w:val="none" w:sz="0" w:space="0" w:color="auto"/>
                <w:right w:val="none" w:sz="0" w:space="0" w:color="auto"/>
              </w:divBdr>
            </w:div>
            <w:div w:id="175728337">
              <w:marLeft w:val="0"/>
              <w:marRight w:val="0"/>
              <w:marTop w:val="0"/>
              <w:marBottom w:val="0"/>
              <w:divBdr>
                <w:top w:val="none" w:sz="0" w:space="0" w:color="auto"/>
                <w:left w:val="none" w:sz="0" w:space="0" w:color="auto"/>
                <w:bottom w:val="none" w:sz="0" w:space="0" w:color="auto"/>
                <w:right w:val="none" w:sz="0" w:space="0" w:color="auto"/>
              </w:divBdr>
            </w:div>
            <w:div w:id="231046571">
              <w:marLeft w:val="0"/>
              <w:marRight w:val="0"/>
              <w:marTop w:val="0"/>
              <w:marBottom w:val="0"/>
              <w:divBdr>
                <w:top w:val="none" w:sz="0" w:space="0" w:color="auto"/>
                <w:left w:val="none" w:sz="0" w:space="0" w:color="auto"/>
                <w:bottom w:val="none" w:sz="0" w:space="0" w:color="auto"/>
                <w:right w:val="none" w:sz="0" w:space="0" w:color="auto"/>
              </w:divBdr>
            </w:div>
            <w:div w:id="247078797">
              <w:marLeft w:val="0"/>
              <w:marRight w:val="0"/>
              <w:marTop w:val="0"/>
              <w:marBottom w:val="0"/>
              <w:divBdr>
                <w:top w:val="none" w:sz="0" w:space="0" w:color="auto"/>
                <w:left w:val="none" w:sz="0" w:space="0" w:color="auto"/>
                <w:bottom w:val="none" w:sz="0" w:space="0" w:color="auto"/>
                <w:right w:val="none" w:sz="0" w:space="0" w:color="auto"/>
              </w:divBdr>
            </w:div>
            <w:div w:id="276065741">
              <w:marLeft w:val="0"/>
              <w:marRight w:val="0"/>
              <w:marTop w:val="0"/>
              <w:marBottom w:val="0"/>
              <w:divBdr>
                <w:top w:val="none" w:sz="0" w:space="0" w:color="auto"/>
                <w:left w:val="none" w:sz="0" w:space="0" w:color="auto"/>
                <w:bottom w:val="none" w:sz="0" w:space="0" w:color="auto"/>
                <w:right w:val="none" w:sz="0" w:space="0" w:color="auto"/>
              </w:divBdr>
            </w:div>
            <w:div w:id="291138844">
              <w:marLeft w:val="0"/>
              <w:marRight w:val="0"/>
              <w:marTop w:val="0"/>
              <w:marBottom w:val="0"/>
              <w:divBdr>
                <w:top w:val="none" w:sz="0" w:space="0" w:color="auto"/>
                <w:left w:val="none" w:sz="0" w:space="0" w:color="auto"/>
                <w:bottom w:val="none" w:sz="0" w:space="0" w:color="auto"/>
                <w:right w:val="none" w:sz="0" w:space="0" w:color="auto"/>
              </w:divBdr>
            </w:div>
            <w:div w:id="354616524">
              <w:marLeft w:val="0"/>
              <w:marRight w:val="0"/>
              <w:marTop w:val="0"/>
              <w:marBottom w:val="0"/>
              <w:divBdr>
                <w:top w:val="none" w:sz="0" w:space="0" w:color="auto"/>
                <w:left w:val="none" w:sz="0" w:space="0" w:color="auto"/>
                <w:bottom w:val="none" w:sz="0" w:space="0" w:color="auto"/>
                <w:right w:val="none" w:sz="0" w:space="0" w:color="auto"/>
              </w:divBdr>
            </w:div>
            <w:div w:id="368183259">
              <w:marLeft w:val="0"/>
              <w:marRight w:val="0"/>
              <w:marTop w:val="0"/>
              <w:marBottom w:val="0"/>
              <w:divBdr>
                <w:top w:val="none" w:sz="0" w:space="0" w:color="auto"/>
                <w:left w:val="none" w:sz="0" w:space="0" w:color="auto"/>
                <w:bottom w:val="none" w:sz="0" w:space="0" w:color="auto"/>
                <w:right w:val="none" w:sz="0" w:space="0" w:color="auto"/>
              </w:divBdr>
            </w:div>
            <w:div w:id="383720823">
              <w:marLeft w:val="0"/>
              <w:marRight w:val="0"/>
              <w:marTop w:val="0"/>
              <w:marBottom w:val="0"/>
              <w:divBdr>
                <w:top w:val="none" w:sz="0" w:space="0" w:color="auto"/>
                <w:left w:val="none" w:sz="0" w:space="0" w:color="auto"/>
                <w:bottom w:val="none" w:sz="0" w:space="0" w:color="auto"/>
                <w:right w:val="none" w:sz="0" w:space="0" w:color="auto"/>
              </w:divBdr>
            </w:div>
            <w:div w:id="395251137">
              <w:marLeft w:val="0"/>
              <w:marRight w:val="0"/>
              <w:marTop w:val="0"/>
              <w:marBottom w:val="0"/>
              <w:divBdr>
                <w:top w:val="none" w:sz="0" w:space="0" w:color="auto"/>
                <w:left w:val="none" w:sz="0" w:space="0" w:color="auto"/>
                <w:bottom w:val="none" w:sz="0" w:space="0" w:color="auto"/>
                <w:right w:val="none" w:sz="0" w:space="0" w:color="auto"/>
              </w:divBdr>
            </w:div>
            <w:div w:id="442381410">
              <w:marLeft w:val="0"/>
              <w:marRight w:val="0"/>
              <w:marTop w:val="0"/>
              <w:marBottom w:val="0"/>
              <w:divBdr>
                <w:top w:val="none" w:sz="0" w:space="0" w:color="auto"/>
                <w:left w:val="none" w:sz="0" w:space="0" w:color="auto"/>
                <w:bottom w:val="none" w:sz="0" w:space="0" w:color="auto"/>
                <w:right w:val="none" w:sz="0" w:space="0" w:color="auto"/>
              </w:divBdr>
            </w:div>
            <w:div w:id="465782155">
              <w:marLeft w:val="0"/>
              <w:marRight w:val="0"/>
              <w:marTop w:val="0"/>
              <w:marBottom w:val="0"/>
              <w:divBdr>
                <w:top w:val="none" w:sz="0" w:space="0" w:color="auto"/>
                <w:left w:val="none" w:sz="0" w:space="0" w:color="auto"/>
                <w:bottom w:val="none" w:sz="0" w:space="0" w:color="auto"/>
                <w:right w:val="none" w:sz="0" w:space="0" w:color="auto"/>
              </w:divBdr>
            </w:div>
            <w:div w:id="491724983">
              <w:marLeft w:val="0"/>
              <w:marRight w:val="0"/>
              <w:marTop w:val="0"/>
              <w:marBottom w:val="0"/>
              <w:divBdr>
                <w:top w:val="none" w:sz="0" w:space="0" w:color="auto"/>
                <w:left w:val="none" w:sz="0" w:space="0" w:color="auto"/>
                <w:bottom w:val="none" w:sz="0" w:space="0" w:color="auto"/>
                <w:right w:val="none" w:sz="0" w:space="0" w:color="auto"/>
              </w:divBdr>
            </w:div>
            <w:div w:id="514460107">
              <w:marLeft w:val="0"/>
              <w:marRight w:val="0"/>
              <w:marTop w:val="0"/>
              <w:marBottom w:val="0"/>
              <w:divBdr>
                <w:top w:val="none" w:sz="0" w:space="0" w:color="auto"/>
                <w:left w:val="none" w:sz="0" w:space="0" w:color="auto"/>
                <w:bottom w:val="none" w:sz="0" w:space="0" w:color="auto"/>
                <w:right w:val="none" w:sz="0" w:space="0" w:color="auto"/>
              </w:divBdr>
            </w:div>
            <w:div w:id="545995335">
              <w:marLeft w:val="0"/>
              <w:marRight w:val="0"/>
              <w:marTop w:val="0"/>
              <w:marBottom w:val="0"/>
              <w:divBdr>
                <w:top w:val="none" w:sz="0" w:space="0" w:color="auto"/>
                <w:left w:val="none" w:sz="0" w:space="0" w:color="auto"/>
                <w:bottom w:val="none" w:sz="0" w:space="0" w:color="auto"/>
                <w:right w:val="none" w:sz="0" w:space="0" w:color="auto"/>
              </w:divBdr>
            </w:div>
            <w:div w:id="559949933">
              <w:marLeft w:val="0"/>
              <w:marRight w:val="0"/>
              <w:marTop w:val="0"/>
              <w:marBottom w:val="0"/>
              <w:divBdr>
                <w:top w:val="none" w:sz="0" w:space="0" w:color="auto"/>
                <w:left w:val="none" w:sz="0" w:space="0" w:color="auto"/>
                <w:bottom w:val="none" w:sz="0" w:space="0" w:color="auto"/>
                <w:right w:val="none" w:sz="0" w:space="0" w:color="auto"/>
              </w:divBdr>
            </w:div>
            <w:div w:id="561253627">
              <w:marLeft w:val="0"/>
              <w:marRight w:val="0"/>
              <w:marTop w:val="0"/>
              <w:marBottom w:val="0"/>
              <w:divBdr>
                <w:top w:val="none" w:sz="0" w:space="0" w:color="auto"/>
                <w:left w:val="none" w:sz="0" w:space="0" w:color="auto"/>
                <w:bottom w:val="none" w:sz="0" w:space="0" w:color="auto"/>
                <w:right w:val="none" w:sz="0" w:space="0" w:color="auto"/>
              </w:divBdr>
            </w:div>
            <w:div w:id="562448875">
              <w:marLeft w:val="0"/>
              <w:marRight w:val="0"/>
              <w:marTop w:val="0"/>
              <w:marBottom w:val="0"/>
              <w:divBdr>
                <w:top w:val="none" w:sz="0" w:space="0" w:color="auto"/>
                <w:left w:val="none" w:sz="0" w:space="0" w:color="auto"/>
                <w:bottom w:val="none" w:sz="0" w:space="0" w:color="auto"/>
                <w:right w:val="none" w:sz="0" w:space="0" w:color="auto"/>
              </w:divBdr>
            </w:div>
            <w:div w:id="578714405">
              <w:marLeft w:val="0"/>
              <w:marRight w:val="0"/>
              <w:marTop w:val="0"/>
              <w:marBottom w:val="0"/>
              <w:divBdr>
                <w:top w:val="none" w:sz="0" w:space="0" w:color="auto"/>
                <w:left w:val="none" w:sz="0" w:space="0" w:color="auto"/>
                <w:bottom w:val="none" w:sz="0" w:space="0" w:color="auto"/>
                <w:right w:val="none" w:sz="0" w:space="0" w:color="auto"/>
              </w:divBdr>
            </w:div>
            <w:div w:id="590090404">
              <w:marLeft w:val="0"/>
              <w:marRight w:val="0"/>
              <w:marTop w:val="0"/>
              <w:marBottom w:val="0"/>
              <w:divBdr>
                <w:top w:val="none" w:sz="0" w:space="0" w:color="auto"/>
                <w:left w:val="none" w:sz="0" w:space="0" w:color="auto"/>
                <w:bottom w:val="none" w:sz="0" w:space="0" w:color="auto"/>
                <w:right w:val="none" w:sz="0" w:space="0" w:color="auto"/>
              </w:divBdr>
            </w:div>
            <w:div w:id="609819042">
              <w:marLeft w:val="0"/>
              <w:marRight w:val="0"/>
              <w:marTop w:val="0"/>
              <w:marBottom w:val="0"/>
              <w:divBdr>
                <w:top w:val="none" w:sz="0" w:space="0" w:color="auto"/>
                <w:left w:val="none" w:sz="0" w:space="0" w:color="auto"/>
                <w:bottom w:val="none" w:sz="0" w:space="0" w:color="auto"/>
                <w:right w:val="none" w:sz="0" w:space="0" w:color="auto"/>
              </w:divBdr>
            </w:div>
            <w:div w:id="643856776">
              <w:marLeft w:val="0"/>
              <w:marRight w:val="0"/>
              <w:marTop w:val="0"/>
              <w:marBottom w:val="0"/>
              <w:divBdr>
                <w:top w:val="none" w:sz="0" w:space="0" w:color="auto"/>
                <w:left w:val="none" w:sz="0" w:space="0" w:color="auto"/>
                <w:bottom w:val="none" w:sz="0" w:space="0" w:color="auto"/>
                <w:right w:val="none" w:sz="0" w:space="0" w:color="auto"/>
              </w:divBdr>
            </w:div>
            <w:div w:id="660622146">
              <w:marLeft w:val="0"/>
              <w:marRight w:val="0"/>
              <w:marTop w:val="0"/>
              <w:marBottom w:val="0"/>
              <w:divBdr>
                <w:top w:val="none" w:sz="0" w:space="0" w:color="auto"/>
                <w:left w:val="none" w:sz="0" w:space="0" w:color="auto"/>
                <w:bottom w:val="none" w:sz="0" w:space="0" w:color="auto"/>
                <w:right w:val="none" w:sz="0" w:space="0" w:color="auto"/>
              </w:divBdr>
            </w:div>
            <w:div w:id="671105222">
              <w:marLeft w:val="0"/>
              <w:marRight w:val="0"/>
              <w:marTop w:val="0"/>
              <w:marBottom w:val="0"/>
              <w:divBdr>
                <w:top w:val="none" w:sz="0" w:space="0" w:color="auto"/>
                <w:left w:val="none" w:sz="0" w:space="0" w:color="auto"/>
                <w:bottom w:val="none" w:sz="0" w:space="0" w:color="auto"/>
                <w:right w:val="none" w:sz="0" w:space="0" w:color="auto"/>
              </w:divBdr>
            </w:div>
            <w:div w:id="682626900">
              <w:marLeft w:val="0"/>
              <w:marRight w:val="0"/>
              <w:marTop w:val="0"/>
              <w:marBottom w:val="0"/>
              <w:divBdr>
                <w:top w:val="none" w:sz="0" w:space="0" w:color="auto"/>
                <w:left w:val="none" w:sz="0" w:space="0" w:color="auto"/>
                <w:bottom w:val="none" w:sz="0" w:space="0" w:color="auto"/>
                <w:right w:val="none" w:sz="0" w:space="0" w:color="auto"/>
              </w:divBdr>
            </w:div>
            <w:div w:id="685055422">
              <w:marLeft w:val="0"/>
              <w:marRight w:val="0"/>
              <w:marTop w:val="0"/>
              <w:marBottom w:val="0"/>
              <w:divBdr>
                <w:top w:val="none" w:sz="0" w:space="0" w:color="auto"/>
                <w:left w:val="none" w:sz="0" w:space="0" w:color="auto"/>
                <w:bottom w:val="none" w:sz="0" w:space="0" w:color="auto"/>
                <w:right w:val="none" w:sz="0" w:space="0" w:color="auto"/>
              </w:divBdr>
            </w:div>
            <w:div w:id="685979749">
              <w:marLeft w:val="0"/>
              <w:marRight w:val="0"/>
              <w:marTop w:val="0"/>
              <w:marBottom w:val="0"/>
              <w:divBdr>
                <w:top w:val="none" w:sz="0" w:space="0" w:color="auto"/>
                <w:left w:val="none" w:sz="0" w:space="0" w:color="auto"/>
                <w:bottom w:val="none" w:sz="0" w:space="0" w:color="auto"/>
                <w:right w:val="none" w:sz="0" w:space="0" w:color="auto"/>
              </w:divBdr>
            </w:div>
            <w:div w:id="701830440">
              <w:marLeft w:val="0"/>
              <w:marRight w:val="0"/>
              <w:marTop w:val="0"/>
              <w:marBottom w:val="0"/>
              <w:divBdr>
                <w:top w:val="none" w:sz="0" w:space="0" w:color="auto"/>
                <w:left w:val="none" w:sz="0" w:space="0" w:color="auto"/>
                <w:bottom w:val="none" w:sz="0" w:space="0" w:color="auto"/>
                <w:right w:val="none" w:sz="0" w:space="0" w:color="auto"/>
              </w:divBdr>
            </w:div>
            <w:div w:id="708797603">
              <w:marLeft w:val="0"/>
              <w:marRight w:val="0"/>
              <w:marTop w:val="0"/>
              <w:marBottom w:val="0"/>
              <w:divBdr>
                <w:top w:val="none" w:sz="0" w:space="0" w:color="auto"/>
                <w:left w:val="none" w:sz="0" w:space="0" w:color="auto"/>
                <w:bottom w:val="none" w:sz="0" w:space="0" w:color="auto"/>
                <w:right w:val="none" w:sz="0" w:space="0" w:color="auto"/>
              </w:divBdr>
            </w:div>
            <w:div w:id="724916622">
              <w:marLeft w:val="0"/>
              <w:marRight w:val="0"/>
              <w:marTop w:val="0"/>
              <w:marBottom w:val="0"/>
              <w:divBdr>
                <w:top w:val="none" w:sz="0" w:space="0" w:color="auto"/>
                <w:left w:val="none" w:sz="0" w:space="0" w:color="auto"/>
                <w:bottom w:val="none" w:sz="0" w:space="0" w:color="auto"/>
                <w:right w:val="none" w:sz="0" w:space="0" w:color="auto"/>
              </w:divBdr>
            </w:div>
            <w:div w:id="735978901">
              <w:marLeft w:val="0"/>
              <w:marRight w:val="0"/>
              <w:marTop w:val="0"/>
              <w:marBottom w:val="0"/>
              <w:divBdr>
                <w:top w:val="none" w:sz="0" w:space="0" w:color="auto"/>
                <w:left w:val="none" w:sz="0" w:space="0" w:color="auto"/>
                <w:bottom w:val="none" w:sz="0" w:space="0" w:color="auto"/>
                <w:right w:val="none" w:sz="0" w:space="0" w:color="auto"/>
              </w:divBdr>
            </w:div>
            <w:div w:id="759791417">
              <w:marLeft w:val="0"/>
              <w:marRight w:val="0"/>
              <w:marTop w:val="0"/>
              <w:marBottom w:val="0"/>
              <w:divBdr>
                <w:top w:val="none" w:sz="0" w:space="0" w:color="auto"/>
                <w:left w:val="none" w:sz="0" w:space="0" w:color="auto"/>
                <w:bottom w:val="none" w:sz="0" w:space="0" w:color="auto"/>
                <w:right w:val="none" w:sz="0" w:space="0" w:color="auto"/>
              </w:divBdr>
            </w:div>
            <w:div w:id="775561459">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791217568">
              <w:marLeft w:val="0"/>
              <w:marRight w:val="0"/>
              <w:marTop w:val="0"/>
              <w:marBottom w:val="0"/>
              <w:divBdr>
                <w:top w:val="none" w:sz="0" w:space="0" w:color="auto"/>
                <w:left w:val="none" w:sz="0" w:space="0" w:color="auto"/>
                <w:bottom w:val="none" w:sz="0" w:space="0" w:color="auto"/>
                <w:right w:val="none" w:sz="0" w:space="0" w:color="auto"/>
              </w:divBdr>
            </w:div>
            <w:div w:id="804666233">
              <w:marLeft w:val="0"/>
              <w:marRight w:val="0"/>
              <w:marTop w:val="0"/>
              <w:marBottom w:val="0"/>
              <w:divBdr>
                <w:top w:val="none" w:sz="0" w:space="0" w:color="auto"/>
                <w:left w:val="none" w:sz="0" w:space="0" w:color="auto"/>
                <w:bottom w:val="none" w:sz="0" w:space="0" w:color="auto"/>
                <w:right w:val="none" w:sz="0" w:space="0" w:color="auto"/>
              </w:divBdr>
            </w:div>
            <w:div w:id="810832575">
              <w:marLeft w:val="0"/>
              <w:marRight w:val="0"/>
              <w:marTop w:val="0"/>
              <w:marBottom w:val="0"/>
              <w:divBdr>
                <w:top w:val="none" w:sz="0" w:space="0" w:color="auto"/>
                <w:left w:val="none" w:sz="0" w:space="0" w:color="auto"/>
                <w:bottom w:val="none" w:sz="0" w:space="0" w:color="auto"/>
                <w:right w:val="none" w:sz="0" w:space="0" w:color="auto"/>
              </w:divBdr>
            </w:div>
            <w:div w:id="831456751">
              <w:marLeft w:val="0"/>
              <w:marRight w:val="0"/>
              <w:marTop w:val="0"/>
              <w:marBottom w:val="0"/>
              <w:divBdr>
                <w:top w:val="none" w:sz="0" w:space="0" w:color="auto"/>
                <w:left w:val="none" w:sz="0" w:space="0" w:color="auto"/>
                <w:bottom w:val="none" w:sz="0" w:space="0" w:color="auto"/>
                <w:right w:val="none" w:sz="0" w:space="0" w:color="auto"/>
              </w:divBdr>
            </w:div>
            <w:div w:id="868489418">
              <w:marLeft w:val="0"/>
              <w:marRight w:val="0"/>
              <w:marTop w:val="0"/>
              <w:marBottom w:val="0"/>
              <w:divBdr>
                <w:top w:val="none" w:sz="0" w:space="0" w:color="auto"/>
                <w:left w:val="none" w:sz="0" w:space="0" w:color="auto"/>
                <w:bottom w:val="none" w:sz="0" w:space="0" w:color="auto"/>
                <w:right w:val="none" w:sz="0" w:space="0" w:color="auto"/>
              </w:divBdr>
            </w:div>
            <w:div w:id="880089549">
              <w:marLeft w:val="0"/>
              <w:marRight w:val="0"/>
              <w:marTop w:val="0"/>
              <w:marBottom w:val="0"/>
              <w:divBdr>
                <w:top w:val="none" w:sz="0" w:space="0" w:color="auto"/>
                <w:left w:val="none" w:sz="0" w:space="0" w:color="auto"/>
                <w:bottom w:val="none" w:sz="0" w:space="0" w:color="auto"/>
                <w:right w:val="none" w:sz="0" w:space="0" w:color="auto"/>
              </w:divBdr>
            </w:div>
            <w:div w:id="904142573">
              <w:marLeft w:val="0"/>
              <w:marRight w:val="0"/>
              <w:marTop w:val="0"/>
              <w:marBottom w:val="0"/>
              <w:divBdr>
                <w:top w:val="none" w:sz="0" w:space="0" w:color="auto"/>
                <w:left w:val="none" w:sz="0" w:space="0" w:color="auto"/>
                <w:bottom w:val="none" w:sz="0" w:space="0" w:color="auto"/>
                <w:right w:val="none" w:sz="0" w:space="0" w:color="auto"/>
              </w:divBdr>
            </w:div>
            <w:div w:id="933560806">
              <w:marLeft w:val="0"/>
              <w:marRight w:val="0"/>
              <w:marTop w:val="0"/>
              <w:marBottom w:val="0"/>
              <w:divBdr>
                <w:top w:val="none" w:sz="0" w:space="0" w:color="auto"/>
                <w:left w:val="none" w:sz="0" w:space="0" w:color="auto"/>
                <w:bottom w:val="none" w:sz="0" w:space="0" w:color="auto"/>
                <w:right w:val="none" w:sz="0" w:space="0" w:color="auto"/>
              </w:divBdr>
            </w:div>
            <w:div w:id="953831239">
              <w:marLeft w:val="0"/>
              <w:marRight w:val="0"/>
              <w:marTop w:val="0"/>
              <w:marBottom w:val="0"/>
              <w:divBdr>
                <w:top w:val="none" w:sz="0" w:space="0" w:color="auto"/>
                <w:left w:val="none" w:sz="0" w:space="0" w:color="auto"/>
                <w:bottom w:val="none" w:sz="0" w:space="0" w:color="auto"/>
                <w:right w:val="none" w:sz="0" w:space="0" w:color="auto"/>
              </w:divBdr>
            </w:div>
            <w:div w:id="980159581">
              <w:marLeft w:val="0"/>
              <w:marRight w:val="0"/>
              <w:marTop w:val="0"/>
              <w:marBottom w:val="0"/>
              <w:divBdr>
                <w:top w:val="none" w:sz="0" w:space="0" w:color="auto"/>
                <w:left w:val="none" w:sz="0" w:space="0" w:color="auto"/>
                <w:bottom w:val="none" w:sz="0" w:space="0" w:color="auto"/>
                <w:right w:val="none" w:sz="0" w:space="0" w:color="auto"/>
              </w:divBdr>
            </w:div>
            <w:div w:id="984091062">
              <w:marLeft w:val="0"/>
              <w:marRight w:val="0"/>
              <w:marTop w:val="0"/>
              <w:marBottom w:val="0"/>
              <w:divBdr>
                <w:top w:val="none" w:sz="0" w:space="0" w:color="auto"/>
                <w:left w:val="none" w:sz="0" w:space="0" w:color="auto"/>
                <w:bottom w:val="none" w:sz="0" w:space="0" w:color="auto"/>
                <w:right w:val="none" w:sz="0" w:space="0" w:color="auto"/>
              </w:divBdr>
            </w:div>
            <w:div w:id="992491484">
              <w:marLeft w:val="0"/>
              <w:marRight w:val="0"/>
              <w:marTop w:val="0"/>
              <w:marBottom w:val="0"/>
              <w:divBdr>
                <w:top w:val="none" w:sz="0" w:space="0" w:color="auto"/>
                <w:left w:val="none" w:sz="0" w:space="0" w:color="auto"/>
                <w:bottom w:val="none" w:sz="0" w:space="0" w:color="auto"/>
                <w:right w:val="none" w:sz="0" w:space="0" w:color="auto"/>
              </w:divBdr>
            </w:div>
            <w:div w:id="1013843554">
              <w:marLeft w:val="0"/>
              <w:marRight w:val="0"/>
              <w:marTop w:val="0"/>
              <w:marBottom w:val="0"/>
              <w:divBdr>
                <w:top w:val="none" w:sz="0" w:space="0" w:color="auto"/>
                <w:left w:val="none" w:sz="0" w:space="0" w:color="auto"/>
                <w:bottom w:val="none" w:sz="0" w:space="0" w:color="auto"/>
                <w:right w:val="none" w:sz="0" w:space="0" w:color="auto"/>
              </w:divBdr>
            </w:div>
            <w:div w:id="1028605311">
              <w:marLeft w:val="0"/>
              <w:marRight w:val="0"/>
              <w:marTop w:val="0"/>
              <w:marBottom w:val="0"/>
              <w:divBdr>
                <w:top w:val="none" w:sz="0" w:space="0" w:color="auto"/>
                <w:left w:val="none" w:sz="0" w:space="0" w:color="auto"/>
                <w:bottom w:val="none" w:sz="0" w:space="0" w:color="auto"/>
                <w:right w:val="none" w:sz="0" w:space="0" w:color="auto"/>
              </w:divBdr>
            </w:div>
            <w:div w:id="1037201180">
              <w:marLeft w:val="0"/>
              <w:marRight w:val="0"/>
              <w:marTop w:val="0"/>
              <w:marBottom w:val="0"/>
              <w:divBdr>
                <w:top w:val="none" w:sz="0" w:space="0" w:color="auto"/>
                <w:left w:val="none" w:sz="0" w:space="0" w:color="auto"/>
                <w:bottom w:val="none" w:sz="0" w:space="0" w:color="auto"/>
                <w:right w:val="none" w:sz="0" w:space="0" w:color="auto"/>
              </w:divBdr>
            </w:div>
            <w:div w:id="1122194125">
              <w:marLeft w:val="0"/>
              <w:marRight w:val="0"/>
              <w:marTop w:val="0"/>
              <w:marBottom w:val="0"/>
              <w:divBdr>
                <w:top w:val="none" w:sz="0" w:space="0" w:color="auto"/>
                <w:left w:val="none" w:sz="0" w:space="0" w:color="auto"/>
                <w:bottom w:val="none" w:sz="0" w:space="0" w:color="auto"/>
                <w:right w:val="none" w:sz="0" w:space="0" w:color="auto"/>
              </w:divBdr>
            </w:div>
            <w:div w:id="1127892114">
              <w:marLeft w:val="0"/>
              <w:marRight w:val="0"/>
              <w:marTop w:val="0"/>
              <w:marBottom w:val="0"/>
              <w:divBdr>
                <w:top w:val="none" w:sz="0" w:space="0" w:color="auto"/>
                <w:left w:val="none" w:sz="0" w:space="0" w:color="auto"/>
                <w:bottom w:val="none" w:sz="0" w:space="0" w:color="auto"/>
                <w:right w:val="none" w:sz="0" w:space="0" w:color="auto"/>
              </w:divBdr>
            </w:div>
            <w:div w:id="1134060559">
              <w:marLeft w:val="0"/>
              <w:marRight w:val="0"/>
              <w:marTop w:val="0"/>
              <w:marBottom w:val="0"/>
              <w:divBdr>
                <w:top w:val="none" w:sz="0" w:space="0" w:color="auto"/>
                <w:left w:val="none" w:sz="0" w:space="0" w:color="auto"/>
                <w:bottom w:val="none" w:sz="0" w:space="0" w:color="auto"/>
                <w:right w:val="none" w:sz="0" w:space="0" w:color="auto"/>
              </w:divBdr>
            </w:div>
            <w:div w:id="1174565695">
              <w:marLeft w:val="0"/>
              <w:marRight w:val="0"/>
              <w:marTop w:val="0"/>
              <w:marBottom w:val="0"/>
              <w:divBdr>
                <w:top w:val="none" w:sz="0" w:space="0" w:color="auto"/>
                <w:left w:val="none" w:sz="0" w:space="0" w:color="auto"/>
                <w:bottom w:val="none" w:sz="0" w:space="0" w:color="auto"/>
                <w:right w:val="none" w:sz="0" w:space="0" w:color="auto"/>
              </w:divBdr>
            </w:div>
            <w:div w:id="1187214635">
              <w:marLeft w:val="0"/>
              <w:marRight w:val="0"/>
              <w:marTop w:val="0"/>
              <w:marBottom w:val="0"/>
              <w:divBdr>
                <w:top w:val="none" w:sz="0" w:space="0" w:color="auto"/>
                <w:left w:val="none" w:sz="0" w:space="0" w:color="auto"/>
                <w:bottom w:val="none" w:sz="0" w:space="0" w:color="auto"/>
                <w:right w:val="none" w:sz="0" w:space="0" w:color="auto"/>
              </w:divBdr>
            </w:div>
            <w:div w:id="1199466810">
              <w:marLeft w:val="0"/>
              <w:marRight w:val="0"/>
              <w:marTop w:val="0"/>
              <w:marBottom w:val="0"/>
              <w:divBdr>
                <w:top w:val="none" w:sz="0" w:space="0" w:color="auto"/>
                <w:left w:val="none" w:sz="0" w:space="0" w:color="auto"/>
                <w:bottom w:val="none" w:sz="0" w:space="0" w:color="auto"/>
                <w:right w:val="none" w:sz="0" w:space="0" w:color="auto"/>
              </w:divBdr>
            </w:div>
            <w:div w:id="1233589798">
              <w:marLeft w:val="0"/>
              <w:marRight w:val="0"/>
              <w:marTop w:val="0"/>
              <w:marBottom w:val="0"/>
              <w:divBdr>
                <w:top w:val="none" w:sz="0" w:space="0" w:color="auto"/>
                <w:left w:val="none" w:sz="0" w:space="0" w:color="auto"/>
                <w:bottom w:val="none" w:sz="0" w:space="0" w:color="auto"/>
                <w:right w:val="none" w:sz="0" w:space="0" w:color="auto"/>
              </w:divBdr>
            </w:div>
            <w:div w:id="1241867581">
              <w:marLeft w:val="0"/>
              <w:marRight w:val="0"/>
              <w:marTop w:val="0"/>
              <w:marBottom w:val="0"/>
              <w:divBdr>
                <w:top w:val="none" w:sz="0" w:space="0" w:color="auto"/>
                <w:left w:val="none" w:sz="0" w:space="0" w:color="auto"/>
                <w:bottom w:val="none" w:sz="0" w:space="0" w:color="auto"/>
                <w:right w:val="none" w:sz="0" w:space="0" w:color="auto"/>
              </w:divBdr>
            </w:div>
            <w:div w:id="1272660603">
              <w:marLeft w:val="0"/>
              <w:marRight w:val="0"/>
              <w:marTop w:val="0"/>
              <w:marBottom w:val="0"/>
              <w:divBdr>
                <w:top w:val="none" w:sz="0" w:space="0" w:color="auto"/>
                <w:left w:val="none" w:sz="0" w:space="0" w:color="auto"/>
                <w:bottom w:val="none" w:sz="0" w:space="0" w:color="auto"/>
                <w:right w:val="none" w:sz="0" w:space="0" w:color="auto"/>
              </w:divBdr>
            </w:div>
            <w:div w:id="1317563595">
              <w:marLeft w:val="0"/>
              <w:marRight w:val="0"/>
              <w:marTop w:val="0"/>
              <w:marBottom w:val="0"/>
              <w:divBdr>
                <w:top w:val="none" w:sz="0" w:space="0" w:color="auto"/>
                <w:left w:val="none" w:sz="0" w:space="0" w:color="auto"/>
                <w:bottom w:val="none" w:sz="0" w:space="0" w:color="auto"/>
                <w:right w:val="none" w:sz="0" w:space="0" w:color="auto"/>
              </w:divBdr>
            </w:div>
            <w:div w:id="1336955600">
              <w:marLeft w:val="0"/>
              <w:marRight w:val="0"/>
              <w:marTop w:val="0"/>
              <w:marBottom w:val="0"/>
              <w:divBdr>
                <w:top w:val="none" w:sz="0" w:space="0" w:color="auto"/>
                <w:left w:val="none" w:sz="0" w:space="0" w:color="auto"/>
                <w:bottom w:val="none" w:sz="0" w:space="0" w:color="auto"/>
                <w:right w:val="none" w:sz="0" w:space="0" w:color="auto"/>
              </w:divBdr>
            </w:div>
            <w:div w:id="1337272257">
              <w:marLeft w:val="0"/>
              <w:marRight w:val="0"/>
              <w:marTop w:val="0"/>
              <w:marBottom w:val="0"/>
              <w:divBdr>
                <w:top w:val="none" w:sz="0" w:space="0" w:color="auto"/>
                <w:left w:val="none" w:sz="0" w:space="0" w:color="auto"/>
                <w:bottom w:val="none" w:sz="0" w:space="0" w:color="auto"/>
                <w:right w:val="none" w:sz="0" w:space="0" w:color="auto"/>
              </w:divBdr>
            </w:div>
            <w:div w:id="1346710699">
              <w:marLeft w:val="0"/>
              <w:marRight w:val="0"/>
              <w:marTop w:val="0"/>
              <w:marBottom w:val="0"/>
              <w:divBdr>
                <w:top w:val="none" w:sz="0" w:space="0" w:color="auto"/>
                <w:left w:val="none" w:sz="0" w:space="0" w:color="auto"/>
                <w:bottom w:val="none" w:sz="0" w:space="0" w:color="auto"/>
                <w:right w:val="none" w:sz="0" w:space="0" w:color="auto"/>
              </w:divBdr>
            </w:div>
            <w:div w:id="1353725678">
              <w:marLeft w:val="0"/>
              <w:marRight w:val="0"/>
              <w:marTop w:val="0"/>
              <w:marBottom w:val="0"/>
              <w:divBdr>
                <w:top w:val="none" w:sz="0" w:space="0" w:color="auto"/>
                <w:left w:val="none" w:sz="0" w:space="0" w:color="auto"/>
                <w:bottom w:val="none" w:sz="0" w:space="0" w:color="auto"/>
                <w:right w:val="none" w:sz="0" w:space="0" w:color="auto"/>
              </w:divBdr>
            </w:div>
            <w:div w:id="1367028985">
              <w:marLeft w:val="0"/>
              <w:marRight w:val="0"/>
              <w:marTop w:val="0"/>
              <w:marBottom w:val="0"/>
              <w:divBdr>
                <w:top w:val="none" w:sz="0" w:space="0" w:color="auto"/>
                <w:left w:val="none" w:sz="0" w:space="0" w:color="auto"/>
                <w:bottom w:val="none" w:sz="0" w:space="0" w:color="auto"/>
                <w:right w:val="none" w:sz="0" w:space="0" w:color="auto"/>
              </w:divBdr>
            </w:div>
            <w:div w:id="1457210582">
              <w:marLeft w:val="0"/>
              <w:marRight w:val="0"/>
              <w:marTop w:val="0"/>
              <w:marBottom w:val="0"/>
              <w:divBdr>
                <w:top w:val="none" w:sz="0" w:space="0" w:color="auto"/>
                <w:left w:val="none" w:sz="0" w:space="0" w:color="auto"/>
                <w:bottom w:val="none" w:sz="0" w:space="0" w:color="auto"/>
                <w:right w:val="none" w:sz="0" w:space="0" w:color="auto"/>
              </w:divBdr>
            </w:div>
            <w:div w:id="1477407187">
              <w:marLeft w:val="0"/>
              <w:marRight w:val="0"/>
              <w:marTop w:val="0"/>
              <w:marBottom w:val="0"/>
              <w:divBdr>
                <w:top w:val="none" w:sz="0" w:space="0" w:color="auto"/>
                <w:left w:val="none" w:sz="0" w:space="0" w:color="auto"/>
                <w:bottom w:val="none" w:sz="0" w:space="0" w:color="auto"/>
                <w:right w:val="none" w:sz="0" w:space="0" w:color="auto"/>
              </w:divBdr>
            </w:div>
            <w:div w:id="1552307488">
              <w:marLeft w:val="0"/>
              <w:marRight w:val="0"/>
              <w:marTop w:val="0"/>
              <w:marBottom w:val="0"/>
              <w:divBdr>
                <w:top w:val="none" w:sz="0" w:space="0" w:color="auto"/>
                <w:left w:val="none" w:sz="0" w:space="0" w:color="auto"/>
                <w:bottom w:val="none" w:sz="0" w:space="0" w:color="auto"/>
                <w:right w:val="none" w:sz="0" w:space="0" w:color="auto"/>
              </w:divBdr>
            </w:div>
            <w:div w:id="1569224796">
              <w:marLeft w:val="0"/>
              <w:marRight w:val="0"/>
              <w:marTop w:val="0"/>
              <w:marBottom w:val="0"/>
              <w:divBdr>
                <w:top w:val="none" w:sz="0" w:space="0" w:color="auto"/>
                <w:left w:val="none" w:sz="0" w:space="0" w:color="auto"/>
                <w:bottom w:val="none" w:sz="0" w:space="0" w:color="auto"/>
                <w:right w:val="none" w:sz="0" w:space="0" w:color="auto"/>
              </w:divBdr>
            </w:div>
            <w:div w:id="1569339789">
              <w:marLeft w:val="0"/>
              <w:marRight w:val="0"/>
              <w:marTop w:val="0"/>
              <w:marBottom w:val="0"/>
              <w:divBdr>
                <w:top w:val="none" w:sz="0" w:space="0" w:color="auto"/>
                <w:left w:val="none" w:sz="0" w:space="0" w:color="auto"/>
                <w:bottom w:val="none" w:sz="0" w:space="0" w:color="auto"/>
                <w:right w:val="none" w:sz="0" w:space="0" w:color="auto"/>
              </w:divBdr>
            </w:div>
            <w:div w:id="1577400176">
              <w:marLeft w:val="0"/>
              <w:marRight w:val="0"/>
              <w:marTop w:val="0"/>
              <w:marBottom w:val="0"/>
              <w:divBdr>
                <w:top w:val="none" w:sz="0" w:space="0" w:color="auto"/>
                <w:left w:val="none" w:sz="0" w:space="0" w:color="auto"/>
                <w:bottom w:val="none" w:sz="0" w:space="0" w:color="auto"/>
                <w:right w:val="none" w:sz="0" w:space="0" w:color="auto"/>
              </w:divBdr>
            </w:div>
            <w:div w:id="1595094535">
              <w:marLeft w:val="0"/>
              <w:marRight w:val="0"/>
              <w:marTop w:val="0"/>
              <w:marBottom w:val="0"/>
              <w:divBdr>
                <w:top w:val="none" w:sz="0" w:space="0" w:color="auto"/>
                <w:left w:val="none" w:sz="0" w:space="0" w:color="auto"/>
                <w:bottom w:val="none" w:sz="0" w:space="0" w:color="auto"/>
                <w:right w:val="none" w:sz="0" w:space="0" w:color="auto"/>
              </w:divBdr>
            </w:div>
            <w:div w:id="1609924368">
              <w:marLeft w:val="0"/>
              <w:marRight w:val="0"/>
              <w:marTop w:val="0"/>
              <w:marBottom w:val="0"/>
              <w:divBdr>
                <w:top w:val="none" w:sz="0" w:space="0" w:color="auto"/>
                <w:left w:val="none" w:sz="0" w:space="0" w:color="auto"/>
                <w:bottom w:val="none" w:sz="0" w:space="0" w:color="auto"/>
                <w:right w:val="none" w:sz="0" w:space="0" w:color="auto"/>
              </w:divBdr>
            </w:div>
            <w:div w:id="1617636829">
              <w:marLeft w:val="0"/>
              <w:marRight w:val="0"/>
              <w:marTop w:val="0"/>
              <w:marBottom w:val="0"/>
              <w:divBdr>
                <w:top w:val="none" w:sz="0" w:space="0" w:color="auto"/>
                <w:left w:val="none" w:sz="0" w:space="0" w:color="auto"/>
                <w:bottom w:val="none" w:sz="0" w:space="0" w:color="auto"/>
                <w:right w:val="none" w:sz="0" w:space="0" w:color="auto"/>
              </w:divBdr>
            </w:div>
            <w:div w:id="1631129886">
              <w:marLeft w:val="0"/>
              <w:marRight w:val="0"/>
              <w:marTop w:val="0"/>
              <w:marBottom w:val="0"/>
              <w:divBdr>
                <w:top w:val="none" w:sz="0" w:space="0" w:color="auto"/>
                <w:left w:val="none" w:sz="0" w:space="0" w:color="auto"/>
                <w:bottom w:val="none" w:sz="0" w:space="0" w:color="auto"/>
                <w:right w:val="none" w:sz="0" w:space="0" w:color="auto"/>
              </w:divBdr>
            </w:div>
            <w:div w:id="1636834461">
              <w:marLeft w:val="0"/>
              <w:marRight w:val="0"/>
              <w:marTop w:val="0"/>
              <w:marBottom w:val="0"/>
              <w:divBdr>
                <w:top w:val="none" w:sz="0" w:space="0" w:color="auto"/>
                <w:left w:val="none" w:sz="0" w:space="0" w:color="auto"/>
                <w:bottom w:val="none" w:sz="0" w:space="0" w:color="auto"/>
                <w:right w:val="none" w:sz="0" w:space="0" w:color="auto"/>
              </w:divBdr>
            </w:div>
            <w:div w:id="1638142967">
              <w:marLeft w:val="0"/>
              <w:marRight w:val="0"/>
              <w:marTop w:val="0"/>
              <w:marBottom w:val="0"/>
              <w:divBdr>
                <w:top w:val="none" w:sz="0" w:space="0" w:color="auto"/>
                <w:left w:val="none" w:sz="0" w:space="0" w:color="auto"/>
                <w:bottom w:val="none" w:sz="0" w:space="0" w:color="auto"/>
                <w:right w:val="none" w:sz="0" w:space="0" w:color="auto"/>
              </w:divBdr>
            </w:div>
            <w:div w:id="1639842416">
              <w:marLeft w:val="0"/>
              <w:marRight w:val="0"/>
              <w:marTop w:val="0"/>
              <w:marBottom w:val="0"/>
              <w:divBdr>
                <w:top w:val="none" w:sz="0" w:space="0" w:color="auto"/>
                <w:left w:val="none" w:sz="0" w:space="0" w:color="auto"/>
                <w:bottom w:val="none" w:sz="0" w:space="0" w:color="auto"/>
                <w:right w:val="none" w:sz="0" w:space="0" w:color="auto"/>
              </w:divBdr>
            </w:div>
            <w:div w:id="1642274782">
              <w:marLeft w:val="0"/>
              <w:marRight w:val="0"/>
              <w:marTop w:val="0"/>
              <w:marBottom w:val="0"/>
              <w:divBdr>
                <w:top w:val="none" w:sz="0" w:space="0" w:color="auto"/>
                <w:left w:val="none" w:sz="0" w:space="0" w:color="auto"/>
                <w:bottom w:val="none" w:sz="0" w:space="0" w:color="auto"/>
                <w:right w:val="none" w:sz="0" w:space="0" w:color="auto"/>
              </w:divBdr>
            </w:div>
            <w:div w:id="1662582836">
              <w:marLeft w:val="0"/>
              <w:marRight w:val="0"/>
              <w:marTop w:val="0"/>
              <w:marBottom w:val="0"/>
              <w:divBdr>
                <w:top w:val="none" w:sz="0" w:space="0" w:color="auto"/>
                <w:left w:val="none" w:sz="0" w:space="0" w:color="auto"/>
                <w:bottom w:val="none" w:sz="0" w:space="0" w:color="auto"/>
                <w:right w:val="none" w:sz="0" w:space="0" w:color="auto"/>
              </w:divBdr>
            </w:div>
            <w:div w:id="1663584745">
              <w:marLeft w:val="0"/>
              <w:marRight w:val="0"/>
              <w:marTop w:val="0"/>
              <w:marBottom w:val="0"/>
              <w:divBdr>
                <w:top w:val="none" w:sz="0" w:space="0" w:color="auto"/>
                <w:left w:val="none" w:sz="0" w:space="0" w:color="auto"/>
                <w:bottom w:val="none" w:sz="0" w:space="0" w:color="auto"/>
                <w:right w:val="none" w:sz="0" w:space="0" w:color="auto"/>
              </w:divBdr>
            </w:div>
            <w:div w:id="1671829032">
              <w:marLeft w:val="0"/>
              <w:marRight w:val="0"/>
              <w:marTop w:val="0"/>
              <w:marBottom w:val="0"/>
              <w:divBdr>
                <w:top w:val="none" w:sz="0" w:space="0" w:color="auto"/>
                <w:left w:val="none" w:sz="0" w:space="0" w:color="auto"/>
                <w:bottom w:val="none" w:sz="0" w:space="0" w:color="auto"/>
                <w:right w:val="none" w:sz="0" w:space="0" w:color="auto"/>
              </w:divBdr>
            </w:div>
            <w:div w:id="1715733375">
              <w:marLeft w:val="0"/>
              <w:marRight w:val="0"/>
              <w:marTop w:val="0"/>
              <w:marBottom w:val="0"/>
              <w:divBdr>
                <w:top w:val="none" w:sz="0" w:space="0" w:color="auto"/>
                <w:left w:val="none" w:sz="0" w:space="0" w:color="auto"/>
                <w:bottom w:val="none" w:sz="0" w:space="0" w:color="auto"/>
                <w:right w:val="none" w:sz="0" w:space="0" w:color="auto"/>
              </w:divBdr>
            </w:div>
            <w:div w:id="1751729793">
              <w:marLeft w:val="0"/>
              <w:marRight w:val="0"/>
              <w:marTop w:val="0"/>
              <w:marBottom w:val="0"/>
              <w:divBdr>
                <w:top w:val="none" w:sz="0" w:space="0" w:color="auto"/>
                <w:left w:val="none" w:sz="0" w:space="0" w:color="auto"/>
                <w:bottom w:val="none" w:sz="0" w:space="0" w:color="auto"/>
                <w:right w:val="none" w:sz="0" w:space="0" w:color="auto"/>
              </w:divBdr>
            </w:div>
            <w:div w:id="1751732607">
              <w:marLeft w:val="0"/>
              <w:marRight w:val="0"/>
              <w:marTop w:val="0"/>
              <w:marBottom w:val="0"/>
              <w:divBdr>
                <w:top w:val="none" w:sz="0" w:space="0" w:color="auto"/>
                <w:left w:val="none" w:sz="0" w:space="0" w:color="auto"/>
                <w:bottom w:val="none" w:sz="0" w:space="0" w:color="auto"/>
                <w:right w:val="none" w:sz="0" w:space="0" w:color="auto"/>
              </w:divBdr>
            </w:div>
            <w:div w:id="1758476325">
              <w:marLeft w:val="0"/>
              <w:marRight w:val="0"/>
              <w:marTop w:val="0"/>
              <w:marBottom w:val="0"/>
              <w:divBdr>
                <w:top w:val="none" w:sz="0" w:space="0" w:color="auto"/>
                <w:left w:val="none" w:sz="0" w:space="0" w:color="auto"/>
                <w:bottom w:val="none" w:sz="0" w:space="0" w:color="auto"/>
                <w:right w:val="none" w:sz="0" w:space="0" w:color="auto"/>
              </w:divBdr>
            </w:div>
            <w:div w:id="1760327102">
              <w:marLeft w:val="0"/>
              <w:marRight w:val="0"/>
              <w:marTop w:val="0"/>
              <w:marBottom w:val="0"/>
              <w:divBdr>
                <w:top w:val="none" w:sz="0" w:space="0" w:color="auto"/>
                <w:left w:val="none" w:sz="0" w:space="0" w:color="auto"/>
                <w:bottom w:val="none" w:sz="0" w:space="0" w:color="auto"/>
                <w:right w:val="none" w:sz="0" w:space="0" w:color="auto"/>
              </w:divBdr>
            </w:div>
            <w:div w:id="1782869636">
              <w:marLeft w:val="0"/>
              <w:marRight w:val="0"/>
              <w:marTop w:val="0"/>
              <w:marBottom w:val="0"/>
              <w:divBdr>
                <w:top w:val="none" w:sz="0" w:space="0" w:color="auto"/>
                <w:left w:val="none" w:sz="0" w:space="0" w:color="auto"/>
                <w:bottom w:val="none" w:sz="0" w:space="0" w:color="auto"/>
                <w:right w:val="none" w:sz="0" w:space="0" w:color="auto"/>
              </w:divBdr>
            </w:div>
            <w:div w:id="1797018499">
              <w:marLeft w:val="0"/>
              <w:marRight w:val="0"/>
              <w:marTop w:val="0"/>
              <w:marBottom w:val="0"/>
              <w:divBdr>
                <w:top w:val="none" w:sz="0" w:space="0" w:color="auto"/>
                <w:left w:val="none" w:sz="0" w:space="0" w:color="auto"/>
                <w:bottom w:val="none" w:sz="0" w:space="0" w:color="auto"/>
                <w:right w:val="none" w:sz="0" w:space="0" w:color="auto"/>
              </w:divBdr>
            </w:div>
            <w:div w:id="1806580025">
              <w:marLeft w:val="0"/>
              <w:marRight w:val="0"/>
              <w:marTop w:val="0"/>
              <w:marBottom w:val="0"/>
              <w:divBdr>
                <w:top w:val="none" w:sz="0" w:space="0" w:color="auto"/>
                <w:left w:val="none" w:sz="0" w:space="0" w:color="auto"/>
                <w:bottom w:val="none" w:sz="0" w:space="0" w:color="auto"/>
                <w:right w:val="none" w:sz="0" w:space="0" w:color="auto"/>
              </w:divBdr>
            </w:div>
            <w:div w:id="1807241615">
              <w:marLeft w:val="0"/>
              <w:marRight w:val="0"/>
              <w:marTop w:val="0"/>
              <w:marBottom w:val="0"/>
              <w:divBdr>
                <w:top w:val="none" w:sz="0" w:space="0" w:color="auto"/>
                <w:left w:val="none" w:sz="0" w:space="0" w:color="auto"/>
                <w:bottom w:val="none" w:sz="0" w:space="0" w:color="auto"/>
                <w:right w:val="none" w:sz="0" w:space="0" w:color="auto"/>
              </w:divBdr>
            </w:div>
            <w:div w:id="1830051204">
              <w:marLeft w:val="0"/>
              <w:marRight w:val="0"/>
              <w:marTop w:val="0"/>
              <w:marBottom w:val="0"/>
              <w:divBdr>
                <w:top w:val="none" w:sz="0" w:space="0" w:color="auto"/>
                <w:left w:val="none" w:sz="0" w:space="0" w:color="auto"/>
                <w:bottom w:val="none" w:sz="0" w:space="0" w:color="auto"/>
                <w:right w:val="none" w:sz="0" w:space="0" w:color="auto"/>
              </w:divBdr>
            </w:div>
            <w:div w:id="1834570092">
              <w:marLeft w:val="0"/>
              <w:marRight w:val="0"/>
              <w:marTop w:val="0"/>
              <w:marBottom w:val="0"/>
              <w:divBdr>
                <w:top w:val="none" w:sz="0" w:space="0" w:color="auto"/>
                <w:left w:val="none" w:sz="0" w:space="0" w:color="auto"/>
                <w:bottom w:val="none" w:sz="0" w:space="0" w:color="auto"/>
                <w:right w:val="none" w:sz="0" w:space="0" w:color="auto"/>
              </w:divBdr>
            </w:div>
            <w:div w:id="1852795274">
              <w:marLeft w:val="0"/>
              <w:marRight w:val="0"/>
              <w:marTop w:val="0"/>
              <w:marBottom w:val="0"/>
              <w:divBdr>
                <w:top w:val="none" w:sz="0" w:space="0" w:color="auto"/>
                <w:left w:val="none" w:sz="0" w:space="0" w:color="auto"/>
                <w:bottom w:val="none" w:sz="0" w:space="0" w:color="auto"/>
                <w:right w:val="none" w:sz="0" w:space="0" w:color="auto"/>
              </w:divBdr>
            </w:div>
            <w:div w:id="1856336273">
              <w:marLeft w:val="0"/>
              <w:marRight w:val="0"/>
              <w:marTop w:val="0"/>
              <w:marBottom w:val="0"/>
              <w:divBdr>
                <w:top w:val="none" w:sz="0" w:space="0" w:color="auto"/>
                <w:left w:val="none" w:sz="0" w:space="0" w:color="auto"/>
                <w:bottom w:val="none" w:sz="0" w:space="0" w:color="auto"/>
                <w:right w:val="none" w:sz="0" w:space="0" w:color="auto"/>
              </w:divBdr>
            </w:div>
            <w:div w:id="1878004682">
              <w:marLeft w:val="0"/>
              <w:marRight w:val="0"/>
              <w:marTop w:val="0"/>
              <w:marBottom w:val="0"/>
              <w:divBdr>
                <w:top w:val="none" w:sz="0" w:space="0" w:color="auto"/>
                <w:left w:val="none" w:sz="0" w:space="0" w:color="auto"/>
                <w:bottom w:val="none" w:sz="0" w:space="0" w:color="auto"/>
                <w:right w:val="none" w:sz="0" w:space="0" w:color="auto"/>
              </w:divBdr>
            </w:div>
            <w:div w:id="1915973939">
              <w:marLeft w:val="0"/>
              <w:marRight w:val="0"/>
              <w:marTop w:val="0"/>
              <w:marBottom w:val="0"/>
              <w:divBdr>
                <w:top w:val="none" w:sz="0" w:space="0" w:color="auto"/>
                <w:left w:val="none" w:sz="0" w:space="0" w:color="auto"/>
                <w:bottom w:val="none" w:sz="0" w:space="0" w:color="auto"/>
                <w:right w:val="none" w:sz="0" w:space="0" w:color="auto"/>
              </w:divBdr>
            </w:div>
            <w:div w:id="1936595332">
              <w:marLeft w:val="0"/>
              <w:marRight w:val="0"/>
              <w:marTop w:val="0"/>
              <w:marBottom w:val="0"/>
              <w:divBdr>
                <w:top w:val="none" w:sz="0" w:space="0" w:color="auto"/>
                <w:left w:val="none" w:sz="0" w:space="0" w:color="auto"/>
                <w:bottom w:val="none" w:sz="0" w:space="0" w:color="auto"/>
                <w:right w:val="none" w:sz="0" w:space="0" w:color="auto"/>
              </w:divBdr>
            </w:div>
            <w:div w:id="1942255803">
              <w:marLeft w:val="0"/>
              <w:marRight w:val="0"/>
              <w:marTop w:val="0"/>
              <w:marBottom w:val="0"/>
              <w:divBdr>
                <w:top w:val="none" w:sz="0" w:space="0" w:color="auto"/>
                <w:left w:val="none" w:sz="0" w:space="0" w:color="auto"/>
                <w:bottom w:val="none" w:sz="0" w:space="0" w:color="auto"/>
                <w:right w:val="none" w:sz="0" w:space="0" w:color="auto"/>
              </w:divBdr>
            </w:div>
            <w:div w:id="1977906590">
              <w:marLeft w:val="0"/>
              <w:marRight w:val="0"/>
              <w:marTop w:val="0"/>
              <w:marBottom w:val="0"/>
              <w:divBdr>
                <w:top w:val="none" w:sz="0" w:space="0" w:color="auto"/>
                <w:left w:val="none" w:sz="0" w:space="0" w:color="auto"/>
                <w:bottom w:val="none" w:sz="0" w:space="0" w:color="auto"/>
                <w:right w:val="none" w:sz="0" w:space="0" w:color="auto"/>
              </w:divBdr>
            </w:div>
            <w:div w:id="1993563617">
              <w:marLeft w:val="0"/>
              <w:marRight w:val="0"/>
              <w:marTop w:val="0"/>
              <w:marBottom w:val="0"/>
              <w:divBdr>
                <w:top w:val="none" w:sz="0" w:space="0" w:color="auto"/>
                <w:left w:val="none" w:sz="0" w:space="0" w:color="auto"/>
                <w:bottom w:val="none" w:sz="0" w:space="0" w:color="auto"/>
                <w:right w:val="none" w:sz="0" w:space="0" w:color="auto"/>
              </w:divBdr>
            </w:div>
            <w:div w:id="2012372894">
              <w:marLeft w:val="0"/>
              <w:marRight w:val="0"/>
              <w:marTop w:val="0"/>
              <w:marBottom w:val="0"/>
              <w:divBdr>
                <w:top w:val="none" w:sz="0" w:space="0" w:color="auto"/>
                <w:left w:val="none" w:sz="0" w:space="0" w:color="auto"/>
                <w:bottom w:val="none" w:sz="0" w:space="0" w:color="auto"/>
                <w:right w:val="none" w:sz="0" w:space="0" w:color="auto"/>
              </w:divBdr>
            </w:div>
            <w:div w:id="2040857092">
              <w:marLeft w:val="0"/>
              <w:marRight w:val="0"/>
              <w:marTop w:val="0"/>
              <w:marBottom w:val="0"/>
              <w:divBdr>
                <w:top w:val="none" w:sz="0" w:space="0" w:color="auto"/>
                <w:left w:val="none" w:sz="0" w:space="0" w:color="auto"/>
                <w:bottom w:val="none" w:sz="0" w:space="0" w:color="auto"/>
                <w:right w:val="none" w:sz="0" w:space="0" w:color="auto"/>
              </w:divBdr>
            </w:div>
            <w:div w:id="2070183078">
              <w:marLeft w:val="0"/>
              <w:marRight w:val="0"/>
              <w:marTop w:val="0"/>
              <w:marBottom w:val="0"/>
              <w:divBdr>
                <w:top w:val="none" w:sz="0" w:space="0" w:color="auto"/>
                <w:left w:val="none" w:sz="0" w:space="0" w:color="auto"/>
                <w:bottom w:val="none" w:sz="0" w:space="0" w:color="auto"/>
                <w:right w:val="none" w:sz="0" w:space="0" w:color="auto"/>
              </w:divBdr>
            </w:div>
            <w:div w:id="2111505452">
              <w:marLeft w:val="0"/>
              <w:marRight w:val="0"/>
              <w:marTop w:val="0"/>
              <w:marBottom w:val="0"/>
              <w:divBdr>
                <w:top w:val="none" w:sz="0" w:space="0" w:color="auto"/>
                <w:left w:val="none" w:sz="0" w:space="0" w:color="auto"/>
                <w:bottom w:val="none" w:sz="0" w:space="0" w:color="auto"/>
                <w:right w:val="none" w:sz="0" w:space="0" w:color="auto"/>
              </w:divBdr>
            </w:div>
            <w:div w:id="2127113095">
              <w:marLeft w:val="0"/>
              <w:marRight w:val="0"/>
              <w:marTop w:val="0"/>
              <w:marBottom w:val="0"/>
              <w:divBdr>
                <w:top w:val="none" w:sz="0" w:space="0" w:color="auto"/>
                <w:left w:val="none" w:sz="0" w:space="0" w:color="auto"/>
                <w:bottom w:val="none" w:sz="0" w:space="0" w:color="auto"/>
                <w:right w:val="none" w:sz="0" w:space="0" w:color="auto"/>
              </w:divBdr>
            </w:div>
            <w:div w:id="21313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3585">
      <w:bodyDiv w:val="1"/>
      <w:marLeft w:val="0"/>
      <w:marRight w:val="0"/>
      <w:marTop w:val="0"/>
      <w:marBottom w:val="0"/>
      <w:divBdr>
        <w:top w:val="none" w:sz="0" w:space="0" w:color="auto"/>
        <w:left w:val="none" w:sz="0" w:space="0" w:color="auto"/>
        <w:bottom w:val="none" w:sz="0" w:space="0" w:color="auto"/>
        <w:right w:val="none" w:sz="0" w:space="0" w:color="auto"/>
      </w:divBdr>
    </w:div>
    <w:div w:id="368065368">
      <w:bodyDiv w:val="1"/>
      <w:marLeft w:val="0"/>
      <w:marRight w:val="0"/>
      <w:marTop w:val="0"/>
      <w:marBottom w:val="0"/>
      <w:divBdr>
        <w:top w:val="none" w:sz="0" w:space="0" w:color="auto"/>
        <w:left w:val="none" w:sz="0" w:space="0" w:color="auto"/>
        <w:bottom w:val="none" w:sz="0" w:space="0" w:color="auto"/>
        <w:right w:val="none" w:sz="0" w:space="0" w:color="auto"/>
      </w:divBdr>
    </w:div>
    <w:div w:id="372266001">
      <w:bodyDiv w:val="1"/>
      <w:marLeft w:val="0"/>
      <w:marRight w:val="0"/>
      <w:marTop w:val="0"/>
      <w:marBottom w:val="0"/>
      <w:divBdr>
        <w:top w:val="none" w:sz="0" w:space="0" w:color="auto"/>
        <w:left w:val="none" w:sz="0" w:space="0" w:color="auto"/>
        <w:bottom w:val="none" w:sz="0" w:space="0" w:color="auto"/>
        <w:right w:val="none" w:sz="0" w:space="0" w:color="auto"/>
      </w:divBdr>
    </w:div>
    <w:div w:id="377515814">
      <w:bodyDiv w:val="1"/>
      <w:marLeft w:val="0"/>
      <w:marRight w:val="0"/>
      <w:marTop w:val="0"/>
      <w:marBottom w:val="0"/>
      <w:divBdr>
        <w:top w:val="none" w:sz="0" w:space="0" w:color="auto"/>
        <w:left w:val="none" w:sz="0" w:space="0" w:color="auto"/>
        <w:bottom w:val="none" w:sz="0" w:space="0" w:color="auto"/>
        <w:right w:val="none" w:sz="0" w:space="0" w:color="auto"/>
      </w:divBdr>
    </w:div>
    <w:div w:id="378747535">
      <w:bodyDiv w:val="1"/>
      <w:marLeft w:val="0"/>
      <w:marRight w:val="0"/>
      <w:marTop w:val="0"/>
      <w:marBottom w:val="0"/>
      <w:divBdr>
        <w:top w:val="none" w:sz="0" w:space="0" w:color="auto"/>
        <w:left w:val="none" w:sz="0" w:space="0" w:color="auto"/>
        <w:bottom w:val="none" w:sz="0" w:space="0" w:color="auto"/>
        <w:right w:val="none" w:sz="0" w:space="0" w:color="auto"/>
      </w:divBdr>
    </w:div>
    <w:div w:id="379978013">
      <w:bodyDiv w:val="1"/>
      <w:marLeft w:val="0"/>
      <w:marRight w:val="0"/>
      <w:marTop w:val="0"/>
      <w:marBottom w:val="0"/>
      <w:divBdr>
        <w:top w:val="none" w:sz="0" w:space="0" w:color="auto"/>
        <w:left w:val="none" w:sz="0" w:space="0" w:color="auto"/>
        <w:bottom w:val="none" w:sz="0" w:space="0" w:color="auto"/>
        <w:right w:val="none" w:sz="0" w:space="0" w:color="auto"/>
      </w:divBdr>
    </w:div>
    <w:div w:id="391586962">
      <w:bodyDiv w:val="1"/>
      <w:marLeft w:val="0"/>
      <w:marRight w:val="0"/>
      <w:marTop w:val="0"/>
      <w:marBottom w:val="0"/>
      <w:divBdr>
        <w:top w:val="none" w:sz="0" w:space="0" w:color="auto"/>
        <w:left w:val="none" w:sz="0" w:space="0" w:color="auto"/>
        <w:bottom w:val="none" w:sz="0" w:space="0" w:color="auto"/>
        <w:right w:val="none" w:sz="0" w:space="0" w:color="auto"/>
      </w:divBdr>
    </w:div>
    <w:div w:id="395007759">
      <w:bodyDiv w:val="1"/>
      <w:marLeft w:val="0"/>
      <w:marRight w:val="0"/>
      <w:marTop w:val="0"/>
      <w:marBottom w:val="0"/>
      <w:divBdr>
        <w:top w:val="none" w:sz="0" w:space="0" w:color="auto"/>
        <w:left w:val="none" w:sz="0" w:space="0" w:color="auto"/>
        <w:bottom w:val="none" w:sz="0" w:space="0" w:color="auto"/>
        <w:right w:val="none" w:sz="0" w:space="0" w:color="auto"/>
      </w:divBdr>
    </w:div>
    <w:div w:id="400492699">
      <w:bodyDiv w:val="1"/>
      <w:marLeft w:val="0"/>
      <w:marRight w:val="0"/>
      <w:marTop w:val="0"/>
      <w:marBottom w:val="0"/>
      <w:divBdr>
        <w:top w:val="none" w:sz="0" w:space="0" w:color="auto"/>
        <w:left w:val="none" w:sz="0" w:space="0" w:color="auto"/>
        <w:bottom w:val="none" w:sz="0" w:space="0" w:color="auto"/>
        <w:right w:val="none" w:sz="0" w:space="0" w:color="auto"/>
      </w:divBdr>
    </w:div>
    <w:div w:id="404038697">
      <w:bodyDiv w:val="1"/>
      <w:marLeft w:val="0"/>
      <w:marRight w:val="0"/>
      <w:marTop w:val="0"/>
      <w:marBottom w:val="0"/>
      <w:divBdr>
        <w:top w:val="none" w:sz="0" w:space="0" w:color="auto"/>
        <w:left w:val="none" w:sz="0" w:space="0" w:color="auto"/>
        <w:bottom w:val="none" w:sz="0" w:space="0" w:color="auto"/>
        <w:right w:val="none" w:sz="0" w:space="0" w:color="auto"/>
      </w:divBdr>
    </w:div>
    <w:div w:id="406348279">
      <w:bodyDiv w:val="1"/>
      <w:marLeft w:val="0"/>
      <w:marRight w:val="0"/>
      <w:marTop w:val="0"/>
      <w:marBottom w:val="0"/>
      <w:divBdr>
        <w:top w:val="none" w:sz="0" w:space="0" w:color="auto"/>
        <w:left w:val="none" w:sz="0" w:space="0" w:color="auto"/>
        <w:bottom w:val="none" w:sz="0" w:space="0" w:color="auto"/>
        <w:right w:val="none" w:sz="0" w:space="0" w:color="auto"/>
      </w:divBdr>
      <w:divsChild>
        <w:div w:id="862746763">
          <w:marLeft w:val="0"/>
          <w:marRight w:val="0"/>
          <w:marTop w:val="0"/>
          <w:marBottom w:val="0"/>
          <w:divBdr>
            <w:top w:val="none" w:sz="0" w:space="0" w:color="auto"/>
            <w:left w:val="none" w:sz="0" w:space="0" w:color="auto"/>
            <w:bottom w:val="none" w:sz="0" w:space="0" w:color="auto"/>
            <w:right w:val="none" w:sz="0" w:space="0" w:color="auto"/>
          </w:divBdr>
          <w:divsChild>
            <w:div w:id="13578993">
              <w:marLeft w:val="0"/>
              <w:marRight w:val="0"/>
              <w:marTop w:val="0"/>
              <w:marBottom w:val="0"/>
              <w:divBdr>
                <w:top w:val="none" w:sz="0" w:space="0" w:color="auto"/>
                <w:left w:val="none" w:sz="0" w:space="0" w:color="auto"/>
                <w:bottom w:val="none" w:sz="0" w:space="0" w:color="auto"/>
                <w:right w:val="none" w:sz="0" w:space="0" w:color="auto"/>
              </w:divBdr>
            </w:div>
            <w:div w:id="14115069">
              <w:marLeft w:val="0"/>
              <w:marRight w:val="0"/>
              <w:marTop w:val="0"/>
              <w:marBottom w:val="0"/>
              <w:divBdr>
                <w:top w:val="none" w:sz="0" w:space="0" w:color="auto"/>
                <w:left w:val="none" w:sz="0" w:space="0" w:color="auto"/>
                <w:bottom w:val="none" w:sz="0" w:space="0" w:color="auto"/>
                <w:right w:val="none" w:sz="0" w:space="0" w:color="auto"/>
              </w:divBdr>
            </w:div>
            <w:div w:id="26948950">
              <w:marLeft w:val="0"/>
              <w:marRight w:val="0"/>
              <w:marTop w:val="0"/>
              <w:marBottom w:val="0"/>
              <w:divBdr>
                <w:top w:val="none" w:sz="0" w:space="0" w:color="auto"/>
                <w:left w:val="none" w:sz="0" w:space="0" w:color="auto"/>
                <w:bottom w:val="none" w:sz="0" w:space="0" w:color="auto"/>
                <w:right w:val="none" w:sz="0" w:space="0" w:color="auto"/>
              </w:divBdr>
            </w:div>
            <w:div w:id="43411154">
              <w:marLeft w:val="0"/>
              <w:marRight w:val="0"/>
              <w:marTop w:val="0"/>
              <w:marBottom w:val="0"/>
              <w:divBdr>
                <w:top w:val="none" w:sz="0" w:space="0" w:color="auto"/>
                <w:left w:val="none" w:sz="0" w:space="0" w:color="auto"/>
                <w:bottom w:val="none" w:sz="0" w:space="0" w:color="auto"/>
                <w:right w:val="none" w:sz="0" w:space="0" w:color="auto"/>
              </w:divBdr>
            </w:div>
            <w:div w:id="106237630">
              <w:marLeft w:val="0"/>
              <w:marRight w:val="0"/>
              <w:marTop w:val="0"/>
              <w:marBottom w:val="0"/>
              <w:divBdr>
                <w:top w:val="none" w:sz="0" w:space="0" w:color="auto"/>
                <w:left w:val="none" w:sz="0" w:space="0" w:color="auto"/>
                <w:bottom w:val="none" w:sz="0" w:space="0" w:color="auto"/>
                <w:right w:val="none" w:sz="0" w:space="0" w:color="auto"/>
              </w:divBdr>
            </w:div>
            <w:div w:id="134303602">
              <w:marLeft w:val="0"/>
              <w:marRight w:val="0"/>
              <w:marTop w:val="0"/>
              <w:marBottom w:val="0"/>
              <w:divBdr>
                <w:top w:val="none" w:sz="0" w:space="0" w:color="auto"/>
                <w:left w:val="none" w:sz="0" w:space="0" w:color="auto"/>
                <w:bottom w:val="none" w:sz="0" w:space="0" w:color="auto"/>
                <w:right w:val="none" w:sz="0" w:space="0" w:color="auto"/>
              </w:divBdr>
            </w:div>
            <w:div w:id="151993813">
              <w:marLeft w:val="0"/>
              <w:marRight w:val="0"/>
              <w:marTop w:val="0"/>
              <w:marBottom w:val="0"/>
              <w:divBdr>
                <w:top w:val="none" w:sz="0" w:space="0" w:color="auto"/>
                <w:left w:val="none" w:sz="0" w:space="0" w:color="auto"/>
                <w:bottom w:val="none" w:sz="0" w:space="0" w:color="auto"/>
                <w:right w:val="none" w:sz="0" w:space="0" w:color="auto"/>
              </w:divBdr>
            </w:div>
            <w:div w:id="188026963">
              <w:marLeft w:val="0"/>
              <w:marRight w:val="0"/>
              <w:marTop w:val="0"/>
              <w:marBottom w:val="0"/>
              <w:divBdr>
                <w:top w:val="none" w:sz="0" w:space="0" w:color="auto"/>
                <w:left w:val="none" w:sz="0" w:space="0" w:color="auto"/>
                <w:bottom w:val="none" w:sz="0" w:space="0" w:color="auto"/>
                <w:right w:val="none" w:sz="0" w:space="0" w:color="auto"/>
              </w:divBdr>
            </w:div>
            <w:div w:id="205022662">
              <w:marLeft w:val="0"/>
              <w:marRight w:val="0"/>
              <w:marTop w:val="0"/>
              <w:marBottom w:val="0"/>
              <w:divBdr>
                <w:top w:val="none" w:sz="0" w:space="0" w:color="auto"/>
                <w:left w:val="none" w:sz="0" w:space="0" w:color="auto"/>
                <w:bottom w:val="none" w:sz="0" w:space="0" w:color="auto"/>
                <w:right w:val="none" w:sz="0" w:space="0" w:color="auto"/>
              </w:divBdr>
            </w:div>
            <w:div w:id="242107726">
              <w:marLeft w:val="0"/>
              <w:marRight w:val="0"/>
              <w:marTop w:val="0"/>
              <w:marBottom w:val="0"/>
              <w:divBdr>
                <w:top w:val="none" w:sz="0" w:space="0" w:color="auto"/>
                <w:left w:val="none" w:sz="0" w:space="0" w:color="auto"/>
                <w:bottom w:val="none" w:sz="0" w:space="0" w:color="auto"/>
                <w:right w:val="none" w:sz="0" w:space="0" w:color="auto"/>
              </w:divBdr>
            </w:div>
            <w:div w:id="242615320">
              <w:marLeft w:val="0"/>
              <w:marRight w:val="0"/>
              <w:marTop w:val="0"/>
              <w:marBottom w:val="0"/>
              <w:divBdr>
                <w:top w:val="none" w:sz="0" w:space="0" w:color="auto"/>
                <w:left w:val="none" w:sz="0" w:space="0" w:color="auto"/>
                <w:bottom w:val="none" w:sz="0" w:space="0" w:color="auto"/>
                <w:right w:val="none" w:sz="0" w:space="0" w:color="auto"/>
              </w:divBdr>
            </w:div>
            <w:div w:id="266618711">
              <w:marLeft w:val="0"/>
              <w:marRight w:val="0"/>
              <w:marTop w:val="0"/>
              <w:marBottom w:val="0"/>
              <w:divBdr>
                <w:top w:val="none" w:sz="0" w:space="0" w:color="auto"/>
                <w:left w:val="none" w:sz="0" w:space="0" w:color="auto"/>
                <w:bottom w:val="none" w:sz="0" w:space="0" w:color="auto"/>
                <w:right w:val="none" w:sz="0" w:space="0" w:color="auto"/>
              </w:divBdr>
            </w:div>
            <w:div w:id="322129380">
              <w:marLeft w:val="0"/>
              <w:marRight w:val="0"/>
              <w:marTop w:val="0"/>
              <w:marBottom w:val="0"/>
              <w:divBdr>
                <w:top w:val="none" w:sz="0" w:space="0" w:color="auto"/>
                <w:left w:val="none" w:sz="0" w:space="0" w:color="auto"/>
                <w:bottom w:val="none" w:sz="0" w:space="0" w:color="auto"/>
                <w:right w:val="none" w:sz="0" w:space="0" w:color="auto"/>
              </w:divBdr>
            </w:div>
            <w:div w:id="338315025">
              <w:marLeft w:val="0"/>
              <w:marRight w:val="0"/>
              <w:marTop w:val="0"/>
              <w:marBottom w:val="0"/>
              <w:divBdr>
                <w:top w:val="none" w:sz="0" w:space="0" w:color="auto"/>
                <w:left w:val="none" w:sz="0" w:space="0" w:color="auto"/>
                <w:bottom w:val="none" w:sz="0" w:space="0" w:color="auto"/>
                <w:right w:val="none" w:sz="0" w:space="0" w:color="auto"/>
              </w:divBdr>
            </w:div>
            <w:div w:id="344945604">
              <w:marLeft w:val="0"/>
              <w:marRight w:val="0"/>
              <w:marTop w:val="0"/>
              <w:marBottom w:val="0"/>
              <w:divBdr>
                <w:top w:val="none" w:sz="0" w:space="0" w:color="auto"/>
                <w:left w:val="none" w:sz="0" w:space="0" w:color="auto"/>
                <w:bottom w:val="none" w:sz="0" w:space="0" w:color="auto"/>
                <w:right w:val="none" w:sz="0" w:space="0" w:color="auto"/>
              </w:divBdr>
            </w:div>
            <w:div w:id="364477994">
              <w:marLeft w:val="0"/>
              <w:marRight w:val="0"/>
              <w:marTop w:val="0"/>
              <w:marBottom w:val="0"/>
              <w:divBdr>
                <w:top w:val="none" w:sz="0" w:space="0" w:color="auto"/>
                <w:left w:val="none" w:sz="0" w:space="0" w:color="auto"/>
                <w:bottom w:val="none" w:sz="0" w:space="0" w:color="auto"/>
                <w:right w:val="none" w:sz="0" w:space="0" w:color="auto"/>
              </w:divBdr>
            </w:div>
            <w:div w:id="379397973">
              <w:marLeft w:val="0"/>
              <w:marRight w:val="0"/>
              <w:marTop w:val="0"/>
              <w:marBottom w:val="0"/>
              <w:divBdr>
                <w:top w:val="none" w:sz="0" w:space="0" w:color="auto"/>
                <w:left w:val="none" w:sz="0" w:space="0" w:color="auto"/>
                <w:bottom w:val="none" w:sz="0" w:space="0" w:color="auto"/>
                <w:right w:val="none" w:sz="0" w:space="0" w:color="auto"/>
              </w:divBdr>
            </w:div>
            <w:div w:id="380832619">
              <w:marLeft w:val="0"/>
              <w:marRight w:val="0"/>
              <w:marTop w:val="0"/>
              <w:marBottom w:val="0"/>
              <w:divBdr>
                <w:top w:val="none" w:sz="0" w:space="0" w:color="auto"/>
                <w:left w:val="none" w:sz="0" w:space="0" w:color="auto"/>
                <w:bottom w:val="none" w:sz="0" w:space="0" w:color="auto"/>
                <w:right w:val="none" w:sz="0" w:space="0" w:color="auto"/>
              </w:divBdr>
            </w:div>
            <w:div w:id="388648152">
              <w:marLeft w:val="0"/>
              <w:marRight w:val="0"/>
              <w:marTop w:val="0"/>
              <w:marBottom w:val="0"/>
              <w:divBdr>
                <w:top w:val="none" w:sz="0" w:space="0" w:color="auto"/>
                <w:left w:val="none" w:sz="0" w:space="0" w:color="auto"/>
                <w:bottom w:val="none" w:sz="0" w:space="0" w:color="auto"/>
                <w:right w:val="none" w:sz="0" w:space="0" w:color="auto"/>
              </w:divBdr>
            </w:div>
            <w:div w:id="397631148">
              <w:marLeft w:val="0"/>
              <w:marRight w:val="0"/>
              <w:marTop w:val="0"/>
              <w:marBottom w:val="0"/>
              <w:divBdr>
                <w:top w:val="none" w:sz="0" w:space="0" w:color="auto"/>
                <w:left w:val="none" w:sz="0" w:space="0" w:color="auto"/>
                <w:bottom w:val="none" w:sz="0" w:space="0" w:color="auto"/>
                <w:right w:val="none" w:sz="0" w:space="0" w:color="auto"/>
              </w:divBdr>
            </w:div>
            <w:div w:id="400979421">
              <w:marLeft w:val="0"/>
              <w:marRight w:val="0"/>
              <w:marTop w:val="0"/>
              <w:marBottom w:val="0"/>
              <w:divBdr>
                <w:top w:val="none" w:sz="0" w:space="0" w:color="auto"/>
                <w:left w:val="none" w:sz="0" w:space="0" w:color="auto"/>
                <w:bottom w:val="none" w:sz="0" w:space="0" w:color="auto"/>
                <w:right w:val="none" w:sz="0" w:space="0" w:color="auto"/>
              </w:divBdr>
            </w:div>
            <w:div w:id="416246980">
              <w:marLeft w:val="0"/>
              <w:marRight w:val="0"/>
              <w:marTop w:val="0"/>
              <w:marBottom w:val="0"/>
              <w:divBdr>
                <w:top w:val="none" w:sz="0" w:space="0" w:color="auto"/>
                <w:left w:val="none" w:sz="0" w:space="0" w:color="auto"/>
                <w:bottom w:val="none" w:sz="0" w:space="0" w:color="auto"/>
                <w:right w:val="none" w:sz="0" w:space="0" w:color="auto"/>
              </w:divBdr>
            </w:div>
            <w:div w:id="462426464">
              <w:marLeft w:val="0"/>
              <w:marRight w:val="0"/>
              <w:marTop w:val="0"/>
              <w:marBottom w:val="0"/>
              <w:divBdr>
                <w:top w:val="none" w:sz="0" w:space="0" w:color="auto"/>
                <w:left w:val="none" w:sz="0" w:space="0" w:color="auto"/>
                <w:bottom w:val="none" w:sz="0" w:space="0" w:color="auto"/>
                <w:right w:val="none" w:sz="0" w:space="0" w:color="auto"/>
              </w:divBdr>
            </w:div>
            <w:div w:id="500852813">
              <w:marLeft w:val="0"/>
              <w:marRight w:val="0"/>
              <w:marTop w:val="0"/>
              <w:marBottom w:val="0"/>
              <w:divBdr>
                <w:top w:val="none" w:sz="0" w:space="0" w:color="auto"/>
                <w:left w:val="none" w:sz="0" w:space="0" w:color="auto"/>
                <w:bottom w:val="none" w:sz="0" w:space="0" w:color="auto"/>
                <w:right w:val="none" w:sz="0" w:space="0" w:color="auto"/>
              </w:divBdr>
            </w:div>
            <w:div w:id="501430856">
              <w:marLeft w:val="0"/>
              <w:marRight w:val="0"/>
              <w:marTop w:val="0"/>
              <w:marBottom w:val="0"/>
              <w:divBdr>
                <w:top w:val="none" w:sz="0" w:space="0" w:color="auto"/>
                <w:left w:val="none" w:sz="0" w:space="0" w:color="auto"/>
                <w:bottom w:val="none" w:sz="0" w:space="0" w:color="auto"/>
                <w:right w:val="none" w:sz="0" w:space="0" w:color="auto"/>
              </w:divBdr>
            </w:div>
            <w:div w:id="503857080">
              <w:marLeft w:val="0"/>
              <w:marRight w:val="0"/>
              <w:marTop w:val="0"/>
              <w:marBottom w:val="0"/>
              <w:divBdr>
                <w:top w:val="none" w:sz="0" w:space="0" w:color="auto"/>
                <w:left w:val="none" w:sz="0" w:space="0" w:color="auto"/>
                <w:bottom w:val="none" w:sz="0" w:space="0" w:color="auto"/>
                <w:right w:val="none" w:sz="0" w:space="0" w:color="auto"/>
              </w:divBdr>
            </w:div>
            <w:div w:id="507989265">
              <w:marLeft w:val="0"/>
              <w:marRight w:val="0"/>
              <w:marTop w:val="0"/>
              <w:marBottom w:val="0"/>
              <w:divBdr>
                <w:top w:val="none" w:sz="0" w:space="0" w:color="auto"/>
                <w:left w:val="none" w:sz="0" w:space="0" w:color="auto"/>
                <w:bottom w:val="none" w:sz="0" w:space="0" w:color="auto"/>
                <w:right w:val="none" w:sz="0" w:space="0" w:color="auto"/>
              </w:divBdr>
            </w:div>
            <w:div w:id="548150473">
              <w:marLeft w:val="0"/>
              <w:marRight w:val="0"/>
              <w:marTop w:val="0"/>
              <w:marBottom w:val="0"/>
              <w:divBdr>
                <w:top w:val="none" w:sz="0" w:space="0" w:color="auto"/>
                <w:left w:val="none" w:sz="0" w:space="0" w:color="auto"/>
                <w:bottom w:val="none" w:sz="0" w:space="0" w:color="auto"/>
                <w:right w:val="none" w:sz="0" w:space="0" w:color="auto"/>
              </w:divBdr>
            </w:div>
            <w:div w:id="555820844">
              <w:marLeft w:val="0"/>
              <w:marRight w:val="0"/>
              <w:marTop w:val="0"/>
              <w:marBottom w:val="0"/>
              <w:divBdr>
                <w:top w:val="none" w:sz="0" w:space="0" w:color="auto"/>
                <w:left w:val="none" w:sz="0" w:space="0" w:color="auto"/>
                <w:bottom w:val="none" w:sz="0" w:space="0" w:color="auto"/>
                <w:right w:val="none" w:sz="0" w:space="0" w:color="auto"/>
              </w:divBdr>
            </w:div>
            <w:div w:id="557279284">
              <w:marLeft w:val="0"/>
              <w:marRight w:val="0"/>
              <w:marTop w:val="0"/>
              <w:marBottom w:val="0"/>
              <w:divBdr>
                <w:top w:val="none" w:sz="0" w:space="0" w:color="auto"/>
                <w:left w:val="none" w:sz="0" w:space="0" w:color="auto"/>
                <w:bottom w:val="none" w:sz="0" w:space="0" w:color="auto"/>
                <w:right w:val="none" w:sz="0" w:space="0" w:color="auto"/>
              </w:divBdr>
            </w:div>
            <w:div w:id="560024077">
              <w:marLeft w:val="0"/>
              <w:marRight w:val="0"/>
              <w:marTop w:val="0"/>
              <w:marBottom w:val="0"/>
              <w:divBdr>
                <w:top w:val="none" w:sz="0" w:space="0" w:color="auto"/>
                <w:left w:val="none" w:sz="0" w:space="0" w:color="auto"/>
                <w:bottom w:val="none" w:sz="0" w:space="0" w:color="auto"/>
                <w:right w:val="none" w:sz="0" w:space="0" w:color="auto"/>
              </w:divBdr>
            </w:div>
            <w:div w:id="565919250">
              <w:marLeft w:val="0"/>
              <w:marRight w:val="0"/>
              <w:marTop w:val="0"/>
              <w:marBottom w:val="0"/>
              <w:divBdr>
                <w:top w:val="none" w:sz="0" w:space="0" w:color="auto"/>
                <w:left w:val="none" w:sz="0" w:space="0" w:color="auto"/>
                <w:bottom w:val="none" w:sz="0" w:space="0" w:color="auto"/>
                <w:right w:val="none" w:sz="0" w:space="0" w:color="auto"/>
              </w:divBdr>
            </w:div>
            <w:div w:id="579413473">
              <w:marLeft w:val="0"/>
              <w:marRight w:val="0"/>
              <w:marTop w:val="0"/>
              <w:marBottom w:val="0"/>
              <w:divBdr>
                <w:top w:val="none" w:sz="0" w:space="0" w:color="auto"/>
                <w:left w:val="none" w:sz="0" w:space="0" w:color="auto"/>
                <w:bottom w:val="none" w:sz="0" w:space="0" w:color="auto"/>
                <w:right w:val="none" w:sz="0" w:space="0" w:color="auto"/>
              </w:divBdr>
            </w:div>
            <w:div w:id="606348544">
              <w:marLeft w:val="0"/>
              <w:marRight w:val="0"/>
              <w:marTop w:val="0"/>
              <w:marBottom w:val="0"/>
              <w:divBdr>
                <w:top w:val="none" w:sz="0" w:space="0" w:color="auto"/>
                <w:left w:val="none" w:sz="0" w:space="0" w:color="auto"/>
                <w:bottom w:val="none" w:sz="0" w:space="0" w:color="auto"/>
                <w:right w:val="none" w:sz="0" w:space="0" w:color="auto"/>
              </w:divBdr>
            </w:div>
            <w:div w:id="619921139">
              <w:marLeft w:val="0"/>
              <w:marRight w:val="0"/>
              <w:marTop w:val="0"/>
              <w:marBottom w:val="0"/>
              <w:divBdr>
                <w:top w:val="none" w:sz="0" w:space="0" w:color="auto"/>
                <w:left w:val="none" w:sz="0" w:space="0" w:color="auto"/>
                <w:bottom w:val="none" w:sz="0" w:space="0" w:color="auto"/>
                <w:right w:val="none" w:sz="0" w:space="0" w:color="auto"/>
              </w:divBdr>
            </w:div>
            <w:div w:id="627080337">
              <w:marLeft w:val="0"/>
              <w:marRight w:val="0"/>
              <w:marTop w:val="0"/>
              <w:marBottom w:val="0"/>
              <w:divBdr>
                <w:top w:val="none" w:sz="0" w:space="0" w:color="auto"/>
                <w:left w:val="none" w:sz="0" w:space="0" w:color="auto"/>
                <w:bottom w:val="none" w:sz="0" w:space="0" w:color="auto"/>
                <w:right w:val="none" w:sz="0" w:space="0" w:color="auto"/>
              </w:divBdr>
            </w:div>
            <w:div w:id="632560729">
              <w:marLeft w:val="0"/>
              <w:marRight w:val="0"/>
              <w:marTop w:val="0"/>
              <w:marBottom w:val="0"/>
              <w:divBdr>
                <w:top w:val="none" w:sz="0" w:space="0" w:color="auto"/>
                <w:left w:val="none" w:sz="0" w:space="0" w:color="auto"/>
                <w:bottom w:val="none" w:sz="0" w:space="0" w:color="auto"/>
                <w:right w:val="none" w:sz="0" w:space="0" w:color="auto"/>
              </w:divBdr>
            </w:div>
            <w:div w:id="668024347">
              <w:marLeft w:val="0"/>
              <w:marRight w:val="0"/>
              <w:marTop w:val="0"/>
              <w:marBottom w:val="0"/>
              <w:divBdr>
                <w:top w:val="none" w:sz="0" w:space="0" w:color="auto"/>
                <w:left w:val="none" w:sz="0" w:space="0" w:color="auto"/>
                <w:bottom w:val="none" w:sz="0" w:space="0" w:color="auto"/>
                <w:right w:val="none" w:sz="0" w:space="0" w:color="auto"/>
              </w:divBdr>
            </w:div>
            <w:div w:id="669675942">
              <w:marLeft w:val="0"/>
              <w:marRight w:val="0"/>
              <w:marTop w:val="0"/>
              <w:marBottom w:val="0"/>
              <w:divBdr>
                <w:top w:val="none" w:sz="0" w:space="0" w:color="auto"/>
                <w:left w:val="none" w:sz="0" w:space="0" w:color="auto"/>
                <w:bottom w:val="none" w:sz="0" w:space="0" w:color="auto"/>
                <w:right w:val="none" w:sz="0" w:space="0" w:color="auto"/>
              </w:divBdr>
            </w:div>
            <w:div w:id="695235698">
              <w:marLeft w:val="0"/>
              <w:marRight w:val="0"/>
              <w:marTop w:val="0"/>
              <w:marBottom w:val="0"/>
              <w:divBdr>
                <w:top w:val="none" w:sz="0" w:space="0" w:color="auto"/>
                <w:left w:val="none" w:sz="0" w:space="0" w:color="auto"/>
                <w:bottom w:val="none" w:sz="0" w:space="0" w:color="auto"/>
                <w:right w:val="none" w:sz="0" w:space="0" w:color="auto"/>
              </w:divBdr>
            </w:div>
            <w:div w:id="710425103">
              <w:marLeft w:val="0"/>
              <w:marRight w:val="0"/>
              <w:marTop w:val="0"/>
              <w:marBottom w:val="0"/>
              <w:divBdr>
                <w:top w:val="none" w:sz="0" w:space="0" w:color="auto"/>
                <w:left w:val="none" w:sz="0" w:space="0" w:color="auto"/>
                <w:bottom w:val="none" w:sz="0" w:space="0" w:color="auto"/>
                <w:right w:val="none" w:sz="0" w:space="0" w:color="auto"/>
              </w:divBdr>
            </w:div>
            <w:div w:id="719523254">
              <w:marLeft w:val="0"/>
              <w:marRight w:val="0"/>
              <w:marTop w:val="0"/>
              <w:marBottom w:val="0"/>
              <w:divBdr>
                <w:top w:val="none" w:sz="0" w:space="0" w:color="auto"/>
                <w:left w:val="none" w:sz="0" w:space="0" w:color="auto"/>
                <w:bottom w:val="none" w:sz="0" w:space="0" w:color="auto"/>
                <w:right w:val="none" w:sz="0" w:space="0" w:color="auto"/>
              </w:divBdr>
            </w:div>
            <w:div w:id="743645093">
              <w:marLeft w:val="0"/>
              <w:marRight w:val="0"/>
              <w:marTop w:val="0"/>
              <w:marBottom w:val="0"/>
              <w:divBdr>
                <w:top w:val="none" w:sz="0" w:space="0" w:color="auto"/>
                <w:left w:val="none" w:sz="0" w:space="0" w:color="auto"/>
                <w:bottom w:val="none" w:sz="0" w:space="0" w:color="auto"/>
                <w:right w:val="none" w:sz="0" w:space="0" w:color="auto"/>
              </w:divBdr>
            </w:div>
            <w:div w:id="753431881">
              <w:marLeft w:val="0"/>
              <w:marRight w:val="0"/>
              <w:marTop w:val="0"/>
              <w:marBottom w:val="0"/>
              <w:divBdr>
                <w:top w:val="none" w:sz="0" w:space="0" w:color="auto"/>
                <w:left w:val="none" w:sz="0" w:space="0" w:color="auto"/>
                <w:bottom w:val="none" w:sz="0" w:space="0" w:color="auto"/>
                <w:right w:val="none" w:sz="0" w:space="0" w:color="auto"/>
              </w:divBdr>
            </w:div>
            <w:div w:id="764544211">
              <w:marLeft w:val="0"/>
              <w:marRight w:val="0"/>
              <w:marTop w:val="0"/>
              <w:marBottom w:val="0"/>
              <w:divBdr>
                <w:top w:val="none" w:sz="0" w:space="0" w:color="auto"/>
                <w:left w:val="none" w:sz="0" w:space="0" w:color="auto"/>
                <w:bottom w:val="none" w:sz="0" w:space="0" w:color="auto"/>
                <w:right w:val="none" w:sz="0" w:space="0" w:color="auto"/>
              </w:divBdr>
            </w:div>
            <w:div w:id="788013233">
              <w:marLeft w:val="0"/>
              <w:marRight w:val="0"/>
              <w:marTop w:val="0"/>
              <w:marBottom w:val="0"/>
              <w:divBdr>
                <w:top w:val="none" w:sz="0" w:space="0" w:color="auto"/>
                <w:left w:val="none" w:sz="0" w:space="0" w:color="auto"/>
                <w:bottom w:val="none" w:sz="0" w:space="0" w:color="auto"/>
                <w:right w:val="none" w:sz="0" w:space="0" w:color="auto"/>
              </w:divBdr>
            </w:div>
            <w:div w:id="824081868">
              <w:marLeft w:val="0"/>
              <w:marRight w:val="0"/>
              <w:marTop w:val="0"/>
              <w:marBottom w:val="0"/>
              <w:divBdr>
                <w:top w:val="none" w:sz="0" w:space="0" w:color="auto"/>
                <w:left w:val="none" w:sz="0" w:space="0" w:color="auto"/>
                <w:bottom w:val="none" w:sz="0" w:space="0" w:color="auto"/>
                <w:right w:val="none" w:sz="0" w:space="0" w:color="auto"/>
              </w:divBdr>
            </w:div>
            <w:div w:id="826476182">
              <w:marLeft w:val="0"/>
              <w:marRight w:val="0"/>
              <w:marTop w:val="0"/>
              <w:marBottom w:val="0"/>
              <w:divBdr>
                <w:top w:val="none" w:sz="0" w:space="0" w:color="auto"/>
                <w:left w:val="none" w:sz="0" w:space="0" w:color="auto"/>
                <w:bottom w:val="none" w:sz="0" w:space="0" w:color="auto"/>
                <w:right w:val="none" w:sz="0" w:space="0" w:color="auto"/>
              </w:divBdr>
            </w:div>
            <w:div w:id="846141100">
              <w:marLeft w:val="0"/>
              <w:marRight w:val="0"/>
              <w:marTop w:val="0"/>
              <w:marBottom w:val="0"/>
              <w:divBdr>
                <w:top w:val="none" w:sz="0" w:space="0" w:color="auto"/>
                <w:left w:val="none" w:sz="0" w:space="0" w:color="auto"/>
                <w:bottom w:val="none" w:sz="0" w:space="0" w:color="auto"/>
                <w:right w:val="none" w:sz="0" w:space="0" w:color="auto"/>
              </w:divBdr>
            </w:div>
            <w:div w:id="868101780">
              <w:marLeft w:val="0"/>
              <w:marRight w:val="0"/>
              <w:marTop w:val="0"/>
              <w:marBottom w:val="0"/>
              <w:divBdr>
                <w:top w:val="none" w:sz="0" w:space="0" w:color="auto"/>
                <w:left w:val="none" w:sz="0" w:space="0" w:color="auto"/>
                <w:bottom w:val="none" w:sz="0" w:space="0" w:color="auto"/>
                <w:right w:val="none" w:sz="0" w:space="0" w:color="auto"/>
              </w:divBdr>
            </w:div>
            <w:div w:id="958339265">
              <w:marLeft w:val="0"/>
              <w:marRight w:val="0"/>
              <w:marTop w:val="0"/>
              <w:marBottom w:val="0"/>
              <w:divBdr>
                <w:top w:val="none" w:sz="0" w:space="0" w:color="auto"/>
                <w:left w:val="none" w:sz="0" w:space="0" w:color="auto"/>
                <w:bottom w:val="none" w:sz="0" w:space="0" w:color="auto"/>
                <w:right w:val="none" w:sz="0" w:space="0" w:color="auto"/>
              </w:divBdr>
            </w:div>
            <w:div w:id="962346418">
              <w:marLeft w:val="0"/>
              <w:marRight w:val="0"/>
              <w:marTop w:val="0"/>
              <w:marBottom w:val="0"/>
              <w:divBdr>
                <w:top w:val="none" w:sz="0" w:space="0" w:color="auto"/>
                <w:left w:val="none" w:sz="0" w:space="0" w:color="auto"/>
                <w:bottom w:val="none" w:sz="0" w:space="0" w:color="auto"/>
                <w:right w:val="none" w:sz="0" w:space="0" w:color="auto"/>
              </w:divBdr>
            </w:div>
            <w:div w:id="990475729">
              <w:marLeft w:val="0"/>
              <w:marRight w:val="0"/>
              <w:marTop w:val="0"/>
              <w:marBottom w:val="0"/>
              <w:divBdr>
                <w:top w:val="none" w:sz="0" w:space="0" w:color="auto"/>
                <w:left w:val="none" w:sz="0" w:space="0" w:color="auto"/>
                <w:bottom w:val="none" w:sz="0" w:space="0" w:color="auto"/>
                <w:right w:val="none" w:sz="0" w:space="0" w:color="auto"/>
              </w:divBdr>
            </w:div>
            <w:div w:id="1017193570">
              <w:marLeft w:val="0"/>
              <w:marRight w:val="0"/>
              <w:marTop w:val="0"/>
              <w:marBottom w:val="0"/>
              <w:divBdr>
                <w:top w:val="none" w:sz="0" w:space="0" w:color="auto"/>
                <w:left w:val="none" w:sz="0" w:space="0" w:color="auto"/>
                <w:bottom w:val="none" w:sz="0" w:space="0" w:color="auto"/>
                <w:right w:val="none" w:sz="0" w:space="0" w:color="auto"/>
              </w:divBdr>
            </w:div>
            <w:div w:id="1018385444">
              <w:marLeft w:val="0"/>
              <w:marRight w:val="0"/>
              <w:marTop w:val="0"/>
              <w:marBottom w:val="0"/>
              <w:divBdr>
                <w:top w:val="none" w:sz="0" w:space="0" w:color="auto"/>
                <w:left w:val="none" w:sz="0" w:space="0" w:color="auto"/>
                <w:bottom w:val="none" w:sz="0" w:space="0" w:color="auto"/>
                <w:right w:val="none" w:sz="0" w:space="0" w:color="auto"/>
              </w:divBdr>
            </w:div>
            <w:div w:id="1031298993">
              <w:marLeft w:val="0"/>
              <w:marRight w:val="0"/>
              <w:marTop w:val="0"/>
              <w:marBottom w:val="0"/>
              <w:divBdr>
                <w:top w:val="none" w:sz="0" w:space="0" w:color="auto"/>
                <w:left w:val="none" w:sz="0" w:space="0" w:color="auto"/>
                <w:bottom w:val="none" w:sz="0" w:space="0" w:color="auto"/>
                <w:right w:val="none" w:sz="0" w:space="0" w:color="auto"/>
              </w:divBdr>
            </w:div>
            <w:div w:id="1062950172">
              <w:marLeft w:val="0"/>
              <w:marRight w:val="0"/>
              <w:marTop w:val="0"/>
              <w:marBottom w:val="0"/>
              <w:divBdr>
                <w:top w:val="none" w:sz="0" w:space="0" w:color="auto"/>
                <w:left w:val="none" w:sz="0" w:space="0" w:color="auto"/>
                <w:bottom w:val="none" w:sz="0" w:space="0" w:color="auto"/>
                <w:right w:val="none" w:sz="0" w:space="0" w:color="auto"/>
              </w:divBdr>
            </w:div>
            <w:div w:id="1073239142">
              <w:marLeft w:val="0"/>
              <w:marRight w:val="0"/>
              <w:marTop w:val="0"/>
              <w:marBottom w:val="0"/>
              <w:divBdr>
                <w:top w:val="none" w:sz="0" w:space="0" w:color="auto"/>
                <w:left w:val="none" w:sz="0" w:space="0" w:color="auto"/>
                <w:bottom w:val="none" w:sz="0" w:space="0" w:color="auto"/>
                <w:right w:val="none" w:sz="0" w:space="0" w:color="auto"/>
              </w:divBdr>
            </w:div>
            <w:div w:id="1117991818">
              <w:marLeft w:val="0"/>
              <w:marRight w:val="0"/>
              <w:marTop w:val="0"/>
              <w:marBottom w:val="0"/>
              <w:divBdr>
                <w:top w:val="none" w:sz="0" w:space="0" w:color="auto"/>
                <w:left w:val="none" w:sz="0" w:space="0" w:color="auto"/>
                <w:bottom w:val="none" w:sz="0" w:space="0" w:color="auto"/>
                <w:right w:val="none" w:sz="0" w:space="0" w:color="auto"/>
              </w:divBdr>
            </w:div>
            <w:div w:id="1136265620">
              <w:marLeft w:val="0"/>
              <w:marRight w:val="0"/>
              <w:marTop w:val="0"/>
              <w:marBottom w:val="0"/>
              <w:divBdr>
                <w:top w:val="none" w:sz="0" w:space="0" w:color="auto"/>
                <w:left w:val="none" w:sz="0" w:space="0" w:color="auto"/>
                <w:bottom w:val="none" w:sz="0" w:space="0" w:color="auto"/>
                <w:right w:val="none" w:sz="0" w:space="0" w:color="auto"/>
              </w:divBdr>
            </w:div>
            <w:div w:id="1158305635">
              <w:marLeft w:val="0"/>
              <w:marRight w:val="0"/>
              <w:marTop w:val="0"/>
              <w:marBottom w:val="0"/>
              <w:divBdr>
                <w:top w:val="none" w:sz="0" w:space="0" w:color="auto"/>
                <w:left w:val="none" w:sz="0" w:space="0" w:color="auto"/>
                <w:bottom w:val="none" w:sz="0" w:space="0" w:color="auto"/>
                <w:right w:val="none" w:sz="0" w:space="0" w:color="auto"/>
              </w:divBdr>
            </w:div>
            <w:div w:id="1168670419">
              <w:marLeft w:val="0"/>
              <w:marRight w:val="0"/>
              <w:marTop w:val="0"/>
              <w:marBottom w:val="0"/>
              <w:divBdr>
                <w:top w:val="none" w:sz="0" w:space="0" w:color="auto"/>
                <w:left w:val="none" w:sz="0" w:space="0" w:color="auto"/>
                <w:bottom w:val="none" w:sz="0" w:space="0" w:color="auto"/>
                <w:right w:val="none" w:sz="0" w:space="0" w:color="auto"/>
              </w:divBdr>
            </w:div>
            <w:div w:id="1171722103">
              <w:marLeft w:val="0"/>
              <w:marRight w:val="0"/>
              <w:marTop w:val="0"/>
              <w:marBottom w:val="0"/>
              <w:divBdr>
                <w:top w:val="none" w:sz="0" w:space="0" w:color="auto"/>
                <w:left w:val="none" w:sz="0" w:space="0" w:color="auto"/>
                <w:bottom w:val="none" w:sz="0" w:space="0" w:color="auto"/>
                <w:right w:val="none" w:sz="0" w:space="0" w:color="auto"/>
              </w:divBdr>
            </w:div>
            <w:div w:id="1172331228">
              <w:marLeft w:val="0"/>
              <w:marRight w:val="0"/>
              <w:marTop w:val="0"/>
              <w:marBottom w:val="0"/>
              <w:divBdr>
                <w:top w:val="none" w:sz="0" w:space="0" w:color="auto"/>
                <w:left w:val="none" w:sz="0" w:space="0" w:color="auto"/>
                <w:bottom w:val="none" w:sz="0" w:space="0" w:color="auto"/>
                <w:right w:val="none" w:sz="0" w:space="0" w:color="auto"/>
              </w:divBdr>
            </w:div>
            <w:div w:id="1183977004">
              <w:marLeft w:val="0"/>
              <w:marRight w:val="0"/>
              <w:marTop w:val="0"/>
              <w:marBottom w:val="0"/>
              <w:divBdr>
                <w:top w:val="none" w:sz="0" w:space="0" w:color="auto"/>
                <w:left w:val="none" w:sz="0" w:space="0" w:color="auto"/>
                <w:bottom w:val="none" w:sz="0" w:space="0" w:color="auto"/>
                <w:right w:val="none" w:sz="0" w:space="0" w:color="auto"/>
              </w:divBdr>
            </w:div>
            <w:div w:id="1196582520">
              <w:marLeft w:val="0"/>
              <w:marRight w:val="0"/>
              <w:marTop w:val="0"/>
              <w:marBottom w:val="0"/>
              <w:divBdr>
                <w:top w:val="none" w:sz="0" w:space="0" w:color="auto"/>
                <w:left w:val="none" w:sz="0" w:space="0" w:color="auto"/>
                <w:bottom w:val="none" w:sz="0" w:space="0" w:color="auto"/>
                <w:right w:val="none" w:sz="0" w:space="0" w:color="auto"/>
              </w:divBdr>
            </w:div>
            <w:div w:id="1204749276">
              <w:marLeft w:val="0"/>
              <w:marRight w:val="0"/>
              <w:marTop w:val="0"/>
              <w:marBottom w:val="0"/>
              <w:divBdr>
                <w:top w:val="none" w:sz="0" w:space="0" w:color="auto"/>
                <w:left w:val="none" w:sz="0" w:space="0" w:color="auto"/>
                <w:bottom w:val="none" w:sz="0" w:space="0" w:color="auto"/>
                <w:right w:val="none" w:sz="0" w:space="0" w:color="auto"/>
              </w:divBdr>
            </w:div>
            <w:div w:id="1206059785">
              <w:marLeft w:val="0"/>
              <w:marRight w:val="0"/>
              <w:marTop w:val="0"/>
              <w:marBottom w:val="0"/>
              <w:divBdr>
                <w:top w:val="none" w:sz="0" w:space="0" w:color="auto"/>
                <w:left w:val="none" w:sz="0" w:space="0" w:color="auto"/>
                <w:bottom w:val="none" w:sz="0" w:space="0" w:color="auto"/>
                <w:right w:val="none" w:sz="0" w:space="0" w:color="auto"/>
              </w:divBdr>
            </w:div>
            <w:div w:id="1217083902">
              <w:marLeft w:val="0"/>
              <w:marRight w:val="0"/>
              <w:marTop w:val="0"/>
              <w:marBottom w:val="0"/>
              <w:divBdr>
                <w:top w:val="none" w:sz="0" w:space="0" w:color="auto"/>
                <w:left w:val="none" w:sz="0" w:space="0" w:color="auto"/>
                <w:bottom w:val="none" w:sz="0" w:space="0" w:color="auto"/>
                <w:right w:val="none" w:sz="0" w:space="0" w:color="auto"/>
              </w:divBdr>
            </w:div>
            <w:div w:id="1219976622">
              <w:marLeft w:val="0"/>
              <w:marRight w:val="0"/>
              <w:marTop w:val="0"/>
              <w:marBottom w:val="0"/>
              <w:divBdr>
                <w:top w:val="none" w:sz="0" w:space="0" w:color="auto"/>
                <w:left w:val="none" w:sz="0" w:space="0" w:color="auto"/>
                <w:bottom w:val="none" w:sz="0" w:space="0" w:color="auto"/>
                <w:right w:val="none" w:sz="0" w:space="0" w:color="auto"/>
              </w:divBdr>
            </w:div>
            <w:div w:id="1227688531">
              <w:marLeft w:val="0"/>
              <w:marRight w:val="0"/>
              <w:marTop w:val="0"/>
              <w:marBottom w:val="0"/>
              <w:divBdr>
                <w:top w:val="none" w:sz="0" w:space="0" w:color="auto"/>
                <w:left w:val="none" w:sz="0" w:space="0" w:color="auto"/>
                <w:bottom w:val="none" w:sz="0" w:space="0" w:color="auto"/>
                <w:right w:val="none" w:sz="0" w:space="0" w:color="auto"/>
              </w:divBdr>
            </w:div>
            <w:div w:id="1246449948">
              <w:marLeft w:val="0"/>
              <w:marRight w:val="0"/>
              <w:marTop w:val="0"/>
              <w:marBottom w:val="0"/>
              <w:divBdr>
                <w:top w:val="none" w:sz="0" w:space="0" w:color="auto"/>
                <w:left w:val="none" w:sz="0" w:space="0" w:color="auto"/>
                <w:bottom w:val="none" w:sz="0" w:space="0" w:color="auto"/>
                <w:right w:val="none" w:sz="0" w:space="0" w:color="auto"/>
              </w:divBdr>
            </w:div>
            <w:div w:id="1247378198">
              <w:marLeft w:val="0"/>
              <w:marRight w:val="0"/>
              <w:marTop w:val="0"/>
              <w:marBottom w:val="0"/>
              <w:divBdr>
                <w:top w:val="none" w:sz="0" w:space="0" w:color="auto"/>
                <w:left w:val="none" w:sz="0" w:space="0" w:color="auto"/>
                <w:bottom w:val="none" w:sz="0" w:space="0" w:color="auto"/>
                <w:right w:val="none" w:sz="0" w:space="0" w:color="auto"/>
              </w:divBdr>
            </w:div>
            <w:div w:id="1323045016">
              <w:marLeft w:val="0"/>
              <w:marRight w:val="0"/>
              <w:marTop w:val="0"/>
              <w:marBottom w:val="0"/>
              <w:divBdr>
                <w:top w:val="none" w:sz="0" w:space="0" w:color="auto"/>
                <w:left w:val="none" w:sz="0" w:space="0" w:color="auto"/>
                <w:bottom w:val="none" w:sz="0" w:space="0" w:color="auto"/>
                <w:right w:val="none" w:sz="0" w:space="0" w:color="auto"/>
              </w:divBdr>
            </w:div>
            <w:div w:id="1325476530">
              <w:marLeft w:val="0"/>
              <w:marRight w:val="0"/>
              <w:marTop w:val="0"/>
              <w:marBottom w:val="0"/>
              <w:divBdr>
                <w:top w:val="none" w:sz="0" w:space="0" w:color="auto"/>
                <w:left w:val="none" w:sz="0" w:space="0" w:color="auto"/>
                <w:bottom w:val="none" w:sz="0" w:space="0" w:color="auto"/>
                <w:right w:val="none" w:sz="0" w:space="0" w:color="auto"/>
              </w:divBdr>
            </w:div>
            <w:div w:id="1341470582">
              <w:marLeft w:val="0"/>
              <w:marRight w:val="0"/>
              <w:marTop w:val="0"/>
              <w:marBottom w:val="0"/>
              <w:divBdr>
                <w:top w:val="none" w:sz="0" w:space="0" w:color="auto"/>
                <w:left w:val="none" w:sz="0" w:space="0" w:color="auto"/>
                <w:bottom w:val="none" w:sz="0" w:space="0" w:color="auto"/>
                <w:right w:val="none" w:sz="0" w:space="0" w:color="auto"/>
              </w:divBdr>
            </w:div>
            <w:div w:id="1343437670">
              <w:marLeft w:val="0"/>
              <w:marRight w:val="0"/>
              <w:marTop w:val="0"/>
              <w:marBottom w:val="0"/>
              <w:divBdr>
                <w:top w:val="none" w:sz="0" w:space="0" w:color="auto"/>
                <w:left w:val="none" w:sz="0" w:space="0" w:color="auto"/>
                <w:bottom w:val="none" w:sz="0" w:space="0" w:color="auto"/>
                <w:right w:val="none" w:sz="0" w:space="0" w:color="auto"/>
              </w:divBdr>
            </w:div>
            <w:div w:id="1346706229">
              <w:marLeft w:val="0"/>
              <w:marRight w:val="0"/>
              <w:marTop w:val="0"/>
              <w:marBottom w:val="0"/>
              <w:divBdr>
                <w:top w:val="none" w:sz="0" w:space="0" w:color="auto"/>
                <w:left w:val="none" w:sz="0" w:space="0" w:color="auto"/>
                <w:bottom w:val="none" w:sz="0" w:space="0" w:color="auto"/>
                <w:right w:val="none" w:sz="0" w:space="0" w:color="auto"/>
              </w:divBdr>
            </w:div>
            <w:div w:id="1359551005">
              <w:marLeft w:val="0"/>
              <w:marRight w:val="0"/>
              <w:marTop w:val="0"/>
              <w:marBottom w:val="0"/>
              <w:divBdr>
                <w:top w:val="none" w:sz="0" w:space="0" w:color="auto"/>
                <w:left w:val="none" w:sz="0" w:space="0" w:color="auto"/>
                <w:bottom w:val="none" w:sz="0" w:space="0" w:color="auto"/>
                <w:right w:val="none" w:sz="0" w:space="0" w:color="auto"/>
              </w:divBdr>
            </w:div>
            <w:div w:id="1368140734">
              <w:marLeft w:val="0"/>
              <w:marRight w:val="0"/>
              <w:marTop w:val="0"/>
              <w:marBottom w:val="0"/>
              <w:divBdr>
                <w:top w:val="none" w:sz="0" w:space="0" w:color="auto"/>
                <w:left w:val="none" w:sz="0" w:space="0" w:color="auto"/>
                <w:bottom w:val="none" w:sz="0" w:space="0" w:color="auto"/>
                <w:right w:val="none" w:sz="0" w:space="0" w:color="auto"/>
              </w:divBdr>
            </w:div>
            <w:div w:id="1370256389">
              <w:marLeft w:val="0"/>
              <w:marRight w:val="0"/>
              <w:marTop w:val="0"/>
              <w:marBottom w:val="0"/>
              <w:divBdr>
                <w:top w:val="none" w:sz="0" w:space="0" w:color="auto"/>
                <w:left w:val="none" w:sz="0" w:space="0" w:color="auto"/>
                <w:bottom w:val="none" w:sz="0" w:space="0" w:color="auto"/>
                <w:right w:val="none" w:sz="0" w:space="0" w:color="auto"/>
              </w:divBdr>
            </w:div>
            <w:div w:id="1373382556">
              <w:marLeft w:val="0"/>
              <w:marRight w:val="0"/>
              <w:marTop w:val="0"/>
              <w:marBottom w:val="0"/>
              <w:divBdr>
                <w:top w:val="none" w:sz="0" w:space="0" w:color="auto"/>
                <w:left w:val="none" w:sz="0" w:space="0" w:color="auto"/>
                <w:bottom w:val="none" w:sz="0" w:space="0" w:color="auto"/>
                <w:right w:val="none" w:sz="0" w:space="0" w:color="auto"/>
              </w:divBdr>
            </w:div>
            <w:div w:id="1391877334">
              <w:marLeft w:val="0"/>
              <w:marRight w:val="0"/>
              <w:marTop w:val="0"/>
              <w:marBottom w:val="0"/>
              <w:divBdr>
                <w:top w:val="none" w:sz="0" w:space="0" w:color="auto"/>
                <w:left w:val="none" w:sz="0" w:space="0" w:color="auto"/>
                <w:bottom w:val="none" w:sz="0" w:space="0" w:color="auto"/>
                <w:right w:val="none" w:sz="0" w:space="0" w:color="auto"/>
              </w:divBdr>
            </w:div>
            <w:div w:id="1406798531">
              <w:marLeft w:val="0"/>
              <w:marRight w:val="0"/>
              <w:marTop w:val="0"/>
              <w:marBottom w:val="0"/>
              <w:divBdr>
                <w:top w:val="none" w:sz="0" w:space="0" w:color="auto"/>
                <w:left w:val="none" w:sz="0" w:space="0" w:color="auto"/>
                <w:bottom w:val="none" w:sz="0" w:space="0" w:color="auto"/>
                <w:right w:val="none" w:sz="0" w:space="0" w:color="auto"/>
              </w:divBdr>
            </w:div>
            <w:div w:id="1453288546">
              <w:marLeft w:val="0"/>
              <w:marRight w:val="0"/>
              <w:marTop w:val="0"/>
              <w:marBottom w:val="0"/>
              <w:divBdr>
                <w:top w:val="none" w:sz="0" w:space="0" w:color="auto"/>
                <w:left w:val="none" w:sz="0" w:space="0" w:color="auto"/>
                <w:bottom w:val="none" w:sz="0" w:space="0" w:color="auto"/>
                <w:right w:val="none" w:sz="0" w:space="0" w:color="auto"/>
              </w:divBdr>
            </w:div>
            <w:div w:id="1459181841">
              <w:marLeft w:val="0"/>
              <w:marRight w:val="0"/>
              <w:marTop w:val="0"/>
              <w:marBottom w:val="0"/>
              <w:divBdr>
                <w:top w:val="none" w:sz="0" w:space="0" w:color="auto"/>
                <w:left w:val="none" w:sz="0" w:space="0" w:color="auto"/>
                <w:bottom w:val="none" w:sz="0" w:space="0" w:color="auto"/>
                <w:right w:val="none" w:sz="0" w:space="0" w:color="auto"/>
              </w:divBdr>
            </w:div>
            <w:div w:id="1479684180">
              <w:marLeft w:val="0"/>
              <w:marRight w:val="0"/>
              <w:marTop w:val="0"/>
              <w:marBottom w:val="0"/>
              <w:divBdr>
                <w:top w:val="none" w:sz="0" w:space="0" w:color="auto"/>
                <w:left w:val="none" w:sz="0" w:space="0" w:color="auto"/>
                <w:bottom w:val="none" w:sz="0" w:space="0" w:color="auto"/>
                <w:right w:val="none" w:sz="0" w:space="0" w:color="auto"/>
              </w:divBdr>
            </w:div>
            <w:div w:id="1483738969">
              <w:marLeft w:val="0"/>
              <w:marRight w:val="0"/>
              <w:marTop w:val="0"/>
              <w:marBottom w:val="0"/>
              <w:divBdr>
                <w:top w:val="none" w:sz="0" w:space="0" w:color="auto"/>
                <w:left w:val="none" w:sz="0" w:space="0" w:color="auto"/>
                <w:bottom w:val="none" w:sz="0" w:space="0" w:color="auto"/>
                <w:right w:val="none" w:sz="0" w:space="0" w:color="auto"/>
              </w:divBdr>
            </w:div>
            <w:div w:id="1536119012">
              <w:marLeft w:val="0"/>
              <w:marRight w:val="0"/>
              <w:marTop w:val="0"/>
              <w:marBottom w:val="0"/>
              <w:divBdr>
                <w:top w:val="none" w:sz="0" w:space="0" w:color="auto"/>
                <w:left w:val="none" w:sz="0" w:space="0" w:color="auto"/>
                <w:bottom w:val="none" w:sz="0" w:space="0" w:color="auto"/>
                <w:right w:val="none" w:sz="0" w:space="0" w:color="auto"/>
              </w:divBdr>
            </w:div>
            <w:div w:id="1545023301">
              <w:marLeft w:val="0"/>
              <w:marRight w:val="0"/>
              <w:marTop w:val="0"/>
              <w:marBottom w:val="0"/>
              <w:divBdr>
                <w:top w:val="none" w:sz="0" w:space="0" w:color="auto"/>
                <w:left w:val="none" w:sz="0" w:space="0" w:color="auto"/>
                <w:bottom w:val="none" w:sz="0" w:space="0" w:color="auto"/>
                <w:right w:val="none" w:sz="0" w:space="0" w:color="auto"/>
              </w:divBdr>
            </w:div>
            <w:div w:id="1604724613">
              <w:marLeft w:val="0"/>
              <w:marRight w:val="0"/>
              <w:marTop w:val="0"/>
              <w:marBottom w:val="0"/>
              <w:divBdr>
                <w:top w:val="none" w:sz="0" w:space="0" w:color="auto"/>
                <w:left w:val="none" w:sz="0" w:space="0" w:color="auto"/>
                <w:bottom w:val="none" w:sz="0" w:space="0" w:color="auto"/>
                <w:right w:val="none" w:sz="0" w:space="0" w:color="auto"/>
              </w:divBdr>
            </w:div>
            <w:div w:id="1607496253">
              <w:marLeft w:val="0"/>
              <w:marRight w:val="0"/>
              <w:marTop w:val="0"/>
              <w:marBottom w:val="0"/>
              <w:divBdr>
                <w:top w:val="none" w:sz="0" w:space="0" w:color="auto"/>
                <w:left w:val="none" w:sz="0" w:space="0" w:color="auto"/>
                <w:bottom w:val="none" w:sz="0" w:space="0" w:color="auto"/>
                <w:right w:val="none" w:sz="0" w:space="0" w:color="auto"/>
              </w:divBdr>
            </w:div>
            <w:div w:id="1628197140">
              <w:marLeft w:val="0"/>
              <w:marRight w:val="0"/>
              <w:marTop w:val="0"/>
              <w:marBottom w:val="0"/>
              <w:divBdr>
                <w:top w:val="none" w:sz="0" w:space="0" w:color="auto"/>
                <w:left w:val="none" w:sz="0" w:space="0" w:color="auto"/>
                <w:bottom w:val="none" w:sz="0" w:space="0" w:color="auto"/>
                <w:right w:val="none" w:sz="0" w:space="0" w:color="auto"/>
              </w:divBdr>
            </w:div>
            <w:div w:id="1629631432">
              <w:marLeft w:val="0"/>
              <w:marRight w:val="0"/>
              <w:marTop w:val="0"/>
              <w:marBottom w:val="0"/>
              <w:divBdr>
                <w:top w:val="none" w:sz="0" w:space="0" w:color="auto"/>
                <w:left w:val="none" w:sz="0" w:space="0" w:color="auto"/>
                <w:bottom w:val="none" w:sz="0" w:space="0" w:color="auto"/>
                <w:right w:val="none" w:sz="0" w:space="0" w:color="auto"/>
              </w:divBdr>
            </w:div>
            <w:div w:id="1646472184">
              <w:marLeft w:val="0"/>
              <w:marRight w:val="0"/>
              <w:marTop w:val="0"/>
              <w:marBottom w:val="0"/>
              <w:divBdr>
                <w:top w:val="none" w:sz="0" w:space="0" w:color="auto"/>
                <w:left w:val="none" w:sz="0" w:space="0" w:color="auto"/>
                <w:bottom w:val="none" w:sz="0" w:space="0" w:color="auto"/>
                <w:right w:val="none" w:sz="0" w:space="0" w:color="auto"/>
              </w:divBdr>
            </w:div>
            <w:div w:id="1719932142">
              <w:marLeft w:val="0"/>
              <w:marRight w:val="0"/>
              <w:marTop w:val="0"/>
              <w:marBottom w:val="0"/>
              <w:divBdr>
                <w:top w:val="none" w:sz="0" w:space="0" w:color="auto"/>
                <w:left w:val="none" w:sz="0" w:space="0" w:color="auto"/>
                <w:bottom w:val="none" w:sz="0" w:space="0" w:color="auto"/>
                <w:right w:val="none" w:sz="0" w:space="0" w:color="auto"/>
              </w:divBdr>
            </w:div>
            <w:div w:id="1721437883">
              <w:marLeft w:val="0"/>
              <w:marRight w:val="0"/>
              <w:marTop w:val="0"/>
              <w:marBottom w:val="0"/>
              <w:divBdr>
                <w:top w:val="none" w:sz="0" w:space="0" w:color="auto"/>
                <w:left w:val="none" w:sz="0" w:space="0" w:color="auto"/>
                <w:bottom w:val="none" w:sz="0" w:space="0" w:color="auto"/>
                <w:right w:val="none" w:sz="0" w:space="0" w:color="auto"/>
              </w:divBdr>
            </w:div>
            <w:div w:id="1749571201">
              <w:marLeft w:val="0"/>
              <w:marRight w:val="0"/>
              <w:marTop w:val="0"/>
              <w:marBottom w:val="0"/>
              <w:divBdr>
                <w:top w:val="none" w:sz="0" w:space="0" w:color="auto"/>
                <w:left w:val="none" w:sz="0" w:space="0" w:color="auto"/>
                <w:bottom w:val="none" w:sz="0" w:space="0" w:color="auto"/>
                <w:right w:val="none" w:sz="0" w:space="0" w:color="auto"/>
              </w:divBdr>
            </w:div>
            <w:div w:id="1782338346">
              <w:marLeft w:val="0"/>
              <w:marRight w:val="0"/>
              <w:marTop w:val="0"/>
              <w:marBottom w:val="0"/>
              <w:divBdr>
                <w:top w:val="none" w:sz="0" w:space="0" w:color="auto"/>
                <w:left w:val="none" w:sz="0" w:space="0" w:color="auto"/>
                <w:bottom w:val="none" w:sz="0" w:space="0" w:color="auto"/>
                <w:right w:val="none" w:sz="0" w:space="0" w:color="auto"/>
              </w:divBdr>
            </w:div>
            <w:div w:id="1811360981">
              <w:marLeft w:val="0"/>
              <w:marRight w:val="0"/>
              <w:marTop w:val="0"/>
              <w:marBottom w:val="0"/>
              <w:divBdr>
                <w:top w:val="none" w:sz="0" w:space="0" w:color="auto"/>
                <w:left w:val="none" w:sz="0" w:space="0" w:color="auto"/>
                <w:bottom w:val="none" w:sz="0" w:space="0" w:color="auto"/>
                <w:right w:val="none" w:sz="0" w:space="0" w:color="auto"/>
              </w:divBdr>
            </w:div>
            <w:div w:id="1836874070">
              <w:marLeft w:val="0"/>
              <w:marRight w:val="0"/>
              <w:marTop w:val="0"/>
              <w:marBottom w:val="0"/>
              <w:divBdr>
                <w:top w:val="none" w:sz="0" w:space="0" w:color="auto"/>
                <w:left w:val="none" w:sz="0" w:space="0" w:color="auto"/>
                <w:bottom w:val="none" w:sz="0" w:space="0" w:color="auto"/>
                <w:right w:val="none" w:sz="0" w:space="0" w:color="auto"/>
              </w:divBdr>
            </w:div>
            <w:div w:id="1852068586">
              <w:marLeft w:val="0"/>
              <w:marRight w:val="0"/>
              <w:marTop w:val="0"/>
              <w:marBottom w:val="0"/>
              <w:divBdr>
                <w:top w:val="none" w:sz="0" w:space="0" w:color="auto"/>
                <w:left w:val="none" w:sz="0" w:space="0" w:color="auto"/>
                <w:bottom w:val="none" w:sz="0" w:space="0" w:color="auto"/>
                <w:right w:val="none" w:sz="0" w:space="0" w:color="auto"/>
              </w:divBdr>
            </w:div>
            <w:div w:id="1867255576">
              <w:marLeft w:val="0"/>
              <w:marRight w:val="0"/>
              <w:marTop w:val="0"/>
              <w:marBottom w:val="0"/>
              <w:divBdr>
                <w:top w:val="none" w:sz="0" w:space="0" w:color="auto"/>
                <w:left w:val="none" w:sz="0" w:space="0" w:color="auto"/>
                <w:bottom w:val="none" w:sz="0" w:space="0" w:color="auto"/>
                <w:right w:val="none" w:sz="0" w:space="0" w:color="auto"/>
              </w:divBdr>
            </w:div>
            <w:div w:id="1881621940">
              <w:marLeft w:val="0"/>
              <w:marRight w:val="0"/>
              <w:marTop w:val="0"/>
              <w:marBottom w:val="0"/>
              <w:divBdr>
                <w:top w:val="none" w:sz="0" w:space="0" w:color="auto"/>
                <w:left w:val="none" w:sz="0" w:space="0" w:color="auto"/>
                <w:bottom w:val="none" w:sz="0" w:space="0" w:color="auto"/>
                <w:right w:val="none" w:sz="0" w:space="0" w:color="auto"/>
              </w:divBdr>
            </w:div>
            <w:div w:id="1890417888">
              <w:marLeft w:val="0"/>
              <w:marRight w:val="0"/>
              <w:marTop w:val="0"/>
              <w:marBottom w:val="0"/>
              <w:divBdr>
                <w:top w:val="none" w:sz="0" w:space="0" w:color="auto"/>
                <w:left w:val="none" w:sz="0" w:space="0" w:color="auto"/>
                <w:bottom w:val="none" w:sz="0" w:space="0" w:color="auto"/>
                <w:right w:val="none" w:sz="0" w:space="0" w:color="auto"/>
              </w:divBdr>
            </w:div>
            <w:div w:id="1890916567">
              <w:marLeft w:val="0"/>
              <w:marRight w:val="0"/>
              <w:marTop w:val="0"/>
              <w:marBottom w:val="0"/>
              <w:divBdr>
                <w:top w:val="none" w:sz="0" w:space="0" w:color="auto"/>
                <w:left w:val="none" w:sz="0" w:space="0" w:color="auto"/>
                <w:bottom w:val="none" w:sz="0" w:space="0" w:color="auto"/>
                <w:right w:val="none" w:sz="0" w:space="0" w:color="auto"/>
              </w:divBdr>
            </w:div>
            <w:div w:id="1895121943">
              <w:marLeft w:val="0"/>
              <w:marRight w:val="0"/>
              <w:marTop w:val="0"/>
              <w:marBottom w:val="0"/>
              <w:divBdr>
                <w:top w:val="none" w:sz="0" w:space="0" w:color="auto"/>
                <w:left w:val="none" w:sz="0" w:space="0" w:color="auto"/>
                <w:bottom w:val="none" w:sz="0" w:space="0" w:color="auto"/>
                <w:right w:val="none" w:sz="0" w:space="0" w:color="auto"/>
              </w:divBdr>
            </w:div>
            <w:div w:id="1908416832">
              <w:marLeft w:val="0"/>
              <w:marRight w:val="0"/>
              <w:marTop w:val="0"/>
              <w:marBottom w:val="0"/>
              <w:divBdr>
                <w:top w:val="none" w:sz="0" w:space="0" w:color="auto"/>
                <w:left w:val="none" w:sz="0" w:space="0" w:color="auto"/>
                <w:bottom w:val="none" w:sz="0" w:space="0" w:color="auto"/>
                <w:right w:val="none" w:sz="0" w:space="0" w:color="auto"/>
              </w:divBdr>
            </w:div>
            <w:div w:id="1948350985">
              <w:marLeft w:val="0"/>
              <w:marRight w:val="0"/>
              <w:marTop w:val="0"/>
              <w:marBottom w:val="0"/>
              <w:divBdr>
                <w:top w:val="none" w:sz="0" w:space="0" w:color="auto"/>
                <w:left w:val="none" w:sz="0" w:space="0" w:color="auto"/>
                <w:bottom w:val="none" w:sz="0" w:space="0" w:color="auto"/>
                <w:right w:val="none" w:sz="0" w:space="0" w:color="auto"/>
              </w:divBdr>
            </w:div>
            <w:div w:id="1995256031">
              <w:marLeft w:val="0"/>
              <w:marRight w:val="0"/>
              <w:marTop w:val="0"/>
              <w:marBottom w:val="0"/>
              <w:divBdr>
                <w:top w:val="none" w:sz="0" w:space="0" w:color="auto"/>
                <w:left w:val="none" w:sz="0" w:space="0" w:color="auto"/>
                <w:bottom w:val="none" w:sz="0" w:space="0" w:color="auto"/>
                <w:right w:val="none" w:sz="0" w:space="0" w:color="auto"/>
              </w:divBdr>
            </w:div>
            <w:div w:id="2004232707">
              <w:marLeft w:val="0"/>
              <w:marRight w:val="0"/>
              <w:marTop w:val="0"/>
              <w:marBottom w:val="0"/>
              <w:divBdr>
                <w:top w:val="none" w:sz="0" w:space="0" w:color="auto"/>
                <w:left w:val="none" w:sz="0" w:space="0" w:color="auto"/>
                <w:bottom w:val="none" w:sz="0" w:space="0" w:color="auto"/>
                <w:right w:val="none" w:sz="0" w:space="0" w:color="auto"/>
              </w:divBdr>
            </w:div>
            <w:div w:id="2024820493">
              <w:marLeft w:val="0"/>
              <w:marRight w:val="0"/>
              <w:marTop w:val="0"/>
              <w:marBottom w:val="0"/>
              <w:divBdr>
                <w:top w:val="none" w:sz="0" w:space="0" w:color="auto"/>
                <w:left w:val="none" w:sz="0" w:space="0" w:color="auto"/>
                <w:bottom w:val="none" w:sz="0" w:space="0" w:color="auto"/>
                <w:right w:val="none" w:sz="0" w:space="0" w:color="auto"/>
              </w:divBdr>
            </w:div>
            <w:div w:id="2055150605">
              <w:marLeft w:val="0"/>
              <w:marRight w:val="0"/>
              <w:marTop w:val="0"/>
              <w:marBottom w:val="0"/>
              <w:divBdr>
                <w:top w:val="none" w:sz="0" w:space="0" w:color="auto"/>
                <w:left w:val="none" w:sz="0" w:space="0" w:color="auto"/>
                <w:bottom w:val="none" w:sz="0" w:space="0" w:color="auto"/>
                <w:right w:val="none" w:sz="0" w:space="0" w:color="auto"/>
              </w:divBdr>
            </w:div>
            <w:div w:id="2090417777">
              <w:marLeft w:val="0"/>
              <w:marRight w:val="0"/>
              <w:marTop w:val="0"/>
              <w:marBottom w:val="0"/>
              <w:divBdr>
                <w:top w:val="none" w:sz="0" w:space="0" w:color="auto"/>
                <w:left w:val="none" w:sz="0" w:space="0" w:color="auto"/>
                <w:bottom w:val="none" w:sz="0" w:space="0" w:color="auto"/>
                <w:right w:val="none" w:sz="0" w:space="0" w:color="auto"/>
              </w:divBdr>
            </w:div>
            <w:div w:id="2092895694">
              <w:marLeft w:val="0"/>
              <w:marRight w:val="0"/>
              <w:marTop w:val="0"/>
              <w:marBottom w:val="0"/>
              <w:divBdr>
                <w:top w:val="none" w:sz="0" w:space="0" w:color="auto"/>
                <w:left w:val="none" w:sz="0" w:space="0" w:color="auto"/>
                <w:bottom w:val="none" w:sz="0" w:space="0" w:color="auto"/>
                <w:right w:val="none" w:sz="0" w:space="0" w:color="auto"/>
              </w:divBdr>
            </w:div>
            <w:div w:id="2097288360">
              <w:marLeft w:val="0"/>
              <w:marRight w:val="0"/>
              <w:marTop w:val="0"/>
              <w:marBottom w:val="0"/>
              <w:divBdr>
                <w:top w:val="none" w:sz="0" w:space="0" w:color="auto"/>
                <w:left w:val="none" w:sz="0" w:space="0" w:color="auto"/>
                <w:bottom w:val="none" w:sz="0" w:space="0" w:color="auto"/>
                <w:right w:val="none" w:sz="0" w:space="0" w:color="auto"/>
              </w:divBdr>
            </w:div>
            <w:div w:id="2101682063">
              <w:marLeft w:val="0"/>
              <w:marRight w:val="0"/>
              <w:marTop w:val="0"/>
              <w:marBottom w:val="0"/>
              <w:divBdr>
                <w:top w:val="none" w:sz="0" w:space="0" w:color="auto"/>
                <w:left w:val="none" w:sz="0" w:space="0" w:color="auto"/>
                <w:bottom w:val="none" w:sz="0" w:space="0" w:color="auto"/>
                <w:right w:val="none" w:sz="0" w:space="0" w:color="auto"/>
              </w:divBdr>
            </w:div>
            <w:div w:id="2106262915">
              <w:marLeft w:val="0"/>
              <w:marRight w:val="0"/>
              <w:marTop w:val="0"/>
              <w:marBottom w:val="0"/>
              <w:divBdr>
                <w:top w:val="none" w:sz="0" w:space="0" w:color="auto"/>
                <w:left w:val="none" w:sz="0" w:space="0" w:color="auto"/>
                <w:bottom w:val="none" w:sz="0" w:space="0" w:color="auto"/>
                <w:right w:val="none" w:sz="0" w:space="0" w:color="auto"/>
              </w:divBdr>
            </w:div>
            <w:div w:id="21148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6540">
      <w:bodyDiv w:val="1"/>
      <w:marLeft w:val="0"/>
      <w:marRight w:val="0"/>
      <w:marTop w:val="0"/>
      <w:marBottom w:val="0"/>
      <w:divBdr>
        <w:top w:val="none" w:sz="0" w:space="0" w:color="auto"/>
        <w:left w:val="none" w:sz="0" w:space="0" w:color="auto"/>
        <w:bottom w:val="none" w:sz="0" w:space="0" w:color="auto"/>
        <w:right w:val="none" w:sz="0" w:space="0" w:color="auto"/>
      </w:divBdr>
    </w:div>
    <w:div w:id="414937892">
      <w:bodyDiv w:val="1"/>
      <w:marLeft w:val="0"/>
      <w:marRight w:val="0"/>
      <w:marTop w:val="0"/>
      <w:marBottom w:val="0"/>
      <w:divBdr>
        <w:top w:val="none" w:sz="0" w:space="0" w:color="auto"/>
        <w:left w:val="none" w:sz="0" w:space="0" w:color="auto"/>
        <w:bottom w:val="none" w:sz="0" w:space="0" w:color="auto"/>
        <w:right w:val="none" w:sz="0" w:space="0" w:color="auto"/>
      </w:divBdr>
    </w:div>
    <w:div w:id="424696341">
      <w:bodyDiv w:val="1"/>
      <w:marLeft w:val="0"/>
      <w:marRight w:val="0"/>
      <w:marTop w:val="0"/>
      <w:marBottom w:val="0"/>
      <w:divBdr>
        <w:top w:val="none" w:sz="0" w:space="0" w:color="auto"/>
        <w:left w:val="none" w:sz="0" w:space="0" w:color="auto"/>
        <w:bottom w:val="none" w:sz="0" w:space="0" w:color="auto"/>
        <w:right w:val="none" w:sz="0" w:space="0" w:color="auto"/>
      </w:divBdr>
    </w:div>
    <w:div w:id="426467288">
      <w:bodyDiv w:val="1"/>
      <w:marLeft w:val="0"/>
      <w:marRight w:val="0"/>
      <w:marTop w:val="0"/>
      <w:marBottom w:val="0"/>
      <w:divBdr>
        <w:top w:val="none" w:sz="0" w:space="0" w:color="auto"/>
        <w:left w:val="none" w:sz="0" w:space="0" w:color="auto"/>
        <w:bottom w:val="none" w:sz="0" w:space="0" w:color="auto"/>
        <w:right w:val="none" w:sz="0" w:space="0" w:color="auto"/>
      </w:divBdr>
    </w:div>
    <w:div w:id="433137557">
      <w:bodyDiv w:val="1"/>
      <w:marLeft w:val="0"/>
      <w:marRight w:val="0"/>
      <w:marTop w:val="0"/>
      <w:marBottom w:val="0"/>
      <w:divBdr>
        <w:top w:val="none" w:sz="0" w:space="0" w:color="auto"/>
        <w:left w:val="none" w:sz="0" w:space="0" w:color="auto"/>
        <w:bottom w:val="none" w:sz="0" w:space="0" w:color="auto"/>
        <w:right w:val="none" w:sz="0" w:space="0" w:color="auto"/>
      </w:divBdr>
    </w:div>
    <w:div w:id="435684629">
      <w:bodyDiv w:val="1"/>
      <w:marLeft w:val="0"/>
      <w:marRight w:val="0"/>
      <w:marTop w:val="0"/>
      <w:marBottom w:val="0"/>
      <w:divBdr>
        <w:top w:val="none" w:sz="0" w:space="0" w:color="auto"/>
        <w:left w:val="none" w:sz="0" w:space="0" w:color="auto"/>
        <w:bottom w:val="none" w:sz="0" w:space="0" w:color="auto"/>
        <w:right w:val="none" w:sz="0" w:space="0" w:color="auto"/>
      </w:divBdr>
    </w:div>
    <w:div w:id="447234898">
      <w:bodyDiv w:val="1"/>
      <w:marLeft w:val="0"/>
      <w:marRight w:val="0"/>
      <w:marTop w:val="0"/>
      <w:marBottom w:val="0"/>
      <w:divBdr>
        <w:top w:val="none" w:sz="0" w:space="0" w:color="auto"/>
        <w:left w:val="none" w:sz="0" w:space="0" w:color="auto"/>
        <w:bottom w:val="none" w:sz="0" w:space="0" w:color="auto"/>
        <w:right w:val="none" w:sz="0" w:space="0" w:color="auto"/>
      </w:divBdr>
    </w:div>
    <w:div w:id="450632525">
      <w:bodyDiv w:val="1"/>
      <w:marLeft w:val="0"/>
      <w:marRight w:val="0"/>
      <w:marTop w:val="0"/>
      <w:marBottom w:val="0"/>
      <w:divBdr>
        <w:top w:val="none" w:sz="0" w:space="0" w:color="auto"/>
        <w:left w:val="none" w:sz="0" w:space="0" w:color="auto"/>
        <w:bottom w:val="none" w:sz="0" w:space="0" w:color="auto"/>
        <w:right w:val="none" w:sz="0" w:space="0" w:color="auto"/>
      </w:divBdr>
    </w:div>
    <w:div w:id="459346551">
      <w:bodyDiv w:val="1"/>
      <w:marLeft w:val="0"/>
      <w:marRight w:val="0"/>
      <w:marTop w:val="0"/>
      <w:marBottom w:val="0"/>
      <w:divBdr>
        <w:top w:val="none" w:sz="0" w:space="0" w:color="auto"/>
        <w:left w:val="none" w:sz="0" w:space="0" w:color="auto"/>
        <w:bottom w:val="none" w:sz="0" w:space="0" w:color="auto"/>
        <w:right w:val="none" w:sz="0" w:space="0" w:color="auto"/>
      </w:divBdr>
    </w:div>
    <w:div w:id="473909258">
      <w:bodyDiv w:val="1"/>
      <w:marLeft w:val="0"/>
      <w:marRight w:val="0"/>
      <w:marTop w:val="0"/>
      <w:marBottom w:val="0"/>
      <w:divBdr>
        <w:top w:val="none" w:sz="0" w:space="0" w:color="auto"/>
        <w:left w:val="none" w:sz="0" w:space="0" w:color="auto"/>
        <w:bottom w:val="none" w:sz="0" w:space="0" w:color="auto"/>
        <w:right w:val="none" w:sz="0" w:space="0" w:color="auto"/>
      </w:divBdr>
      <w:divsChild>
        <w:div w:id="454762327">
          <w:marLeft w:val="0"/>
          <w:marRight w:val="0"/>
          <w:marTop w:val="0"/>
          <w:marBottom w:val="0"/>
          <w:divBdr>
            <w:top w:val="none" w:sz="0" w:space="0" w:color="auto"/>
            <w:left w:val="none" w:sz="0" w:space="0" w:color="auto"/>
            <w:bottom w:val="none" w:sz="0" w:space="0" w:color="auto"/>
            <w:right w:val="none" w:sz="0" w:space="0" w:color="auto"/>
          </w:divBdr>
          <w:divsChild>
            <w:div w:id="259411877">
              <w:marLeft w:val="0"/>
              <w:marRight w:val="0"/>
              <w:marTop w:val="0"/>
              <w:marBottom w:val="0"/>
              <w:divBdr>
                <w:top w:val="none" w:sz="0" w:space="0" w:color="auto"/>
                <w:left w:val="none" w:sz="0" w:space="0" w:color="auto"/>
                <w:bottom w:val="none" w:sz="0" w:space="0" w:color="auto"/>
                <w:right w:val="none" w:sz="0" w:space="0" w:color="auto"/>
              </w:divBdr>
              <w:divsChild>
                <w:div w:id="1225019621">
                  <w:marLeft w:val="0"/>
                  <w:marRight w:val="0"/>
                  <w:marTop w:val="0"/>
                  <w:marBottom w:val="0"/>
                  <w:divBdr>
                    <w:top w:val="none" w:sz="0" w:space="0" w:color="auto"/>
                    <w:left w:val="none" w:sz="0" w:space="0" w:color="auto"/>
                    <w:bottom w:val="none" w:sz="0" w:space="0" w:color="auto"/>
                    <w:right w:val="none" w:sz="0" w:space="0" w:color="auto"/>
                  </w:divBdr>
                  <w:divsChild>
                    <w:div w:id="1320961391">
                      <w:marLeft w:val="0"/>
                      <w:marRight w:val="0"/>
                      <w:marTop w:val="0"/>
                      <w:marBottom w:val="0"/>
                      <w:divBdr>
                        <w:top w:val="none" w:sz="0" w:space="0" w:color="auto"/>
                        <w:left w:val="none" w:sz="0" w:space="0" w:color="auto"/>
                        <w:bottom w:val="none" w:sz="0" w:space="0" w:color="auto"/>
                        <w:right w:val="none" w:sz="0" w:space="0" w:color="auto"/>
                      </w:divBdr>
                      <w:divsChild>
                        <w:div w:id="864682159">
                          <w:marLeft w:val="0"/>
                          <w:marRight w:val="0"/>
                          <w:marTop w:val="0"/>
                          <w:marBottom w:val="0"/>
                          <w:divBdr>
                            <w:top w:val="none" w:sz="0" w:space="0" w:color="auto"/>
                            <w:left w:val="none" w:sz="0" w:space="0" w:color="auto"/>
                            <w:bottom w:val="none" w:sz="0" w:space="0" w:color="auto"/>
                            <w:right w:val="none" w:sz="0" w:space="0" w:color="auto"/>
                          </w:divBdr>
                          <w:divsChild>
                            <w:div w:id="1030305984">
                              <w:marLeft w:val="0"/>
                              <w:marRight w:val="0"/>
                              <w:marTop w:val="0"/>
                              <w:marBottom w:val="0"/>
                              <w:divBdr>
                                <w:top w:val="none" w:sz="0" w:space="0" w:color="auto"/>
                                <w:left w:val="none" w:sz="0" w:space="0" w:color="auto"/>
                                <w:bottom w:val="none" w:sz="0" w:space="0" w:color="auto"/>
                                <w:right w:val="none" w:sz="0" w:space="0" w:color="auto"/>
                              </w:divBdr>
                              <w:divsChild>
                                <w:div w:id="6332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716845">
          <w:marLeft w:val="0"/>
          <w:marRight w:val="0"/>
          <w:marTop w:val="0"/>
          <w:marBottom w:val="0"/>
          <w:divBdr>
            <w:top w:val="none" w:sz="0" w:space="0" w:color="auto"/>
            <w:left w:val="none" w:sz="0" w:space="0" w:color="auto"/>
            <w:bottom w:val="none" w:sz="0" w:space="0" w:color="auto"/>
            <w:right w:val="none" w:sz="0" w:space="0" w:color="auto"/>
          </w:divBdr>
          <w:divsChild>
            <w:div w:id="1192112151">
              <w:marLeft w:val="0"/>
              <w:marRight w:val="0"/>
              <w:marTop w:val="0"/>
              <w:marBottom w:val="0"/>
              <w:divBdr>
                <w:top w:val="none" w:sz="0" w:space="0" w:color="auto"/>
                <w:left w:val="none" w:sz="0" w:space="0" w:color="auto"/>
                <w:bottom w:val="none" w:sz="0" w:space="0" w:color="auto"/>
                <w:right w:val="none" w:sz="0" w:space="0" w:color="auto"/>
              </w:divBdr>
              <w:divsChild>
                <w:div w:id="1519613245">
                  <w:marLeft w:val="0"/>
                  <w:marRight w:val="0"/>
                  <w:marTop w:val="0"/>
                  <w:marBottom w:val="0"/>
                  <w:divBdr>
                    <w:top w:val="none" w:sz="0" w:space="0" w:color="auto"/>
                    <w:left w:val="none" w:sz="0" w:space="0" w:color="auto"/>
                    <w:bottom w:val="none" w:sz="0" w:space="0" w:color="auto"/>
                    <w:right w:val="none" w:sz="0" w:space="0" w:color="auto"/>
                  </w:divBdr>
                  <w:divsChild>
                    <w:div w:id="100029388">
                      <w:marLeft w:val="0"/>
                      <w:marRight w:val="0"/>
                      <w:marTop w:val="0"/>
                      <w:marBottom w:val="0"/>
                      <w:divBdr>
                        <w:top w:val="none" w:sz="0" w:space="0" w:color="auto"/>
                        <w:left w:val="none" w:sz="0" w:space="0" w:color="auto"/>
                        <w:bottom w:val="none" w:sz="0" w:space="0" w:color="auto"/>
                        <w:right w:val="none" w:sz="0" w:space="0" w:color="auto"/>
                      </w:divBdr>
                    </w:div>
                  </w:divsChild>
                </w:div>
                <w:div w:id="1732997131">
                  <w:marLeft w:val="0"/>
                  <w:marRight w:val="0"/>
                  <w:marTop w:val="0"/>
                  <w:marBottom w:val="0"/>
                  <w:divBdr>
                    <w:top w:val="none" w:sz="0" w:space="0" w:color="auto"/>
                    <w:left w:val="none" w:sz="0" w:space="0" w:color="auto"/>
                    <w:bottom w:val="none" w:sz="0" w:space="0" w:color="auto"/>
                    <w:right w:val="none" w:sz="0" w:space="0" w:color="auto"/>
                  </w:divBdr>
                  <w:divsChild>
                    <w:div w:id="2001736257">
                      <w:marLeft w:val="0"/>
                      <w:marRight w:val="0"/>
                      <w:marTop w:val="0"/>
                      <w:marBottom w:val="0"/>
                      <w:divBdr>
                        <w:top w:val="none" w:sz="0" w:space="0" w:color="auto"/>
                        <w:left w:val="none" w:sz="0" w:space="0" w:color="auto"/>
                        <w:bottom w:val="none" w:sz="0" w:space="0" w:color="auto"/>
                        <w:right w:val="none" w:sz="0" w:space="0" w:color="auto"/>
                      </w:divBdr>
                      <w:divsChild>
                        <w:div w:id="169027037">
                          <w:marLeft w:val="0"/>
                          <w:marRight w:val="0"/>
                          <w:marTop w:val="0"/>
                          <w:marBottom w:val="0"/>
                          <w:divBdr>
                            <w:top w:val="none" w:sz="0" w:space="0" w:color="auto"/>
                            <w:left w:val="none" w:sz="0" w:space="0" w:color="auto"/>
                            <w:bottom w:val="none" w:sz="0" w:space="0" w:color="auto"/>
                            <w:right w:val="none" w:sz="0" w:space="0" w:color="auto"/>
                          </w:divBdr>
                          <w:divsChild>
                            <w:div w:id="1914704844">
                              <w:marLeft w:val="0"/>
                              <w:marRight w:val="0"/>
                              <w:marTop w:val="0"/>
                              <w:marBottom w:val="0"/>
                              <w:divBdr>
                                <w:top w:val="none" w:sz="0" w:space="0" w:color="auto"/>
                                <w:left w:val="none" w:sz="0" w:space="0" w:color="auto"/>
                                <w:bottom w:val="none" w:sz="0" w:space="0" w:color="auto"/>
                                <w:right w:val="none" w:sz="0" w:space="0" w:color="auto"/>
                              </w:divBdr>
                            </w:div>
                          </w:divsChild>
                        </w:div>
                        <w:div w:id="241987030">
                          <w:marLeft w:val="0"/>
                          <w:marRight w:val="0"/>
                          <w:marTop w:val="0"/>
                          <w:marBottom w:val="0"/>
                          <w:divBdr>
                            <w:top w:val="none" w:sz="0" w:space="0" w:color="auto"/>
                            <w:left w:val="none" w:sz="0" w:space="0" w:color="auto"/>
                            <w:bottom w:val="none" w:sz="0" w:space="0" w:color="auto"/>
                            <w:right w:val="none" w:sz="0" w:space="0" w:color="auto"/>
                          </w:divBdr>
                          <w:divsChild>
                            <w:div w:id="582449711">
                              <w:marLeft w:val="0"/>
                              <w:marRight w:val="0"/>
                              <w:marTop w:val="0"/>
                              <w:marBottom w:val="0"/>
                              <w:divBdr>
                                <w:top w:val="none" w:sz="0" w:space="0" w:color="auto"/>
                                <w:left w:val="none" w:sz="0" w:space="0" w:color="auto"/>
                                <w:bottom w:val="none" w:sz="0" w:space="0" w:color="auto"/>
                                <w:right w:val="none" w:sz="0" w:space="0" w:color="auto"/>
                              </w:divBdr>
                            </w:div>
                          </w:divsChild>
                        </w:div>
                        <w:div w:id="445976250">
                          <w:marLeft w:val="0"/>
                          <w:marRight w:val="0"/>
                          <w:marTop w:val="0"/>
                          <w:marBottom w:val="0"/>
                          <w:divBdr>
                            <w:top w:val="none" w:sz="0" w:space="0" w:color="auto"/>
                            <w:left w:val="none" w:sz="0" w:space="0" w:color="auto"/>
                            <w:bottom w:val="none" w:sz="0" w:space="0" w:color="auto"/>
                            <w:right w:val="none" w:sz="0" w:space="0" w:color="auto"/>
                          </w:divBdr>
                          <w:divsChild>
                            <w:div w:id="306478700">
                              <w:marLeft w:val="0"/>
                              <w:marRight w:val="0"/>
                              <w:marTop w:val="0"/>
                              <w:marBottom w:val="0"/>
                              <w:divBdr>
                                <w:top w:val="none" w:sz="0" w:space="0" w:color="auto"/>
                                <w:left w:val="none" w:sz="0" w:space="0" w:color="auto"/>
                                <w:bottom w:val="none" w:sz="0" w:space="0" w:color="auto"/>
                                <w:right w:val="none" w:sz="0" w:space="0" w:color="auto"/>
                              </w:divBdr>
                            </w:div>
                          </w:divsChild>
                        </w:div>
                        <w:div w:id="623387921">
                          <w:marLeft w:val="0"/>
                          <w:marRight w:val="0"/>
                          <w:marTop w:val="0"/>
                          <w:marBottom w:val="0"/>
                          <w:divBdr>
                            <w:top w:val="none" w:sz="0" w:space="0" w:color="auto"/>
                            <w:left w:val="none" w:sz="0" w:space="0" w:color="auto"/>
                            <w:bottom w:val="none" w:sz="0" w:space="0" w:color="auto"/>
                            <w:right w:val="none" w:sz="0" w:space="0" w:color="auto"/>
                          </w:divBdr>
                          <w:divsChild>
                            <w:div w:id="184367342">
                              <w:marLeft w:val="0"/>
                              <w:marRight w:val="0"/>
                              <w:marTop w:val="0"/>
                              <w:marBottom w:val="0"/>
                              <w:divBdr>
                                <w:top w:val="none" w:sz="0" w:space="0" w:color="auto"/>
                                <w:left w:val="none" w:sz="0" w:space="0" w:color="auto"/>
                                <w:bottom w:val="none" w:sz="0" w:space="0" w:color="auto"/>
                                <w:right w:val="none" w:sz="0" w:space="0" w:color="auto"/>
                              </w:divBdr>
                            </w:div>
                          </w:divsChild>
                        </w:div>
                        <w:div w:id="931277269">
                          <w:marLeft w:val="0"/>
                          <w:marRight w:val="0"/>
                          <w:marTop w:val="0"/>
                          <w:marBottom w:val="0"/>
                          <w:divBdr>
                            <w:top w:val="none" w:sz="0" w:space="0" w:color="auto"/>
                            <w:left w:val="none" w:sz="0" w:space="0" w:color="auto"/>
                            <w:bottom w:val="none" w:sz="0" w:space="0" w:color="auto"/>
                            <w:right w:val="none" w:sz="0" w:space="0" w:color="auto"/>
                          </w:divBdr>
                          <w:divsChild>
                            <w:div w:id="1627390213">
                              <w:marLeft w:val="0"/>
                              <w:marRight w:val="0"/>
                              <w:marTop w:val="0"/>
                              <w:marBottom w:val="0"/>
                              <w:divBdr>
                                <w:top w:val="none" w:sz="0" w:space="0" w:color="auto"/>
                                <w:left w:val="none" w:sz="0" w:space="0" w:color="auto"/>
                                <w:bottom w:val="none" w:sz="0" w:space="0" w:color="auto"/>
                                <w:right w:val="none" w:sz="0" w:space="0" w:color="auto"/>
                              </w:divBdr>
                            </w:div>
                          </w:divsChild>
                        </w:div>
                        <w:div w:id="1278952740">
                          <w:marLeft w:val="0"/>
                          <w:marRight w:val="0"/>
                          <w:marTop w:val="0"/>
                          <w:marBottom w:val="0"/>
                          <w:divBdr>
                            <w:top w:val="none" w:sz="0" w:space="0" w:color="auto"/>
                            <w:left w:val="none" w:sz="0" w:space="0" w:color="auto"/>
                            <w:bottom w:val="none" w:sz="0" w:space="0" w:color="auto"/>
                            <w:right w:val="none" w:sz="0" w:space="0" w:color="auto"/>
                          </w:divBdr>
                          <w:divsChild>
                            <w:div w:id="1449078916">
                              <w:marLeft w:val="0"/>
                              <w:marRight w:val="0"/>
                              <w:marTop w:val="0"/>
                              <w:marBottom w:val="0"/>
                              <w:divBdr>
                                <w:top w:val="none" w:sz="0" w:space="0" w:color="auto"/>
                                <w:left w:val="none" w:sz="0" w:space="0" w:color="auto"/>
                                <w:bottom w:val="none" w:sz="0" w:space="0" w:color="auto"/>
                                <w:right w:val="none" w:sz="0" w:space="0" w:color="auto"/>
                              </w:divBdr>
                            </w:div>
                          </w:divsChild>
                        </w:div>
                        <w:div w:id="1655454002">
                          <w:marLeft w:val="0"/>
                          <w:marRight w:val="0"/>
                          <w:marTop w:val="0"/>
                          <w:marBottom w:val="0"/>
                          <w:divBdr>
                            <w:top w:val="none" w:sz="0" w:space="0" w:color="auto"/>
                            <w:left w:val="none" w:sz="0" w:space="0" w:color="auto"/>
                            <w:bottom w:val="none" w:sz="0" w:space="0" w:color="auto"/>
                            <w:right w:val="none" w:sz="0" w:space="0" w:color="auto"/>
                          </w:divBdr>
                          <w:divsChild>
                            <w:div w:id="1265842076">
                              <w:marLeft w:val="0"/>
                              <w:marRight w:val="0"/>
                              <w:marTop w:val="0"/>
                              <w:marBottom w:val="0"/>
                              <w:divBdr>
                                <w:top w:val="none" w:sz="0" w:space="0" w:color="auto"/>
                                <w:left w:val="none" w:sz="0" w:space="0" w:color="auto"/>
                                <w:bottom w:val="none" w:sz="0" w:space="0" w:color="auto"/>
                                <w:right w:val="none" w:sz="0" w:space="0" w:color="auto"/>
                              </w:divBdr>
                            </w:div>
                          </w:divsChild>
                        </w:div>
                        <w:div w:id="1851487224">
                          <w:marLeft w:val="0"/>
                          <w:marRight w:val="0"/>
                          <w:marTop w:val="0"/>
                          <w:marBottom w:val="0"/>
                          <w:divBdr>
                            <w:top w:val="none" w:sz="0" w:space="0" w:color="auto"/>
                            <w:left w:val="none" w:sz="0" w:space="0" w:color="auto"/>
                            <w:bottom w:val="none" w:sz="0" w:space="0" w:color="auto"/>
                            <w:right w:val="none" w:sz="0" w:space="0" w:color="auto"/>
                          </w:divBdr>
                          <w:divsChild>
                            <w:div w:id="935746022">
                              <w:marLeft w:val="0"/>
                              <w:marRight w:val="0"/>
                              <w:marTop w:val="0"/>
                              <w:marBottom w:val="0"/>
                              <w:divBdr>
                                <w:top w:val="none" w:sz="0" w:space="0" w:color="auto"/>
                                <w:left w:val="none" w:sz="0" w:space="0" w:color="auto"/>
                                <w:bottom w:val="none" w:sz="0" w:space="0" w:color="auto"/>
                                <w:right w:val="none" w:sz="0" w:space="0" w:color="auto"/>
                              </w:divBdr>
                            </w:div>
                          </w:divsChild>
                        </w:div>
                        <w:div w:id="2091466895">
                          <w:marLeft w:val="0"/>
                          <w:marRight w:val="0"/>
                          <w:marTop w:val="0"/>
                          <w:marBottom w:val="0"/>
                          <w:divBdr>
                            <w:top w:val="none" w:sz="0" w:space="0" w:color="auto"/>
                            <w:left w:val="none" w:sz="0" w:space="0" w:color="auto"/>
                            <w:bottom w:val="none" w:sz="0" w:space="0" w:color="auto"/>
                            <w:right w:val="none" w:sz="0" w:space="0" w:color="auto"/>
                          </w:divBdr>
                          <w:divsChild>
                            <w:div w:id="335109293">
                              <w:marLeft w:val="0"/>
                              <w:marRight w:val="0"/>
                              <w:marTop w:val="0"/>
                              <w:marBottom w:val="0"/>
                              <w:divBdr>
                                <w:top w:val="none" w:sz="0" w:space="0" w:color="auto"/>
                                <w:left w:val="none" w:sz="0" w:space="0" w:color="auto"/>
                                <w:bottom w:val="none" w:sz="0" w:space="0" w:color="auto"/>
                                <w:right w:val="none" w:sz="0" w:space="0" w:color="auto"/>
                              </w:divBdr>
                            </w:div>
                          </w:divsChild>
                        </w:div>
                        <w:div w:id="2108696784">
                          <w:marLeft w:val="0"/>
                          <w:marRight w:val="0"/>
                          <w:marTop w:val="0"/>
                          <w:marBottom w:val="0"/>
                          <w:divBdr>
                            <w:top w:val="none" w:sz="0" w:space="0" w:color="auto"/>
                            <w:left w:val="none" w:sz="0" w:space="0" w:color="auto"/>
                            <w:bottom w:val="none" w:sz="0" w:space="0" w:color="auto"/>
                            <w:right w:val="none" w:sz="0" w:space="0" w:color="auto"/>
                          </w:divBdr>
                          <w:divsChild>
                            <w:div w:id="9889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0522">
              <w:marLeft w:val="0"/>
              <w:marRight w:val="0"/>
              <w:marTop w:val="0"/>
              <w:marBottom w:val="0"/>
              <w:divBdr>
                <w:top w:val="none" w:sz="0" w:space="0" w:color="auto"/>
                <w:left w:val="none" w:sz="0" w:space="0" w:color="auto"/>
                <w:bottom w:val="none" w:sz="0" w:space="0" w:color="auto"/>
                <w:right w:val="none" w:sz="0" w:space="0" w:color="auto"/>
              </w:divBdr>
              <w:divsChild>
                <w:div w:id="1722630844">
                  <w:marLeft w:val="0"/>
                  <w:marRight w:val="0"/>
                  <w:marTop w:val="0"/>
                  <w:marBottom w:val="0"/>
                  <w:divBdr>
                    <w:top w:val="none" w:sz="0" w:space="0" w:color="auto"/>
                    <w:left w:val="none" w:sz="0" w:space="0" w:color="auto"/>
                    <w:bottom w:val="none" w:sz="0" w:space="0" w:color="auto"/>
                    <w:right w:val="none" w:sz="0" w:space="0" w:color="auto"/>
                  </w:divBdr>
                  <w:divsChild>
                    <w:div w:id="159582888">
                      <w:marLeft w:val="0"/>
                      <w:marRight w:val="0"/>
                      <w:marTop w:val="0"/>
                      <w:marBottom w:val="0"/>
                      <w:divBdr>
                        <w:top w:val="none" w:sz="0" w:space="0" w:color="auto"/>
                        <w:left w:val="none" w:sz="0" w:space="0" w:color="auto"/>
                        <w:bottom w:val="none" w:sz="0" w:space="0" w:color="auto"/>
                        <w:right w:val="none" w:sz="0" w:space="0" w:color="auto"/>
                      </w:divBdr>
                      <w:divsChild>
                        <w:div w:id="646016498">
                          <w:marLeft w:val="0"/>
                          <w:marRight w:val="0"/>
                          <w:marTop w:val="0"/>
                          <w:marBottom w:val="0"/>
                          <w:divBdr>
                            <w:top w:val="none" w:sz="0" w:space="0" w:color="auto"/>
                            <w:left w:val="none" w:sz="0" w:space="0" w:color="auto"/>
                            <w:bottom w:val="none" w:sz="0" w:space="0" w:color="auto"/>
                            <w:right w:val="none" w:sz="0" w:space="0" w:color="auto"/>
                          </w:divBdr>
                          <w:divsChild>
                            <w:div w:id="254552832">
                              <w:marLeft w:val="0"/>
                              <w:marRight w:val="0"/>
                              <w:marTop w:val="0"/>
                              <w:marBottom w:val="0"/>
                              <w:divBdr>
                                <w:top w:val="none" w:sz="0" w:space="0" w:color="auto"/>
                                <w:left w:val="none" w:sz="0" w:space="0" w:color="auto"/>
                                <w:bottom w:val="none" w:sz="0" w:space="0" w:color="auto"/>
                                <w:right w:val="none" w:sz="0" w:space="0" w:color="auto"/>
                              </w:divBdr>
                              <w:divsChild>
                                <w:div w:id="176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342637">
      <w:bodyDiv w:val="1"/>
      <w:marLeft w:val="0"/>
      <w:marRight w:val="0"/>
      <w:marTop w:val="0"/>
      <w:marBottom w:val="0"/>
      <w:divBdr>
        <w:top w:val="none" w:sz="0" w:space="0" w:color="auto"/>
        <w:left w:val="none" w:sz="0" w:space="0" w:color="auto"/>
        <w:bottom w:val="none" w:sz="0" w:space="0" w:color="auto"/>
        <w:right w:val="none" w:sz="0" w:space="0" w:color="auto"/>
      </w:divBdr>
    </w:div>
    <w:div w:id="480849753">
      <w:bodyDiv w:val="1"/>
      <w:marLeft w:val="0"/>
      <w:marRight w:val="0"/>
      <w:marTop w:val="0"/>
      <w:marBottom w:val="0"/>
      <w:divBdr>
        <w:top w:val="none" w:sz="0" w:space="0" w:color="auto"/>
        <w:left w:val="none" w:sz="0" w:space="0" w:color="auto"/>
        <w:bottom w:val="none" w:sz="0" w:space="0" w:color="auto"/>
        <w:right w:val="none" w:sz="0" w:space="0" w:color="auto"/>
      </w:divBdr>
    </w:div>
    <w:div w:id="485509253">
      <w:bodyDiv w:val="1"/>
      <w:marLeft w:val="0"/>
      <w:marRight w:val="0"/>
      <w:marTop w:val="0"/>
      <w:marBottom w:val="0"/>
      <w:divBdr>
        <w:top w:val="none" w:sz="0" w:space="0" w:color="auto"/>
        <w:left w:val="none" w:sz="0" w:space="0" w:color="auto"/>
        <w:bottom w:val="none" w:sz="0" w:space="0" w:color="auto"/>
        <w:right w:val="none" w:sz="0" w:space="0" w:color="auto"/>
      </w:divBdr>
    </w:div>
    <w:div w:id="491675061">
      <w:bodyDiv w:val="1"/>
      <w:marLeft w:val="0"/>
      <w:marRight w:val="0"/>
      <w:marTop w:val="0"/>
      <w:marBottom w:val="0"/>
      <w:divBdr>
        <w:top w:val="none" w:sz="0" w:space="0" w:color="auto"/>
        <w:left w:val="none" w:sz="0" w:space="0" w:color="auto"/>
        <w:bottom w:val="none" w:sz="0" w:space="0" w:color="auto"/>
        <w:right w:val="none" w:sz="0" w:space="0" w:color="auto"/>
      </w:divBdr>
    </w:div>
    <w:div w:id="492915544">
      <w:bodyDiv w:val="1"/>
      <w:marLeft w:val="0"/>
      <w:marRight w:val="0"/>
      <w:marTop w:val="0"/>
      <w:marBottom w:val="0"/>
      <w:divBdr>
        <w:top w:val="none" w:sz="0" w:space="0" w:color="auto"/>
        <w:left w:val="none" w:sz="0" w:space="0" w:color="auto"/>
        <w:bottom w:val="none" w:sz="0" w:space="0" w:color="auto"/>
        <w:right w:val="none" w:sz="0" w:space="0" w:color="auto"/>
      </w:divBdr>
    </w:div>
    <w:div w:id="501044924">
      <w:bodyDiv w:val="1"/>
      <w:marLeft w:val="0"/>
      <w:marRight w:val="0"/>
      <w:marTop w:val="0"/>
      <w:marBottom w:val="0"/>
      <w:divBdr>
        <w:top w:val="none" w:sz="0" w:space="0" w:color="auto"/>
        <w:left w:val="none" w:sz="0" w:space="0" w:color="auto"/>
        <w:bottom w:val="none" w:sz="0" w:space="0" w:color="auto"/>
        <w:right w:val="none" w:sz="0" w:space="0" w:color="auto"/>
      </w:divBdr>
    </w:div>
    <w:div w:id="522673231">
      <w:bodyDiv w:val="1"/>
      <w:marLeft w:val="0"/>
      <w:marRight w:val="0"/>
      <w:marTop w:val="0"/>
      <w:marBottom w:val="0"/>
      <w:divBdr>
        <w:top w:val="none" w:sz="0" w:space="0" w:color="auto"/>
        <w:left w:val="none" w:sz="0" w:space="0" w:color="auto"/>
        <w:bottom w:val="none" w:sz="0" w:space="0" w:color="auto"/>
        <w:right w:val="none" w:sz="0" w:space="0" w:color="auto"/>
      </w:divBdr>
    </w:div>
    <w:div w:id="531960895">
      <w:bodyDiv w:val="1"/>
      <w:marLeft w:val="0"/>
      <w:marRight w:val="0"/>
      <w:marTop w:val="0"/>
      <w:marBottom w:val="0"/>
      <w:divBdr>
        <w:top w:val="none" w:sz="0" w:space="0" w:color="auto"/>
        <w:left w:val="none" w:sz="0" w:space="0" w:color="auto"/>
        <w:bottom w:val="none" w:sz="0" w:space="0" w:color="auto"/>
        <w:right w:val="none" w:sz="0" w:space="0" w:color="auto"/>
      </w:divBdr>
    </w:div>
    <w:div w:id="540168354">
      <w:bodyDiv w:val="1"/>
      <w:marLeft w:val="0"/>
      <w:marRight w:val="0"/>
      <w:marTop w:val="0"/>
      <w:marBottom w:val="0"/>
      <w:divBdr>
        <w:top w:val="none" w:sz="0" w:space="0" w:color="auto"/>
        <w:left w:val="none" w:sz="0" w:space="0" w:color="auto"/>
        <w:bottom w:val="none" w:sz="0" w:space="0" w:color="auto"/>
        <w:right w:val="none" w:sz="0" w:space="0" w:color="auto"/>
      </w:divBdr>
    </w:div>
    <w:div w:id="562646408">
      <w:bodyDiv w:val="1"/>
      <w:marLeft w:val="0"/>
      <w:marRight w:val="0"/>
      <w:marTop w:val="0"/>
      <w:marBottom w:val="0"/>
      <w:divBdr>
        <w:top w:val="none" w:sz="0" w:space="0" w:color="auto"/>
        <w:left w:val="none" w:sz="0" w:space="0" w:color="auto"/>
        <w:bottom w:val="none" w:sz="0" w:space="0" w:color="auto"/>
        <w:right w:val="none" w:sz="0" w:space="0" w:color="auto"/>
      </w:divBdr>
    </w:div>
    <w:div w:id="564686333">
      <w:bodyDiv w:val="1"/>
      <w:marLeft w:val="0"/>
      <w:marRight w:val="0"/>
      <w:marTop w:val="0"/>
      <w:marBottom w:val="0"/>
      <w:divBdr>
        <w:top w:val="none" w:sz="0" w:space="0" w:color="auto"/>
        <w:left w:val="none" w:sz="0" w:space="0" w:color="auto"/>
        <w:bottom w:val="none" w:sz="0" w:space="0" w:color="auto"/>
        <w:right w:val="none" w:sz="0" w:space="0" w:color="auto"/>
      </w:divBdr>
    </w:div>
    <w:div w:id="581331351">
      <w:bodyDiv w:val="1"/>
      <w:marLeft w:val="0"/>
      <w:marRight w:val="0"/>
      <w:marTop w:val="0"/>
      <w:marBottom w:val="0"/>
      <w:divBdr>
        <w:top w:val="none" w:sz="0" w:space="0" w:color="auto"/>
        <w:left w:val="none" w:sz="0" w:space="0" w:color="auto"/>
        <w:bottom w:val="none" w:sz="0" w:space="0" w:color="auto"/>
        <w:right w:val="none" w:sz="0" w:space="0" w:color="auto"/>
      </w:divBdr>
    </w:div>
    <w:div w:id="582955696">
      <w:bodyDiv w:val="1"/>
      <w:marLeft w:val="0"/>
      <w:marRight w:val="0"/>
      <w:marTop w:val="0"/>
      <w:marBottom w:val="0"/>
      <w:divBdr>
        <w:top w:val="none" w:sz="0" w:space="0" w:color="auto"/>
        <w:left w:val="none" w:sz="0" w:space="0" w:color="auto"/>
        <w:bottom w:val="none" w:sz="0" w:space="0" w:color="auto"/>
        <w:right w:val="none" w:sz="0" w:space="0" w:color="auto"/>
      </w:divBdr>
    </w:div>
    <w:div w:id="583615613">
      <w:bodyDiv w:val="1"/>
      <w:marLeft w:val="0"/>
      <w:marRight w:val="0"/>
      <w:marTop w:val="0"/>
      <w:marBottom w:val="0"/>
      <w:divBdr>
        <w:top w:val="none" w:sz="0" w:space="0" w:color="auto"/>
        <w:left w:val="none" w:sz="0" w:space="0" w:color="auto"/>
        <w:bottom w:val="none" w:sz="0" w:space="0" w:color="auto"/>
        <w:right w:val="none" w:sz="0" w:space="0" w:color="auto"/>
      </w:divBdr>
    </w:div>
    <w:div w:id="593974196">
      <w:bodyDiv w:val="1"/>
      <w:marLeft w:val="0"/>
      <w:marRight w:val="0"/>
      <w:marTop w:val="0"/>
      <w:marBottom w:val="0"/>
      <w:divBdr>
        <w:top w:val="none" w:sz="0" w:space="0" w:color="auto"/>
        <w:left w:val="none" w:sz="0" w:space="0" w:color="auto"/>
        <w:bottom w:val="none" w:sz="0" w:space="0" w:color="auto"/>
        <w:right w:val="none" w:sz="0" w:space="0" w:color="auto"/>
      </w:divBdr>
    </w:div>
    <w:div w:id="599416034">
      <w:bodyDiv w:val="1"/>
      <w:marLeft w:val="0"/>
      <w:marRight w:val="0"/>
      <w:marTop w:val="0"/>
      <w:marBottom w:val="0"/>
      <w:divBdr>
        <w:top w:val="none" w:sz="0" w:space="0" w:color="auto"/>
        <w:left w:val="none" w:sz="0" w:space="0" w:color="auto"/>
        <w:bottom w:val="none" w:sz="0" w:space="0" w:color="auto"/>
        <w:right w:val="none" w:sz="0" w:space="0" w:color="auto"/>
      </w:divBdr>
    </w:div>
    <w:div w:id="619335687">
      <w:bodyDiv w:val="1"/>
      <w:marLeft w:val="0"/>
      <w:marRight w:val="0"/>
      <w:marTop w:val="0"/>
      <w:marBottom w:val="0"/>
      <w:divBdr>
        <w:top w:val="none" w:sz="0" w:space="0" w:color="auto"/>
        <w:left w:val="none" w:sz="0" w:space="0" w:color="auto"/>
        <w:bottom w:val="none" w:sz="0" w:space="0" w:color="auto"/>
        <w:right w:val="none" w:sz="0" w:space="0" w:color="auto"/>
      </w:divBdr>
    </w:div>
    <w:div w:id="627661331">
      <w:bodyDiv w:val="1"/>
      <w:marLeft w:val="0"/>
      <w:marRight w:val="0"/>
      <w:marTop w:val="0"/>
      <w:marBottom w:val="0"/>
      <w:divBdr>
        <w:top w:val="none" w:sz="0" w:space="0" w:color="auto"/>
        <w:left w:val="none" w:sz="0" w:space="0" w:color="auto"/>
        <w:bottom w:val="none" w:sz="0" w:space="0" w:color="auto"/>
        <w:right w:val="none" w:sz="0" w:space="0" w:color="auto"/>
      </w:divBdr>
    </w:div>
    <w:div w:id="635529498">
      <w:bodyDiv w:val="1"/>
      <w:marLeft w:val="0"/>
      <w:marRight w:val="0"/>
      <w:marTop w:val="0"/>
      <w:marBottom w:val="0"/>
      <w:divBdr>
        <w:top w:val="none" w:sz="0" w:space="0" w:color="auto"/>
        <w:left w:val="none" w:sz="0" w:space="0" w:color="auto"/>
        <w:bottom w:val="none" w:sz="0" w:space="0" w:color="auto"/>
        <w:right w:val="none" w:sz="0" w:space="0" w:color="auto"/>
      </w:divBdr>
    </w:div>
    <w:div w:id="638802768">
      <w:bodyDiv w:val="1"/>
      <w:marLeft w:val="0"/>
      <w:marRight w:val="0"/>
      <w:marTop w:val="0"/>
      <w:marBottom w:val="0"/>
      <w:divBdr>
        <w:top w:val="none" w:sz="0" w:space="0" w:color="auto"/>
        <w:left w:val="none" w:sz="0" w:space="0" w:color="auto"/>
        <w:bottom w:val="none" w:sz="0" w:space="0" w:color="auto"/>
        <w:right w:val="none" w:sz="0" w:space="0" w:color="auto"/>
      </w:divBdr>
      <w:divsChild>
        <w:div w:id="127287364">
          <w:marLeft w:val="0"/>
          <w:marRight w:val="0"/>
          <w:marTop w:val="0"/>
          <w:marBottom w:val="0"/>
          <w:divBdr>
            <w:top w:val="single" w:sz="2" w:space="0" w:color="D9D9E3"/>
            <w:left w:val="single" w:sz="2" w:space="0" w:color="D9D9E3"/>
            <w:bottom w:val="single" w:sz="2" w:space="0" w:color="D9D9E3"/>
            <w:right w:val="single" w:sz="2" w:space="0" w:color="D9D9E3"/>
          </w:divBdr>
          <w:divsChild>
            <w:div w:id="1166017947">
              <w:marLeft w:val="0"/>
              <w:marRight w:val="0"/>
              <w:marTop w:val="0"/>
              <w:marBottom w:val="0"/>
              <w:divBdr>
                <w:top w:val="single" w:sz="2" w:space="0" w:color="D9D9E3"/>
                <w:left w:val="single" w:sz="2" w:space="0" w:color="D9D9E3"/>
                <w:bottom w:val="single" w:sz="2" w:space="0" w:color="D9D9E3"/>
                <w:right w:val="single" w:sz="2" w:space="0" w:color="D9D9E3"/>
              </w:divBdr>
              <w:divsChild>
                <w:div w:id="321085662">
                  <w:marLeft w:val="0"/>
                  <w:marRight w:val="0"/>
                  <w:marTop w:val="0"/>
                  <w:marBottom w:val="0"/>
                  <w:divBdr>
                    <w:top w:val="single" w:sz="2" w:space="0" w:color="D9D9E3"/>
                    <w:left w:val="single" w:sz="2" w:space="0" w:color="D9D9E3"/>
                    <w:bottom w:val="single" w:sz="2" w:space="0" w:color="D9D9E3"/>
                    <w:right w:val="single" w:sz="2" w:space="0" w:color="D9D9E3"/>
                  </w:divBdr>
                  <w:divsChild>
                    <w:div w:id="1311639563">
                      <w:marLeft w:val="0"/>
                      <w:marRight w:val="0"/>
                      <w:marTop w:val="0"/>
                      <w:marBottom w:val="0"/>
                      <w:divBdr>
                        <w:top w:val="single" w:sz="2" w:space="0" w:color="D9D9E3"/>
                        <w:left w:val="single" w:sz="2" w:space="0" w:color="D9D9E3"/>
                        <w:bottom w:val="single" w:sz="2" w:space="0" w:color="D9D9E3"/>
                        <w:right w:val="single" w:sz="2" w:space="0" w:color="D9D9E3"/>
                      </w:divBdr>
                      <w:divsChild>
                        <w:div w:id="1696927026">
                          <w:marLeft w:val="0"/>
                          <w:marRight w:val="0"/>
                          <w:marTop w:val="0"/>
                          <w:marBottom w:val="0"/>
                          <w:divBdr>
                            <w:top w:val="none" w:sz="0" w:space="0" w:color="auto"/>
                            <w:left w:val="none" w:sz="0" w:space="0" w:color="auto"/>
                            <w:bottom w:val="none" w:sz="0" w:space="0" w:color="auto"/>
                            <w:right w:val="none" w:sz="0" w:space="0" w:color="auto"/>
                          </w:divBdr>
                          <w:divsChild>
                            <w:div w:id="1579556578">
                              <w:marLeft w:val="0"/>
                              <w:marRight w:val="0"/>
                              <w:marTop w:val="100"/>
                              <w:marBottom w:val="100"/>
                              <w:divBdr>
                                <w:top w:val="single" w:sz="2" w:space="0" w:color="D9D9E3"/>
                                <w:left w:val="single" w:sz="2" w:space="0" w:color="D9D9E3"/>
                                <w:bottom w:val="single" w:sz="2" w:space="0" w:color="D9D9E3"/>
                                <w:right w:val="single" w:sz="2" w:space="0" w:color="D9D9E3"/>
                              </w:divBdr>
                              <w:divsChild>
                                <w:div w:id="1240021015">
                                  <w:marLeft w:val="0"/>
                                  <w:marRight w:val="0"/>
                                  <w:marTop w:val="0"/>
                                  <w:marBottom w:val="0"/>
                                  <w:divBdr>
                                    <w:top w:val="single" w:sz="2" w:space="0" w:color="D9D9E3"/>
                                    <w:left w:val="single" w:sz="2" w:space="0" w:color="D9D9E3"/>
                                    <w:bottom w:val="single" w:sz="2" w:space="0" w:color="D9D9E3"/>
                                    <w:right w:val="single" w:sz="2" w:space="0" w:color="D9D9E3"/>
                                  </w:divBdr>
                                  <w:divsChild>
                                    <w:div w:id="36396738">
                                      <w:marLeft w:val="0"/>
                                      <w:marRight w:val="0"/>
                                      <w:marTop w:val="0"/>
                                      <w:marBottom w:val="0"/>
                                      <w:divBdr>
                                        <w:top w:val="single" w:sz="2" w:space="0" w:color="D9D9E3"/>
                                        <w:left w:val="single" w:sz="2" w:space="0" w:color="D9D9E3"/>
                                        <w:bottom w:val="single" w:sz="2" w:space="0" w:color="D9D9E3"/>
                                        <w:right w:val="single" w:sz="2" w:space="0" w:color="D9D9E3"/>
                                      </w:divBdr>
                                      <w:divsChild>
                                        <w:div w:id="2101562023">
                                          <w:marLeft w:val="0"/>
                                          <w:marRight w:val="0"/>
                                          <w:marTop w:val="0"/>
                                          <w:marBottom w:val="0"/>
                                          <w:divBdr>
                                            <w:top w:val="single" w:sz="2" w:space="0" w:color="D9D9E3"/>
                                            <w:left w:val="single" w:sz="2" w:space="0" w:color="D9D9E3"/>
                                            <w:bottom w:val="single" w:sz="2" w:space="0" w:color="D9D9E3"/>
                                            <w:right w:val="single" w:sz="2" w:space="0" w:color="D9D9E3"/>
                                          </w:divBdr>
                                          <w:divsChild>
                                            <w:div w:id="972057073">
                                              <w:marLeft w:val="0"/>
                                              <w:marRight w:val="0"/>
                                              <w:marTop w:val="0"/>
                                              <w:marBottom w:val="0"/>
                                              <w:divBdr>
                                                <w:top w:val="single" w:sz="2" w:space="0" w:color="D9D9E3"/>
                                                <w:left w:val="single" w:sz="2" w:space="0" w:color="D9D9E3"/>
                                                <w:bottom w:val="single" w:sz="2" w:space="0" w:color="D9D9E3"/>
                                                <w:right w:val="single" w:sz="2" w:space="0" w:color="D9D9E3"/>
                                              </w:divBdr>
                                              <w:divsChild>
                                                <w:div w:id="1856385899">
                                                  <w:marLeft w:val="0"/>
                                                  <w:marRight w:val="0"/>
                                                  <w:marTop w:val="0"/>
                                                  <w:marBottom w:val="0"/>
                                                  <w:divBdr>
                                                    <w:top w:val="single" w:sz="2" w:space="0" w:color="D9D9E3"/>
                                                    <w:left w:val="single" w:sz="2" w:space="0" w:color="D9D9E3"/>
                                                    <w:bottom w:val="single" w:sz="2" w:space="0" w:color="D9D9E3"/>
                                                    <w:right w:val="single" w:sz="2" w:space="0" w:color="D9D9E3"/>
                                                  </w:divBdr>
                                                  <w:divsChild>
                                                    <w:div w:id="525949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1112681">
          <w:marLeft w:val="0"/>
          <w:marRight w:val="0"/>
          <w:marTop w:val="0"/>
          <w:marBottom w:val="0"/>
          <w:divBdr>
            <w:top w:val="none" w:sz="0" w:space="0" w:color="auto"/>
            <w:left w:val="none" w:sz="0" w:space="0" w:color="auto"/>
            <w:bottom w:val="none" w:sz="0" w:space="0" w:color="auto"/>
            <w:right w:val="none" w:sz="0" w:space="0" w:color="auto"/>
          </w:divBdr>
        </w:div>
      </w:divsChild>
    </w:div>
    <w:div w:id="649408643">
      <w:bodyDiv w:val="1"/>
      <w:marLeft w:val="0"/>
      <w:marRight w:val="0"/>
      <w:marTop w:val="0"/>
      <w:marBottom w:val="0"/>
      <w:divBdr>
        <w:top w:val="none" w:sz="0" w:space="0" w:color="auto"/>
        <w:left w:val="none" w:sz="0" w:space="0" w:color="auto"/>
        <w:bottom w:val="none" w:sz="0" w:space="0" w:color="auto"/>
        <w:right w:val="none" w:sz="0" w:space="0" w:color="auto"/>
      </w:divBdr>
    </w:div>
    <w:div w:id="650521789">
      <w:bodyDiv w:val="1"/>
      <w:marLeft w:val="0"/>
      <w:marRight w:val="0"/>
      <w:marTop w:val="0"/>
      <w:marBottom w:val="0"/>
      <w:divBdr>
        <w:top w:val="none" w:sz="0" w:space="0" w:color="auto"/>
        <w:left w:val="none" w:sz="0" w:space="0" w:color="auto"/>
        <w:bottom w:val="none" w:sz="0" w:space="0" w:color="auto"/>
        <w:right w:val="none" w:sz="0" w:space="0" w:color="auto"/>
      </w:divBdr>
    </w:div>
    <w:div w:id="665401465">
      <w:bodyDiv w:val="1"/>
      <w:marLeft w:val="0"/>
      <w:marRight w:val="0"/>
      <w:marTop w:val="0"/>
      <w:marBottom w:val="0"/>
      <w:divBdr>
        <w:top w:val="none" w:sz="0" w:space="0" w:color="auto"/>
        <w:left w:val="none" w:sz="0" w:space="0" w:color="auto"/>
        <w:bottom w:val="none" w:sz="0" w:space="0" w:color="auto"/>
        <w:right w:val="none" w:sz="0" w:space="0" w:color="auto"/>
      </w:divBdr>
    </w:div>
    <w:div w:id="666325808">
      <w:bodyDiv w:val="1"/>
      <w:marLeft w:val="0"/>
      <w:marRight w:val="0"/>
      <w:marTop w:val="0"/>
      <w:marBottom w:val="0"/>
      <w:divBdr>
        <w:top w:val="none" w:sz="0" w:space="0" w:color="auto"/>
        <w:left w:val="none" w:sz="0" w:space="0" w:color="auto"/>
        <w:bottom w:val="none" w:sz="0" w:space="0" w:color="auto"/>
        <w:right w:val="none" w:sz="0" w:space="0" w:color="auto"/>
      </w:divBdr>
    </w:div>
    <w:div w:id="667293230">
      <w:bodyDiv w:val="1"/>
      <w:marLeft w:val="0"/>
      <w:marRight w:val="0"/>
      <w:marTop w:val="0"/>
      <w:marBottom w:val="0"/>
      <w:divBdr>
        <w:top w:val="none" w:sz="0" w:space="0" w:color="auto"/>
        <w:left w:val="none" w:sz="0" w:space="0" w:color="auto"/>
        <w:bottom w:val="none" w:sz="0" w:space="0" w:color="auto"/>
        <w:right w:val="none" w:sz="0" w:space="0" w:color="auto"/>
      </w:divBdr>
    </w:div>
    <w:div w:id="667363307">
      <w:bodyDiv w:val="1"/>
      <w:marLeft w:val="0"/>
      <w:marRight w:val="0"/>
      <w:marTop w:val="0"/>
      <w:marBottom w:val="0"/>
      <w:divBdr>
        <w:top w:val="none" w:sz="0" w:space="0" w:color="auto"/>
        <w:left w:val="none" w:sz="0" w:space="0" w:color="auto"/>
        <w:bottom w:val="none" w:sz="0" w:space="0" w:color="auto"/>
        <w:right w:val="none" w:sz="0" w:space="0" w:color="auto"/>
      </w:divBdr>
    </w:div>
    <w:div w:id="668213847">
      <w:bodyDiv w:val="1"/>
      <w:marLeft w:val="0"/>
      <w:marRight w:val="0"/>
      <w:marTop w:val="0"/>
      <w:marBottom w:val="0"/>
      <w:divBdr>
        <w:top w:val="none" w:sz="0" w:space="0" w:color="auto"/>
        <w:left w:val="none" w:sz="0" w:space="0" w:color="auto"/>
        <w:bottom w:val="none" w:sz="0" w:space="0" w:color="auto"/>
        <w:right w:val="none" w:sz="0" w:space="0" w:color="auto"/>
      </w:divBdr>
    </w:div>
    <w:div w:id="671952406">
      <w:bodyDiv w:val="1"/>
      <w:marLeft w:val="0"/>
      <w:marRight w:val="0"/>
      <w:marTop w:val="0"/>
      <w:marBottom w:val="0"/>
      <w:divBdr>
        <w:top w:val="none" w:sz="0" w:space="0" w:color="auto"/>
        <w:left w:val="none" w:sz="0" w:space="0" w:color="auto"/>
        <w:bottom w:val="none" w:sz="0" w:space="0" w:color="auto"/>
        <w:right w:val="none" w:sz="0" w:space="0" w:color="auto"/>
      </w:divBdr>
    </w:div>
    <w:div w:id="674266777">
      <w:bodyDiv w:val="1"/>
      <w:marLeft w:val="0"/>
      <w:marRight w:val="0"/>
      <w:marTop w:val="0"/>
      <w:marBottom w:val="0"/>
      <w:divBdr>
        <w:top w:val="none" w:sz="0" w:space="0" w:color="auto"/>
        <w:left w:val="none" w:sz="0" w:space="0" w:color="auto"/>
        <w:bottom w:val="none" w:sz="0" w:space="0" w:color="auto"/>
        <w:right w:val="none" w:sz="0" w:space="0" w:color="auto"/>
      </w:divBdr>
    </w:div>
    <w:div w:id="676880355">
      <w:bodyDiv w:val="1"/>
      <w:marLeft w:val="0"/>
      <w:marRight w:val="0"/>
      <w:marTop w:val="0"/>
      <w:marBottom w:val="0"/>
      <w:divBdr>
        <w:top w:val="none" w:sz="0" w:space="0" w:color="auto"/>
        <w:left w:val="none" w:sz="0" w:space="0" w:color="auto"/>
        <w:bottom w:val="none" w:sz="0" w:space="0" w:color="auto"/>
        <w:right w:val="none" w:sz="0" w:space="0" w:color="auto"/>
      </w:divBdr>
    </w:div>
    <w:div w:id="679086552">
      <w:bodyDiv w:val="1"/>
      <w:marLeft w:val="0"/>
      <w:marRight w:val="0"/>
      <w:marTop w:val="0"/>
      <w:marBottom w:val="0"/>
      <w:divBdr>
        <w:top w:val="none" w:sz="0" w:space="0" w:color="auto"/>
        <w:left w:val="none" w:sz="0" w:space="0" w:color="auto"/>
        <w:bottom w:val="none" w:sz="0" w:space="0" w:color="auto"/>
        <w:right w:val="none" w:sz="0" w:space="0" w:color="auto"/>
      </w:divBdr>
    </w:div>
    <w:div w:id="679938731">
      <w:bodyDiv w:val="1"/>
      <w:marLeft w:val="0"/>
      <w:marRight w:val="0"/>
      <w:marTop w:val="0"/>
      <w:marBottom w:val="0"/>
      <w:divBdr>
        <w:top w:val="none" w:sz="0" w:space="0" w:color="auto"/>
        <w:left w:val="none" w:sz="0" w:space="0" w:color="auto"/>
        <w:bottom w:val="none" w:sz="0" w:space="0" w:color="auto"/>
        <w:right w:val="none" w:sz="0" w:space="0" w:color="auto"/>
      </w:divBdr>
    </w:div>
    <w:div w:id="680156538">
      <w:bodyDiv w:val="1"/>
      <w:marLeft w:val="0"/>
      <w:marRight w:val="0"/>
      <w:marTop w:val="0"/>
      <w:marBottom w:val="0"/>
      <w:divBdr>
        <w:top w:val="none" w:sz="0" w:space="0" w:color="auto"/>
        <w:left w:val="none" w:sz="0" w:space="0" w:color="auto"/>
        <w:bottom w:val="none" w:sz="0" w:space="0" w:color="auto"/>
        <w:right w:val="none" w:sz="0" w:space="0" w:color="auto"/>
      </w:divBdr>
    </w:div>
    <w:div w:id="684017948">
      <w:bodyDiv w:val="1"/>
      <w:marLeft w:val="0"/>
      <w:marRight w:val="0"/>
      <w:marTop w:val="0"/>
      <w:marBottom w:val="0"/>
      <w:divBdr>
        <w:top w:val="none" w:sz="0" w:space="0" w:color="auto"/>
        <w:left w:val="none" w:sz="0" w:space="0" w:color="auto"/>
        <w:bottom w:val="none" w:sz="0" w:space="0" w:color="auto"/>
        <w:right w:val="none" w:sz="0" w:space="0" w:color="auto"/>
      </w:divBdr>
    </w:div>
    <w:div w:id="685709971">
      <w:bodyDiv w:val="1"/>
      <w:marLeft w:val="0"/>
      <w:marRight w:val="0"/>
      <w:marTop w:val="0"/>
      <w:marBottom w:val="0"/>
      <w:divBdr>
        <w:top w:val="none" w:sz="0" w:space="0" w:color="auto"/>
        <w:left w:val="none" w:sz="0" w:space="0" w:color="auto"/>
        <w:bottom w:val="none" w:sz="0" w:space="0" w:color="auto"/>
        <w:right w:val="none" w:sz="0" w:space="0" w:color="auto"/>
      </w:divBdr>
    </w:div>
    <w:div w:id="686060022">
      <w:bodyDiv w:val="1"/>
      <w:marLeft w:val="0"/>
      <w:marRight w:val="0"/>
      <w:marTop w:val="0"/>
      <w:marBottom w:val="0"/>
      <w:divBdr>
        <w:top w:val="none" w:sz="0" w:space="0" w:color="auto"/>
        <w:left w:val="none" w:sz="0" w:space="0" w:color="auto"/>
        <w:bottom w:val="none" w:sz="0" w:space="0" w:color="auto"/>
        <w:right w:val="none" w:sz="0" w:space="0" w:color="auto"/>
      </w:divBdr>
    </w:div>
    <w:div w:id="687679783">
      <w:bodyDiv w:val="1"/>
      <w:marLeft w:val="0"/>
      <w:marRight w:val="0"/>
      <w:marTop w:val="0"/>
      <w:marBottom w:val="0"/>
      <w:divBdr>
        <w:top w:val="none" w:sz="0" w:space="0" w:color="auto"/>
        <w:left w:val="none" w:sz="0" w:space="0" w:color="auto"/>
        <w:bottom w:val="none" w:sz="0" w:space="0" w:color="auto"/>
        <w:right w:val="none" w:sz="0" w:space="0" w:color="auto"/>
      </w:divBdr>
    </w:div>
    <w:div w:id="687948250">
      <w:bodyDiv w:val="1"/>
      <w:marLeft w:val="0"/>
      <w:marRight w:val="0"/>
      <w:marTop w:val="0"/>
      <w:marBottom w:val="0"/>
      <w:divBdr>
        <w:top w:val="none" w:sz="0" w:space="0" w:color="auto"/>
        <w:left w:val="none" w:sz="0" w:space="0" w:color="auto"/>
        <w:bottom w:val="none" w:sz="0" w:space="0" w:color="auto"/>
        <w:right w:val="none" w:sz="0" w:space="0" w:color="auto"/>
      </w:divBdr>
    </w:div>
    <w:div w:id="697391219">
      <w:bodyDiv w:val="1"/>
      <w:marLeft w:val="0"/>
      <w:marRight w:val="0"/>
      <w:marTop w:val="0"/>
      <w:marBottom w:val="0"/>
      <w:divBdr>
        <w:top w:val="none" w:sz="0" w:space="0" w:color="auto"/>
        <w:left w:val="none" w:sz="0" w:space="0" w:color="auto"/>
        <w:bottom w:val="none" w:sz="0" w:space="0" w:color="auto"/>
        <w:right w:val="none" w:sz="0" w:space="0" w:color="auto"/>
      </w:divBdr>
    </w:div>
    <w:div w:id="701054143">
      <w:bodyDiv w:val="1"/>
      <w:marLeft w:val="0"/>
      <w:marRight w:val="0"/>
      <w:marTop w:val="0"/>
      <w:marBottom w:val="0"/>
      <w:divBdr>
        <w:top w:val="none" w:sz="0" w:space="0" w:color="auto"/>
        <w:left w:val="none" w:sz="0" w:space="0" w:color="auto"/>
        <w:bottom w:val="none" w:sz="0" w:space="0" w:color="auto"/>
        <w:right w:val="none" w:sz="0" w:space="0" w:color="auto"/>
      </w:divBdr>
      <w:divsChild>
        <w:div w:id="4864439">
          <w:marLeft w:val="450"/>
          <w:marRight w:val="0"/>
          <w:marTop w:val="0"/>
          <w:marBottom w:val="0"/>
          <w:divBdr>
            <w:top w:val="none" w:sz="0" w:space="0" w:color="auto"/>
            <w:left w:val="none" w:sz="0" w:space="0" w:color="auto"/>
            <w:bottom w:val="none" w:sz="0" w:space="0" w:color="auto"/>
            <w:right w:val="none" w:sz="0" w:space="0" w:color="auto"/>
          </w:divBdr>
        </w:div>
      </w:divsChild>
    </w:div>
    <w:div w:id="701975752">
      <w:bodyDiv w:val="1"/>
      <w:marLeft w:val="0"/>
      <w:marRight w:val="0"/>
      <w:marTop w:val="0"/>
      <w:marBottom w:val="0"/>
      <w:divBdr>
        <w:top w:val="none" w:sz="0" w:space="0" w:color="auto"/>
        <w:left w:val="none" w:sz="0" w:space="0" w:color="auto"/>
        <w:bottom w:val="none" w:sz="0" w:space="0" w:color="auto"/>
        <w:right w:val="none" w:sz="0" w:space="0" w:color="auto"/>
      </w:divBdr>
    </w:div>
    <w:div w:id="704522914">
      <w:bodyDiv w:val="1"/>
      <w:marLeft w:val="0"/>
      <w:marRight w:val="0"/>
      <w:marTop w:val="0"/>
      <w:marBottom w:val="0"/>
      <w:divBdr>
        <w:top w:val="none" w:sz="0" w:space="0" w:color="auto"/>
        <w:left w:val="none" w:sz="0" w:space="0" w:color="auto"/>
        <w:bottom w:val="none" w:sz="0" w:space="0" w:color="auto"/>
        <w:right w:val="none" w:sz="0" w:space="0" w:color="auto"/>
      </w:divBdr>
    </w:div>
    <w:div w:id="710542151">
      <w:bodyDiv w:val="1"/>
      <w:marLeft w:val="0"/>
      <w:marRight w:val="0"/>
      <w:marTop w:val="0"/>
      <w:marBottom w:val="0"/>
      <w:divBdr>
        <w:top w:val="none" w:sz="0" w:space="0" w:color="auto"/>
        <w:left w:val="none" w:sz="0" w:space="0" w:color="auto"/>
        <w:bottom w:val="none" w:sz="0" w:space="0" w:color="auto"/>
        <w:right w:val="none" w:sz="0" w:space="0" w:color="auto"/>
      </w:divBdr>
    </w:div>
    <w:div w:id="712583234">
      <w:bodyDiv w:val="1"/>
      <w:marLeft w:val="0"/>
      <w:marRight w:val="0"/>
      <w:marTop w:val="0"/>
      <w:marBottom w:val="0"/>
      <w:divBdr>
        <w:top w:val="none" w:sz="0" w:space="0" w:color="auto"/>
        <w:left w:val="none" w:sz="0" w:space="0" w:color="auto"/>
        <w:bottom w:val="none" w:sz="0" w:space="0" w:color="auto"/>
        <w:right w:val="none" w:sz="0" w:space="0" w:color="auto"/>
      </w:divBdr>
    </w:div>
    <w:div w:id="727611688">
      <w:bodyDiv w:val="1"/>
      <w:marLeft w:val="0"/>
      <w:marRight w:val="0"/>
      <w:marTop w:val="0"/>
      <w:marBottom w:val="0"/>
      <w:divBdr>
        <w:top w:val="none" w:sz="0" w:space="0" w:color="auto"/>
        <w:left w:val="none" w:sz="0" w:space="0" w:color="auto"/>
        <w:bottom w:val="none" w:sz="0" w:space="0" w:color="auto"/>
        <w:right w:val="none" w:sz="0" w:space="0" w:color="auto"/>
      </w:divBdr>
    </w:div>
    <w:div w:id="730732295">
      <w:bodyDiv w:val="1"/>
      <w:marLeft w:val="0"/>
      <w:marRight w:val="0"/>
      <w:marTop w:val="0"/>
      <w:marBottom w:val="0"/>
      <w:divBdr>
        <w:top w:val="none" w:sz="0" w:space="0" w:color="auto"/>
        <w:left w:val="none" w:sz="0" w:space="0" w:color="auto"/>
        <w:bottom w:val="none" w:sz="0" w:space="0" w:color="auto"/>
        <w:right w:val="none" w:sz="0" w:space="0" w:color="auto"/>
      </w:divBdr>
    </w:div>
    <w:div w:id="733085932">
      <w:bodyDiv w:val="1"/>
      <w:marLeft w:val="0"/>
      <w:marRight w:val="0"/>
      <w:marTop w:val="0"/>
      <w:marBottom w:val="0"/>
      <w:divBdr>
        <w:top w:val="none" w:sz="0" w:space="0" w:color="auto"/>
        <w:left w:val="none" w:sz="0" w:space="0" w:color="auto"/>
        <w:bottom w:val="none" w:sz="0" w:space="0" w:color="auto"/>
        <w:right w:val="none" w:sz="0" w:space="0" w:color="auto"/>
      </w:divBdr>
    </w:div>
    <w:div w:id="741370139">
      <w:bodyDiv w:val="1"/>
      <w:marLeft w:val="0"/>
      <w:marRight w:val="0"/>
      <w:marTop w:val="0"/>
      <w:marBottom w:val="0"/>
      <w:divBdr>
        <w:top w:val="none" w:sz="0" w:space="0" w:color="auto"/>
        <w:left w:val="none" w:sz="0" w:space="0" w:color="auto"/>
        <w:bottom w:val="none" w:sz="0" w:space="0" w:color="auto"/>
        <w:right w:val="none" w:sz="0" w:space="0" w:color="auto"/>
      </w:divBdr>
    </w:div>
    <w:div w:id="741759265">
      <w:bodyDiv w:val="1"/>
      <w:marLeft w:val="0"/>
      <w:marRight w:val="0"/>
      <w:marTop w:val="0"/>
      <w:marBottom w:val="0"/>
      <w:divBdr>
        <w:top w:val="none" w:sz="0" w:space="0" w:color="auto"/>
        <w:left w:val="none" w:sz="0" w:space="0" w:color="auto"/>
        <w:bottom w:val="none" w:sz="0" w:space="0" w:color="auto"/>
        <w:right w:val="none" w:sz="0" w:space="0" w:color="auto"/>
      </w:divBdr>
    </w:div>
    <w:div w:id="743142148">
      <w:bodyDiv w:val="1"/>
      <w:marLeft w:val="0"/>
      <w:marRight w:val="0"/>
      <w:marTop w:val="0"/>
      <w:marBottom w:val="0"/>
      <w:divBdr>
        <w:top w:val="none" w:sz="0" w:space="0" w:color="auto"/>
        <w:left w:val="none" w:sz="0" w:space="0" w:color="auto"/>
        <w:bottom w:val="none" w:sz="0" w:space="0" w:color="auto"/>
        <w:right w:val="none" w:sz="0" w:space="0" w:color="auto"/>
      </w:divBdr>
    </w:div>
    <w:div w:id="744642475">
      <w:bodyDiv w:val="1"/>
      <w:marLeft w:val="0"/>
      <w:marRight w:val="0"/>
      <w:marTop w:val="0"/>
      <w:marBottom w:val="0"/>
      <w:divBdr>
        <w:top w:val="none" w:sz="0" w:space="0" w:color="auto"/>
        <w:left w:val="none" w:sz="0" w:space="0" w:color="auto"/>
        <w:bottom w:val="none" w:sz="0" w:space="0" w:color="auto"/>
        <w:right w:val="none" w:sz="0" w:space="0" w:color="auto"/>
      </w:divBdr>
    </w:div>
    <w:div w:id="744763927">
      <w:bodyDiv w:val="1"/>
      <w:marLeft w:val="0"/>
      <w:marRight w:val="0"/>
      <w:marTop w:val="0"/>
      <w:marBottom w:val="0"/>
      <w:divBdr>
        <w:top w:val="none" w:sz="0" w:space="0" w:color="auto"/>
        <w:left w:val="none" w:sz="0" w:space="0" w:color="auto"/>
        <w:bottom w:val="none" w:sz="0" w:space="0" w:color="auto"/>
        <w:right w:val="none" w:sz="0" w:space="0" w:color="auto"/>
      </w:divBdr>
    </w:div>
    <w:div w:id="747773764">
      <w:bodyDiv w:val="1"/>
      <w:marLeft w:val="0"/>
      <w:marRight w:val="0"/>
      <w:marTop w:val="0"/>
      <w:marBottom w:val="0"/>
      <w:divBdr>
        <w:top w:val="none" w:sz="0" w:space="0" w:color="auto"/>
        <w:left w:val="none" w:sz="0" w:space="0" w:color="auto"/>
        <w:bottom w:val="none" w:sz="0" w:space="0" w:color="auto"/>
        <w:right w:val="none" w:sz="0" w:space="0" w:color="auto"/>
      </w:divBdr>
      <w:divsChild>
        <w:div w:id="769936607">
          <w:marLeft w:val="0"/>
          <w:marRight w:val="0"/>
          <w:marTop w:val="0"/>
          <w:marBottom w:val="0"/>
          <w:divBdr>
            <w:top w:val="none" w:sz="0" w:space="0" w:color="auto"/>
            <w:left w:val="none" w:sz="0" w:space="0" w:color="auto"/>
            <w:bottom w:val="none" w:sz="0" w:space="0" w:color="auto"/>
            <w:right w:val="none" w:sz="0" w:space="0" w:color="auto"/>
          </w:divBdr>
          <w:divsChild>
            <w:div w:id="270211919">
              <w:marLeft w:val="0"/>
              <w:marRight w:val="0"/>
              <w:marTop w:val="0"/>
              <w:marBottom w:val="0"/>
              <w:divBdr>
                <w:top w:val="none" w:sz="0" w:space="0" w:color="auto"/>
                <w:left w:val="none" w:sz="0" w:space="0" w:color="auto"/>
                <w:bottom w:val="none" w:sz="0" w:space="0" w:color="auto"/>
                <w:right w:val="none" w:sz="0" w:space="0" w:color="auto"/>
              </w:divBdr>
              <w:divsChild>
                <w:div w:id="532696043">
                  <w:marLeft w:val="0"/>
                  <w:marRight w:val="0"/>
                  <w:marTop w:val="0"/>
                  <w:marBottom w:val="0"/>
                  <w:divBdr>
                    <w:top w:val="none" w:sz="0" w:space="0" w:color="auto"/>
                    <w:left w:val="none" w:sz="0" w:space="0" w:color="auto"/>
                    <w:bottom w:val="none" w:sz="0" w:space="0" w:color="auto"/>
                    <w:right w:val="none" w:sz="0" w:space="0" w:color="auto"/>
                  </w:divBdr>
                  <w:divsChild>
                    <w:div w:id="1280335239">
                      <w:marLeft w:val="0"/>
                      <w:marRight w:val="0"/>
                      <w:marTop w:val="0"/>
                      <w:marBottom w:val="0"/>
                      <w:divBdr>
                        <w:top w:val="none" w:sz="0" w:space="0" w:color="auto"/>
                        <w:left w:val="none" w:sz="0" w:space="0" w:color="auto"/>
                        <w:bottom w:val="none" w:sz="0" w:space="0" w:color="auto"/>
                        <w:right w:val="none" w:sz="0" w:space="0" w:color="auto"/>
                      </w:divBdr>
                      <w:divsChild>
                        <w:div w:id="12062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3183">
      <w:bodyDiv w:val="1"/>
      <w:marLeft w:val="0"/>
      <w:marRight w:val="0"/>
      <w:marTop w:val="0"/>
      <w:marBottom w:val="0"/>
      <w:divBdr>
        <w:top w:val="none" w:sz="0" w:space="0" w:color="auto"/>
        <w:left w:val="none" w:sz="0" w:space="0" w:color="auto"/>
        <w:bottom w:val="none" w:sz="0" w:space="0" w:color="auto"/>
        <w:right w:val="none" w:sz="0" w:space="0" w:color="auto"/>
      </w:divBdr>
    </w:div>
    <w:div w:id="766343337">
      <w:bodyDiv w:val="1"/>
      <w:marLeft w:val="0"/>
      <w:marRight w:val="0"/>
      <w:marTop w:val="0"/>
      <w:marBottom w:val="0"/>
      <w:divBdr>
        <w:top w:val="none" w:sz="0" w:space="0" w:color="auto"/>
        <w:left w:val="none" w:sz="0" w:space="0" w:color="auto"/>
        <w:bottom w:val="none" w:sz="0" w:space="0" w:color="auto"/>
        <w:right w:val="none" w:sz="0" w:space="0" w:color="auto"/>
      </w:divBdr>
    </w:div>
    <w:div w:id="771511677">
      <w:bodyDiv w:val="1"/>
      <w:marLeft w:val="0"/>
      <w:marRight w:val="0"/>
      <w:marTop w:val="0"/>
      <w:marBottom w:val="0"/>
      <w:divBdr>
        <w:top w:val="none" w:sz="0" w:space="0" w:color="auto"/>
        <w:left w:val="none" w:sz="0" w:space="0" w:color="auto"/>
        <w:bottom w:val="none" w:sz="0" w:space="0" w:color="auto"/>
        <w:right w:val="none" w:sz="0" w:space="0" w:color="auto"/>
      </w:divBdr>
    </w:div>
    <w:div w:id="772240540">
      <w:bodyDiv w:val="1"/>
      <w:marLeft w:val="0"/>
      <w:marRight w:val="0"/>
      <w:marTop w:val="0"/>
      <w:marBottom w:val="0"/>
      <w:divBdr>
        <w:top w:val="none" w:sz="0" w:space="0" w:color="auto"/>
        <w:left w:val="none" w:sz="0" w:space="0" w:color="auto"/>
        <w:bottom w:val="none" w:sz="0" w:space="0" w:color="auto"/>
        <w:right w:val="none" w:sz="0" w:space="0" w:color="auto"/>
      </w:divBdr>
    </w:div>
    <w:div w:id="774252928">
      <w:bodyDiv w:val="1"/>
      <w:marLeft w:val="0"/>
      <w:marRight w:val="0"/>
      <w:marTop w:val="0"/>
      <w:marBottom w:val="0"/>
      <w:divBdr>
        <w:top w:val="none" w:sz="0" w:space="0" w:color="auto"/>
        <w:left w:val="none" w:sz="0" w:space="0" w:color="auto"/>
        <w:bottom w:val="none" w:sz="0" w:space="0" w:color="auto"/>
        <w:right w:val="none" w:sz="0" w:space="0" w:color="auto"/>
      </w:divBdr>
    </w:div>
    <w:div w:id="775948547">
      <w:bodyDiv w:val="1"/>
      <w:marLeft w:val="0"/>
      <w:marRight w:val="0"/>
      <w:marTop w:val="0"/>
      <w:marBottom w:val="0"/>
      <w:divBdr>
        <w:top w:val="none" w:sz="0" w:space="0" w:color="auto"/>
        <w:left w:val="none" w:sz="0" w:space="0" w:color="auto"/>
        <w:bottom w:val="none" w:sz="0" w:space="0" w:color="auto"/>
        <w:right w:val="none" w:sz="0" w:space="0" w:color="auto"/>
      </w:divBdr>
    </w:div>
    <w:div w:id="776872649">
      <w:bodyDiv w:val="1"/>
      <w:marLeft w:val="0"/>
      <w:marRight w:val="0"/>
      <w:marTop w:val="0"/>
      <w:marBottom w:val="0"/>
      <w:divBdr>
        <w:top w:val="none" w:sz="0" w:space="0" w:color="auto"/>
        <w:left w:val="none" w:sz="0" w:space="0" w:color="auto"/>
        <w:bottom w:val="none" w:sz="0" w:space="0" w:color="auto"/>
        <w:right w:val="none" w:sz="0" w:space="0" w:color="auto"/>
      </w:divBdr>
    </w:div>
    <w:div w:id="778259049">
      <w:bodyDiv w:val="1"/>
      <w:marLeft w:val="0"/>
      <w:marRight w:val="0"/>
      <w:marTop w:val="0"/>
      <w:marBottom w:val="0"/>
      <w:divBdr>
        <w:top w:val="none" w:sz="0" w:space="0" w:color="auto"/>
        <w:left w:val="none" w:sz="0" w:space="0" w:color="auto"/>
        <w:bottom w:val="none" w:sz="0" w:space="0" w:color="auto"/>
        <w:right w:val="none" w:sz="0" w:space="0" w:color="auto"/>
      </w:divBdr>
    </w:div>
    <w:div w:id="779683248">
      <w:bodyDiv w:val="1"/>
      <w:marLeft w:val="0"/>
      <w:marRight w:val="0"/>
      <w:marTop w:val="0"/>
      <w:marBottom w:val="0"/>
      <w:divBdr>
        <w:top w:val="none" w:sz="0" w:space="0" w:color="auto"/>
        <w:left w:val="none" w:sz="0" w:space="0" w:color="auto"/>
        <w:bottom w:val="none" w:sz="0" w:space="0" w:color="auto"/>
        <w:right w:val="none" w:sz="0" w:space="0" w:color="auto"/>
      </w:divBdr>
    </w:div>
    <w:div w:id="782648500">
      <w:bodyDiv w:val="1"/>
      <w:marLeft w:val="0"/>
      <w:marRight w:val="0"/>
      <w:marTop w:val="0"/>
      <w:marBottom w:val="0"/>
      <w:divBdr>
        <w:top w:val="none" w:sz="0" w:space="0" w:color="auto"/>
        <w:left w:val="none" w:sz="0" w:space="0" w:color="auto"/>
        <w:bottom w:val="none" w:sz="0" w:space="0" w:color="auto"/>
        <w:right w:val="none" w:sz="0" w:space="0" w:color="auto"/>
      </w:divBdr>
    </w:div>
    <w:div w:id="783579968">
      <w:bodyDiv w:val="1"/>
      <w:marLeft w:val="0"/>
      <w:marRight w:val="0"/>
      <w:marTop w:val="0"/>
      <w:marBottom w:val="0"/>
      <w:divBdr>
        <w:top w:val="none" w:sz="0" w:space="0" w:color="auto"/>
        <w:left w:val="none" w:sz="0" w:space="0" w:color="auto"/>
        <w:bottom w:val="none" w:sz="0" w:space="0" w:color="auto"/>
        <w:right w:val="none" w:sz="0" w:space="0" w:color="auto"/>
      </w:divBdr>
    </w:div>
    <w:div w:id="789595778">
      <w:bodyDiv w:val="1"/>
      <w:marLeft w:val="0"/>
      <w:marRight w:val="0"/>
      <w:marTop w:val="0"/>
      <w:marBottom w:val="0"/>
      <w:divBdr>
        <w:top w:val="none" w:sz="0" w:space="0" w:color="auto"/>
        <w:left w:val="none" w:sz="0" w:space="0" w:color="auto"/>
        <w:bottom w:val="none" w:sz="0" w:space="0" w:color="auto"/>
        <w:right w:val="none" w:sz="0" w:space="0" w:color="auto"/>
      </w:divBdr>
    </w:div>
    <w:div w:id="791679964">
      <w:bodyDiv w:val="1"/>
      <w:marLeft w:val="0"/>
      <w:marRight w:val="0"/>
      <w:marTop w:val="0"/>
      <w:marBottom w:val="0"/>
      <w:divBdr>
        <w:top w:val="none" w:sz="0" w:space="0" w:color="auto"/>
        <w:left w:val="none" w:sz="0" w:space="0" w:color="auto"/>
        <w:bottom w:val="none" w:sz="0" w:space="0" w:color="auto"/>
        <w:right w:val="none" w:sz="0" w:space="0" w:color="auto"/>
      </w:divBdr>
    </w:div>
    <w:div w:id="794180380">
      <w:bodyDiv w:val="1"/>
      <w:marLeft w:val="0"/>
      <w:marRight w:val="0"/>
      <w:marTop w:val="0"/>
      <w:marBottom w:val="0"/>
      <w:divBdr>
        <w:top w:val="none" w:sz="0" w:space="0" w:color="auto"/>
        <w:left w:val="none" w:sz="0" w:space="0" w:color="auto"/>
        <w:bottom w:val="none" w:sz="0" w:space="0" w:color="auto"/>
        <w:right w:val="none" w:sz="0" w:space="0" w:color="auto"/>
      </w:divBdr>
    </w:div>
    <w:div w:id="797530667">
      <w:bodyDiv w:val="1"/>
      <w:marLeft w:val="0"/>
      <w:marRight w:val="0"/>
      <w:marTop w:val="0"/>
      <w:marBottom w:val="0"/>
      <w:divBdr>
        <w:top w:val="none" w:sz="0" w:space="0" w:color="auto"/>
        <w:left w:val="none" w:sz="0" w:space="0" w:color="auto"/>
        <w:bottom w:val="none" w:sz="0" w:space="0" w:color="auto"/>
        <w:right w:val="none" w:sz="0" w:space="0" w:color="auto"/>
      </w:divBdr>
    </w:div>
    <w:div w:id="799618468">
      <w:bodyDiv w:val="1"/>
      <w:marLeft w:val="0"/>
      <w:marRight w:val="0"/>
      <w:marTop w:val="0"/>
      <w:marBottom w:val="0"/>
      <w:divBdr>
        <w:top w:val="none" w:sz="0" w:space="0" w:color="auto"/>
        <w:left w:val="none" w:sz="0" w:space="0" w:color="auto"/>
        <w:bottom w:val="none" w:sz="0" w:space="0" w:color="auto"/>
        <w:right w:val="none" w:sz="0" w:space="0" w:color="auto"/>
      </w:divBdr>
    </w:div>
    <w:div w:id="805511085">
      <w:bodyDiv w:val="1"/>
      <w:marLeft w:val="0"/>
      <w:marRight w:val="0"/>
      <w:marTop w:val="0"/>
      <w:marBottom w:val="0"/>
      <w:divBdr>
        <w:top w:val="none" w:sz="0" w:space="0" w:color="auto"/>
        <w:left w:val="none" w:sz="0" w:space="0" w:color="auto"/>
        <w:bottom w:val="none" w:sz="0" w:space="0" w:color="auto"/>
        <w:right w:val="none" w:sz="0" w:space="0" w:color="auto"/>
      </w:divBdr>
    </w:div>
    <w:div w:id="831063710">
      <w:bodyDiv w:val="1"/>
      <w:marLeft w:val="0"/>
      <w:marRight w:val="0"/>
      <w:marTop w:val="0"/>
      <w:marBottom w:val="0"/>
      <w:divBdr>
        <w:top w:val="none" w:sz="0" w:space="0" w:color="auto"/>
        <w:left w:val="none" w:sz="0" w:space="0" w:color="auto"/>
        <w:bottom w:val="none" w:sz="0" w:space="0" w:color="auto"/>
        <w:right w:val="none" w:sz="0" w:space="0" w:color="auto"/>
      </w:divBdr>
    </w:div>
    <w:div w:id="831143438">
      <w:bodyDiv w:val="1"/>
      <w:marLeft w:val="0"/>
      <w:marRight w:val="0"/>
      <w:marTop w:val="0"/>
      <w:marBottom w:val="0"/>
      <w:divBdr>
        <w:top w:val="none" w:sz="0" w:space="0" w:color="auto"/>
        <w:left w:val="none" w:sz="0" w:space="0" w:color="auto"/>
        <w:bottom w:val="none" w:sz="0" w:space="0" w:color="auto"/>
        <w:right w:val="none" w:sz="0" w:space="0" w:color="auto"/>
      </w:divBdr>
    </w:div>
    <w:div w:id="831725924">
      <w:bodyDiv w:val="1"/>
      <w:marLeft w:val="0"/>
      <w:marRight w:val="0"/>
      <w:marTop w:val="0"/>
      <w:marBottom w:val="0"/>
      <w:divBdr>
        <w:top w:val="none" w:sz="0" w:space="0" w:color="auto"/>
        <w:left w:val="none" w:sz="0" w:space="0" w:color="auto"/>
        <w:bottom w:val="none" w:sz="0" w:space="0" w:color="auto"/>
        <w:right w:val="none" w:sz="0" w:space="0" w:color="auto"/>
      </w:divBdr>
    </w:div>
    <w:div w:id="833229030">
      <w:bodyDiv w:val="1"/>
      <w:marLeft w:val="0"/>
      <w:marRight w:val="0"/>
      <w:marTop w:val="0"/>
      <w:marBottom w:val="0"/>
      <w:divBdr>
        <w:top w:val="none" w:sz="0" w:space="0" w:color="auto"/>
        <w:left w:val="none" w:sz="0" w:space="0" w:color="auto"/>
        <w:bottom w:val="none" w:sz="0" w:space="0" w:color="auto"/>
        <w:right w:val="none" w:sz="0" w:space="0" w:color="auto"/>
      </w:divBdr>
    </w:div>
    <w:div w:id="838034246">
      <w:bodyDiv w:val="1"/>
      <w:marLeft w:val="0"/>
      <w:marRight w:val="0"/>
      <w:marTop w:val="0"/>
      <w:marBottom w:val="0"/>
      <w:divBdr>
        <w:top w:val="none" w:sz="0" w:space="0" w:color="auto"/>
        <w:left w:val="none" w:sz="0" w:space="0" w:color="auto"/>
        <w:bottom w:val="none" w:sz="0" w:space="0" w:color="auto"/>
        <w:right w:val="none" w:sz="0" w:space="0" w:color="auto"/>
      </w:divBdr>
    </w:div>
    <w:div w:id="840924046">
      <w:bodyDiv w:val="1"/>
      <w:marLeft w:val="0"/>
      <w:marRight w:val="0"/>
      <w:marTop w:val="0"/>
      <w:marBottom w:val="0"/>
      <w:divBdr>
        <w:top w:val="none" w:sz="0" w:space="0" w:color="auto"/>
        <w:left w:val="none" w:sz="0" w:space="0" w:color="auto"/>
        <w:bottom w:val="none" w:sz="0" w:space="0" w:color="auto"/>
        <w:right w:val="none" w:sz="0" w:space="0" w:color="auto"/>
      </w:divBdr>
    </w:div>
    <w:div w:id="844518052">
      <w:bodyDiv w:val="1"/>
      <w:marLeft w:val="0"/>
      <w:marRight w:val="0"/>
      <w:marTop w:val="0"/>
      <w:marBottom w:val="0"/>
      <w:divBdr>
        <w:top w:val="none" w:sz="0" w:space="0" w:color="auto"/>
        <w:left w:val="none" w:sz="0" w:space="0" w:color="auto"/>
        <w:bottom w:val="none" w:sz="0" w:space="0" w:color="auto"/>
        <w:right w:val="none" w:sz="0" w:space="0" w:color="auto"/>
      </w:divBdr>
    </w:div>
    <w:div w:id="850725388">
      <w:bodyDiv w:val="1"/>
      <w:marLeft w:val="0"/>
      <w:marRight w:val="0"/>
      <w:marTop w:val="0"/>
      <w:marBottom w:val="0"/>
      <w:divBdr>
        <w:top w:val="none" w:sz="0" w:space="0" w:color="auto"/>
        <w:left w:val="none" w:sz="0" w:space="0" w:color="auto"/>
        <w:bottom w:val="none" w:sz="0" w:space="0" w:color="auto"/>
        <w:right w:val="none" w:sz="0" w:space="0" w:color="auto"/>
      </w:divBdr>
    </w:div>
    <w:div w:id="869104368">
      <w:bodyDiv w:val="1"/>
      <w:marLeft w:val="0"/>
      <w:marRight w:val="0"/>
      <w:marTop w:val="0"/>
      <w:marBottom w:val="0"/>
      <w:divBdr>
        <w:top w:val="none" w:sz="0" w:space="0" w:color="auto"/>
        <w:left w:val="none" w:sz="0" w:space="0" w:color="auto"/>
        <w:bottom w:val="none" w:sz="0" w:space="0" w:color="auto"/>
        <w:right w:val="none" w:sz="0" w:space="0" w:color="auto"/>
      </w:divBdr>
    </w:div>
    <w:div w:id="875233664">
      <w:bodyDiv w:val="1"/>
      <w:marLeft w:val="0"/>
      <w:marRight w:val="0"/>
      <w:marTop w:val="0"/>
      <w:marBottom w:val="0"/>
      <w:divBdr>
        <w:top w:val="none" w:sz="0" w:space="0" w:color="auto"/>
        <w:left w:val="none" w:sz="0" w:space="0" w:color="auto"/>
        <w:bottom w:val="none" w:sz="0" w:space="0" w:color="auto"/>
        <w:right w:val="none" w:sz="0" w:space="0" w:color="auto"/>
      </w:divBdr>
    </w:div>
    <w:div w:id="875460099">
      <w:bodyDiv w:val="1"/>
      <w:marLeft w:val="0"/>
      <w:marRight w:val="0"/>
      <w:marTop w:val="0"/>
      <w:marBottom w:val="0"/>
      <w:divBdr>
        <w:top w:val="none" w:sz="0" w:space="0" w:color="auto"/>
        <w:left w:val="none" w:sz="0" w:space="0" w:color="auto"/>
        <w:bottom w:val="none" w:sz="0" w:space="0" w:color="auto"/>
        <w:right w:val="none" w:sz="0" w:space="0" w:color="auto"/>
      </w:divBdr>
    </w:div>
    <w:div w:id="881357137">
      <w:bodyDiv w:val="1"/>
      <w:marLeft w:val="0"/>
      <w:marRight w:val="0"/>
      <w:marTop w:val="0"/>
      <w:marBottom w:val="0"/>
      <w:divBdr>
        <w:top w:val="none" w:sz="0" w:space="0" w:color="auto"/>
        <w:left w:val="none" w:sz="0" w:space="0" w:color="auto"/>
        <w:bottom w:val="none" w:sz="0" w:space="0" w:color="auto"/>
        <w:right w:val="none" w:sz="0" w:space="0" w:color="auto"/>
      </w:divBdr>
    </w:div>
    <w:div w:id="883176814">
      <w:bodyDiv w:val="1"/>
      <w:marLeft w:val="0"/>
      <w:marRight w:val="0"/>
      <w:marTop w:val="0"/>
      <w:marBottom w:val="0"/>
      <w:divBdr>
        <w:top w:val="none" w:sz="0" w:space="0" w:color="auto"/>
        <w:left w:val="none" w:sz="0" w:space="0" w:color="auto"/>
        <w:bottom w:val="none" w:sz="0" w:space="0" w:color="auto"/>
        <w:right w:val="none" w:sz="0" w:space="0" w:color="auto"/>
      </w:divBdr>
    </w:div>
    <w:div w:id="895313567">
      <w:bodyDiv w:val="1"/>
      <w:marLeft w:val="0"/>
      <w:marRight w:val="0"/>
      <w:marTop w:val="0"/>
      <w:marBottom w:val="0"/>
      <w:divBdr>
        <w:top w:val="none" w:sz="0" w:space="0" w:color="auto"/>
        <w:left w:val="none" w:sz="0" w:space="0" w:color="auto"/>
        <w:bottom w:val="none" w:sz="0" w:space="0" w:color="auto"/>
        <w:right w:val="none" w:sz="0" w:space="0" w:color="auto"/>
      </w:divBdr>
    </w:div>
    <w:div w:id="898904457">
      <w:bodyDiv w:val="1"/>
      <w:marLeft w:val="0"/>
      <w:marRight w:val="0"/>
      <w:marTop w:val="0"/>
      <w:marBottom w:val="0"/>
      <w:divBdr>
        <w:top w:val="none" w:sz="0" w:space="0" w:color="auto"/>
        <w:left w:val="none" w:sz="0" w:space="0" w:color="auto"/>
        <w:bottom w:val="none" w:sz="0" w:space="0" w:color="auto"/>
        <w:right w:val="none" w:sz="0" w:space="0" w:color="auto"/>
      </w:divBdr>
    </w:div>
    <w:div w:id="903486541">
      <w:bodyDiv w:val="1"/>
      <w:marLeft w:val="0"/>
      <w:marRight w:val="0"/>
      <w:marTop w:val="0"/>
      <w:marBottom w:val="0"/>
      <w:divBdr>
        <w:top w:val="none" w:sz="0" w:space="0" w:color="auto"/>
        <w:left w:val="none" w:sz="0" w:space="0" w:color="auto"/>
        <w:bottom w:val="none" w:sz="0" w:space="0" w:color="auto"/>
        <w:right w:val="none" w:sz="0" w:space="0" w:color="auto"/>
      </w:divBdr>
    </w:div>
    <w:div w:id="906188625">
      <w:bodyDiv w:val="1"/>
      <w:marLeft w:val="0"/>
      <w:marRight w:val="0"/>
      <w:marTop w:val="0"/>
      <w:marBottom w:val="0"/>
      <w:divBdr>
        <w:top w:val="none" w:sz="0" w:space="0" w:color="auto"/>
        <w:left w:val="none" w:sz="0" w:space="0" w:color="auto"/>
        <w:bottom w:val="none" w:sz="0" w:space="0" w:color="auto"/>
        <w:right w:val="none" w:sz="0" w:space="0" w:color="auto"/>
      </w:divBdr>
    </w:div>
    <w:div w:id="919564337">
      <w:bodyDiv w:val="1"/>
      <w:marLeft w:val="0"/>
      <w:marRight w:val="0"/>
      <w:marTop w:val="0"/>
      <w:marBottom w:val="0"/>
      <w:divBdr>
        <w:top w:val="none" w:sz="0" w:space="0" w:color="auto"/>
        <w:left w:val="none" w:sz="0" w:space="0" w:color="auto"/>
        <w:bottom w:val="none" w:sz="0" w:space="0" w:color="auto"/>
        <w:right w:val="none" w:sz="0" w:space="0" w:color="auto"/>
      </w:divBdr>
    </w:div>
    <w:div w:id="925263238">
      <w:bodyDiv w:val="1"/>
      <w:marLeft w:val="0"/>
      <w:marRight w:val="0"/>
      <w:marTop w:val="0"/>
      <w:marBottom w:val="0"/>
      <w:divBdr>
        <w:top w:val="none" w:sz="0" w:space="0" w:color="auto"/>
        <w:left w:val="none" w:sz="0" w:space="0" w:color="auto"/>
        <w:bottom w:val="none" w:sz="0" w:space="0" w:color="auto"/>
        <w:right w:val="none" w:sz="0" w:space="0" w:color="auto"/>
      </w:divBdr>
    </w:div>
    <w:div w:id="930511588">
      <w:bodyDiv w:val="1"/>
      <w:marLeft w:val="0"/>
      <w:marRight w:val="0"/>
      <w:marTop w:val="0"/>
      <w:marBottom w:val="0"/>
      <w:divBdr>
        <w:top w:val="none" w:sz="0" w:space="0" w:color="auto"/>
        <w:left w:val="none" w:sz="0" w:space="0" w:color="auto"/>
        <w:bottom w:val="none" w:sz="0" w:space="0" w:color="auto"/>
        <w:right w:val="none" w:sz="0" w:space="0" w:color="auto"/>
      </w:divBdr>
    </w:div>
    <w:div w:id="931595571">
      <w:bodyDiv w:val="1"/>
      <w:marLeft w:val="0"/>
      <w:marRight w:val="0"/>
      <w:marTop w:val="0"/>
      <w:marBottom w:val="0"/>
      <w:divBdr>
        <w:top w:val="none" w:sz="0" w:space="0" w:color="auto"/>
        <w:left w:val="none" w:sz="0" w:space="0" w:color="auto"/>
        <w:bottom w:val="none" w:sz="0" w:space="0" w:color="auto"/>
        <w:right w:val="none" w:sz="0" w:space="0" w:color="auto"/>
      </w:divBdr>
    </w:div>
    <w:div w:id="932011215">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54214494">
      <w:bodyDiv w:val="1"/>
      <w:marLeft w:val="0"/>
      <w:marRight w:val="0"/>
      <w:marTop w:val="0"/>
      <w:marBottom w:val="0"/>
      <w:divBdr>
        <w:top w:val="none" w:sz="0" w:space="0" w:color="auto"/>
        <w:left w:val="none" w:sz="0" w:space="0" w:color="auto"/>
        <w:bottom w:val="none" w:sz="0" w:space="0" w:color="auto"/>
        <w:right w:val="none" w:sz="0" w:space="0" w:color="auto"/>
      </w:divBdr>
    </w:div>
    <w:div w:id="968702305">
      <w:bodyDiv w:val="1"/>
      <w:marLeft w:val="0"/>
      <w:marRight w:val="0"/>
      <w:marTop w:val="0"/>
      <w:marBottom w:val="0"/>
      <w:divBdr>
        <w:top w:val="none" w:sz="0" w:space="0" w:color="auto"/>
        <w:left w:val="none" w:sz="0" w:space="0" w:color="auto"/>
        <w:bottom w:val="none" w:sz="0" w:space="0" w:color="auto"/>
        <w:right w:val="none" w:sz="0" w:space="0" w:color="auto"/>
      </w:divBdr>
    </w:div>
    <w:div w:id="969095368">
      <w:bodyDiv w:val="1"/>
      <w:marLeft w:val="0"/>
      <w:marRight w:val="0"/>
      <w:marTop w:val="0"/>
      <w:marBottom w:val="0"/>
      <w:divBdr>
        <w:top w:val="none" w:sz="0" w:space="0" w:color="auto"/>
        <w:left w:val="none" w:sz="0" w:space="0" w:color="auto"/>
        <w:bottom w:val="none" w:sz="0" w:space="0" w:color="auto"/>
        <w:right w:val="none" w:sz="0" w:space="0" w:color="auto"/>
      </w:divBdr>
    </w:div>
    <w:div w:id="970939436">
      <w:bodyDiv w:val="1"/>
      <w:marLeft w:val="0"/>
      <w:marRight w:val="0"/>
      <w:marTop w:val="0"/>
      <w:marBottom w:val="0"/>
      <w:divBdr>
        <w:top w:val="none" w:sz="0" w:space="0" w:color="auto"/>
        <w:left w:val="none" w:sz="0" w:space="0" w:color="auto"/>
        <w:bottom w:val="none" w:sz="0" w:space="0" w:color="auto"/>
        <w:right w:val="none" w:sz="0" w:space="0" w:color="auto"/>
      </w:divBdr>
    </w:div>
    <w:div w:id="973408962">
      <w:bodyDiv w:val="1"/>
      <w:marLeft w:val="0"/>
      <w:marRight w:val="0"/>
      <w:marTop w:val="0"/>
      <w:marBottom w:val="0"/>
      <w:divBdr>
        <w:top w:val="none" w:sz="0" w:space="0" w:color="auto"/>
        <w:left w:val="none" w:sz="0" w:space="0" w:color="auto"/>
        <w:bottom w:val="none" w:sz="0" w:space="0" w:color="auto"/>
        <w:right w:val="none" w:sz="0" w:space="0" w:color="auto"/>
      </w:divBdr>
    </w:div>
    <w:div w:id="978610743">
      <w:bodyDiv w:val="1"/>
      <w:marLeft w:val="0"/>
      <w:marRight w:val="0"/>
      <w:marTop w:val="0"/>
      <w:marBottom w:val="0"/>
      <w:divBdr>
        <w:top w:val="none" w:sz="0" w:space="0" w:color="auto"/>
        <w:left w:val="none" w:sz="0" w:space="0" w:color="auto"/>
        <w:bottom w:val="none" w:sz="0" w:space="0" w:color="auto"/>
        <w:right w:val="none" w:sz="0" w:space="0" w:color="auto"/>
      </w:divBdr>
      <w:divsChild>
        <w:div w:id="1557399761">
          <w:marLeft w:val="0"/>
          <w:marRight w:val="0"/>
          <w:marTop w:val="0"/>
          <w:marBottom w:val="0"/>
          <w:divBdr>
            <w:top w:val="none" w:sz="0" w:space="0" w:color="auto"/>
            <w:left w:val="none" w:sz="0" w:space="0" w:color="auto"/>
            <w:bottom w:val="none" w:sz="0" w:space="0" w:color="auto"/>
            <w:right w:val="none" w:sz="0" w:space="0" w:color="auto"/>
          </w:divBdr>
          <w:divsChild>
            <w:div w:id="739837788">
              <w:marLeft w:val="0"/>
              <w:marRight w:val="0"/>
              <w:marTop w:val="0"/>
              <w:marBottom w:val="0"/>
              <w:divBdr>
                <w:top w:val="none" w:sz="0" w:space="0" w:color="auto"/>
                <w:left w:val="none" w:sz="0" w:space="0" w:color="auto"/>
                <w:bottom w:val="none" w:sz="0" w:space="0" w:color="auto"/>
                <w:right w:val="none" w:sz="0" w:space="0" w:color="auto"/>
              </w:divBdr>
              <w:divsChild>
                <w:div w:id="706106405">
                  <w:marLeft w:val="0"/>
                  <w:marRight w:val="0"/>
                  <w:marTop w:val="0"/>
                  <w:marBottom w:val="0"/>
                  <w:divBdr>
                    <w:top w:val="none" w:sz="0" w:space="0" w:color="auto"/>
                    <w:left w:val="none" w:sz="0" w:space="0" w:color="auto"/>
                    <w:bottom w:val="none" w:sz="0" w:space="0" w:color="auto"/>
                    <w:right w:val="none" w:sz="0" w:space="0" w:color="auto"/>
                  </w:divBdr>
                  <w:divsChild>
                    <w:div w:id="1945721059">
                      <w:marLeft w:val="0"/>
                      <w:marRight w:val="0"/>
                      <w:marTop w:val="0"/>
                      <w:marBottom w:val="0"/>
                      <w:divBdr>
                        <w:top w:val="none" w:sz="0" w:space="0" w:color="auto"/>
                        <w:left w:val="none" w:sz="0" w:space="0" w:color="auto"/>
                        <w:bottom w:val="none" w:sz="0" w:space="0" w:color="auto"/>
                        <w:right w:val="none" w:sz="0" w:space="0" w:color="auto"/>
                      </w:divBdr>
                      <w:divsChild>
                        <w:div w:id="855000446">
                          <w:marLeft w:val="0"/>
                          <w:marRight w:val="0"/>
                          <w:marTop w:val="0"/>
                          <w:marBottom w:val="0"/>
                          <w:divBdr>
                            <w:top w:val="none" w:sz="0" w:space="0" w:color="auto"/>
                            <w:left w:val="none" w:sz="0" w:space="0" w:color="auto"/>
                            <w:bottom w:val="none" w:sz="0" w:space="0" w:color="auto"/>
                            <w:right w:val="none" w:sz="0" w:space="0" w:color="auto"/>
                          </w:divBdr>
                          <w:divsChild>
                            <w:div w:id="1182086703">
                              <w:marLeft w:val="0"/>
                              <w:marRight w:val="0"/>
                              <w:marTop w:val="0"/>
                              <w:marBottom w:val="0"/>
                              <w:divBdr>
                                <w:top w:val="none" w:sz="0" w:space="0" w:color="auto"/>
                                <w:left w:val="none" w:sz="0" w:space="0" w:color="auto"/>
                                <w:bottom w:val="none" w:sz="0" w:space="0" w:color="auto"/>
                                <w:right w:val="none" w:sz="0" w:space="0" w:color="auto"/>
                              </w:divBdr>
                              <w:divsChild>
                                <w:div w:id="648873676">
                                  <w:marLeft w:val="0"/>
                                  <w:marRight w:val="0"/>
                                  <w:marTop w:val="0"/>
                                  <w:marBottom w:val="0"/>
                                  <w:divBdr>
                                    <w:top w:val="none" w:sz="0" w:space="0" w:color="auto"/>
                                    <w:left w:val="none" w:sz="0" w:space="0" w:color="auto"/>
                                    <w:bottom w:val="none" w:sz="0" w:space="0" w:color="auto"/>
                                    <w:right w:val="none" w:sz="0" w:space="0" w:color="auto"/>
                                  </w:divBdr>
                                  <w:divsChild>
                                    <w:div w:id="15609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67076">
                          <w:marLeft w:val="0"/>
                          <w:marRight w:val="0"/>
                          <w:marTop w:val="0"/>
                          <w:marBottom w:val="0"/>
                          <w:divBdr>
                            <w:top w:val="none" w:sz="0" w:space="0" w:color="auto"/>
                            <w:left w:val="none" w:sz="0" w:space="0" w:color="auto"/>
                            <w:bottom w:val="none" w:sz="0" w:space="0" w:color="auto"/>
                            <w:right w:val="none" w:sz="0" w:space="0" w:color="auto"/>
                          </w:divBdr>
                          <w:divsChild>
                            <w:div w:id="199632643">
                              <w:marLeft w:val="0"/>
                              <w:marRight w:val="0"/>
                              <w:marTop w:val="0"/>
                              <w:marBottom w:val="0"/>
                              <w:divBdr>
                                <w:top w:val="none" w:sz="0" w:space="0" w:color="auto"/>
                                <w:left w:val="none" w:sz="0" w:space="0" w:color="auto"/>
                                <w:bottom w:val="none" w:sz="0" w:space="0" w:color="auto"/>
                                <w:right w:val="none" w:sz="0" w:space="0" w:color="auto"/>
                              </w:divBdr>
                              <w:divsChild>
                                <w:div w:id="281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540671">
      <w:bodyDiv w:val="1"/>
      <w:marLeft w:val="0"/>
      <w:marRight w:val="0"/>
      <w:marTop w:val="0"/>
      <w:marBottom w:val="0"/>
      <w:divBdr>
        <w:top w:val="none" w:sz="0" w:space="0" w:color="auto"/>
        <w:left w:val="none" w:sz="0" w:space="0" w:color="auto"/>
        <w:bottom w:val="none" w:sz="0" w:space="0" w:color="auto"/>
        <w:right w:val="none" w:sz="0" w:space="0" w:color="auto"/>
      </w:divBdr>
    </w:div>
    <w:div w:id="984771685">
      <w:bodyDiv w:val="1"/>
      <w:marLeft w:val="0"/>
      <w:marRight w:val="0"/>
      <w:marTop w:val="0"/>
      <w:marBottom w:val="0"/>
      <w:divBdr>
        <w:top w:val="none" w:sz="0" w:space="0" w:color="auto"/>
        <w:left w:val="none" w:sz="0" w:space="0" w:color="auto"/>
        <w:bottom w:val="none" w:sz="0" w:space="0" w:color="auto"/>
        <w:right w:val="none" w:sz="0" w:space="0" w:color="auto"/>
      </w:divBdr>
    </w:div>
    <w:div w:id="988289700">
      <w:bodyDiv w:val="1"/>
      <w:marLeft w:val="0"/>
      <w:marRight w:val="0"/>
      <w:marTop w:val="0"/>
      <w:marBottom w:val="0"/>
      <w:divBdr>
        <w:top w:val="none" w:sz="0" w:space="0" w:color="auto"/>
        <w:left w:val="none" w:sz="0" w:space="0" w:color="auto"/>
        <w:bottom w:val="none" w:sz="0" w:space="0" w:color="auto"/>
        <w:right w:val="none" w:sz="0" w:space="0" w:color="auto"/>
      </w:divBdr>
    </w:div>
    <w:div w:id="988747380">
      <w:bodyDiv w:val="1"/>
      <w:marLeft w:val="0"/>
      <w:marRight w:val="0"/>
      <w:marTop w:val="0"/>
      <w:marBottom w:val="0"/>
      <w:divBdr>
        <w:top w:val="none" w:sz="0" w:space="0" w:color="auto"/>
        <w:left w:val="none" w:sz="0" w:space="0" w:color="auto"/>
        <w:bottom w:val="none" w:sz="0" w:space="0" w:color="auto"/>
        <w:right w:val="none" w:sz="0" w:space="0" w:color="auto"/>
      </w:divBdr>
    </w:div>
    <w:div w:id="989678688">
      <w:bodyDiv w:val="1"/>
      <w:marLeft w:val="0"/>
      <w:marRight w:val="0"/>
      <w:marTop w:val="0"/>
      <w:marBottom w:val="0"/>
      <w:divBdr>
        <w:top w:val="none" w:sz="0" w:space="0" w:color="auto"/>
        <w:left w:val="none" w:sz="0" w:space="0" w:color="auto"/>
        <w:bottom w:val="none" w:sz="0" w:space="0" w:color="auto"/>
        <w:right w:val="none" w:sz="0" w:space="0" w:color="auto"/>
      </w:divBdr>
    </w:div>
    <w:div w:id="989940544">
      <w:bodyDiv w:val="1"/>
      <w:marLeft w:val="0"/>
      <w:marRight w:val="0"/>
      <w:marTop w:val="0"/>
      <w:marBottom w:val="0"/>
      <w:divBdr>
        <w:top w:val="none" w:sz="0" w:space="0" w:color="auto"/>
        <w:left w:val="none" w:sz="0" w:space="0" w:color="auto"/>
        <w:bottom w:val="none" w:sz="0" w:space="0" w:color="auto"/>
        <w:right w:val="none" w:sz="0" w:space="0" w:color="auto"/>
      </w:divBdr>
    </w:div>
    <w:div w:id="994994568">
      <w:bodyDiv w:val="1"/>
      <w:marLeft w:val="0"/>
      <w:marRight w:val="0"/>
      <w:marTop w:val="0"/>
      <w:marBottom w:val="0"/>
      <w:divBdr>
        <w:top w:val="none" w:sz="0" w:space="0" w:color="auto"/>
        <w:left w:val="none" w:sz="0" w:space="0" w:color="auto"/>
        <w:bottom w:val="none" w:sz="0" w:space="0" w:color="auto"/>
        <w:right w:val="none" w:sz="0" w:space="0" w:color="auto"/>
      </w:divBdr>
    </w:div>
    <w:div w:id="1009328287">
      <w:bodyDiv w:val="1"/>
      <w:marLeft w:val="0"/>
      <w:marRight w:val="0"/>
      <w:marTop w:val="0"/>
      <w:marBottom w:val="0"/>
      <w:divBdr>
        <w:top w:val="none" w:sz="0" w:space="0" w:color="auto"/>
        <w:left w:val="none" w:sz="0" w:space="0" w:color="auto"/>
        <w:bottom w:val="none" w:sz="0" w:space="0" w:color="auto"/>
        <w:right w:val="none" w:sz="0" w:space="0" w:color="auto"/>
      </w:divBdr>
    </w:div>
    <w:div w:id="1012220714">
      <w:bodyDiv w:val="1"/>
      <w:marLeft w:val="0"/>
      <w:marRight w:val="0"/>
      <w:marTop w:val="0"/>
      <w:marBottom w:val="0"/>
      <w:divBdr>
        <w:top w:val="none" w:sz="0" w:space="0" w:color="auto"/>
        <w:left w:val="none" w:sz="0" w:space="0" w:color="auto"/>
        <w:bottom w:val="none" w:sz="0" w:space="0" w:color="auto"/>
        <w:right w:val="none" w:sz="0" w:space="0" w:color="auto"/>
      </w:divBdr>
    </w:div>
    <w:div w:id="1012416020">
      <w:bodyDiv w:val="1"/>
      <w:marLeft w:val="0"/>
      <w:marRight w:val="0"/>
      <w:marTop w:val="0"/>
      <w:marBottom w:val="0"/>
      <w:divBdr>
        <w:top w:val="none" w:sz="0" w:space="0" w:color="auto"/>
        <w:left w:val="none" w:sz="0" w:space="0" w:color="auto"/>
        <w:bottom w:val="none" w:sz="0" w:space="0" w:color="auto"/>
        <w:right w:val="none" w:sz="0" w:space="0" w:color="auto"/>
      </w:divBdr>
    </w:div>
    <w:div w:id="1012993591">
      <w:bodyDiv w:val="1"/>
      <w:marLeft w:val="0"/>
      <w:marRight w:val="0"/>
      <w:marTop w:val="0"/>
      <w:marBottom w:val="0"/>
      <w:divBdr>
        <w:top w:val="none" w:sz="0" w:space="0" w:color="auto"/>
        <w:left w:val="none" w:sz="0" w:space="0" w:color="auto"/>
        <w:bottom w:val="none" w:sz="0" w:space="0" w:color="auto"/>
        <w:right w:val="none" w:sz="0" w:space="0" w:color="auto"/>
      </w:divBdr>
    </w:div>
    <w:div w:id="1014456916">
      <w:bodyDiv w:val="1"/>
      <w:marLeft w:val="0"/>
      <w:marRight w:val="0"/>
      <w:marTop w:val="0"/>
      <w:marBottom w:val="0"/>
      <w:divBdr>
        <w:top w:val="none" w:sz="0" w:space="0" w:color="auto"/>
        <w:left w:val="none" w:sz="0" w:space="0" w:color="auto"/>
        <w:bottom w:val="none" w:sz="0" w:space="0" w:color="auto"/>
        <w:right w:val="none" w:sz="0" w:space="0" w:color="auto"/>
      </w:divBdr>
    </w:div>
    <w:div w:id="1014959408">
      <w:bodyDiv w:val="1"/>
      <w:marLeft w:val="0"/>
      <w:marRight w:val="0"/>
      <w:marTop w:val="0"/>
      <w:marBottom w:val="0"/>
      <w:divBdr>
        <w:top w:val="none" w:sz="0" w:space="0" w:color="auto"/>
        <w:left w:val="none" w:sz="0" w:space="0" w:color="auto"/>
        <w:bottom w:val="none" w:sz="0" w:space="0" w:color="auto"/>
        <w:right w:val="none" w:sz="0" w:space="0" w:color="auto"/>
      </w:divBdr>
    </w:div>
    <w:div w:id="1021468554">
      <w:bodyDiv w:val="1"/>
      <w:marLeft w:val="0"/>
      <w:marRight w:val="0"/>
      <w:marTop w:val="0"/>
      <w:marBottom w:val="0"/>
      <w:divBdr>
        <w:top w:val="none" w:sz="0" w:space="0" w:color="auto"/>
        <w:left w:val="none" w:sz="0" w:space="0" w:color="auto"/>
        <w:bottom w:val="none" w:sz="0" w:space="0" w:color="auto"/>
        <w:right w:val="none" w:sz="0" w:space="0" w:color="auto"/>
      </w:divBdr>
    </w:div>
    <w:div w:id="1027757938">
      <w:bodyDiv w:val="1"/>
      <w:marLeft w:val="0"/>
      <w:marRight w:val="0"/>
      <w:marTop w:val="0"/>
      <w:marBottom w:val="0"/>
      <w:divBdr>
        <w:top w:val="none" w:sz="0" w:space="0" w:color="auto"/>
        <w:left w:val="none" w:sz="0" w:space="0" w:color="auto"/>
        <w:bottom w:val="none" w:sz="0" w:space="0" w:color="auto"/>
        <w:right w:val="none" w:sz="0" w:space="0" w:color="auto"/>
      </w:divBdr>
    </w:div>
    <w:div w:id="1028066602">
      <w:bodyDiv w:val="1"/>
      <w:marLeft w:val="0"/>
      <w:marRight w:val="0"/>
      <w:marTop w:val="0"/>
      <w:marBottom w:val="0"/>
      <w:divBdr>
        <w:top w:val="none" w:sz="0" w:space="0" w:color="auto"/>
        <w:left w:val="none" w:sz="0" w:space="0" w:color="auto"/>
        <w:bottom w:val="none" w:sz="0" w:space="0" w:color="auto"/>
        <w:right w:val="none" w:sz="0" w:space="0" w:color="auto"/>
      </w:divBdr>
    </w:div>
    <w:div w:id="1038046235">
      <w:bodyDiv w:val="1"/>
      <w:marLeft w:val="0"/>
      <w:marRight w:val="0"/>
      <w:marTop w:val="0"/>
      <w:marBottom w:val="0"/>
      <w:divBdr>
        <w:top w:val="none" w:sz="0" w:space="0" w:color="auto"/>
        <w:left w:val="none" w:sz="0" w:space="0" w:color="auto"/>
        <w:bottom w:val="none" w:sz="0" w:space="0" w:color="auto"/>
        <w:right w:val="none" w:sz="0" w:space="0" w:color="auto"/>
      </w:divBdr>
    </w:div>
    <w:div w:id="1040013996">
      <w:bodyDiv w:val="1"/>
      <w:marLeft w:val="0"/>
      <w:marRight w:val="0"/>
      <w:marTop w:val="0"/>
      <w:marBottom w:val="0"/>
      <w:divBdr>
        <w:top w:val="none" w:sz="0" w:space="0" w:color="auto"/>
        <w:left w:val="none" w:sz="0" w:space="0" w:color="auto"/>
        <w:bottom w:val="none" w:sz="0" w:space="0" w:color="auto"/>
        <w:right w:val="none" w:sz="0" w:space="0" w:color="auto"/>
      </w:divBdr>
      <w:divsChild>
        <w:div w:id="1680305001">
          <w:marLeft w:val="0"/>
          <w:marRight w:val="0"/>
          <w:marTop w:val="0"/>
          <w:marBottom w:val="0"/>
          <w:divBdr>
            <w:top w:val="none" w:sz="0" w:space="0" w:color="auto"/>
            <w:left w:val="none" w:sz="0" w:space="0" w:color="auto"/>
            <w:bottom w:val="none" w:sz="0" w:space="0" w:color="auto"/>
            <w:right w:val="none" w:sz="0" w:space="0" w:color="auto"/>
          </w:divBdr>
        </w:div>
        <w:div w:id="1691835140">
          <w:marLeft w:val="0"/>
          <w:marRight w:val="0"/>
          <w:marTop w:val="0"/>
          <w:marBottom w:val="0"/>
          <w:divBdr>
            <w:top w:val="single" w:sz="2" w:space="0" w:color="E3E3E3"/>
            <w:left w:val="single" w:sz="2" w:space="0" w:color="E3E3E3"/>
            <w:bottom w:val="single" w:sz="2" w:space="0" w:color="E3E3E3"/>
            <w:right w:val="single" w:sz="2" w:space="0" w:color="E3E3E3"/>
          </w:divBdr>
          <w:divsChild>
            <w:div w:id="2029912844">
              <w:marLeft w:val="0"/>
              <w:marRight w:val="0"/>
              <w:marTop w:val="0"/>
              <w:marBottom w:val="0"/>
              <w:divBdr>
                <w:top w:val="single" w:sz="2" w:space="0" w:color="E3E3E3"/>
                <w:left w:val="single" w:sz="2" w:space="0" w:color="E3E3E3"/>
                <w:bottom w:val="single" w:sz="2" w:space="0" w:color="E3E3E3"/>
                <w:right w:val="single" w:sz="2" w:space="0" w:color="E3E3E3"/>
              </w:divBdr>
              <w:divsChild>
                <w:div w:id="118497909">
                  <w:marLeft w:val="0"/>
                  <w:marRight w:val="0"/>
                  <w:marTop w:val="0"/>
                  <w:marBottom w:val="0"/>
                  <w:divBdr>
                    <w:top w:val="single" w:sz="2" w:space="0" w:color="E3E3E3"/>
                    <w:left w:val="single" w:sz="2" w:space="0" w:color="E3E3E3"/>
                    <w:bottom w:val="single" w:sz="2" w:space="0" w:color="E3E3E3"/>
                    <w:right w:val="single" w:sz="2" w:space="0" w:color="E3E3E3"/>
                  </w:divBdr>
                  <w:divsChild>
                    <w:div w:id="32928112">
                      <w:marLeft w:val="0"/>
                      <w:marRight w:val="0"/>
                      <w:marTop w:val="0"/>
                      <w:marBottom w:val="0"/>
                      <w:divBdr>
                        <w:top w:val="single" w:sz="2" w:space="0" w:color="E3E3E3"/>
                        <w:left w:val="single" w:sz="2" w:space="0" w:color="E3E3E3"/>
                        <w:bottom w:val="single" w:sz="2" w:space="0" w:color="E3E3E3"/>
                        <w:right w:val="single" w:sz="2" w:space="0" w:color="E3E3E3"/>
                      </w:divBdr>
                      <w:divsChild>
                        <w:div w:id="1159266491">
                          <w:marLeft w:val="0"/>
                          <w:marRight w:val="0"/>
                          <w:marTop w:val="0"/>
                          <w:marBottom w:val="0"/>
                          <w:divBdr>
                            <w:top w:val="single" w:sz="2" w:space="0" w:color="E3E3E3"/>
                            <w:left w:val="single" w:sz="2" w:space="0" w:color="E3E3E3"/>
                            <w:bottom w:val="single" w:sz="2" w:space="0" w:color="E3E3E3"/>
                            <w:right w:val="single" w:sz="2" w:space="0" w:color="E3E3E3"/>
                          </w:divBdr>
                          <w:divsChild>
                            <w:div w:id="1136683514">
                              <w:marLeft w:val="0"/>
                              <w:marRight w:val="0"/>
                              <w:marTop w:val="0"/>
                              <w:marBottom w:val="0"/>
                              <w:divBdr>
                                <w:top w:val="single" w:sz="2" w:space="0" w:color="E3E3E3"/>
                                <w:left w:val="single" w:sz="2" w:space="0" w:color="E3E3E3"/>
                                <w:bottom w:val="single" w:sz="2" w:space="0" w:color="E3E3E3"/>
                                <w:right w:val="single" w:sz="2" w:space="0" w:color="E3E3E3"/>
                              </w:divBdr>
                              <w:divsChild>
                                <w:div w:id="68822137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622237">
                                      <w:marLeft w:val="0"/>
                                      <w:marRight w:val="0"/>
                                      <w:marTop w:val="0"/>
                                      <w:marBottom w:val="0"/>
                                      <w:divBdr>
                                        <w:top w:val="single" w:sz="2" w:space="0" w:color="E3E3E3"/>
                                        <w:left w:val="single" w:sz="2" w:space="0" w:color="E3E3E3"/>
                                        <w:bottom w:val="single" w:sz="2" w:space="0" w:color="E3E3E3"/>
                                        <w:right w:val="single" w:sz="2" w:space="0" w:color="E3E3E3"/>
                                      </w:divBdr>
                                      <w:divsChild>
                                        <w:div w:id="2069301422">
                                          <w:marLeft w:val="0"/>
                                          <w:marRight w:val="0"/>
                                          <w:marTop w:val="0"/>
                                          <w:marBottom w:val="0"/>
                                          <w:divBdr>
                                            <w:top w:val="single" w:sz="2" w:space="0" w:color="E3E3E3"/>
                                            <w:left w:val="single" w:sz="2" w:space="0" w:color="E3E3E3"/>
                                            <w:bottom w:val="single" w:sz="2" w:space="0" w:color="E3E3E3"/>
                                            <w:right w:val="single" w:sz="2" w:space="0" w:color="E3E3E3"/>
                                          </w:divBdr>
                                          <w:divsChild>
                                            <w:div w:id="617414682">
                                              <w:marLeft w:val="0"/>
                                              <w:marRight w:val="0"/>
                                              <w:marTop w:val="0"/>
                                              <w:marBottom w:val="0"/>
                                              <w:divBdr>
                                                <w:top w:val="single" w:sz="2" w:space="0" w:color="E3E3E3"/>
                                                <w:left w:val="single" w:sz="2" w:space="0" w:color="E3E3E3"/>
                                                <w:bottom w:val="single" w:sz="2" w:space="0" w:color="E3E3E3"/>
                                                <w:right w:val="single" w:sz="2" w:space="0" w:color="E3E3E3"/>
                                              </w:divBdr>
                                              <w:divsChild>
                                                <w:div w:id="382215772">
                                                  <w:marLeft w:val="0"/>
                                                  <w:marRight w:val="0"/>
                                                  <w:marTop w:val="0"/>
                                                  <w:marBottom w:val="0"/>
                                                  <w:divBdr>
                                                    <w:top w:val="single" w:sz="2" w:space="0" w:color="E3E3E3"/>
                                                    <w:left w:val="single" w:sz="2" w:space="0" w:color="E3E3E3"/>
                                                    <w:bottom w:val="single" w:sz="2" w:space="0" w:color="E3E3E3"/>
                                                    <w:right w:val="single" w:sz="2" w:space="0" w:color="E3E3E3"/>
                                                  </w:divBdr>
                                                  <w:divsChild>
                                                    <w:div w:id="1374575359">
                                                      <w:marLeft w:val="0"/>
                                                      <w:marRight w:val="0"/>
                                                      <w:marTop w:val="0"/>
                                                      <w:marBottom w:val="0"/>
                                                      <w:divBdr>
                                                        <w:top w:val="single" w:sz="2" w:space="0" w:color="E3E3E3"/>
                                                        <w:left w:val="single" w:sz="2" w:space="0" w:color="E3E3E3"/>
                                                        <w:bottom w:val="single" w:sz="2" w:space="0" w:color="E3E3E3"/>
                                                        <w:right w:val="single" w:sz="2" w:space="0" w:color="E3E3E3"/>
                                                      </w:divBdr>
                                                      <w:divsChild>
                                                        <w:div w:id="1713992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46873602">
      <w:bodyDiv w:val="1"/>
      <w:marLeft w:val="0"/>
      <w:marRight w:val="0"/>
      <w:marTop w:val="0"/>
      <w:marBottom w:val="0"/>
      <w:divBdr>
        <w:top w:val="none" w:sz="0" w:space="0" w:color="auto"/>
        <w:left w:val="none" w:sz="0" w:space="0" w:color="auto"/>
        <w:bottom w:val="none" w:sz="0" w:space="0" w:color="auto"/>
        <w:right w:val="none" w:sz="0" w:space="0" w:color="auto"/>
      </w:divBdr>
    </w:div>
    <w:div w:id="1050223162">
      <w:bodyDiv w:val="1"/>
      <w:marLeft w:val="0"/>
      <w:marRight w:val="0"/>
      <w:marTop w:val="0"/>
      <w:marBottom w:val="0"/>
      <w:divBdr>
        <w:top w:val="none" w:sz="0" w:space="0" w:color="auto"/>
        <w:left w:val="none" w:sz="0" w:space="0" w:color="auto"/>
        <w:bottom w:val="none" w:sz="0" w:space="0" w:color="auto"/>
        <w:right w:val="none" w:sz="0" w:space="0" w:color="auto"/>
      </w:divBdr>
      <w:divsChild>
        <w:div w:id="1380468726">
          <w:marLeft w:val="0"/>
          <w:marRight w:val="0"/>
          <w:marTop w:val="0"/>
          <w:marBottom w:val="0"/>
          <w:divBdr>
            <w:top w:val="single" w:sz="2" w:space="0" w:color="D9D9E3"/>
            <w:left w:val="single" w:sz="2" w:space="0" w:color="D9D9E3"/>
            <w:bottom w:val="single" w:sz="2" w:space="0" w:color="D9D9E3"/>
            <w:right w:val="single" w:sz="2" w:space="0" w:color="D9D9E3"/>
          </w:divBdr>
          <w:divsChild>
            <w:div w:id="1861967964">
              <w:marLeft w:val="0"/>
              <w:marRight w:val="0"/>
              <w:marTop w:val="0"/>
              <w:marBottom w:val="0"/>
              <w:divBdr>
                <w:top w:val="single" w:sz="2" w:space="0" w:color="D9D9E3"/>
                <w:left w:val="single" w:sz="2" w:space="0" w:color="D9D9E3"/>
                <w:bottom w:val="single" w:sz="2" w:space="0" w:color="D9D9E3"/>
                <w:right w:val="single" w:sz="2" w:space="0" w:color="D9D9E3"/>
              </w:divBdr>
              <w:divsChild>
                <w:div w:id="361323653">
                  <w:marLeft w:val="0"/>
                  <w:marRight w:val="0"/>
                  <w:marTop w:val="0"/>
                  <w:marBottom w:val="0"/>
                  <w:divBdr>
                    <w:top w:val="single" w:sz="2" w:space="0" w:color="D9D9E3"/>
                    <w:left w:val="single" w:sz="2" w:space="0" w:color="D9D9E3"/>
                    <w:bottom w:val="single" w:sz="2" w:space="0" w:color="D9D9E3"/>
                    <w:right w:val="single" w:sz="2" w:space="0" w:color="D9D9E3"/>
                  </w:divBdr>
                  <w:divsChild>
                    <w:div w:id="550310807">
                      <w:marLeft w:val="0"/>
                      <w:marRight w:val="0"/>
                      <w:marTop w:val="0"/>
                      <w:marBottom w:val="0"/>
                      <w:divBdr>
                        <w:top w:val="single" w:sz="2" w:space="0" w:color="D9D9E3"/>
                        <w:left w:val="single" w:sz="2" w:space="0" w:color="D9D9E3"/>
                        <w:bottom w:val="single" w:sz="2" w:space="0" w:color="D9D9E3"/>
                        <w:right w:val="single" w:sz="2" w:space="0" w:color="D9D9E3"/>
                      </w:divBdr>
                      <w:divsChild>
                        <w:div w:id="1438522681">
                          <w:marLeft w:val="0"/>
                          <w:marRight w:val="0"/>
                          <w:marTop w:val="0"/>
                          <w:marBottom w:val="0"/>
                          <w:divBdr>
                            <w:top w:val="none" w:sz="0" w:space="0" w:color="auto"/>
                            <w:left w:val="none" w:sz="0" w:space="0" w:color="auto"/>
                            <w:bottom w:val="none" w:sz="0" w:space="0" w:color="auto"/>
                            <w:right w:val="none" w:sz="0" w:space="0" w:color="auto"/>
                          </w:divBdr>
                          <w:divsChild>
                            <w:div w:id="154298423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702414">
                                  <w:marLeft w:val="0"/>
                                  <w:marRight w:val="0"/>
                                  <w:marTop w:val="0"/>
                                  <w:marBottom w:val="0"/>
                                  <w:divBdr>
                                    <w:top w:val="single" w:sz="2" w:space="0" w:color="D9D9E3"/>
                                    <w:left w:val="single" w:sz="2" w:space="0" w:color="D9D9E3"/>
                                    <w:bottom w:val="single" w:sz="2" w:space="0" w:color="D9D9E3"/>
                                    <w:right w:val="single" w:sz="2" w:space="0" w:color="D9D9E3"/>
                                  </w:divBdr>
                                  <w:divsChild>
                                    <w:div w:id="1281570346">
                                      <w:marLeft w:val="0"/>
                                      <w:marRight w:val="0"/>
                                      <w:marTop w:val="0"/>
                                      <w:marBottom w:val="0"/>
                                      <w:divBdr>
                                        <w:top w:val="single" w:sz="2" w:space="0" w:color="D9D9E3"/>
                                        <w:left w:val="single" w:sz="2" w:space="0" w:color="D9D9E3"/>
                                        <w:bottom w:val="single" w:sz="2" w:space="0" w:color="D9D9E3"/>
                                        <w:right w:val="single" w:sz="2" w:space="0" w:color="D9D9E3"/>
                                      </w:divBdr>
                                      <w:divsChild>
                                        <w:div w:id="1154419968">
                                          <w:marLeft w:val="0"/>
                                          <w:marRight w:val="0"/>
                                          <w:marTop w:val="0"/>
                                          <w:marBottom w:val="0"/>
                                          <w:divBdr>
                                            <w:top w:val="single" w:sz="2" w:space="0" w:color="D9D9E3"/>
                                            <w:left w:val="single" w:sz="2" w:space="0" w:color="D9D9E3"/>
                                            <w:bottom w:val="single" w:sz="2" w:space="0" w:color="D9D9E3"/>
                                            <w:right w:val="single" w:sz="2" w:space="0" w:color="D9D9E3"/>
                                          </w:divBdr>
                                          <w:divsChild>
                                            <w:div w:id="10306737">
                                              <w:marLeft w:val="0"/>
                                              <w:marRight w:val="0"/>
                                              <w:marTop w:val="0"/>
                                              <w:marBottom w:val="0"/>
                                              <w:divBdr>
                                                <w:top w:val="single" w:sz="2" w:space="0" w:color="D9D9E3"/>
                                                <w:left w:val="single" w:sz="2" w:space="0" w:color="D9D9E3"/>
                                                <w:bottom w:val="single" w:sz="2" w:space="0" w:color="D9D9E3"/>
                                                <w:right w:val="single" w:sz="2" w:space="0" w:color="D9D9E3"/>
                                              </w:divBdr>
                                              <w:divsChild>
                                                <w:div w:id="271516388">
                                                  <w:marLeft w:val="0"/>
                                                  <w:marRight w:val="0"/>
                                                  <w:marTop w:val="0"/>
                                                  <w:marBottom w:val="0"/>
                                                  <w:divBdr>
                                                    <w:top w:val="single" w:sz="2" w:space="0" w:color="D9D9E3"/>
                                                    <w:left w:val="single" w:sz="2" w:space="0" w:color="D9D9E3"/>
                                                    <w:bottom w:val="single" w:sz="2" w:space="0" w:color="D9D9E3"/>
                                                    <w:right w:val="single" w:sz="2" w:space="0" w:color="D9D9E3"/>
                                                  </w:divBdr>
                                                  <w:divsChild>
                                                    <w:div w:id="1776897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4325274">
          <w:marLeft w:val="0"/>
          <w:marRight w:val="0"/>
          <w:marTop w:val="0"/>
          <w:marBottom w:val="0"/>
          <w:divBdr>
            <w:top w:val="none" w:sz="0" w:space="0" w:color="auto"/>
            <w:left w:val="none" w:sz="0" w:space="0" w:color="auto"/>
            <w:bottom w:val="none" w:sz="0" w:space="0" w:color="auto"/>
            <w:right w:val="none" w:sz="0" w:space="0" w:color="auto"/>
          </w:divBdr>
        </w:div>
      </w:divsChild>
    </w:div>
    <w:div w:id="1055399562">
      <w:bodyDiv w:val="1"/>
      <w:marLeft w:val="0"/>
      <w:marRight w:val="0"/>
      <w:marTop w:val="0"/>
      <w:marBottom w:val="0"/>
      <w:divBdr>
        <w:top w:val="none" w:sz="0" w:space="0" w:color="auto"/>
        <w:left w:val="none" w:sz="0" w:space="0" w:color="auto"/>
        <w:bottom w:val="none" w:sz="0" w:space="0" w:color="auto"/>
        <w:right w:val="none" w:sz="0" w:space="0" w:color="auto"/>
      </w:divBdr>
    </w:div>
    <w:div w:id="1055927837">
      <w:bodyDiv w:val="1"/>
      <w:marLeft w:val="0"/>
      <w:marRight w:val="0"/>
      <w:marTop w:val="0"/>
      <w:marBottom w:val="0"/>
      <w:divBdr>
        <w:top w:val="none" w:sz="0" w:space="0" w:color="auto"/>
        <w:left w:val="none" w:sz="0" w:space="0" w:color="auto"/>
        <w:bottom w:val="none" w:sz="0" w:space="0" w:color="auto"/>
        <w:right w:val="none" w:sz="0" w:space="0" w:color="auto"/>
      </w:divBdr>
    </w:div>
    <w:div w:id="1067148786">
      <w:bodyDiv w:val="1"/>
      <w:marLeft w:val="0"/>
      <w:marRight w:val="0"/>
      <w:marTop w:val="0"/>
      <w:marBottom w:val="0"/>
      <w:divBdr>
        <w:top w:val="none" w:sz="0" w:space="0" w:color="auto"/>
        <w:left w:val="none" w:sz="0" w:space="0" w:color="auto"/>
        <w:bottom w:val="none" w:sz="0" w:space="0" w:color="auto"/>
        <w:right w:val="none" w:sz="0" w:space="0" w:color="auto"/>
      </w:divBdr>
    </w:div>
    <w:div w:id="1072237099">
      <w:bodyDiv w:val="1"/>
      <w:marLeft w:val="0"/>
      <w:marRight w:val="0"/>
      <w:marTop w:val="0"/>
      <w:marBottom w:val="0"/>
      <w:divBdr>
        <w:top w:val="none" w:sz="0" w:space="0" w:color="auto"/>
        <w:left w:val="none" w:sz="0" w:space="0" w:color="auto"/>
        <w:bottom w:val="none" w:sz="0" w:space="0" w:color="auto"/>
        <w:right w:val="none" w:sz="0" w:space="0" w:color="auto"/>
      </w:divBdr>
    </w:div>
    <w:div w:id="1079402813">
      <w:bodyDiv w:val="1"/>
      <w:marLeft w:val="0"/>
      <w:marRight w:val="0"/>
      <w:marTop w:val="0"/>
      <w:marBottom w:val="0"/>
      <w:divBdr>
        <w:top w:val="none" w:sz="0" w:space="0" w:color="auto"/>
        <w:left w:val="none" w:sz="0" w:space="0" w:color="auto"/>
        <w:bottom w:val="none" w:sz="0" w:space="0" w:color="auto"/>
        <w:right w:val="none" w:sz="0" w:space="0" w:color="auto"/>
      </w:divBdr>
    </w:div>
    <w:div w:id="1083531454">
      <w:bodyDiv w:val="1"/>
      <w:marLeft w:val="0"/>
      <w:marRight w:val="0"/>
      <w:marTop w:val="0"/>
      <w:marBottom w:val="0"/>
      <w:divBdr>
        <w:top w:val="none" w:sz="0" w:space="0" w:color="auto"/>
        <w:left w:val="none" w:sz="0" w:space="0" w:color="auto"/>
        <w:bottom w:val="none" w:sz="0" w:space="0" w:color="auto"/>
        <w:right w:val="none" w:sz="0" w:space="0" w:color="auto"/>
      </w:divBdr>
    </w:div>
    <w:div w:id="1085764644">
      <w:bodyDiv w:val="1"/>
      <w:marLeft w:val="0"/>
      <w:marRight w:val="0"/>
      <w:marTop w:val="0"/>
      <w:marBottom w:val="0"/>
      <w:divBdr>
        <w:top w:val="none" w:sz="0" w:space="0" w:color="auto"/>
        <w:left w:val="none" w:sz="0" w:space="0" w:color="auto"/>
        <w:bottom w:val="none" w:sz="0" w:space="0" w:color="auto"/>
        <w:right w:val="none" w:sz="0" w:space="0" w:color="auto"/>
      </w:divBdr>
    </w:div>
    <w:div w:id="1109591502">
      <w:bodyDiv w:val="1"/>
      <w:marLeft w:val="0"/>
      <w:marRight w:val="0"/>
      <w:marTop w:val="0"/>
      <w:marBottom w:val="0"/>
      <w:divBdr>
        <w:top w:val="none" w:sz="0" w:space="0" w:color="auto"/>
        <w:left w:val="none" w:sz="0" w:space="0" w:color="auto"/>
        <w:bottom w:val="none" w:sz="0" w:space="0" w:color="auto"/>
        <w:right w:val="none" w:sz="0" w:space="0" w:color="auto"/>
      </w:divBdr>
    </w:div>
    <w:div w:id="1128820139">
      <w:bodyDiv w:val="1"/>
      <w:marLeft w:val="0"/>
      <w:marRight w:val="0"/>
      <w:marTop w:val="0"/>
      <w:marBottom w:val="0"/>
      <w:divBdr>
        <w:top w:val="none" w:sz="0" w:space="0" w:color="auto"/>
        <w:left w:val="none" w:sz="0" w:space="0" w:color="auto"/>
        <w:bottom w:val="none" w:sz="0" w:space="0" w:color="auto"/>
        <w:right w:val="none" w:sz="0" w:space="0" w:color="auto"/>
      </w:divBdr>
    </w:div>
    <w:div w:id="1134712060">
      <w:bodyDiv w:val="1"/>
      <w:marLeft w:val="0"/>
      <w:marRight w:val="0"/>
      <w:marTop w:val="0"/>
      <w:marBottom w:val="0"/>
      <w:divBdr>
        <w:top w:val="none" w:sz="0" w:space="0" w:color="auto"/>
        <w:left w:val="none" w:sz="0" w:space="0" w:color="auto"/>
        <w:bottom w:val="none" w:sz="0" w:space="0" w:color="auto"/>
        <w:right w:val="none" w:sz="0" w:space="0" w:color="auto"/>
      </w:divBdr>
    </w:div>
    <w:div w:id="1147287273">
      <w:bodyDiv w:val="1"/>
      <w:marLeft w:val="0"/>
      <w:marRight w:val="0"/>
      <w:marTop w:val="0"/>
      <w:marBottom w:val="0"/>
      <w:divBdr>
        <w:top w:val="none" w:sz="0" w:space="0" w:color="auto"/>
        <w:left w:val="none" w:sz="0" w:space="0" w:color="auto"/>
        <w:bottom w:val="none" w:sz="0" w:space="0" w:color="auto"/>
        <w:right w:val="none" w:sz="0" w:space="0" w:color="auto"/>
      </w:divBdr>
    </w:div>
    <w:div w:id="1147865223">
      <w:bodyDiv w:val="1"/>
      <w:marLeft w:val="0"/>
      <w:marRight w:val="0"/>
      <w:marTop w:val="0"/>
      <w:marBottom w:val="0"/>
      <w:divBdr>
        <w:top w:val="none" w:sz="0" w:space="0" w:color="auto"/>
        <w:left w:val="none" w:sz="0" w:space="0" w:color="auto"/>
        <w:bottom w:val="none" w:sz="0" w:space="0" w:color="auto"/>
        <w:right w:val="none" w:sz="0" w:space="0" w:color="auto"/>
      </w:divBdr>
    </w:div>
    <w:div w:id="1151869047">
      <w:bodyDiv w:val="1"/>
      <w:marLeft w:val="0"/>
      <w:marRight w:val="0"/>
      <w:marTop w:val="0"/>
      <w:marBottom w:val="0"/>
      <w:divBdr>
        <w:top w:val="none" w:sz="0" w:space="0" w:color="auto"/>
        <w:left w:val="none" w:sz="0" w:space="0" w:color="auto"/>
        <w:bottom w:val="none" w:sz="0" w:space="0" w:color="auto"/>
        <w:right w:val="none" w:sz="0" w:space="0" w:color="auto"/>
      </w:divBdr>
    </w:div>
    <w:div w:id="1166245435">
      <w:bodyDiv w:val="1"/>
      <w:marLeft w:val="0"/>
      <w:marRight w:val="0"/>
      <w:marTop w:val="0"/>
      <w:marBottom w:val="0"/>
      <w:divBdr>
        <w:top w:val="none" w:sz="0" w:space="0" w:color="auto"/>
        <w:left w:val="none" w:sz="0" w:space="0" w:color="auto"/>
        <w:bottom w:val="none" w:sz="0" w:space="0" w:color="auto"/>
        <w:right w:val="none" w:sz="0" w:space="0" w:color="auto"/>
      </w:divBdr>
    </w:div>
    <w:div w:id="1168441409">
      <w:bodyDiv w:val="1"/>
      <w:marLeft w:val="0"/>
      <w:marRight w:val="0"/>
      <w:marTop w:val="0"/>
      <w:marBottom w:val="0"/>
      <w:divBdr>
        <w:top w:val="none" w:sz="0" w:space="0" w:color="auto"/>
        <w:left w:val="none" w:sz="0" w:space="0" w:color="auto"/>
        <w:bottom w:val="none" w:sz="0" w:space="0" w:color="auto"/>
        <w:right w:val="none" w:sz="0" w:space="0" w:color="auto"/>
      </w:divBdr>
    </w:div>
    <w:div w:id="1171793432">
      <w:bodyDiv w:val="1"/>
      <w:marLeft w:val="0"/>
      <w:marRight w:val="0"/>
      <w:marTop w:val="0"/>
      <w:marBottom w:val="0"/>
      <w:divBdr>
        <w:top w:val="none" w:sz="0" w:space="0" w:color="auto"/>
        <w:left w:val="none" w:sz="0" w:space="0" w:color="auto"/>
        <w:bottom w:val="none" w:sz="0" w:space="0" w:color="auto"/>
        <w:right w:val="none" w:sz="0" w:space="0" w:color="auto"/>
      </w:divBdr>
    </w:div>
    <w:div w:id="1172836026">
      <w:bodyDiv w:val="1"/>
      <w:marLeft w:val="0"/>
      <w:marRight w:val="0"/>
      <w:marTop w:val="0"/>
      <w:marBottom w:val="0"/>
      <w:divBdr>
        <w:top w:val="none" w:sz="0" w:space="0" w:color="auto"/>
        <w:left w:val="none" w:sz="0" w:space="0" w:color="auto"/>
        <w:bottom w:val="none" w:sz="0" w:space="0" w:color="auto"/>
        <w:right w:val="none" w:sz="0" w:space="0" w:color="auto"/>
      </w:divBdr>
    </w:div>
    <w:div w:id="1180580525">
      <w:bodyDiv w:val="1"/>
      <w:marLeft w:val="0"/>
      <w:marRight w:val="0"/>
      <w:marTop w:val="0"/>
      <w:marBottom w:val="0"/>
      <w:divBdr>
        <w:top w:val="none" w:sz="0" w:space="0" w:color="auto"/>
        <w:left w:val="none" w:sz="0" w:space="0" w:color="auto"/>
        <w:bottom w:val="none" w:sz="0" w:space="0" w:color="auto"/>
        <w:right w:val="none" w:sz="0" w:space="0" w:color="auto"/>
      </w:divBdr>
    </w:div>
    <w:div w:id="1181316610">
      <w:bodyDiv w:val="1"/>
      <w:marLeft w:val="0"/>
      <w:marRight w:val="0"/>
      <w:marTop w:val="0"/>
      <w:marBottom w:val="0"/>
      <w:divBdr>
        <w:top w:val="none" w:sz="0" w:space="0" w:color="auto"/>
        <w:left w:val="none" w:sz="0" w:space="0" w:color="auto"/>
        <w:bottom w:val="none" w:sz="0" w:space="0" w:color="auto"/>
        <w:right w:val="none" w:sz="0" w:space="0" w:color="auto"/>
      </w:divBdr>
    </w:div>
    <w:div w:id="1181705776">
      <w:bodyDiv w:val="1"/>
      <w:marLeft w:val="0"/>
      <w:marRight w:val="0"/>
      <w:marTop w:val="0"/>
      <w:marBottom w:val="0"/>
      <w:divBdr>
        <w:top w:val="none" w:sz="0" w:space="0" w:color="auto"/>
        <w:left w:val="none" w:sz="0" w:space="0" w:color="auto"/>
        <w:bottom w:val="none" w:sz="0" w:space="0" w:color="auto"/>
        <w:right w:val="none" w:sz="0" w:space="0" w:color="auto"/>
      </w:divBdr>
    </w:div>
    <w:div w:id="1182663326">
      <w:bodyDiv w:val="1"/>
      <w:marLeft w:val="0"/>
      <w:marRight w:val="0"/>
      <w:marTop w:val="0"/>
      <w:marBottom w:val="0"/>
      <w:divBdr>
        <w:top w:val="none" w:sz="0" w:space="0" w:color="auto"/>
        <w:left w:val="none" w:sz="0" w:space="0" w:color="auto"/>
        <w:bottom w:val="none" w:sz="0" w:space="0" w:color="auto"/>
        <w:right w:val="none" w:sz="0" w:space="0" w:color="auto"/>
      </w:divBdr>
    </w:div>
    <w:div w:id="1185289405">
      <w:bodyDiv w:val="1"/>
      <w:marLeft w:val="0"/>
      <w:marRight w:val="0"/>
      <w:marTop w:val="0"/>
      <w:marBottom w:val="0"/>
      <w:divBdr>
        <w:top w:val="none" w:sz="0" w:space="0" w:color="auto"/>
        <w:left w:val="none" w:sz="0" w:space="0" w:color="auto"/>
        <w:bottom w:val="none" w:sz="0" w:space="0" w:color="auto"/>
        <w:right w:val="none" w:sz="0" w:space="0" w:color="auto"/>
      </w:divBdr>
    </w:div>
    <w:div w:id="1189946755">
      <w:bodyDiv w:val="1"/>
      <w:marLeft w:val="0"/>
      <w:marRight w:val="0"/>
      <w:marTop w:val="0"/>
      <w:marBottom w:val="0"/>
      <w:divBdr>
        <w:top w:val="none" w:sz="0" w:space="0" w:color="auto"/>
        <w:left w:val="none" w:sz="0" w:space="0" w:color="auto"/>
        <w:bottom w:val="none" w:sz="0" w:space="0" w:color="auto"/>
        <w:right w:val="none" w:sz="0" w:space="0" w:color="auto"/>
      </w:divBdr>
      <w:divsChild>
        <w:div w:id="1385567155">
          <w:marLeft w:val="547"/>
          <w:marRight w:val="0"/>
          <w:marTop w:val="0"/>
          <w:marBottom w:val="0"/>
          <w:divBdr>
            <w:top w:val="none" w:sz="0" w:space="0" w:color="auto"/>
            <w:left w:val="none" w:sz="0" w:space="0" w:color="auto"/>
            <w:bottom w:val="none" w:sz="0" w:space="0" w:color="auto"/>
            <w:right w:val="none" w:sz="0" w:space="0" w:color="auto"/>
          </w:divBdr>
        </w:div>
      </w:divsChild>
    </w:div>
    <w:div w:id="1194684753">
      <w:bodyDiv w:val="1"/>
      <w:marLeft w:val="0"/>
      <w:marRight w:val="0"/>
      <w:marTop w:val="0"/>
      <w:marBottom w:val="0"/>
      <w:divBdr>
        <w:top w:val="none" w:sz="0" w:space="0" w:color="auto"/>
        <w:left w:val="none" w:sz="0" w:space="0" w:color="auto"/>
        <w:bottom w:val="none" w:sz="0" w:space="0" w:color="auto"/>
        <w:right w:val="none" w:sz="0" w:space="0" w:color="auto"/>
      </w:divBdr>
    </w:div>
    <w:div w:id="1202786277">
      <w:bodyDiv w:val="1"/>
      <w:marLeft w:val="0"/>
      <w:marRight w:val="0"/>
      <w:marTop w:val="0"/>
      <w:marBottom w:val="0"/>
      <w:divBdr>
        <w:top w:val="none" w:sz="0" w:space="0" w:color="auto"/>
        <w:left w:val="none" w:sz="0" w:space="0" w:color="auto"/>
        <w:bottom w:val="none" w:sz="0" w:space="0" w:color="auto"/>
        <w:right w:val="none" w:sz="0" w:space="0" w:color="auto"/>
      </w:divBdr>
    </w:div>
    <w:div w:id="1236282741">
      <w:bodyDiv w:val="1"/>
      <w:marLeft w:val="0"/>
      <w:marRight w:val="0"/>
      <w:marTop w:val="0"/>
      <w:marBottom w:val="0"/>
      <w:divBdr>
        <w:top w:val="none" w:sz="0" w:space="0" w:color="auto"/>
        <w:left w:val="none" w:sz="0" w:space="0" w:color="auto"/>
        <w:bottom w:val="none" w:sz="0" w:space="0" w:color="auto"/>
        <w:right w:val="none" w:sz="0" w:space="0" w:color="auto"/>
      </w:divBdr>
    </w:div>
    <w:div w:id="1237588301">
      <w:bodyDiv w:val="1"/>
      <w:marLeft w:val="0"/>
      <w:marRight w:val="0"/>
      <w:marTop w:val="0"/>
      <w:marBottom w:val="0"/>
      <w:divBdr>
        <w:top w:val="none" w:sz="0" w:space="0" w:color="auto"/>
        <w:left w:val="none" w:sz="0" w:space="0" w:color="auto"/>
        <w:bottom w:val="none" w:sz="0" w:space="0" w:color="auto"/>
        <w:right w:val="none" w:sz="0" w:space="0" w:color="auto"/>
      </w:divBdr>
    </w:div>
    <w:div w:id="1249004839">
      <w:bodyDiv w:val="1"/>
      <w:marLeft w:val="0"/>
      <w:marRight w:val="0"/>
      <w:marTop w:val="0"/>
      <w:marBottom w:val="0"/>
      <w:divBdr>
        <w:top w:val="none" w:sz="0" w:space="0" w:color="auto"/>
        <w:left w:val="none" w:sz="0" w:space="0" w:color="auto"/>
        <w:bottom w:val="none" w:sz="0" w:space="0" w:color="auto"/>
        <w:right w:val="none" w:sz="0" w:space="0" w:color="auto"/>
      </w:divBdr>
    </w:div>
    <w:div w:id="1249384323">
      <w:bodyDiv w:val="1"/>
      <w:marLeft w:val="0"/>
      <w:marRight w:val="0"/>
      <w:marTop w:val="0"/>
      <w:marBottom w:val="0"/>
      <w:divBdr>
        <w:top w:val="none" w:sz="0" w:space="0" w:color="auto"/>
        <w:left w:val="none" w:sz="0" w:space="0" w:color="auto"/>
        <w:bottom w:val="none" w:sz="0" w:space="0" w:color="auto"/>
        <w:right w:val="none" w:sz="0" w:space="0" w:color="auto"/>
      </w:divBdr>
    </w:div>
    <w:div w:id="1262183007">
      <w:bodyDiv w:val="1"/>
      <w:marLeft w:val="0"/>
      <w:marRight w:val="0"/>
      <w:marTop w:val="0"/>
      <w:marBottom w:val="0"/>
      <w:divBdr>
        <w:top w:val="none" w:sz="0" w:space="0" w:color="auto"/>
        <w:left w:val="none" w:sz="0" w:space="0" w:color="auto"/>
        <w:bottom w:val="none" w:sz="0" w:space="0" w:color="auto"/>
        <w:right w:val="none" w:sz="0" w:space="0" w:color="auto"/>
      </w:divBdr>
    </w:div>
    <w:div w:id="1263996825">
      <w:bodyDiv w:val="1"/>
      <w:marLeft w:val="0"/>
      <w:marRight w:val="0"/>
      <w:marTop w:val="0"/>
      <w:marBottom w:val="0"/>
      <w:divBdr>
        <w:top w:val="none" w:sz="0" w:space="0" w:color="auto"/>
        <w:left w:val="none" w:sz="0" w:space="0" w:color="auto"/>
        <w:bottom w:val="none" w:sz="0" w:space="0" w:color="auto"/>
        <w:right w:val="none" w:sz="0" w:space="0" w:color="auto"/>
      </w:divBdr>
    </w:div>
    <w:div w:id="1265457727">
      <w:bodyDiv w:val="1"/>
      <w:marLeft w:val="0"/>
      <w:marRight w:val="0"/>
      <w:marTop w:val="0"/>
      <w:marBottom w:val="0"/>
      <w:divBdr>
        <w:top w:val="none" w:sz="0" w:space="0" w:color="auto"/>
        <w:left w:val="none" w:sz="0" w:space="0" w:color="auto"/>
        <w:bottom w:val="none" w:sz="0" w:space="0" w:color="auto"/>
        <w:right w:val="none" w:sz="0" w:space="0" w:color="auto"/>
      </w:divBdr>
    </w:div>
    <w:div w:id="1270353209">
      <w:bodyDiv w:val="1"/>
      <w:marLeft w:val="0"/>
      <w:marRight w:val="0"/>
      <w:marTop w:val="0"/>
      <w:marBottom w:val="0"/>
      <w:divBdr>
        <w:top w:val="none" w:sz="0" w:space="0" w:color="auto"/>
        <w:left w:val="none" w:sz="0" w:space="0" w:color="auto"/>
        <w:bottom w:val="none" w:sz="0" w:space="0" w:color="auto"/>
        <w:right w:val="none" w:sz="0" w:space="0" w:color="auto"/>
      </w:divBdr>
    </w:div>
    <w:div w:id="1278180432">
      <w:bodyDiv w:val="1"/>
      <w:marLeft w:val="0"/>
      <w:marRight w:val="0"/>
      <w:marTop w:val="0"/>
      <w:marBottom w:val="0"/>
      <w:divBdr>
        <w:top w:val="none" w:sz="0" w:space="0" w:color="auto"/>
        <w:left w:val="none" w:sz="0" w:space="0" w:color="auto"/>
        <w:bottom w:val="none" w:sz="0" w:space="0" w:color="auto"/>
        <w:right w:val="none" w:sz="0" w:space="0" w:color="auto"/>
      </w:divBdr>
    </w:div>
    <w:div w:id="1278371477">
      <w:bodyDiv w:val="1"/>
      <w:marLeft w:val="0"/>
      <w:marRight w:val="0"/>
      <w:marTop w:val="0"/>
      <w:marBottom w:val="0"/>
      <w:divBdr>
        <w:top w:val="none" w:sz="0" w:space="0" w:color="auto"/>
        <w:left w:val="none" w:sz="0" w:space="0" w:color="auto"/>
        <w:bottom w:val="none" w:sz="0" w:space="0" w:color="auto"/>
        <w:right w:val="none" w:sz="0" w:space="0" w:color="auto"/>
      </w:divBdr>
    </w:div>
    <w:div w:id="1290554968">
      <w:bodyDiv w:val="1"/>
      <w:marLeft w:val="0"/>
      <w:marRight w:val="0"/>
      <w:marTop w:val="0"/>
      <w:marBottom w:val="0"/>
      <w:divBdr>
        <w:top w:val="none" w:sz="0" w:space="0" w:color="auto"/>
        <w:left w:val="none" w:sz="0" w:space="0" w:color="auto"/>
        <w:bottom w:val="none" w:sz="0" w:space="0" w:color="auto"/>
        <w:right w:val="none" w:sz="0" w:space="0" w:color="auto"/>
      </w:divBdr>
    </w:div>
    <w:div w:id="1293707530">
      <w:bodyDiv w:val="1"/>
      <w:marLeft w:val="0"/>
      <w:marRight w:val="0"/>
      <w:marTop w:val="0"/>
      <w:marBottom w:val="0"/>
      <w:divBdr>
        <w:top w:val="none" w:sz="0" w:space="0" w:color="auto"/>
        <w:left w:val="none" w:sz="0" w:space="0" w:color="auto"/>
        <w:bottom w:val="none" w:sz="0" w:space="0" w:color="auto"/>
        <w:right w:val="none" w:sz="0" w:space="0" w:color="auto"/>
      </w:divBdr>
    </w:div>
    <w:div w:id="1295478304">
      <w:bodyDiv w:val="1"/>
      <w:marLeft w:val="0"/>
      <w:marRight w:val="0"/>
      <w:marTop w:val="0"/>
      <w:marBottom w:val="0"/>
      <w:divBdr>
        <w:top w:val="none" w:sz="0" w:space="0" w:color="auto"/>
        <w:left w:val="none" w:sz="0" w:space="0" w:color="auto"/>
        <w:bottom w:val="none" w:sz="0" w:space="0" w:color="auto"/>
        <w:right w:val="none" w:sz="0" w:space="0" w:color="auto"/>
      </w:divBdr>
    </w:div>
    <w:div w:id="1297834993">
      <w:bodyDiv w:val="1"/>
      <w:marLeft w:val="0"/>
      <w:marRight w:val="0"/>
      <w:marTop w:val="0"/>
      <w:marBottom w:val="0"/>
      <w:divBdr>
        <w:top w:val="none" w:sz="0" w:space="0" w:color="auto"/>
        <w:left w:val="none" w:sz="0" w:space="0" w:color="auto"/>
        <w:bottom w:val="none" w:sz="0" w:space="0" w:color="auto"/>
        <w:right w:val="none" w:sz="0" w:space="0" w:color="auto"/>
      </w:divBdr>
    </w:div>
    <w:div w:id="1298100489">
      <w:bodyDiv w:val="1"/>
      <w:marLeft w:val="0"/>
      <w:marRight w:val="0"/>
      <w:marTop w:val="0"/>
      <w:marBottom w:val="0"/>
      <w:divBdr>
        <w:top w:val="none" w:sz="0" w:space="0" w:color="auto"/>
        <w:left w:val="none" w:sz="0" w:space="0" w:color="auto"/>
        <w:bottom w:val="none" w:sz="0" w:space="0" w:color="auto"/>
        <w:right w:val="none" w:sz="0" w:space="0" w:color="auto"/>
      </w:divBdr>
    </w:div>
    <w:div w:id="1303149928">
      <w:bodyDiv w:val="1"/>
      <w:marLeft w:val="0"/>
      <w:marRight w:val="0"/>
      <w:marTop w:val="0"/>
      <w:marBottom w:val="0"/>
      <w:divBdr>
        <w:top w:val="none" w:sz="0" w:space="0" w:color="auto"/>
        <w:left w:val="none" w:sz="0" w:space="0" w:color="auto"/>
        <w:bottom w:val="none" w:sz="0" w:space="0" w:color="auto"/>
        <w:right w:val="none" w:sz="0" w:space="0" w:color="auto"/>
      </w:divBdr>
    </w:div>
    <w:div w:id="1305895275">
      <w:bodyDiv w:val="1"/>
      <w:marLeft w:val="0"/>
      <w:marRight w:val="0"/>
      <w:marTop w:val="0"/>
      <w:marBottom w:val="0"/>
      <w:divBdr>
        <w:top w:val="none" w:sz="0" w:space="0" w:color="auto"/>
        <w:left w:val="none" w:sz="0" w:space="0" w:color="auto"/>
        <w:bottom w:val="none" w:sz="0" w:space="0" w:color="auto"/>
        <w:right w:val="none" w:sz="0" w:space="0" w:color="auto"/>
      </w:divBdr>
    </w:div>
    <w:div w:id="1310358999">
      <w:bodyDiv w:val="1"/>
      <w:marLeft w:val="0"/>
      <w:marRight w:val="0"/>
      <w:marTop w:val="0"/>
      <w:marBottom w:val="0"/>
      <w:divBdr>
        <w:top w:val="none" w:sz="0" w:space="0" w:color="auto"/>
        <w:left w:val="none" w:sz="0" w:space="0" w:color="auto"/>
        <w:bottom w:val="none" w:sz="0" w:space="0" w:color="auto"/>
        <w:right w:val="none" w:sz="0" w:space="0" w:color="auto"/>
      </w:divBdr>
    </w:div>
    <w:div w:id="1310863359">
      <w:bodyDiv w:val="1"/>
      <w:marLeft w:val="0"/>
      <w:marRight w:val="0"/>
      <w:marTop w:val="0"/>
      <w:marBottom w:val="0"/>
      <w:divBdr>
        <w:top w:val="none" w:sz="0" w:space="0" w:color="auto"/>
        <w:left w:val="none" w:sz="0" w:space="0" w:color="auto"/>
        <w:bottom w:val="none" w:sz="0" w:space="0" w:color="auto"/>
        <w:right w:val="none" w:sz="0" w:space="0" w:color="auto"/>
      </w:divBdr>
    </w:div>
    <w:div w:id="1319072123">
      <w:bodyDiv w:val="1"/>
      <w:marLeft w:val="0"/>
      <w:marRight w:val="0"/>
      <w:marTop w:val="0"/>
      <w:marBottom w:val="0"/>
      <w:divBdr>
        <w:top w:val="none" w:sz="0" w:space="0" w:color="auto"/>
        <w:left w:val="none" w:sz="0" w:space="0" w:color="auto"/>
        <w:bottom w:val="none" w:sz="0" w:space="0" w:color="auto"/>
        <w:right w:val="none" w:sz="0" w:space="0" w:color="auto"/>
      </w:divBdr>
    </w:div>
    <w:div w:id="1328443152">
      <w:bodyDiv w:val="1"/>
      <w:marLeft w:val="0"/>
      <w:marRight w:val="0"/>
      <w:marTop w:val="0"/>
      <w:marBottom w:val="0"/>
      <w:divBdr>
        <w:top w:val="none" w:sz="0" w:space="0" w:color="auto"/>
        <w:left w:val="none" w:sz="0" w:space="0" w:color="auto"/>
        <w:bottom w:val="none" w:sz="0" w:space="0" w:color="auto"/>
        <w:right w:val="none" w:sz="0" w:space="0" w:color="auto"/>
      </w:divBdr>
    </w:div>
    <w:div w:id="1329595323">
      <w:bodyDiv w:val="1"/>
      <w:marLeft w:val="0"/>
      <w:marRight w:val="0"/>
      <w:marTop w:val="0"/>
      <w:marBottom w:val="0"/>
      <w:divBdr>
        <w:top w:val="none" w:sz="0" w:space="0" w:color="auto"/>
        <w:left w:val="none" w:sz="0" w:space="0" w:color="auto"/>
        <w:bottom w:val="none" w:sz="0" w:space="0" w:color="auto"/>
        <w:right w:val="none" w:sz="0" w:space="0" w:color="auto"/>
      </w:divBdr>
    </w:div>
    <w:div w:id="1330593702">
      <w:bodyDiv w:val="1"/>
      <w:marLeft w:val="0"/>
      <w:marRight w:val="0"/>
      <w:marTop w:val="0"/>
      <w:marBottom w:val="0"/>
      <w:divBdr>
        <w:top w:val="none" w:sz="0" w:space="0" w:color="auto"/>
        <w:left w:val="none" w:sz="0" w:space="0" w:color="auto"/>
        <w:bottom w:val="none" w:sz="0" w:space="0" w:color="auto"/>
        <w:right w:val="none" w:sz="0" w:space="0" w:color="auto"/>
      </w:divBdr>
    </w:div>
    <w:div w:id="1332369375">
      <w:bodyDiv w:val="1"/>
      <w:marLeft w:val="0"/>
      <w:marRight w:val="0"/>
      <w:marTop w:val="0"/>
      <w:marBottom w:val="0"/>
      <w:divBdr>
        <w:top w:val="none" w:sz="0" w:space="0" w:color="auto"/>
        <w:left w:val="none" w:sz="0" w:space="0" w:color="auto"/>
        <w:bottom w:val="none" w:sz="0" w:space="0" w:color="auto"/>
        <w:right w:val="none" w:sz="0" w:space="0" w:color="auto"/>
      </w:divBdr>
    </w:div>
    <w:div w:id="1336768172">
      <w:bodyDiv w:val="1"/>
      <w:marLeft w:val="0"/>
      <w:marRight w:val="0"/>
      <w:marTop w:val="0"/>
      <w:marBottom w:val="0"/>
      <w:divBdr>
        <w:top w:val="none" w:sz="0" w:space="0" w:color="auto"/>
        <w:left w:val="none" w:sz="0" w:space="0" w:color="auto"/>
        <w:bottom w:val="none" w:sz="0" w:space="0" w:color="auto"/>
        <w:right w:val="none" w:sz="0" w:space="0" w:color="auto"/>
      </w:divBdr>
    </w:div>
    <w:div w:id="1339769484">
      <w:bodyDiv w:val="1"/>
      <w:marLeft w:val="0"/>
      <w:marRight w:val="0"/>
      <w:marTop w:val="0"/>
      <w:marBottom w:val="0"/>
      <w:divBdr>
        <w:top w:val="none" w:sz="0" w:space="0" w:color="auto"/>
        <w:left w:val="none" w:sz="0" w:space="0" w:color="auto"/>
        <w:bottom w:val="none" w:sz="0" w:space="0" w:color="auto"/>
        <w:right w:val="none" w:sz="0" w:space="0" w:color="auto"/>
      </w:divBdr>
    </w:div>
    <w:div w:id="1343782160">
      <w:bodyDiv w:val="1"/>
      <w:marLeft w:val="0"/>
      <w:marRight w:val="0"/>
      <w:marTop w:val="0"/>
      <w:marBottom w:val="0"/>
      <w:divBdr>
        <w:top w:val="none" w:sz="0" w:space="0" w:color="auto"/>
        <w:left w:val="none" w:sz="0" w:space="0" w:color="auto"/>
        <w:bottom w:val="none" w:sz="0" w:space="0" w:color="auto"/>
        <w:right w:val="none" w:sz="0" w:space="0" w:color="auto"/>
      </w:divBdr>
    </w:div>
    <w:div w:id="1348099787">
      <w:bodyDiv w:val="1"/>
      <w:marLeft w:val="0"/>
      <w:marRight w:val="0"/>
      <w:marTop w:val="0"/>
      <w:marBottom w:val="0"/>
      <w:divBdr>
        <w:top w:val="none" w:sz="0" w:space="0" w:color="auto"/>
        <w:left w:val="none" w:sz="0" w:space="0" w:color="auto"/>
        <w:bottom w:val="none" w:sz="0" w:space="0" w:color="auto"/>
        <w:right w:val="none" w:sz="0" w:space="0" w:color="auto"/>
      </w:divBdr>
    </w:div>
    <w:div w:id="1348673747">
      <w:bodyDiv w:val="1"/>
      <w:marLeft w:val="0"/>
      <w:marRight w:val="0"/>
      <w:marTop w:val="0"/>
      <w:marBottom w:val="0"/>
      <w:divBdr>
        <w:top w:val="none" w:sz="0" w:space="0" w:color="auto"/>
        <w:left w:val="none" w:sz="0" w:space="0" w:color="auto"/>
        <w:bottom w:val="none" w:sz="0" w:space="0" w:color="auto"/>
        <w:right w:val="none" w:sz="0" w:space="0" w:color="auto"/>
      </w:divBdr>
    </w:div>
    <w:div w:id="1350175948">
      <w:bodyDiv w:val="1"/>
      <w:marLeft w:val="0"/>
      <w:marRight w:val="0"/>
      <w:marTop w:val="0"/>
      <w:marBottom w:val="0"/>
      <w:divBdr>
        <w:top w:val="none" w:sz="0" w:space="0" w:color="auto"/>
        <w:left w:val="none" w:sz="0" w:space="0" w:color="auto"/>
        <w:bottom w:val="none" w:sz="0" w:space="0" w:color="auto"/>
        <w:right w:val="none" w:sz="0" w:space="0" w:color="auto"/>
      </w:divBdr>
    </w:div>
    <w:div w:id="1355227077">
      <w:bodyDiv w:val="1"/>
      <w:marLeft w:val="0"/>
      <w:marRight w:val="0"/>
      <w:marTop w:val="0"/>
      <w:marBottom w:val="0"/>
      <w:divBdr>
        <w:top w:val="none" w:sz="0" w:space="0" w:color="auto"/>
        <w:left w:val="none" w:sz="0" w:space="0" w:color="auto"/>
        <w:bottom w:val="none" w:sz="0" w:space="0" w:color="auto"/>
        <w:right w:val="none" w:sz="0" w:space="0" w:color="auto"/>
      </w:divBdr>
    </w:div>
    <w:div w:id="1357200023">
      <w:bodyDiv w:val="1"/>
      <w:marLeft w:val="0"/>
      <w:marRight w:val="0"/>
      <w:marTop w:val="0"/>
      <w:marBottom w:val="0"/>
      <w:divBdr>
        <w:top w:val="none" w:sz="0" w:space="0" w:color="auto"/>
        <w:left w:val="none" w:sz="0" w:space="0" w:color="auto"/>
        <w:bottom w:val="none" w:sz="0" w:space="0" w:color="auto"/>
        <w:right w:val="none" w:sz="0" w:space="0" w:color="auto"/>
      </w:divBdr>
    </w:div>
    <w:div w:id="1360743946">
      <w:bodyDiv w:val="1"/>
      <w:marLeft w:val="0"/>
      <w:marRight w:val="0"/>
      <w:marTop w:val="0"/>
      <w:marBottom w:val="0"/>
      <w:divBdr>
        <w:top w:val="none" w:sz="0" w:space="0" w:color="auto"/>
        <w:left w:val="none" w:sz="0" w:space="0" w:color="auto"/>
        <w:bottom w:val="none" w:sz="0" w:space="0" w:color="auto"/>
        <w:right w:val="none" w:sz="0" w:space="0" w:color="auto"/>
      </w:divBdr>
    </w:div>
    <w:div w:id="1373194709">
      <w:bodyDiv w:val="1"/>
      <w:marLeft w:val="0"/>
      <w:marRight w:val="0"/>
      <w:marTop w:val="0"/>
      <w:marBottom w:val="0"/>
      <w:divBdr>
        <w:top w:val="none" w:sz="0" w:space="0" w:color="auto"/>
        <w:left w:val="none" w:sz="0" w:space="0" w:color="auto"/>
        <w:bottom w:val="none" w:sz="0" w:space="0" w:color="auto"/>
        <w:right w:val="none" w:sz="0" w:space="0" w:color="auto"/>
      </w:divBdr>
    </w:div>
    <w:div w:id="1375158085">
      <w:bodyDiv w:val="1"/>
      <w:marLeft w:val="0"/>
      <w:marRight w:val="0"/>
      <w:marTop w:val="0"/>
      <w:marBottom w:val="0"/>
      <w:divBdr>
        <w:top w:val="none" w:sz="0" w:space="0" w:color="auto"/>
        <w:left w:val="none" w:sz="0" w:space="0" w:color="auto"/>
        <w:bottom w:val="none" w:sz="0" w:space="0" w:color="auto"/>
        <w:right w:val="none" w:sz="0" w:space="0" w:color="auto"/>
      </w:divBdr>
    </w:div>
    <w:div w:id="1379090707">
      <w:bodyDiv w:val="1"/>
      <w:marLeft w:val="0"/>
      <w:marRight w:val="0"/>
      <w:marTop w:val="0"/>
      <w:marBottom w:val="0"/>
      <w:divBdr>
        <w:top w:val="none" w:sz="0" w:space="0" w:color="auto"/>
        <w:left w:val="none" w:sz="0" w:space="0" w:color="auto"/>
        <w:bottom w:val="none" w:sz="0" w:space="0" w:color="auto"/>
        <w:right w:val="none" w:sz="0" w:space="0" w:color="auto"/>
      </w:divBdr>
    </w:div>
    <w:div w:id="1379741240">
      <w:bodyDiv w:val="1"/>
      <w:marLeft w:val="0"/>
      <w:marRight w:val="0"/>
      <w:marTop w:val="0"/>
      <w:marBottom w:val="0"/>
      <w:divBdr>
        <w:top w:val="none" w:sz="0" w:space="0" w:color="auto"/>
        <w:left w:val="none" w:sz="0" w:space="0" w:color="auto"/>
        <w:bottom w:val="none" w:sz="0" w:space="0" w:color="auto"/>
        <w:right w:val="none" w:sz="0" w:space="0" w:color="auto"/>
      </w:divBdr>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sChild>
        <w:div w:id="1258252671">
          <w:marLeft w:val="0"/>
          <w:marRight w:val="0"/>
          <w:marTop w:val="0"/>
          <w:marBottom w:val="0"/>
          <w:divBdr>
            <w:top w:val="none" w:sz="0" w:space="0" w:color="auto"/>
            <w:left w:val="none" w:sz="0" w:space="0" w:color="auto"/>
            <w:bottom w:val="none" w:sz="0" w:space="0" w:color="auto"/>
            <w:right w:val="none" w:sz="0" w:space="0" w:color="auto"/>
          </w:divBdr>
          <w:divsChild>
            <w:div w:id="1496796624">
              <w:marLeft w:val="0"/>
              <w:marRight w:val="0"/>
              <w:marTop w:val="0"/>
              <w:marBottom w:val="0"/>
              <w:divBdr>
                <w:top w:val="none" w:sz="0" w:space="0" w:color="auto"/>
                <w:left w:val="none" w:sz="0" w:space="0" w:color="auto"/>
                <w:bottom w:val="none" w:sz="0" w:space="0" w:color="auto"/>
                <w:right w:val="none" w:sz="0" w:space="0" w:color="auto"/>
              </w:divBdr>
              <w:divsChild>
                <w:div w:id="178787098">
                  <w:marLeft w:val="0"/>
                  <w:marRight w:val="0"/>
                  <w:marTop w:val="0"/>
                  <w:marBottom w:val="0"/>
                  <w:divBdr>
                    <w:top w:val="none" w:sz="0" w:space="0" w:color="auto"/>
                    <w:left w:val="none" w:sz="0" w:space="0" w:color="auto"/>
                    <w:bottom w:val="none" w:sz="0" w:space="0" w:color="auto"/>
                    <w:right w:val="none" w:sz="0" w:space="0" w:color="auto"/>
                  </w:divBdr>
                  <w:divsChild>
                    <w:div w:id="1766488983">
                      <w:marLeft w:val="0"/>
                      <w:marRight w:val="0"/>
                      <w:marTop w:val="0"/>
                      <w:marBottom w:val="0"/>
                      <w:divBdr>
                        <w:top w:val="none" w:sz="0" w:space="0" w:color="auto"/>
                        <w:left w:val="none" w:sz="0" w:space="0" w:color="auto"/>
                        <w:bottom w:val="none" w:sz="0" w:space="0" w:color="auto"/>
                        <w:right w:val="none" w:sz="0" w:space="0" w:color="auto"/>
                      </w:divBdr>
                      <w:divsChild>
                        <w:div w:id="1300838170">
                          <w:marLeft w:val="0"/>
                          <w:marRight w:val="0"/>
                          <w:marTop w:val="0"/>
                          <w:marBottom w:val="0"/>
                          <w:divBdr>
                            <w:top w:val="none" w:sz="0" w:space="0" w:color="auto"/>
                            <w:left w:val="none" w:sz="0" w:space="0" w:color="auto"/>
                            <w:bottom w:val="none" w:sz="0" w:space="0" w:color="auto"/>
                            <w:right w:val="none" w:sz="0" w:space="0" w:color="auto"/>
                          </w:divBdr>
                          <w:divsChild>
                            <w:div w:id="1430733364">
                              <w:marLeft w:val="0"/>
                              <w:marRight w:val="0"/>
                              <w:marTop w:val="0"/>
                              <w:marBottom w:val="0"/>
                              <w:divBdr>
                                <w:top w:val="none" w:sz="0" w:space="0" w:color="auto"/>
                                <w:left w:val="none" w:sz="0" w:space="0" w:color="auto"/>
                                <w:bottom w:val="none" w:sz="0" w:space="0" w:color="auto"/>
                                <w:right w:val="none" w:sz="0" w:space="0" w:color="auto"/>
                              </w:divBdr>
                              <w:divsChild>
                                <w:div w:id="18349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076835">
              <w:marLeft w:val="0"/>
              <w:marRight w:val="0"/>
              <w:marTop w:val="0"/>
              <w:marBottom w:val="0"/>
              <w:divBdr>
                <w:top w:val="none" w:sz="0" w:space="0" w:color="auto"/>
                <w:left w:val="none" w:sz="0" w:space="0" w:color="auto"/>
                <w:bottom w:val="none" w:sz="0" w:space="0" w:color="auto"/>
                <w:right w:val="none" w:sz="0" w:space="0" w:color="auto"/>
              </w:divBdr>
              <w:divsChild>
                <w:div w:id="1532063304">
                  <w:marLeft w:val="0"/>
                  <w:marRight w:val="0"/>
                  <w:marTop w:val="0"/>
                  <w:marBottom w:val="0"/>
                  <w:divBdr>
                    <w:top w:val="none" w:sz="0" w:space="0" w:color="auto"/>
                    <w:left w:val="none" w:sz="0" w:space="0" w:color="auto"/>
                    <w:bottom w:val="none" w:sz="0" w:space="0" w:color="auto"/>
                    <w:right w:val="none" w:sz="0" w:space="0" w:color="auto"/>
                  </w:divBdr>
                  <w:divsChild>
                    <w:div w:id="725563712">
                      <w:marLeft w:val="0"/>
                      <w:marRight w:val="0"/>
                      <w:marTop w:val="0"/>
                      <w:marBottom w:val="0"/>
                      <w:divBdr>
                        <w:top w:val="none" w:sz="0" w:space="0" w:color="auto"/>
                        <w:left w:val="none" w:sz="0" w:space="0" w:color="auto"/>
                        <w:bottom w:val="none" w:sz="0" w:space="0" w:color="auto"/>
                        <w:right w:val="none" w:sz="0" w:space="0" w:color="auto"/>
                      </w:divBdr>
                      <w:divsChild>
                        <w:div w:id="29305910">
                          <w:marLeft w:val="0"/>
                          <w:marRight w:val="0"/>
                          <w:marTop w:val="0"/>
                          <w:marBottom w:val="0"/>
                          <w:divBdr>
                            <w:top w:val="none" w:sz="0" w:space="0" w:color="auto"/>
                            <w:left w:val="none" w:sz="0" w:space="0" w:color="auto"/>
                            <w:bottom w:val="none" w:sz="0" w:space="0" w:color="auto"/>
                            <w:right w:val="none" w:sz="0" w:space="0" w:color="auto"/>
                          </w:divBdr>
                          <w:divsChild>
                            <w:div w:id="527333308">
                              <w:marLeft w:val="0"/>
                              <w:marRight w:val="0"/>
                              <w:marTop w:val="0"/>
                              <w:marBottom w:val="0"/>
                              <w:divBdr>
                                <w:top w:val="none" w:sz="0" w:space="0" w:color="auto"/>
                                <w:left w:val="none" w:sz="0" w:space="0" w:color="auto"/>
                                <w:bottom w:val="none" w:sz="0" w:space="0" w:color="auto"/>
                                <w:right w:val="none" w:sz="0" w:space="0" w:color="auto"/>
                              </w:divBdr>
                            </w:div>
                          </w:divsChild>
                        </w:div>
                        <w:div w:id="280766825">
                          <w:marLeft w:val="0"/>
                          <w:marRight w:val="0"/>
                          <w:marTop w:val="0"/>
                          <w:marBottom w:val="0"/>
                          <w:divBdr>
                            <w:top w:val="none" w:sz="0" w:space="0" w:color="auto"/>
                            <w:left w:val="none" w:sz="0" w:space="0" w:color="auto"/>
                            <w:bottom w:val="none" w:sz="0" w:space="0" w:color="auto"/>
                            <w:right w:val="none" w:sz="0" w:space="0" w:color="auto"/>
                          </w:divBdr>
                          <w:divsChild>
                            <w:div w:id="227233044">
                              <w:marLeft w:val="0"/>
                              <w:marRight w:val="0"/>
                              <w:marTop w:val="0"/>
                              <w:marBottom w:val="0"/>
                              <w:divBdr>
                                <w:top w:val="none" w:sz="0" w:space="0" w:color="auto"/>
                                <w:left w:val="none" w:sz="0" w:space="0" w:color="auto"/>
                                <w:bottom w:val="none" w:sz="0" w:space="0" w:color="auto"/>
                                <w:right w:val="none" w:sz="0" w:space="0" w:color="auto"/>
                              </w:divBdr>
                            </w:div>
                          </w:divsChild>
                        </w:div>
                        <w:div w:id="290747769">
                          <w:marLeft w:val="0"/>
                          <w:marRight w:val="0"/>
                          <w:marTop w:val="0"/>
                          <w:marBottom w:val="0"/>
                          <w:divBdr>
                            <w:top w:val="none" w:sz="0" w:space="0" w:color="auto"/>
                            <w:left w:val="none" w:sz="0" w:space="0" w:color="auto"/>
                            <w:bottom w:val="none" w:sz="0" w:space="0" w:color="auto"/>
                            <w:right w:val="none" w:sz="0" w:space="0" w:color="auto"/>
                          </w:divBdr>
                          <w:divsChild>
                            <w:div w:id="78646270">
                              <w:marLeft w:val="0"/>
                              <w:marRight w:val="0"/>
                              <w:marTop w:val="0"/>
                              <w:marBottom w:val="0"/>
                              <w:divBdr>
                                <w:top w:val="none" w:sz="0" w:space="0" w:color="auto"/>
                                <w:left w:val="none" w:sz="0" w:space="0" w:color="auto"/>
                                <w:bottom w:val="none" w:sz="0" w:space="0" w:color="auto"/>
                                <w:right w:val="none" w:sz="0" w:space="0" w:color="auto"/>
                              </w:divBdr>
                            </w:div>
                          </w:divsChild>
                        </w:div>
                        <w:div w:id="419717230">
                          <w:marLeft w:val="0"/>
                          <w:marRight w:val="0"/>
                          <w:marTop w:val="0"/>
                          <w:marBottom w:val="0"/>
                          <w:divBdr>
                            <w:top w:val="none" w:sz="0" w:space="0" w:color="auto"/>
                            <w:left w:val="none" w:sz="0" w:space="0" w:color="auto"/>
                            <w:bottom w:val="none" w:sz="0" w:space="0" w:color="auto"/>
                            <w:right w:val="none" w:sz="0" w:space="0" w:color="auto"/>
                          </w:divBdr>
                          <w:divsChild>
                            <w:div w:id="756173229">
                              <w:marLeft w:val="0"/>
                              <w:marRight w:val="0"/>
                              <w:marTop w:val="0"/>
                              <w:marBottom w:val="0"/>
                              <w:divBdr>
                                <w:top w:val="none" w:sz="0" w:space="0" w:color="auto"/>
                                <w:left w:val="none" w:sz="0" w:space="0" w:color="auto"/>
                                <w:bottom w:val="none" w:sz="0" w:space="0" w:color="auto"/>
                                <w:right w:val="none" w:sz="0" w:space="0" w:color="auto"/>
                              </w:divBdr>
                            </w:div>
                          </w:divsChild>
                        </w:div>
                        <w:div w:id="511115599">
                          <w:marLeft w:val="0"/>
                          <w:marRight w:val="0"/>
                          <w:marTop w:val="0"/>
                          <w:marBottom w:val="0"/>
                          <w:divBdr>
                            <w:top w:val="none" w:sz="0" w:space="0" w:color="auto"/>
                            <w:left w:val="none" w:sz="0" w:space="0" w:color="auto"/>
                            <w:bottom w:val="none" w:sz="0" w:space="0" w:color="auto"/>
                            <w:right w:val="none" w:sz="0" w:space="0" w:color="auto"/>
                          </w:divBdr>
                          <w:divsChild>
                            <w:div w:id="851843738">
                              <w:marLeft w:val="0"/>
                              <w:marRight w:val="0"/>
                              <w:marTop w:val="0"/>
                              <w:marBottom w:val="0"/>
                              <w:divBdr>
                                <w:top w:val="none" w:sz="0" w:space="0" w:color="auto"/>
                                <w:left w:val="none" w:sz="0" w:space="0" w:color="auto"/>
                                <w:bottom w:val="none" w:sz="0" w:space="0" w:color="auto"/>
                                <w:right w:val="none" w:sz="0" w:space="0" w:color="auto"/>
                              </w:divBdr>
                            </w:div>
                          </w:divsChild>
                        </w:div>
                        <w:div w:id="513033270">
                          <w:marLeft w:val="0"/>
                          <w:marRight w:val="0"/>
                          <w:marTop w:val="0"/>
                          <w:marBottom w:val="0"/>
                          <w:divBdr>
                            <w:top w:val="none" w:sz="0" w:space="0" w:color="auto"/>
                            <w:left w:val="none" w:sz="0" w:space="0" w:color="auto"/>
                            <w:bottom w:val="none" w:sz="0" w:space="0" w:color="auto"/>
                            <w:right w:val="none" w:sz="0" w:space="0" w:color="auto"/>
                          </w:divBdr>
                          <w:divsChild>
                            <w:div w:id="1148791425">
                              <w:marLeft w:val="0"/>
                              <w:marRight w:val="0"/>
                              <w:marTop w:val="0"/>
                              <w:marBottom w:val="0"/>
                              <w:divBdr>
                                <w:top w:val="none" w:sz="0" w:space="0" w:color="auto"/>
                                <w:left w:val="none" w:sz="0" w:space="0" w:color="auto"/>
                                <w:bottom w:val="none" w:sz="0" w:space="0" w:color="auto"/>
                                <w:right w:val="none" w:sz="0" w:space="0" w:color="auto"/>
                              </w:divBdr>
                            </w:div>
                          </w:divsChild>
                        </w:div>
                        <w:div w:id="716859987">
                          <w:marLeft w:val="0"/>
                          <w:marRight w:val="0"/>
                          <w:marTop w:val="0"/>
                          <w:marBottom w:val="0"/>
                          <w:divBdr>
                            <w:top w:val="none" w:sz="0" w:space="0" w:color="auto"/>
                            <w:left w:val="none" w:sz="0" w:space="0" w:color="auto"/>
                            <w:bottom w:val="none" w:sz="0" w:space="0" w:color="auto"/>
                            <w:right w:val="none" w:sz="0" w:space="0" w:color="auto"/>
                          </w:divBdr>
                          <w:divsChild>
                            <w:div w:id="1507671606">
                              <w:marLeft w:val="0"/>
                              <w:marRight w:val="0"/>
                              <w:marTop w:val="0"/>
                              <w:marBottom w:val="0"/>
                              <w:divBdr>
                                <w:top w:val="none" w:sz="0" w:space="0" w:color="auto"/>
                                <w:left w:val="none" w:sz="0" w:space="0" w:color="auto"/>
                                <w:bottom w:val="none" w:sz="0" w:space="0" w:color="auto"/>
                                <w:right w:val="none" w:sz="0" w:space="0" w:color="auto"/>
                              </w:divBdr>
                            </w:div>
                          </w:divsChild>
                        </w:div>
                        <w:div w:id="790435148">
                          <w:marLeft w:val="0"/>
                          <w:marRight w:val="0"/>
                          <w:marTop w:val="0"/>
                          <w:marBottom w:val="0"/>
                          <w:divBdr>
                            <w:top w:val="none" w:sz="0" w:space="0" w:color="auto"/>
                            <w:left w:val="none" w:sz="0" w:space="0" w:color="auto"/>
                            <w:bottom w:val="none" w:sz="0" w:space="0" w:color="auto"/>
                            <w:right w:val="none" w:sz="0" w:space="0" w:color="auto"/>
                          </w:divBdr>
                          <w:divsChild>
                            <w:div w:id="1691640043">
                              <w:marLeft w:val="0"/>
                              <w:marRight w:val="0"/>
                              <w:marTop w:val="0"/>
                              <w:marBottom w:val="0"/>
                              <w:divBdr>
                                <w:top w:val="none" w:sz="0" w:space="0" w:color="auto"/>
                                <w:left w:val="none" w:sz="0" w:space="0" w:color="auto"/>
                                <w:bottom w:val="none" w:sz="0" w:space="0" w:color="auto"/>
                                <w:right w:val="none" w:sz="0" w:space="0" w:color="auto"/>
                              </w:divBdr>
                            </w:div>
                          </w:divsChild>
                        </w:div>
                        <w:div w:id="1220819000">
                          <w:marLeft w:val="0"/>
                          <w:marRight w:val="0"/>
                          <w:marTop w:val="0"/>
                          <w:marBottom w:val="0"/>
                          <w:divBdr>
                            <w:top w:val="none" w:sz="0" w:space="0" w:color="auto"/>
                            <w:left w:val="none" w:sz="0" w:space="0" w:color="auto"/>
                            <w:bottom w:val="none" w:sz="0" w:space="0" w:color="auto"/>
                            <w:right w:val="none" w:sz="0" w:space="0" w:color="auto"/>
                          </w:divBdr>
                          <w:divsChild>
                            <w:div w:id="1816415092">
                              <w:marLeft w:val="0"/>
                              <w:marRight w:val="0"/>
                              <w:marTop w:val="0"/>
                              <w:marBottom w:val="0"/>
                              <w:divBdr>
                                <w:top w:val="none" w:sz="0" w:space="0" w:color="auto"/>
                                <w:left w:val="none" w:sz="0" w:space="0" w:color="auto"/>
                                <w:bottom w:val="none" w:sz="0" w:space="0" w:color="auto"/>
                                <w:right w:val="none" w:sz="0" w:space="0" w:color="auto"/>
                              </w:divBdr>
                            </w:div>
                          </w:divsChild>
                        </w:div>
                        <w:div w:id="1721323711">
                          <w:marLeft w:val="0"/>
                          <w:marRight w:val="0"/>
                          <w:marTop w:val="0"/>
                          <w:marBottom w:val="0"/>
                          <w:divBdr>
                            <w:top w:val="none" w:sz="0" w:space="0" w:color="auto"/>
                            <w:left w:val="none" w:sz="0" w:space="0" w:color="auto"/>
                            <w:bottom w:val="none" w:sz="0" w:space="0" w:color="auto"/>
                            <w:right w:val="none" w:sz="0" w:space="0" w:color="auto"/>
                          </w:divBdr>
                          <w:divsChild>
                            <w:div w:id="13990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741686">
                  <w:marLeft w:val="0"/>
                  <w:marRight w:val="0"/>
                  <w:marTop w:val="0"/>
                  <w:marBottom w:val="0"/>
                  <w:divBdr>
                    <w:top w:val="none" w:sz="0" w:space="0" w:color="auto"/>
                    <w:left w:val="none" w:sz="0" w:space="0" w:color="auto"/>
                    <w:bottom w:val="none" w:sz="0" w:space="0" w:color="auto"/>
                    <w:right w:val="none" w:sz="0" w:space="0" w:color="auto"/>
                  </w:divBdr>
                  <w:divsChild>
                    <w:div w:id="14436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779137">
          <w:marLeft w:val="0"/>
          <w:marRight w:val="0"/>
          <w:marTop w:val="0"/>
          <w:marBottom w:val="0"/>
          <w:divBdr>
            <w:top w:val="none" w:sz="0" w:space="0" w:color="auto"/>
            <w:left w:val="none" w:sz="0" w:space="0" w:color="auto"/>
            <w:bottom w:val="none" w:sz="0" w:space="0" w:color="auto"/>
            <w:right w:val="none" w:sz="0" w:space="0" w:color="auto"/>
          </w:divBdr>
          <w:divsChild>
            <w:div w:id="1193036848">
              <w:marLeft w:val="0"/>
              <w:marRight w:val="0"/>
              <w:marTop w:val="0"/>
              <w:marBottom w:val="0"/>
              <w:divBdr>
                <w:top w:val="none" w:sz="0" w:space="0" w:color="auto"/>
                <w:left w:val="none" w:sz="0" w:space="0" w:color="auto"/>
                <w:bottom w:val="none" w:sz="0" w:space="0" w:color="auto"/>
                <w:right w:val="none" w:sz="0" w:space="0" w:color="auto"/>
              </w:divBdr>
              <w:divsChild>
                <w:div w:id="121924857">
                  <w:marLeft w:val="0"/>
                  <w:marRight w:val="0"/>
                  <w:marTop w:val="0"/>
                  <w:marBottom w:val="0"/>
                  <w:divBdr>
                    <w:top w:val="none" w:sz="0" w:space="0" w:color="auto"/>
                    <w:left w:val="none" w:sz="0" w:space="0" w:color="auto"/>
                    <w:bottom w:val="none" w:sz="0" w:space="0" w:color="auto"/>
                    <w:right w:val="none" w:sz="0" w:space="0" w:color="auto"/>
                  </w:divBdr>
                  <w:divsChild>
                    <w:div w:id="1955211584">
                      <w:marLeft w:val="0"/>
                      <w:marRight w:val="0"/>
                      <w:marTop w:val="0"/>
                      <w:marBottom w:val="0"/>
                      <w:divBdr>
                        <w:top w:val="none" w:sz="0" w:space="0" w:color="auto"/>
                        <w:left w:val="none" w:sz="0" w:space="0" w:color="auto"/>
                        <w:bottom w:val="none" w:sz="0" w:space="0" w:color="auto"/>
                        <w:right w:val="none" w:sz="0" w:space="0" w:color="auto"/>
                      </w:divBdr>
                      <w:divsChild>
                        <w:div w:id="1492135175">
                          <w:marLeft w:val="0"/>
                          <w:marRight w:val="0"/>
                          <w:marTop w:val="0"/>
                          <w:marBottom w:val="0"/>
                          <w:divBdr>
                            <w:top w:val="none" w:sz="0" w:space="0" w:color="auto"/>
                            <w:left w:val="none" w:sz="0" w:space="0" w:color="auto"/>
                            <w:bottom w:val="none" w:sz="0" w:space="0" w:color="auto"/>
                            <w:right w:val="none" w:sz="0" w:space="0" w:color="auto"/>
                          </w:divBdr>
                          <w:divsChild>
                            <w:div w:id="1988899609">
                              <w:marLeft w:val="0"/>
                              <w:marRight w:val="0"/>
                              <w:marTop w:val="0"/>
                              <w:marBottom w:val="0"/>
                              <w:divBdr>
                                <w:top w:val="none" w:sz="0" w:space="0" w:color="auto"/>
                                <w:left w:val="none" w:sz="0" w:space="0" w:color="auto"/>
                                <w:bottom w:val="none" w:sz="0" w:space="0" w:color="auto"/>
                                <w:right w:val="none" w:sz="0" w:space="0" w:color="auto"/>
                              </w:divBdr>
                              <w:divsChild>
                                <w:div w:id="17967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523919">
      <w:bodyDiv w:val="1"/>
      <w:marLeft w:val="0"/>
      <w:marRight w:val="0"/>
      <w:marTop w:val="0"/>
      <w:marBottom w:val="0"/>
      <w:divBdr>
        <w:top w:val="none" w:sz="0" w:space="0" w:color="auto"/>
        <w:left w:val="none" w:sz="0" w:space="0" w:color="auto"/>
        <w:bottom w:val="none" w:sz="0" w:space="0" w:color="auto"/>
        <w:right w:val="none" w:sz="0" w:space="0" w:color="auto"/>
      </w:divBdr>
    </w:div>
    <w:div w:id="1384907382">
      <w:bodyDiv w:val="1"/>
      <w:marLeft w:val="0"/>
      <w:marRight w:val="0"/>
      <w:marTop w:val="0"/>
      <w:marBottom w:val="0"/>
      <w:divBdr>
        <w:top w:val="none" w:sz="0" w:space="0" w:color="auto"/>
        <w:left w:val="none" w:sz="0" w:space="0" w:color="auto"/>
        <w:bottom w:val="none" w:sz="0" w:space="0" w:color="auto"/>
        <w:right w:val="none" w:sz="0" w:space="0" w:color="auto"/>
      </w:divBdr>
    </w:div>
    <w:div w:id="1387800080">
      <w:bodyDiv w:val="1"/>
      <w:marLeft w:val="0"/>
      <w:marRight w:val="0"/>
      <w:marTop w:val="0"/>
      <w:marBottom w:val="0"/>
      <w:divBdr>
        <w:top w:val="none" w:sz="0" w:space="0" w:color="auto"/>
        <w:left w:val="none" w:sz="0" w:space="0" w:color="auto"/>
        <w:bottom w:val="none" w:sz="0" w:space="0" w:color="auto"/>
        <w:right w:val="none" w:sz="0" w:space="0" w:color="auto"/>
      </w:divBdr>
    </w:div>
    <w:div w:id="1394545109">
      <w:bodyDiv w:val="1"/>
      <w:marLeft w:val="0"/>
      <w:marRight w:val="0"/>
      <w:marTop w:val="0"/>
      <w:marBottom w:val="0"/>
      <w:divBdr>
        <w:top w:val="none" w:sz="0" w:space="0" w:color="auto"/>
        <w:left w:val="none" w:sz="0" w:space="0" w:color="auto"/>
        <w:bottom w:val="none" w:sz="0" w:space="0" w:color="auto"/>
        <w:right w:val="none" w:sz="0" w:space="0" w:color="auto"/>
      </w:divBdr>
    </w:div>
    <w:div w:id="1413314385">
      <w:bodyDiv w:val="1"/>
      <w:marLeft w:val="0"/>
      <w:marRight w:val="0"/>
      <w:marTop w:val="0"/>
      <w:marBottom w:val="0"/>
      <w:divBdr>
        <w:top w:val="none" w:sz="0" w:space="0" w:color="auto"/>
        <w:left w:val="none" w:sz="0" w:space="0" w:color="auto"/>
        <w:bottom w:val="none" w:sz="0" w:space="0" w:color="auto"/>
        <w:right w:val="none" w:sz="0" w:space="0" w:color="auto"/>
      </w:divBdr>
    </w:div>
    <w:div w:id="1423721662">
      <w:bodyDiv w:val="1"/>
      <w:marLeft w:val="0"/>
      <w:marRight w:val="0"/>
      <w:marTop w:val="0"/>
      <w:marBottom w:val="0"/>
      <w:divBdr>
        <w:top w:val="none" w:sz="0" w:space="0" w:color="auto"/>
        <w:left w:val="none" w:sz="0" w:space="0" w:color="auto"/>
        <w:bottom w:val="none" w:sz="0" w:space="0" w:color="auto"/>
        <w:right w:val="none" w:sz="0" w:space="0" w:color="auto"/>
      </w:divBdr>
    </w:div>
    <w:div w:id="1424305824">
      <w:bodyDiv w:val="1"/>
      <w:marLeft w:val="0"/>
      <w:marRight w:val="0"/>
      <w:marTop w:val="0"/>
      <w:marBottom w:val="0"/>
      <w:divBdr>
        <w:top w:val="none" w:sz="0" w:space="0" w:color="auto"/>
        <w:left w:val="none" w:sz="0" w:space="0" w:color="auto"/>
        <w:bottom w:val="none" w:sz="0" w:space="0" w:color="auto"/>
        <w:right w:val="none" w:sz="0" w:space="0" w:color="auto"/>
      </w:divBdr>
    </w:div>
    <w:div w:id="1427919796">
      <w:bodyDiv w:val="1"/>
      <w:marLeft w:val="0"/>
      <w:marRight w:val="0"/>
      <w:marTop w:val="0"/>
      <w:marBottom w:val="0"/>
      <w:divBdr>
        <w:top w:val="none" w:sz="0" w:space="0" w:color="auto"/>
        <w:left w:val="none" w:sz="0" w:space="0" w:color="auto"/>
        <w:bottom w:val="none" w:sz="0" w:space="0" w:color="auto"/>
        <w:right w:val="none" w:sz="0" w:space="0" w:color="auto"/>
      </w:divBdr>
    </w:div>
    <w:div w:id="1432898383">
      <w:bodyDiv w:val="1"/>
      <w:marLeft w:val="0"/>
      <w:marRight w:val="0"/>
      <w:marTop w:val="0"/>
      <w:marBottom w:val="0"/>
      <w:divBdr>
        <w:top w:val="none" w:sz="0" w:space="0" w:color="auto"/>
        <w:left w:val="none" w:sz="0" w:space="0" w:color="auto"/>
        <w:bottom w:val="none" w:sz="0" w:space="0" w:color="auto"/>
        <w:right w:val="none" w:sz="0" w:space="0" w:color="auto"/>
      </w:divBdr>
    </w:div>
    <w:div w:id="1438064318">
      <w:bodyDiv w:val="1"/>
      <w:marLeft w:val="0"/>
      <w:marRight w:val="0"/>
      <w:marTop w:val="0"/>
      <w:marBottom w:val="0"/>
      <w:divBdr>
        <w:top w:val="none" w:sz="0" w:space="0" w:color="auto"/>
        <w:left w:val="none" w:sz="0" w:space="0" w:color="auto"/>
        <w:bottom w:val="none" w:sz="0" w:space="0" w:color="auto"/>
        <w:right w:val="none" w:sz="0" w:space="0" w:color="auto"/>
      </w:divBdr>
    </w:div>
    <w:div w:id="1440298496">
      <w:bodyDiv w:val="1"/>
      <w:marLeft w:val="0"/>
      <w:marRight w:val="0"/>
      <w:marTop w:val="0"/>
      <w:marBottom w:val="0"/>
      <w:divBdr>
        <w:top w:val="none" w:sz="0" w:space="0" w:color="auto"/>
        <w:left w:val="none" w:sz="0" w:space="0" w:color="auto"/>
        <w:bottom w:val="none" w:sz="0" w:space="0" w:color="auto"/>
        <w:right w:val="none" w:sz="0" w:space="0" w:color="auto"/>
      </w:divBdr>
    </w:div>
    <w:div w:id="1441535872">
      <w:bodyDiv w:val="1"/>
      <w:marLeft w:val="0"/>
      <w:marRight w:val="0"/>
      <w:marTop w:val="0"/>
      <w:marBottom w:val="0"/>
      <w:divBdr>
        <w:top w:val="none" w:sz="0" w:space="0" w:color="auto"/>
        <w:left w:val="none" w:sz="0" w:space="0" w:color="auto"/>
        <w:bottom w:val="none" w:sz="0" w:space="0" w:color="auto"/>
        <w:right w:val="none" w:sz="0" w:space="0" w:color="auto"/>
      </w:divBdr>
    </w:div>
    <w:div w:id="1444307965">
      <w:bodyDiv w:val="1"/>
      <w:marLeft w:val="0"/>
      <w:marRight w:val="0"/>
      <w:marTop w:val="0"/>
      <w:marBottom w:val="0"/>
      <w:divBdr>
        <w:top w:val="none" w:sz="0" w:space="0" w:color="auto"/>
        <w:left w:val="none" w:sz="0" w:space="0" w:color="auto"/>
        <w:bottom w:val="none" w:sz="0" w:space="0" w:color="auto"/>
        <w:right w:val="none" w:sz="0" w:space="0" w:color="auto"/>
      </w:divBdr>
    </w:div>
    <w:div w:id="1457068736">
      <w:bodyDiv w:val="1"/>
      <w:marLeft w:val="0"/>
      <w:marRight w:val="0"/>
      <w:marTop w:val="0"/>
      <w:marBottom w:val="0"/>
      <w:divBdr>
        <w:top w:val="none" w:sz="0" w:space="0" w:color="auto"/>
        <w:left w:val="none" w:sz="0" w:space="0" w:color="auto"/>
        <w:bottom w:val="none" w:sz="0" w:space="0" w:color="auto"/>
        <w:right w:val="none" w:sz="0" w:space="0" w:color="auto"/>
      </w:divBdr>
    </w:div>
    <w:div w:id="1476020635">
      <w:bodyDiv w:val="1"/>
      <w:marLeft w:val="0"/>
      <w:marRight w:val="0"/>
      <w:marTop w:val="0"/>
      <w:marBottom w:val="0"/>
      <w:divBdr>
        <w:top w:val="none" w:sz="0" w:space="0" w:color="auto"/>
        <w:left w:val="none" w:sz="0" w:space="0" w:color="auto"/>
        <w:bottom w:val="none" w:sz="0" w:space="0" w:color="auto"/>
        <w:right w:val="none" w:sz="0" w:space="0" w:color="auto"/>
      </w:divBdr>
    </w:div>
    <w:div w:id="1479228882">
      <w:bodyDiv w:val="1"/>
      <w:marLeft w:val="0"/>
      <w:marRight w:val="0"/>
      <w:marTop w:val="0"/>
      <w:marBottom w:val="0"/>
      <w:divBdr>
        <w:top w:val="none" w:sz="0" w:space="0" w:color="auto"/>
        <w:left w:val="none" w:sz="0" w:space="0" w:color="auto"/>
        <w:bottom w:val="none" w:sz="0" w:space="0" w:color="auto"/>
        <w:right w:val="none" w:sz="0" w:space="0" w:color="auto"/>
      </w:divBdr>
    </w:div>
    <w:div w:id="1489977316">
      <w:bodyDiv w:val="1"/>
      <w:marLeft w:val="0"/>
      <w:marRight w:val="0"/>
      <w:marTop w:val="0"/>
      <w:marBottom w:val="0"/>
      <w:divBdr>
        <w:top w:val="none" w:sz="0" w:space="0" w:color="auto"/>
        <w:left w:val="none" w:sz="0" w:space="0" w:color="auto"/>
        <w:bottom w:val="none" w:sz="0" w:space="0" w:color="auto"/>
        <w:right w:val="none" w:sz="0" w:space="0" w:color="auto"/>
      </w:divBdr>
    </w:div>
    <w:div w:id="1491946127">
      <w:bodyDiv w:val="1"/>
      <w:marLeft w:val="0"/>
      <w:marRight w:val="0"/>
      <w:marTop w:val="0"/>
      <w:marBottom w:val="0"/>
      <w:divBdr>
        <w:top w:val="none" w:sz="0" w:space="0" w:color="auto"/>
        <w:left w:val="none" w:sz="0" w:space="0" w:color="auto"/>
        <w:bottom w:val="none" w:sz="0" w:space="0" w:color="auto"/>
        <w:right w:val="none" w:sz="0" w:space="0" w:color="auto"/>
      </w:divBdr>
    </w:div>
    <w:div w:id="1493645465">
      <w:bodyDiv w:val="1"/>
      <w:marLeft w:val="0"/>
      <w:marRight w:val="0"/>
      <w:marTop w:val="0"/>
      <w:marBottom w:val="0"/>
      <w:divBdr>
        <w:top w:val="none" w:sz="0" w:space="0" w:color="auto"/>
        <w:left w:val="none" w:sz="0" w:space="0" w:color="auto"/>
        <w:bottom w:val="none" w:sz="0" w:space="0" w:color="auto"/>
        <w:right w:val="none" w:sz="0" w:space="0" w:color="auto"/>
      </w:divBdr>
    </w:div>
    <w:div w:id="1500341469">
      <w:bodyDiv w:val="1"/>
      <w:marLeft w:val="0"/>
      <w:marRight w:val="0"/>
      <w:marTop w:val="0"/>
      <w:marBottom w:val="0"/>
      <w:divBdr>
        <w:top w:val="none" w:sz="0" w:space="0" w:color="auto"/>
        <w:left w:val="none" w:sz="0" w:space="0" w:color="auto"/>
        <w:bottom w:val="none" w:sz="0" w:space="0" w:color="auto"/>
        <w:right w:val="none" w:sz="0" w:space="0" w:color="auto"/>
      </w:divBdr>
    </w:div>
    <w:div w:id="1503936376">
      <w:bodyDiv w:val="1"/>
      <w:marLeft w:val="0"/>
      <w:marRight w:val="0"/>
      <w:marTop w:val="0"/>
      <w:marBottom w:val="0"/>
      <w:divBdr>
        <w:top w:val="none" w:sz="0" w:space="0" w:color="auto"/>
        <w:left w:val="none" w:sz="0" w:space="0" w:color="auto"/>
        <w:bottom w:val="none" w:sz="0" w:space="0" w:color="auto"/>
        <w:right w:val="none" w:sz="0" w:space="0" w:color="auto"/>
      </w:divBdr>
    </w:div>
    <w:div w:id="1505129601">
      <w:bodyDiv w:val="1"/>
      <w:marLeft w:val="0"/>
      <w:marRight w:val="0"/>
      <w:marTop w:val="0"/>
      <w:marBottom w:val="0"/>
      <w:divBdr>
        <w:top w:val="none" w:sz="0" w:space="0" w:color="auto"/>
        <w:left w:val="none" w:sz="0" w:space="0" w:color="auto"/>
        <w:bottom w:val="none" w:sz="0" w:space="0" w:color="auto"/>
        <w:right w:val="none" w:sz="0" w:space="0" w:color="auto"/>
      </w:divBdr>
    </w:div>
    <w:div w:id="1519926482">
      <w:bodyDiv w:val="1"/>
      <w:marLeft w:val="0"/>
      <w:marRight w:val="0"/>
      <w:marTop w:val="0"/>
      <w:marBottom w:val="0"/>
      <w:divBdr>
        <w:top w:val="none" w:sz="0" w:space="0" w:color="auto"/>
        <w:left w:val="none" w:sz="0" w:space="0" w:color="auto"/>
        <w:bottom w:val="none" w:sz="0" w:space="0" w:color="auto"/>
        <w:right w:val="none" w:sz="0" w:space="0" w:color="auto"/>
      </w:divBdr>
    </w:div>
    <w:div w:id="1522431676">
      <w:bodyDiv w:val="1"/>
      <w:marLeft w:val="0"/>
      <w:marRight w:val="0"/>
      <w:marTop w:val="0"/>
      <w:marBottom w:val="0"/>
      <w:divBdr>
        <w:top w:val="none" w:sz="0" w:space="0" w:color="auto"/>
        <w:left w:val="none" w:sz="0" w:space="0" w:color="auto"/>
        <w:bottom w:val="none" w:sz="0" w:space="0" w:color="auto"/>
        <w:right w:val="none" w:sz="0" w:space="0" w:color="auto"/>
      </w:divBdr>
    </w:div>
    <w:div w:id="1530683654">
      <w:bodyDiv w:val="1"/>
      <w:marLeft w:val="0"/>
      <w:marRight w:val="0"/>
      <w:marTop w:val="0"/>
      <w:marBottom w:val="0"/>
      <w:divBdr>
        <w:top w:val="none" w:sz="0" w:space="0" w:color="auto"/>
        <w:left w:val="none" w:sz="0" w:space="0" w:color="auto"/>
        <w:bottom w:val="none" w:sz="0" w:space="0" w:color="auto"/>
        <w:right w:val="none" w:sz="0" w:space="0" w:color="auto"/>
      </w:divBdr>
    </w:div>
    <w:div w:id="1530945041">
      <w:bodyDiv w:val="1"/>
      <w:marLeft w:val="0"/>
      <w:marRight w:val="0"/>
      <w:marTop w:val="0"/>
      <w:marBottom w:val="0"/>
      <w:divBdr>
        <w:top w:val="none" w:sz="0" w:space="0" w:color="auto"/>
        <w:left w:val="none" w:sz="0" w:space="0" w:color="auto"/>
        <w:bottom w:val="none" w:sz="0" w:space="0" w:color="auto"/>
        <w:right w:val="none" w:sz="0" w:space="0" w:color="auto"/>
      </w:divBdr>
    </w:div>
    <w:div w:id="1533613841">
      <w:bodyDiv w:val="1"/>
      <w:marLeft w:val="0"/>
      <w:marRight w:val="0"/>
      <w:marTop w:val="0"/>
      <w:marBottom w:val="0"/>
      <w:divBdr>
        <w:top w:val="none" w:sz="0" w:space="0" w:color="auto"/>
        <w:left w:val="none" w:sz="0" w:space="0" w:color="auto"/>
        <w:bottom w:val="none" w:sz="0" w:space="0" w:color="auto"/>
        <w:right w:val="none" w:sz="0" w:space="0" w:color="auto"/>
      </w:divBdr>
    </w:div>
    <w:div w:id="1545823063">
      <w:bodyDiv w:val="1"/>
      <w:marLeft w:val="0"/>
      <w:marRight w:val="0"/>
      <w:marTop w:val="0"/>
      <w:marBottom w:val="0"/>
      <w:divBdr>
        <w:top w:val="none" w:sz="0" w:space="0" w:color="auto"/>
        <w:left w:val="none" w:sz="0" w:space="0" w:color="auto"/>
        <w:bottom w:val="none" w:sz="0" w:space="0" w:color="auto"/>
        <w:right w:val="none" w:sz="0" w:space="0" w:color="auto"/>
      </w:divBdr>
    </w:div>
    <w:div w:id="1548956575">
      <w:bodyDiv w:val="1"/>
      <w:marLeft w:val="0"/>
      <w:marRight w:val="0"/>
      <w:marTop w:val="0"/>
      <w:marBottom w:val="0"/>
      <w:divBdr>
        <w:top w:val="none" w:sz="0" w:space="0" w:color="auto"/>
        <w:left w:val="none" w:sz="0" w:space="0" w:color="auto"/>
        <w:bottom w:val="none" w:sz="0" w:space="0" w:color="auto"/>
        <w:right w:val="none" w:sz="0" w:space="0" w:color="auto"/>
      </w:divBdr>
    </w:div>
    <w:div w:id="1559626785">
      <w:bodyDiv w:val="1"/>
      <w:marLeft w:val="0"/>
      <w:marRight w:val="0"/>
      <w:marTop w:val="0"/>
      <w:marBottom w:val="0"/>
      <w:divBdr>
        <w:top w:val="none" w:sz="0" w:space="0" w:color="auto"/>
        <w:left w:val="none" w:sz="0" w:space="0" w:color="auto"/>
        <w:bottom w:val="none" w:sz="0" w:space="0" w:color="auto"/>
        <w:right w:val="none" w:sz="0" w:space="0" w:color="auto"/>
      </w:divBdr>
    </w:div>
    <w:div w:id="1565025647">
      <w:bodyDiv w:val="1"/>
      <w:marLeft w:val="0"/>
      <w:marRight w:val="0"/>
      <w:marTop w:val="0"/>
      <w:marBottom w:val="0"/>
      <w:divBdr>
        <w:top w:val="none" w:sz="0" w:space="0" w:color="auto"/>
        <w:left w:val="none" w:sz="0" w:space="0" w:color="auto"/>
        <w:bottom w:val="none" w:sz="0" w:space="0" w:color="auto"/>
        <w:right w:val="none" w:sz="0" w:space="0" w:color="auto"/>
      </w:divBdr>
    </w:div>
    <w:div w:id="1570194846">
      <w:bodyDiv w:val="1"/>
      <w:marLeft w:val="0"/>
      <w:marRight w:val="0"/>
      <w:marTop w:val="0"/>
      <w:marBottom w:val="0"/>
      <w:divBdr>
        <w:top w:val="none" w:sz="0" w:space="0" w:color="auto"/>
        <w:left w:val="none" w:sz="0" w:space="0" w:color="auto"/>
        <w:bottom w:val="none" w:sz="0" w:space="0" w:color="auto"/>
        <w:right w:val="none" w:sz="0" w:space="0" w:color="auto"/>
      </w:divBdr>
    </w:div>
    <w:div w:id="1587301449">
      <w:bodyDiv w:val="1"/>
      <w:marLeft w:val="0"/>
      <w:marRight w:val="0"/>
      <w:marTop w:val="0"/>
      <w:marBottom w:val="0"/>
      <w:divBdr>
        <w:top w:val="none" w:sz="0" w:space="0" w:color="auto"/>
        <w:left w:val="none" w:sz="0" w:space="0" w:color="auto"/>
        <w:bottom w:val="none" w:sz="0" w:space="0" w:color="auto"/>
        <w:right w:val="none" w:sz="0" w:space="0" w:color="auto"/>
      </w:divBdr>
    </w:div>
    <w:div w:id="1588463967">
      <w:bodyDiv w:val="1"/>
      <w:marLeft w:val="0"/>
      <w:marRight w:val="0"/>
      <w:marTop w:val="0"/>
      <w:marBottom w:val="0"/>
      <w:divBdr>
        <w:top w:val="none" w:sz="0" w:space="0" w:color="auto"/>
        <w:left w:val="none" w:sz="0" w:space="0" w:color="auto"/>
        <w:bottom w:val="none" w:sz="0" w:space="0" w:color="auto"/>
        <w:right w:val="none" w:sz="0" w:space="0" w:color="auto"/>
      </w:divBdr>
    </w:div>
    <w:div w:id="1592082079">
      <w:bodyDiv w:val="1"/>
      <w:marLeft w:val="0"/>
      <w:marRight w:val="0"/>
      <w:marTop w:val="0"/>
      <w:marBottom w:val="0"/>
      <w:divBdr>
        <w:top w:val="none" w:sz="0" w:space="0" w:color="auto"/>
        <w:left w:val="none" w:sz="0" w:space="0" w:color="auto"/>
        <w:bottom w:val="none" w:sz="0" w:space="0" w:color="auto"/>
        <w:right w:val="none" w:sz="0" w:space="0" w:color="auto"/>
      </w:divBdr>
    </w:div>
    <w:div w:id="1594893519">
      <w:bodyDiv w:val="1"/>
      <w:marLeft w:val="0"/>
      <w:marRight w:val="0"/>
      <w:marTop w:val="0"/>
      <w:marBottom w:val="0"/>
      <w:divBdr>
        <w:top w:val="none" w:sz="0" w:space="0" w:color="auto"/>
        <w:left w:val="none" w:sz="0" w:space="0" w:color="auto"/>
        <w:bottom w:val="none" w:sz="0" w:space="0" w:color="auto"/>
        <w:right w:val="none" w:sz="0" w:space="0" w:color="auto"/>
      </w:divBdr>
    </w:div>
    <w:div w:id="1605722894">
      <w:bodyDiv w:val="1"/>
      <w:marLeft w:val="0"/>
      <w:marRight w:val="0"/>
      <w:marTop w:val="0"/>
      <w:marBottom w:val="0"/>
      <w:divBdr>
        <w:top w:val="none" w:sz="0" w:space="0" w:color="auto"/>
        <w:left w:val="none" w:sz="0" w:space="0" w:color="auto"/>
        <w:bottom w:val="none" w:sz="0" w:space="0" w:color="auto"/>
        <w:right w:val="none" w:sz="0" w:space="0" w:color="auto"/>
      </w:divBdr>
    </w:div>
    <w:div w:id="1612585981">
      <w:bodyDiv w:val="1"/>
      <w:marLeft w:val="0"/>
      <w:marRight w:val="0"/>
      <w:marTop w:val="0"/>
      <w:marBottom w:val="0"/>
      <w:divBdr>
        <w:top w:val="none" w:sz="0" w:space="0" w:color="auto"/>
        <w:left w:val="none" w:sz="0" w:space="0" w:color="auto"/>
        <w:bottom w:val="none" w:sz="0" w:space="0" w:color="auto"/>
        <w:right w:val="none" w:sz="0" w:space="0" w:color="auto"/>
      </w:divBdr>
    </w:div>
    <w:div w:id="1614559754">
      <w:bodyDiv w:val="1"/>
      <w:marLeft w:val="0"/>
      <w:marRight w:val="0"/>
      <w:marTop w:val="0"/>
      <w:marBottom w:val="0"/>
      <w:divBdr>
        <w:top w:val="none" w:sz="0" w:space="0" w:color="auto"/>
        <w:left w:val="none" w:sz="0" w:space="0" w:color="auto"/>
        <w:bottom w:val="none" w:sz="0" w:space="0" w:color="auto"/>
        <w:right w:val="none" w:sz="0" w:space="0" w:color="auto"/>
      </w:divBdr>
    </w:div>
    <w:div w:id="1617983919">
      <w:bodyDiv w:val="1"/>
      <w:marLeft w:val="0"/>
      <w:marRight w:val="0"/>
      <w:marTop w:val="0"/>
      <w:marBottom w:val="0"/>
      <w:divBdr>
        <w:top w:val="none" w:sz="0" w:space="0" w:color="auto"/>
        <w:left w:val="none" w:sz="0" w:space="0" w:color="auto"/>
        <w:bottom w:val="none" w:sz="0" w:space="0" w:color="auto"/>
        <w:right w:val="none" w:sz="0" w:space="0" w:color="auto"/>
      </w:divBdr>
    </w:div>
    <w:div w:id="1619336117">
      <w:bodyDiv w:val="1"/>
      <w:marLeft w:val="0"/>
      <w:marRight w:val="0"/>
      <w:marTop w:val="0"/>
      <w:marBottom w:val="0"/>
      <w:divBdr>
        <w:top w:val="none" w:sz="0" w:space="0" w:color="auto"/>
        <w:left w:val="none" w:sz="0" w:space="0" w:color="auto"/>
        <w:bottom w:val="none" w:sz="0" w:space="0" w:color="auto"/>
        <w:right w:val="none" w:sz="0" w:space="0" w:color="auto"/>
      </w:divBdr>
    </w:div>
    <w:div w:id="1622154654">
      <w:bodyDiv w:val="1"/>
      <w:marLeft w:val="0"/>
      <w:marRight w:val="0"/>
      <w:marTop w:val="0"/>
      <w:marBottom w:val="0"/>
      <w:divBdr>
        <w:top w:val="none" w:sz="0" w:space="0" w:color="auto"/>
        <w:left w:val="none" w:sz="0" w:space="0" w:color="auto"/>
        <w:bottom w:val="none" w:sz="0" w:space="0" w:color="auto"/>
        <w:right w:val="none" w:sz="0" w:space="0" w:color="auto"/>
      </w:divBdr>
    </w:div>
    <w:div w:id="1629895001">
      <w:bodyDiv w:val="1"/>
      <w:marLeft w:val="0"/>
      <w:marRight w:val="0"/>
      <w:marTop w:val="0"/>
      <w:marBottom w:val="0"/>
      <w:divBdr>
        <w:top w:val="none" w:sz="0" w:space="0" w:color="auto"/>
        <w:left w:val="none" w:sz="0" w:space="0" w:color="auto"/>
        <w:bottom w:val="none" w:sz="0" w:space="0" w:color="auto"/>
        <w:right w:val="none" w:sz="0" w:space="0" w:color="auto"/>
      </w:divBdr>
    </w:div>
    <w:div w:id="1634172359">
      <w:bodyDiv w:val="1"/>
      <w:marLeft w:val="0"/>
      <w:marRight w:val="0"/>
      <w:marTop w:val="0"/>
      <w:marBottom w:val="0"/>
      <w:divBdr>
        <w:top w:val="none" w:sz="0" w:space="0" w:color="auto"/>
        <w:left w:val="none" w:sz="0" w:space="0" w:color="auto"/>
        <w:bottom w:val="none" w:sz="0" w:space="0" w:color="auto"/>
        <w:right w:val="none" w:sz="0" w:space="0" w:color="auto"/>
      </w:divBdr>
    </w:div>
    <w:div w:id="1637098444">
      <w:bodyDiv w:val="1"/>
      <w:marLeft w:val="0"/>
      <w:marRight w:val="0"/>
      <w:marTop w:val="0"/>
      <w:marBottom w:val="0"/>
      <w:divBdr>
        <w:top w:val="none" w:sz="0" w:space="0" w:color="auto"/>
        <w:left w:val="none" w:sz="0" w:space="0" w:color="auto"/>
        <w:bottom w:val="none" w:sz="0" w:space="0" w:color="auto"/>
        <w:right w:val="none" w:sz="0" w:space="0" w:color="auto"/>
      </w:divBdr>
    </w:div>
    <w:div w:id="1640038947">
      <w:bodyDiv w:val="1"/>
      <w:marLeft w:val="0"/>
      <w:marRight w:val="0"/>
      <w:marTop w:val="0"/>
      <w:marBottom w:val="0"/>
      <w:divBdr>
        <w:top w:val="none" w:sz="0" w:space="0" w:color="auto"/>
        <w:left w:val="none" w:sz="0" w:space="0" w:color="auto"/>
        <w:bottom w:val="none" w:sz="0" w:space="0" w:color="auto"/>
        <w:right w:val="none" w:sz="0" w:space="0" w:color="auto"/>
      </w:divBdr>
    </w:div>
    <w:div w:id="1647197470">
      <w:bodyDiv w:val="1"/>
      <w:marLeft w:val="0"/>
      <w:marRight w:val="0"/>
      <w:marTop w:val="0"/>
      <w:marBottom w:val="0"/>
      <w:divBdr>
        <w:top w:val="none" w:sz="0" w:space="0" w:color="auto"/>
        <w:left w:val="none" w:sz="0" w:space="0" w:color="auto"/>
        <w:bottom w:val="none" w:sz="0" w:space="0" w:color="auto"/>
        <w:right w:val="none" w:sz="0" w:space="0" w:color="auto"/>
      </w:divBdr>
    </w:div>
    <w:div w:id="1651329395">
      <w:bodyDiv w:val="1"/>
      <w:marLeft w:val="0"/>
      <w:marRight w:val="0"/>
      <w:marTop w:val="0"/>
      <w:marBottom w:val="0"/>
      <w:divBdr>
        <w:top w:val="none" w:sz="0" w:space="0" w:color="auto"/>
        <w:left w:val="none" w:sz="0" w:space="0" w:color="auto"/>
        <w:bottom w:val="none" w:sz="0" w:space="0" w:color="auto"/>
        <w:right w:val="none" w:sz="0" w:space="0" w:color="auto"/>
      </w:divBdr>
    </w:div>
    <w:div w:id="1654023993">
      <w:bodyDiv w:val="1"/>
      <w:marLeft w:val="0"/>
      <w:marRight w:val="0"/>
      <w:marTop w:val="0"/>
      <w:marBottom w:val="0"/>
      <w:divBdr>
        <w:top w:val="none" w:sz="0" w:space="0" w:color="auto"/>
        <w:left w:val="none" w:sz="0" w:space="0" w:color="auto"/>
        <w:bottom w:val="none" w:sz="0" w:space="0" w:color="auto"/>
        <w:right w:val="none" w:sz="0" w:space="0" w:color="auto"/>
      </w:divBdr>
    </w:div>
    <w:div w:id="1655834048">
      <w:bodyDiv w:val="1"/>
      <w:marLeft w:val="0"/>
      <w:marRight w:val="0"/>
      <w:marTop w:val="0"/>
      <w:marBottom w:val="0"/>
      <w:divBdr>
        <w:top w:val="none" w:sz="0" w:space="0" w:color="auto"/>
        <w:left w:val="none" w:sz="0" w:space="0" w:color="auto"/>
        <w:bottom w:val="none" w:sz="0" w:space="0" w:color="auto"/>
        <w:right w:val="none" w:sz="0" w:space="0" w:color="auto"/>
      </w:divBdr>
    </w:div>
    <w:div w:id="1660421807">
      <w:bodyDiv w:val="1"/>
      <w:marLeft w:val="0"/>
      <w:marRight w:val="0"/>
      <w:marTop w:val="0"/>
      <w:marBottom w:val="0"/>
      <w:divBdr>
        <w:top w:val="none" w:sz="0" w:space="0" w:color="auto"/>
        <w:left w:val="none" w:sz="0" w:space="0" w:color="auto"/>
        <w:bottom w:val="none" w:sz="0" w:space="0" w:color="auto"/>
        <w:right w:val="none" w:sz="0" w:space="0" w:color="auto"/>
      </w:divBdr>
    </w:div>
    <w:div w:id="1663502456">
      <w:bodyDiv w:val="1"/>
      <w:marLeft w:val="0"/>
      <w:marRight w:val="0"/>
      <w:marTop w:val="0"/>
      <w:marBottom w:val="0"/>
      <w:divBdr>
        <w:top w:val="none" w:sz="0" w:space="0" w:color="auto"/>
        <w:left w:val="none" w:sz="0" w:space="0" w:color="auto"/>
        <w:bottom w:val="none" w:sz="0" w:space="0" w:color="auto"/>
        <w:right w:val="none" w:sz="0" w:space="0" w:color="auto"/>
      </w:divBdr>
    </w:div>
    <w:div w:id="1663926131">
      <w:bodyDiv w:val="1"/>
      <w:marLeft w:val="0"/>
      <w:marRight w:val="0"/>
      <w:marTop w:val="0"/>
      <w:marBottom w:val="0"/>
      <w:divBdr>
        <w:top w:val="none" w:sz="0" w:space="0" w:color="auto"/>
        <w:left w:val="none" w:sz="0" w:space="0" w:color="auto"/>
        <w:bottom w:val="none" w:sz="0" w:space="0" w:color="auto"/>
        <w:right w:val="none" w:sz="0" w:space="0" w:color="auto"/>
      </w:divBdr>
    </w:div>
    <w:div w:id="1673528730">
      <w:bodyDiv w:val="1"/>
      <w:marLeft w:val="0"/>
      <w:marRight w:val="0"/>
      <w:marTop w:val="0"/>
      <w:marBottom w:val="0"/>
      <w:divBdr>
        <w:top w:val="none" w:sz="0" w:space="0" w:color="auto"/>
        <w:left w:val="none" w:sz="0" w:space="0" w:color="auto"/>
        <w:bottom w:val="none" w:sz="0" w:space="0" w:color="auto"/>
        <w:right w:val="none" w:sz="0" w:space="0" w:color="auto"/>
      </w:divBdr>
      <w:divsChild>
        <w:div w:id="1799759277">
          <w:marLeft w:val="0"/>
          <w:marRight w:val="0"/>
          <w:marTop w:val="0"/>
          <w:marBottom w:val="0"/>
          <w:divBdr>
            <w:top w:val="none" w:sz="0" w:space="0" w:color="auto"/>
            <w:left w:val="none" w:sz="0" w:space="0" w:color="auto"/>
            <w:bottom w:val="none" w:sz="0" w:space="0" w:color="auto"/>
            <w:right w:val="none" w:sz="0" w:space="0" w:color="auto"/>
          </w:divBdr>
          <w:divsChild>
            <w:div w:id="158160232">
              <w:marLeft w:val="0"/>
              <w:marRight w:val="0"/>
              <w:marTop w:val="0"/>
              <w:marBottom w:val="0"/>
              <w:divBdr>
                <w:top w:val="none" w:sz="0" w:space="0" w:color="auto"/>
                <w:left w:val="none" w:sz="0" w:space="0" w:color="auto"/>
                <w:bottom w:val="none" w:sz="0" w:space="0" w:color="auto"/>
                <w:right w:val="none" w:sz="0" w:space="0" w:color="auto"/>
              </w:divBdr>
            </w:div>
            <w:div w:id="6087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7635">
      <w:bodyDiv w:val="1"/>
      <w:marLeft w:val="0"/>
      <w:marRight w:val="0"/>
      <w:marTop w:val="0"/>
      <w:marBottom w:val="0"/>
      <w:divBdr>
        <w:top w:val="none" w:sz="0" w:space="0" w:color="auto"/>
        <w:left w:val="none" w:sz="0" w:space="0" w:color="auto"/>
        <w:bottom w:val="none" w:sz="0" w:space="0" w:color="auto"/>
        <w:right w:val="none" w:sz="0" w:space="0" w:color="auto"/>
      </w:divBdr>
    </w:div>
    <w:div w:id="1683705780">
      <w:bodyDiv w:val="1"/>
      <w:marLeft w:val="0"/>
      <w:marRight w:val="0"/>
      <w:marTop w:val="0"/>
      <w:marBottom w:val="0"/>
      <w:divBdr>
        <w:top w:val="none" w:sz="0" w:space="0" w:color="auto"/>
        <w:left w:val="none" w:sz="0" w:space="0" w:color="auto"/>
        <w:bottom w:val="none" w:sz="0" w:space="0" w:color="auto"/>
        <w:right w:val="none" w:sz="0" w:space="0" w:color="auto"/>
      </w:divBdr>
    </w:div>
    <w:div w:id="1686326517">
      <w:bodyDiv w:val="1"/>
      <w:marLeft w:val="0"/>
      <w:marRight w:val="0"/>
      <w:marTop w:val="0"/>
      <w:marBottom w:val="0"/>
      <w:divBdr>
        <w:top w:val="none" w:sz="0" w:space="0" w:color="auto"/>
        <w:left w:val="none" w:sz="0" w:space="0" w:color="auto"/>
        <w:bottom w:val="none" w:sz="0" w:space="0" w:color="auto"/>
        <w:right w:val="none" w:sz="0" w:space="0" w:color="auto"/>
      </w:divBdr>
    </w:div>
    <w:div w:id="1686638088">
      <w:bodyDiv w:val="1"/>
      <w:marLeft w:val="0"/>
      <w:marRight w:val="0"/>
      <w:marTop w:val="0"/>
      <w:marBottom w:val="0"/>
      <w:divBdr>
        <w:top w:val="none" w:sz="0" w:space="0" w:color="auto"/>
        <w:left w:val="none" w:sz="0" w:space="0" w:color="auto"/>
        <w:bottom w:val="none" w:sz="0" w:space="0" w:color="auto"/>
        <w:right w:val="none" w:sz="0" w:space="0" w:color="auto"/>
      </w:divBdr>
    </w:div>
    <w:div w:id="1689524009">
      <w:bodyDiv w:val="1"/>
      <w:marLeft w:val="0"/>
      <w:marRight w:val="0"/>
      <w:marTop w:val="0"/>
      <w:marBottom w:val="0"/>
      <w:divBdr>
        <w:top w:val="none" w:sz="0" w:space="0" w:color="auto"/>
        <w:left w:val="none" w:sz="0" w:space="0" w:color="auto"/>
        <w:bottom w:val="none" w:sz="0" w:space="0" w:color="auto"/>
        <w:right w:val="none" w:sz="0" w:space="0" w:color="auto"/>
      </w:divBdr>
    </w:div>
    <w:div w:id="1690132880">
      <w:bodyDiv w:val="1"/>
      <w:marLeft w:val="0"/>
      <w:marRight w:val="0"/>
      <w:marTop w:val="0"/>
      <w:marBottom w:val="0"/>
      <w:divBdr>
        <w:top w:val="none" w:sz="0" w:space="0" w:color="auto"/>
        <w:left w:val="none" w:sz="0" w:space="0" w:color="auto"/>
        <w:bottom w:val="none" w:sz="0" w:space="0" w:color="auto"/>
        <w:right w:val="none" w:sz="0" w:space="0" w:color="auto"/>
      </w:divBdr>
    </w:div>
    <w:div w:id="1691712051">
      <w:bodyDiv w:val="1"/>
      <w:marLeft w:val="0"/>
      <w:marRight w:val="0"/>
      <w:marTop w:val="0"/>
      <w:marBottom w:val="0"/>
      <w:divBdr>
        <w:top w:val="none" w:sz="0" w:space="0" w:color="auto"/>
        <w:left w:val="none" w:sz="0" w:space="0" w:color="auto"/>
        <w:bottom w:val="none" w:sz="0" w:space="0" w:color="auto"/>
        <w:right w:val="none" w:sz="0" w:space="0" w:color="auto"/>
      </w:divBdr>
    </w:div>
    <w:div w:id="1703676502">
      <w:bodyDiv w:val="1"/>
      <w:marLeft w:val="0"/>
      <w:marRight w:val="0"/>
      <w:marTop w:val="0"/>
      <w:marBottom w:val="0"/>
      <w:divBdr>
        <w:top w:val="none" w:sz="0" w:space="0" w:color="auto"/>
        <w:left w:val="none" w:sz="0" w:space="0" w:color="auto"/>
        <w:bottom w:val="none" w:sz="0" w:space="0" w:color="auto"/>
        <w:right w:val="none" w:sz="0" w:space="0" w:color="auto"/>
      </w:divBdr>
    </w:div>
    <w:div w:id="1720012729">
      <w:bodyDiv w:val="1"/>
      <w:marLeft w:val="0"/>
      <w:marRight w:val="0"/>
      <w:marTop w:val="0"/>
      <w:marBottom w:val="0"/>
      <w:divBdr>
        <w:top w:val="none" w:sz="0" w:space="0" w:color="auto"/>
        <w:left w:val="none" w:sz="0" w:space="0" w:color="auto"/>
        <w:bottom w:val="none" w:sz="0" w:space="0" w:color="auto"/>
        <w:right w:val="none" w:sz="0" w:space="0" w:color="auto"/>
      </w:divBdr>
    </w:div>
    <w:div w:id="1734739598">
      <w:bodyDiv w:val="1"/>
      <w:marLeft w:val="0"/>
      <w:marRight w:val="0"/>
      <w:marTop w:val="0"/>
      <w:marBottom w:val="0"/>
      <w:divBdr>
        <w:top w:val="none" w:sz="0" w:space="0" w:color="auto"/>
        <w:left w:val="none" w:sz="0" w:space="0" w:color="auto"/>
        <w:bottom w:val="none" w:sz="0" w:space="0" w:color="auto"/>
        <w:right w:val="none" w:sz="0" w:space="0" w:color="auto"/>
      </w:divBdr>
    </w:div>
    <w:div w:id="1739858842">
      <w:bodyDiv w:val="1"/>
      <w:marLeft w:val="0"/>
      <w:marRight w:val="0"/>
      <w:marTop w:val="0"/>
      <w:marBottom w:val="0"/>
      <w:divBdr>
        <w:top w:val="none" w:sz="0" w:space="0" w:color="auto"/>
        <w:left w:val="none" w:sz="0" w:space="0" w:color="auto"/>
        <w:bottom w:val="none" w:sz="0" w:space="0" w:color="auto"/>
        <w:right w:val="none" w:sz="0" w:space="0" w:color="auto"/>
      </w:divBdr>
    </w:div>
    <w:div w:id="1747338466">
      <w:bodyDiv w:val="1"/>
      <w:marLeft w:val="0"/>
      <w:marRight w:val="0"/>
      <w:marTop w:val="0"/>
      <w:marBottom w:val="0"/>
      <w:divBdr>
        <w:top w:val="none" w:sz="0" w:space="0" w:color="auto"/>
        <w:left w:val="none" w:sz="0" w:space="0" w:color="auto"/>
        <w:bottom w:val="none" w:sz="0" w:space="0" w:color="auto"/>
        <w:right w:val="none" w:sz="0" w:space="0" w:color="auto"/>
      </w:divBdr>
    </w:div>
    <w:div w:id="1748838208">
      <w:bodyDiv w:val="1"/>
      <w:marLeft w:val="0"/>
      <w:marRight w:val="0"/>
      <w:marTop w:val="0"/>
      <w:marBottom w:val="0"/>
      <w:divBdr>
        <w:top w:val="none" w:sz="0" w:space="0" w:color="auto"/>
        <w:left w:val="none" w:sz="0" w:space="0" w:color="auto"/>
        <w:bottom w:val="none" w:sz="0" w:space="0" w:color="auto"/>
        <w:right w:val="none" w:sz="0" w:space="0" w:color="auto"/>
      </w:divBdr>
    </w:div>
    <w:div w:id="1753547778">
      <w:bodyDiv w:val="1"/>
      <w:marLeft w:val="0"/>
      <w:marRight w:val="0"/>
      <w:marTop w:val="0"/>
      <w:marBottom w:val="0"/>
      <w:divBdr>
        <w:top w:val="none" w:sz="0" w:space="0" w:color="auto"/>
        <w:left w:val="none" w:sz="0" w:space="0" w:color="auto"/>
        <w:bottom w:val="none" w:sz="0" w:space="0" w:color="auto"/>
        <w:right w:val="none" w:sz="0" w:space="0" w:color="auto"/>
      </w:divBdr>
    </w:div>
    <w:div w:id="1755734810">
      <w:bodyDiv w:val="1"/>
      <w:marLeft w:val="0"/>
      <w:marRight w:val="0"/>
      <w:marTop w:val="0"/>
      <w:marBottom w:val="0"/>
      <w:divBdr>
        <w:top w:val="none" w:sz="0" w:space="0" w:color="auto"/>
        <w:left w:val="none" w:sz="0" w:space="0" w:color="auto"/>
        <w:bottom w:val="none" w:sz="0" w:space="0" w:color="auto"/>
        <w:right w:val="none" w:sz="0" w:space="0" w:color="auto"/>
      </w:divBdr>
    </w:div>
    <w:div w:id="1755929120">
      <w:bodyDiv w:val="1"/>
      <w:marLeft w:val="0"/>
      <w:marRight w:val="0"/>
      <w:marTop w:val="0"/>
      <w:marBottom w:val="0"/>
      <w:divBdr>
        <w:top w:val="none" w:sz="0" w:space="0" w:color="auto"/>
        <w:left w:val="none" w:sz="0" w:space="0" w:color="auto"/>
        <w:bottom w:val="none" w:sz="0" w:space="0" w:color="auto"/>
        <w:right w:val="none" w:sz="0" w:space="0" w:color="auto"/>
      </w:divBdr>
    </w:div>
    <w:div w:id="1756516732">
      <w:bodyDiv w:val="1"/>
      <w:marLeft w:val="0"/>
      <w:marRight w:val="0"/>
      <w:marTop w:val="0"/>
      <w:marBottom w:val="0"/>
      <w:divBdr>
        <w:top w:val="none" w:sz="0" w:space="0" w:color="auto"/>
        <w:left w:val="none" w:sz="0" w:space="0" w:color="auto"/>
        <w:bottom w:val="none" w:sz="0" w:space="0" w:color="auto"/>
        <w:right w:val="none" w:sz="0" w:space="0" w:color="auto"/>
      </w:divBdr>
    </w:div>
    <w:div w:id="1765419531">
      <w:bodyDiv w:val="1"/>
      <w:marLeft w:val="0"/>
      <w:marRight w:val="0"/>
      <w:marTop w:val="0"/>
      <w:marBottom w:val="0"/>
      <w:divBdr>
        <w:top w:val="none" w:sz="0" w:space="0" w:color="auto"/>
        <w:left w:val="none" w:sz="0" w:space="0" w:color="auto"/>
        <w:bottom w:val="none" w:sz="0" w:space="0" w:color="auto"/>
        <w:right w:val="none" w:sz="0" w:space="0" w:color="auto"/>
      </w:divBdr>
    </w:div>
    <w:div w:id="1765611629">
      <w:bodyDiv w:val="1"/>
      <w:marLeft w:val="0"/>
      <w:marRight w:val="0"/>
      <w:marTop w:val="0"/>
      <w:marBottom w:val="0"/>
      <w:divBdr>
        <w:top w:val="none" w:sz="0" w:space="0" w:color="auto"/>
        <w:left w:val="none" w:sz="0" w:space="0" w:color="auto"/>
        <w:bottom w:val="none" w:sz="0" w:space="0" w:color="auto"/>
        <w:right w:val="none" w:sz="0" w:space="0" w:color="auto"/>
      </w:divBdr>
    </w:div>
    <w:div w:id="1766609581">
      <w:bodyDiv w:val="1"/>
      <w:marLeft w:val="0"/>
      <w:marRight w:val="0"/>
      <w:marTop w:val="0"/>
      <w:marBottom w:val="0"/>
      <w:divBdr>
        <w:top w:val="none" w:sz="0" w:space="0" w:color="auto"/>
        <w:left w:val="none" w:sz="0" w:space="0" w:color="auto"/>
        <w:bottom w:val="none" w:sz="0" w:space="0" w:color="auto"/>
        <w:right w:val="none" w:sz="0" w:space="0" w:color="auto"/>
      </w:divBdr>
    </w:div>
    <w:div w:id="1772121300">
      <w:bodyDiv w:val="1"/>
      <w:marLeft w:val="0"/>
      <w:marRight w:val="0"/>
      <w:marTop w:val="0"/>
      <w:marBottom w:val="0"/>
      <w:divBdr>
        <w:top w:val="none" w:sz="0" w:space="0" w:color="auto"/>
        <w:left w:val="none" w:sz="0" w:space="0" w:color="auto"/>
        <w:bottom w:val="none" w:sz="0" w:space="0" w:color="auto"/>
        <w:right w:val="none" w:sz="0" w:space="0" w:color="auto"/>
      </w:divBdr>
    </w:div>
    <w:div w:id="1777746468">
      <w:bodyDiv w:val="1"/>
      <w:marLeft w:val="0"/>
      <w:marRight w:val="0"/>
      <w:marTop w:val="0"/>
      <w:marBottom w:val="0"/>
      <w:divBdr>
        <w:top w:val="none" w:sz="0" w:space="0" w:color="auto"/>
        <w:left w:val="none" w:sz="0" w:space="0" w:color="auto"/>
        <w:bottom w:val="none" w:sz="0" w:space="0" w:color="auto"/>
        <w:right w:val="none" w:sz="0" w:space="0" w:color="auto"/>
      </w:divBdr>
    </w:div>
    <w:div w:id="1782410206">
      <w:bodyDiv w:val="1"/>
      <w:marLeft w:val="0"/>
      <w:marRight w:val="0"/>
      <w:marTop w:val="0"/>
      <w:marBottom w:val="0"/>
      <w:divBdr>
        <w:top w:val="none" w:sz="0" w:space="0" w:color="auto"/>
        <w:left w:val="none" w:sz="0" w:space="0" w:color="auto"/>
        <w:bottom w:val="none" w:sz="0" w:space="0" w:color="auto"/>
        <w:right w:val="none" w:sz="0" w:space="0" w:color="auto"/>
      </w:divBdr>
    </w:div>
    <w:div w:id="1785073521">
      <w:bodyDiv w:val="1"/>
      <w:marLeft w:val="0"/>
      <w:marRight w:val="0"/>
      <w:marTop w:val="0"/>
      <w:marBottom w:val="0"/>
      <w:divBdr>
        <w:top w:val="none" w:sz="0" w:space="0" w:color="auto"/>
        <w:left w:val="none" w:sz="0" w:space="0" w:color="auto"/>
        <w:bottom w:val="none" w:sz="0" w:space="0" w:color="auto"/>
        <w:right w:val="none" w:sz="0" w:space="0" w:color="auto"/>
      </w:divBdr>
    </w:div>
    <w:div w:id="1797066184">
      <w:bodyDiv w:val="1"/>
      <w:marLeft w:val="0"/>
      <w:marRight w:val="0"/>
      <w:marTop w:val="0"/>
      <w:marBottom w:val="0"/>
      <w:divBdr>
        <w:top w:val="none" w:sz="0" w:space="0" w:color="auto"/>
        <w:left w:val="none" w:sz="0" w:space="0" w:color="auto"/>
        <w:bottom w:val="none" w:sz="0" w:space="0" w:color="auto"/>
        <w:right w:val="none" w:sz="0" w:space="0" w:color="auto"/>
      </w:divBdr>
    </w:div>
    <w:div w:id="1797718308">
      <w:bodyDiv w:val="1"/>
      <w:marLeft w:val="0"/>
      <w:marRight w:val="0"/>
      <w:marTop w:val="0"/>
      <w:marBottom w:val="0"/>
      <w:divBdr>
        <w:top w:val="none" w:sz="0" w:space="0" w:color="auto"/>
        <w:left w:val="none" w:sz="0" w:space="0" w:color="auto"/>
        <w:bottom w:val="none" w:sz="0" w:space="0" w:color="auto"/>
        <w:right w:val="none" w:sz="0" w:space="0" w:color="auto"/>
      </w:divBdr>
    </w:div>
    <w:div w:id="1804154948">
      <w:bodyDiv w:val="1"/>
      <w:marLeft w:val="0"/>
      <w:marRight w:val="0"/>
      <w:marTop w:val="0"/>
      <w:marBottom w:val="0"/>
      <w:divBdr>
        <w:top w:val="none" w:sz="0" w:space="0" w:color="auto"/>
        <w:left w:val="none" w:sz="0" w:space="0" w:color="auto"/>
        <w:bottom w:val="none" w:sz="0" w:space="0" w:color="auto"/>
        <w:right w:val="none" w:sz="0" w:space="0" w:color="auto"/>
      </w:divBdr>
    </w:div>
    <w:div w:id="1805733442">
      <w:bodyDiv w:val="1"/>
      <w:marLeft w:val="0"/>
      <w:marRight w:val="0"/>
      <w:marTop w:val="0"/>
      <w:marBottom w:val="0"/>
      <w:divBdr>
        <w:top w:val="none" w:sz="0" w:space="0" w:color="auto"/>
        <w:left w:val="none" w:sz="0" w:space="0" w:color="auto"/>
        <w:bottom w:val="none" w:sz="0" w:space="0" w:color="auto"/>
        <w:right w:val="none" w:sz="0" w:space="0" w:color="auto"/>
      </w:divBdr>
    </w:div>
    <w:div w:id="1806117655">
      <w:bodyDiv w:val="1"/>
      <w:marLeft w:val="0"/>
      <w:marRight w:val="0"/>
      <w:marTop w:val="0"/>
      <w:marBottom w:val="0"/>
      <w:divBdr>
        <w:top w:val="none" w:sz="0" w:space="0" w:color="auto"/>
        <w:left w:val="none" w:sz="0" w:space="0" w:color="auto"/>
        <w:bottom w:val="none" w:sz="0" w:space="0" w:color="auto"/>
        <w:right w:val="none" w:sz="0" w:space="0" w:color="auto"/>
      </w:divBdr>
      <w:divsChild>
        <w:div w:id="145242442">
          <w:marLeft w:val="0"/>
          <w:marRight w:val="0"/>
          <w:marTop w:val="0"/>
          <w:marBottom w:val="0"/>
          <w:divBdr>
            <w:top w:val="none" w:sz="0" w:space="0" w:color="auto"/>
            <w:left w:val="none" w:sz="0" w:space="0" w:color="auto"/>
            <w:bottom w:val="none" w:sz="0" w:space="0" w:color="auto"/>
            <w:right w:val="none" w:sz="0" w:space="0" w:color="auto"/>
          </w:divBdr>
          <w:divsChild>
            <w:div w:id="2021466798">
              <w:marLeft w:val="0"/>
              <w:marRight w:val="0"/>
              <w:marTop w:val="0"/>
              <w:marBottom w:val="0"/>
              <w:divBdr>
                <w:top w:val="none" w:sz="0" w:space="0" w:color="auto"/>
                <w:left w:val="none" w:sz="0" w:space="0" w:color="auto"/>
                <w:bottom w:val="none" w:sz="0" w:space="0" w:color="auto"/>
                <w:right w:val="none" w:sz="0" w:space="0" w:color="auto"/>
              </w:divBdr>
              <w:divsChild>
                <w:div w:id="427314041">
                  <w:marLeft w:val="0"/>
                  <w:marRight w:val="0"/>
                  <w:marTop w:val="0"/>
                  <w:marBottom w:val="0"/>
                  <w:divBdr>
                    <w:top w:val="none" w:sz="0" w:space="0" w:color="auto"/>
                    <w:left w:val="none" w:sz="0" w:space="0" w:color="auto"/>
                    <w:bottom w:val="none" w:sz="0" w:space="0" w:color="auto"/>
                    <w:right w:val="none" w:sz="0" w:space="0" w:color="auto"/>
                  </w:divBdr>
                  <w:divsChild>
                    <w:div w:id="1491827167">
                      <w:marLeft w:val="0"/>
                      <w:marRight w:val="0"/>
                      <w:marTop w:val="0"/>
                      <w:marBottom w:val="0"/>
                      <w:divBdr>
                        <w:top w:val="none" w:sz="0" w:space="0" w:color="auto"/>
                        <w:left w:val="none" w:sz="0" w:space="0" w:color="auto"/>
                        <w:bottom w:val="none" w:sz="0" w:space="0" w:color="auto"/>
                        <w:right w:val="none" w:sz="0" w:space="0" w:color="auto"/>
                      </w:divBdr>
                      <w:divsChild>
                        <w:div w:id="12349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502374">
      <w:bodyDiv w:val="1"/>
      <w:marLeft w:val="0"/>
      <w:marRight w:val="0"/>
      <w:marTop w:val="0"/>
      <w:marBottom w:val="0"/>
      <w:divBdr>
        <w:top w:val="none" w:sz="0" w:space="0" w:color="auto"/>
        <w:left w:val="none" w:sz="0" w:space="0" w:color="auto"/>
        <w:bottom w:val="none" w:sz="0" w:space="0" w:color="auto"/>
        <w:right w:val="none" w:sz="0" w:space="0" w:color="auto"/>
      </w:divBdr>
    </w:div>
    <w:div w:id="1811245056">
      <w:bodyDiv w:val="1"/>
      <w:marLeft w:val="0"/>
      <w:marRight w:val="0"/>
      <w:marTop w:val="0"/>
      <w:marBottom w:val="0"/>
      <w:divBdr>
        <w:top w:val="none" w:sz="0" w:space="0" w:color="auto"/>
        <w:left w:val="none" w:sz="0" w:space="0" w:color="auto"/>
        <w:bottom w:val="none" w:sz="0" w:space="0" w:color="auto"/>
        <w:right w:val="none" w:sz="0" w:space="0" w:color="auto"/>
      </w:divBdr>
    </w:div>
    <w:div w:id="1814562731">
      <w:bodyDiv w:val="1"/>
      <w:marLeft w:val="0"/>
      <w:marRight w:val="0"/>
      <w:marTop w:val="0"/>
      <w:marBottom w:val="0"/>
      <w:divBdr>
        <w:top w:val="none" w:sz="0" w:space="0" w:color="auto"/>
        <w:left w:val="none" w:sz="0" w:space="0" w:color="auto"/>
        <w:bottom w:val="none" w:sz="0" w:space="0" w:color="auto"/>
        <w:right w:val="none" w:sz="0" w:space="0" w:color="auto"/>
      </w:divBdr>
    </w:div>
    <w:div w:id="1816291962">
      <w:bodyDiv w:val="1"/>
      <w:marLeft w:val="0"/>
      <w:marRight w:val="0"/>
      <w:marTop w:val="0"/>
      <w:marBottom w:val="0"/>
      <w:divBdr>
        <w:top w:val="none" w:sz="0" w:space="0" w:color="auto"/>
        <w:left w:val="none" w:sz="0" w:space="0" w:color="auto"/>
        <w:bottom w:val="none" w:sz="0" w:space="0" w:color="auto"/>
        <w:right w:val="none" w:sz="0" w:space="0" w:color="auto"/>
      </w:divBdr>
    </w:div>
    <w:div w:id="1833108353">
      <w:bodyDiv w:val="1"/>
      <w:marLeft w:val="0"/>
      <w:marRight w:val="0"/>
      <w:marTop w:val="0"/>
      <w:marBottom w:val="0"/>
      <w:divBdr>
        <w:top w:val="none" w:sz="0" w:space="0" w:color="auto"/>
        <w:left w:val="none" w:sz="0" w:space="0" w:color="auto"/>
        <w:bottom w:val="none" w:sz="0" w:space="0" w:color="auto"/>
        <w:right w:val="none" w:sz="0" w:space="0" w:color="auto"/>
      </w:divBdr>
    </w:div>
    <w:div w:id="1842159429">
      <w:bodyDiv w:val="1"/>
      <w:marLeft w:val="0"/>
      <w:marRight w:val="0"/>
      <w:marTop w:val="0"/>
      <w:marBottom w:val="0"/>
      <w:divBdr>
        <w:top w:val="none" w:sz="0" w:space="0" w:color="auto"/>
        <w:left w:val="none" w:sz="0" w:space="0" w:color="auto"/>
        <w:bottom w:val="none" w:sz="0" w:space="0" w:color="auto"/>
        <w:right w:val="none" w:sz="0" w:space="0" w:color="auto"/>
      </w:divBdr>
    </w:div>
    <w:div w:id="1848399981">
      <w:bodyDiv w:val="1"/>
      <w:marLeft w:val="0"/>
      <w:marRight w:val="0"/>
      <w:marTop w:val="0"/>
      <w:marBottom w:val="0"/>
      <w:divBdr>
        <w:top w:val="none" w:sz="0" w:space="0" w:color="auto"/>
        <w:left w:val="none" w:sz="0" w:space="0" w:color="auto"/>
        <w:bottom w:val="none" w:sz="0" w:space="0" w:color="auto"/>
        <w:right w:val="none" w:sz="0" w:space="0" w:color="auto"/>
      </w:divBdr>
    </w:div>
    <w:div w:id="1848713919">
      <w:bodyDiv w:val="1"/>
      <w:marLeft w:val="0"/>
      <w:marRight w:val="0"/>
      <w:marTop w:val="0"/>
      <w:marBottom w:val="0"/>
      <w:divBdr>
        <w:top w:val="none" w:sz="0" w:space="0" w:color="auto"/>
        <w:left w:val="none" w:sz="0" w:space="0" w:color="auto"/>
        <w:bottom w:val="none" w:sz="0" w:space="0" w:color="auto"/>
        <w:right w:val="none" w:sz="0" w:space="0" w:color="auto"/>
      </w:divBdr>
    </w:div>
    <w:div w:id="1852908365">
      <w:bodyDiv w:val="1"/>
      <w:marLeft w:val="0"/>
      <w:marRight w:val="0"/>
      <w:marTop w:val="0"/>
      <w:marBottom w:val="0"/>
      <w:divBdr>
        <w:top w:val="none" w:sz="0" w:space="0" w:color="auto"/>
        <w:left w:val="none" w:sz="0" w:space="0" w:color="auto"/>
        <w:bottom w:val="none" w:sz="0" w:space="0" w:color="auto"/>
        <w:right w:val="none" w:sz="0" w:space="0" w:color="auto"/>
      </w:divBdr>
    </w:div>
    <w:div w:id="1859613571">
      <w:bodyDiv w:val="1"/>
      <w:marLeft w:val="0"/>
      <w:marRight w:val="0"/>
      <w:marTop w:val="0"/>
      <w:marBottom w:val="0"/>
      <w:divBdr>
        <w:top w:val="none" w:sz="0" w:space="0" w:color="auto"/>
        <w:left w:val="none" w:sz="0" w:space="0" w:color="auto"/>
        <w:bottom w:val="none" w:sz="0" w:space="0" w:color="auto"/>
        <w:right w:val="none" w:sz="0" w:space="0" w:color="auto"/>
      </w:divBdr>
    </w:div>
    <w:div w:id="1860125208">
      <w:bodyDiv w:val="1"/>
      <w:marLeft w:val="0"/>
      <w:marRight w:val="0"/>
      <w:marTop w:val="0"/>
      <w:marBottom w:val="0"/>
      <w:divBdr>
        <w:top w:val="none" w:sz="0" w:space="0" w:color="auto"/>
        <w:left w:val="none" w:sz="0" w:space="0" w:color="auto"/>
        <w:bottom w:val="none" w:sz="0" w:space="0" w:color="auto"/>
        <w:right w:val="none" w:sz="0" w:space="0" w:color="auto"/>
      </w:divBdr>
    </w:div>
    <w:div w:id="1867018494">
      <w:bodyDiv w:val="1"/>
      <w:marLeft w:val="0"/>
      <w:marRight w:val="0"/>
      <w:marTop w:val="0"/>
      <w:marBottom w:val="0"/>
      <w:divBdr>
        <w:top w:val="none" w:sz="0" w:space="0" w:color="auto"/>
        <w:left w:val="none" w:sz="0" w:space="0" w:color="auto"/>
        <w:bottom w:val="none" w:sz="0" w:space="0" w:color="auto"/>
        <w:right w:val="none" w:sz="0" w:space="0" w:color="auto"/>
      </w:divBdr>
    </w:div>
    <w:div w:id="1871599759">
      <w:bodyDiv w:val="1"/>
      <w:marLeft w:val="0"/>
      <w:marRight w:val="0"/>
      <w:marTop w:val="0"/>
      <w:marBottom w:val="0"/>
      <w:divBdr>
        <w:top w:val="none" w:sz="0" w:space="0" w:color="auto"/>
        <w:left w:val="none" w:sz="0" w:space="0" w:color="auto"/>
        <w:bottom w:val="none" w:sz="0" w:space="0" w:color="auto"/>
        <w:right w:val="none" w:sz="0" w:space="0" w:color="auto"/>
      </w:divBdr>
    </w:div>
    <w:div w:id="1871871262">
      <w:bodyDiv w:val="1"/>
      <w:marLeft w:val="0"/>
      <w:marRight w:val="0"/>
      <w:marTop w:val="0"/>
      <w:marBottom w:val="0"/>
      <w:divBdr>
        <w:top w:val="none" w:sz="0" w:space="0" w:color="auto"/>
        <w:left w:val="none" w:sz="0" w:space="0" w:color="auto"/>
        <w:bottom w:val="none" w:sz="0" w:space="0" w:color="auto"/>
        <w:right w:val="none" w:sz="0" w:space="0" w:color="auto"/>
      </w:divBdr>
    </w:div>
    <w:div w:id="1873225876">
      <w:bodyDiv w:val="1"/>
      <w:marLeft w:val="0"/>
      <w:marRight w:val="0"/>
      <w:marTop w:val="0"/>
      <w:marBottom w:val="0"/>
      <w:divBdr>
        <w:top w:val="none" w:sz="0" w:space="0" w:color="auto"/>
        <w:left w:val="none" w:sz="0" w:space="0" w:color="auto"/>
        <w:bottom w:val="none" w:sz="0" w:space="0" w:color="auto"/>
        <w:right w:val="none" w:sz="0" w:space="0" w:color="auto"/>
      </w:divBdr>
    </w:div>
    <w:div w:id="1879467938">
      <w:bodyDiv w:val="1"/>
      <w:marLeft w:val="0"/>
      <w:marRight w:val="0"/>
      <w:marTop w:val="0"/>
      <w:marBottom w:val="0"/>
      <w:divBdr>
        <w:top w:val="none" w:sz="0" w:space="0" w:color="auto"/>
        <w:left w:val="none" w:sz="0" w:space="0" w:color="auto"/>
        <w:bottom w:val="none" w:sz="0" w:space="0" w:color="auto"/>
        <w:right w:val="none" w:sz="0" w:space="0" w:color="auto"/>
      </w:divBdr>
    </w:div>
    <w:div w:id="1879585413">
      <w:bodyDiv w:val="1"/>
      <w:marLeft w:val="0"/>
      <w:marRight w:val="0"/>
      <w:marTop w:val="0"/>
      <w:marBottom w:val="0"/>
      <w:divBdr>
        <w:top w:val="none" w:sz="0" w:space="0" w:color="auto"/>
        <w:left w:val="none" w:sz="0" w:space="0" w:color="auto"/>
        <w:bottom w:val="none" w:sz="0" w:space="0" w:color="auto"/>
        <w:right w:val="none" w:sz="0" w:space="0" w:color="auto"/>
      </w:divBdr>
    </w:div>
    <w:div w:id="1895892302">
      <w:bodyDiv w:val="1"/>
      <w:marLeft w:val="0"/>
      <w:marRight w:val="0"/>
      <w:marTop w:val="0"/>
      <w:marBottom w:val="0"/>
      <w:divBdr>
        <w:top w:val="none" w:sz="0" w:space="0" w:color="auto"/>
        <w:left w:val="none" w:sz="0" w:space="0" w:color="auto"/>
        <w:bottom w:val="none" w:sz="0" w:space="0" w:color="auto"/>
        <w:right w:val="none" w:sz="0" w:space="0" w:color="auto"/>
      </w:divBdr>
    </w:div>
    <w:div w:id="1897546391">
      <w:bodyDiv w:val="1"/>
      <w:marLeft w:val="0"/>
      <w:marRight w:val="0"/>
      <w:marTop w:val="0"/>
      <w:marBottom w:val="0"/>
      <w:divBdr>
        <w:top w:val="none" w:sz="0" w:space="0" w:color="auto"/>
        <w:left w:val="none" w:sz="0" w:space="0" w:color="auto"/>
        <w:bottom w:val="none" w:sz="0" w:space="0" w:color="auto"/>
        <w:right w:val="none" w:sz="0" w:space="0" w:color="auto"/>
      </w:divBdr>
      <w:divsChild>
        <w:div w:id="57826080">
          <w:marLeft w:val="0"/>
          <w:marRight w:val="0"/>
          <w:marTop w:val="0"/>
          <w:marBottom w:val="0"/>
          <w:divBdr>
            <w:top w:val="none" w:sz="0" w:space="0" w:color="auto"/>
            <w:left w:val="none" w:sz="0" w:space="0" w:color="auto"/>
            <w:bottom w:val="none" w:sz="0" w:space="0" w:color="auto"/>
            <w:right w:val="none" w:sz="0" w:space="0" w:color="auto"/>
          </w:divBdr>
          <w:divsChild>
            <w:div w:id="257443288">
              <w:marLeft w:val="0"/>
              <w:marRight w:val="0"/>
              <w:marTop w:val="0"/>
              <w:marBottom w:val="0"/>
              <w:divBdr>
                <w:top w:val="none" w:sz="0" w:space="0" w:color="auto"/>
                <w:left w:val="none" w:sz="0" w:space="0" w:color="auto"/>
                <w:bottom w:val="none" w:sz="0" w:space="0" w:color="auto"/>
                <w:right w:val="none" w:sz="0" w:space="0" w:color="auto"/>
              </w:divBdr>
              <w:divsChild>
                <w:div w:id="1113786452">
                  <w:marLeft w:val="0"/>
                  <w:marRight w:val="0"/>
                  <w:marTop w:val="0"/>
                  <w:marBottom w:val="0"/>
                  <w:divBdr>
                    <w:top w:val="none" w:sz="0" w:space="0" w:color="auto"/>
                    <w:left w:val="none" w:sz="0" w:space="0" w:color="auto"/>
                    <w:bottom w:val="none" w:sz="0" w:space="0" w:color="auto"/>
                    <w:right w:val="none" w:sz="0" w:space="0" w:color="auto"/>
                  </w:divBdr>
                  <w:divsChild>
                    <w:div w:id="1352947857">
                      <w:marLeft w:val="0"/>
                      <w:marRight w:val="0"/>
                      <w:marTop w:val="0"/>
                      <w:marBottom w:val="0"/>
                      <w:divBdr>
                        <w:top w:val="none" w:sz="0" w:space="0" w:color="auto"/>
                        <w:left w:val="none" w:sz="0" w:space="0" w:color="auto"/>
                        <w:bottom w:val="none" w:sz="0" w:space="0" w:color="auto"/>
                        <w:right w:val="none" w:sz="0" w:space="0" w:color="auto"/>
                      </w:divBdr>
                      <w:divsChild>
                        <w:div w:id="994534155">
                          <w:marLeft w:val="0"/>
                          <w:marRight w:val="0"/>
                          <w:marTop w:val="0"/>
                          <w:marBottom w:val="0"/>
                          <w:divBdr>
                            <w:top w:val="none" w:sz="0" w:space="0" w:color="auto"/>
                            <w:left w:val="none" w:sz="0" w:space="0" w:color="auto"/>
                            <w:bottom w:val="none" w:sz="0" w:space="0" w:color="auto"/>
                            <w:right w:val="none" w:sz="0" w:space="0" w:color="auto"/>
                          </w:divBdr>
                          <w:divsChild>
                            <w:div w:id="1229875529">
                              <w:marLeft w:val="0"/>
                              <w:marRight w:val="0"/>
                              <w:marTop w:val="0"/>
                              <w:marBottom w:val="0"/>
                              <w:divBdr>
                                <w:top w:val="none" w:sz="0" w:space="0" w:color="auto"/>
                                <w:left w:val="none" w:sz="0" w:space="0" w:color="auto"/>
                                <w:bottom w:val="none" w:sz="0" w:space="0" w:color="auto"/>
                                <w:right w:val="none" w:sz="0" w:space="0" w:color="auto"/>
                              </w:divBdr>
                              <w:divsChild>
                                <w:div w:id="2263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597782">
              <w:marLeft w:val="0"/>
              <w:marRight w:val="0"/>
              <w:marTop w:val="0"/>
              <w:marBottom w:val="0"/>
              <w:divBdr>
                <w:top w:val="none" w:sz="0" w:space="0" w:color="auto"/>
                <w:left w:val="none" w:sz="0" w:space="0" w:color="auto"/>
                <w:bottom w:val="none" w:sz="0" w:space="0" w:color="auto"/>
                <w:right w:val="none" w:sz="0" w:space="0" w:color="auto"/>
              </w:divBdr>
              <w:divsChild>
                <w:div w:id="293490177">
                  <w:marLeft w:val="0"/>
                  <w:marRight w:val="0"/>
                  <w:marTop w:val="0"/>
                  <w:marBottom w:val="0"/>
                  <w:divBdr>
                    <w:top w:val="none" w:sz="0" w:space="0" w:color="auto"/>
                    <w:left w:val="none" w:sz="0" w:space="0" w:color="auto"/>
                    <w:bottom w:val="none" w:sz="0" w:space="0" w:color="auto"/>
                    <w:right w:val="none" w:sz="0" w:space="0" w:color="auto"/>
                  </w:divBdr>
                  <w:divsChild>
                    <w:div w:id="461113809">
                      <w:marLeft w:val="0"/>
                      <w:marRight w:val="0"/>
                      <w:marTop w:val="0"/>
                      <w:marBottom w:val="0"/>
                      <w:divBdr>
                        <w:top w:val="none" w:sz="0" w:space="0" w:color="auto"/>
                        <w:left w:val="none" w:sz="0" w:space="0" w:color="auto"/>
                        <w:bottom w:val="none" w:sz="0" w:space="0" w:color="auto"/>
                        <w:right w:val="none" w:sz="0" w:space="0" w:color="auto"/>
                      </w:divBdr>
                    </w:div>
                  </w:divsChild>
                </w:div>
                <w:div w:id="1073772039">
                  <w:marLeft w:val="0"/>
                  <w:marRight w:val="0"/>
                  <w:marTop w:val="0"/>
                  <w:marBottom w:val="0"/>
                  <w:divBdr>
                    <w:top w:val="none" w:sz="0" w:space="0" w:color="auto"/>
                    <w:left w:val="none" w:sz="0" w:space="0" w:color="auto"/>
                    <w:bottom w:val="none" w:sz="0" w:space="0" w:color="auto"/>
                    <w:right w:val="none" w:sz="0" w:space="0" w:color="auto"/>
                  </w:divBdr>
                  <w:divsChild>
                    <w:div w:id="509223313">
                      <w:marLeft w:val="0"/>
                      <w:marRight w:val="0"/>
                      <w:marTop w:val="0"/>
                      <w:marBottom w:val="0"/>
                      <w:divBdr>
                        <w:top w:val="none" w:sz="0" w:space="0" w:color="auto"/>
                        <w:left w:val="none" w:sz="0" w:space="0" w:color="auto"/>
                        <w:bottom w:val="none" w:sz="0" w:space="0" w:color="auto"/>
                        <w:right w:val="none" w:sz="0" w:space="0" w:color="auto"/>
                      </w:divBdr>
                      <w:divsChild>
                        <w:div w:id="381099581">
                          <w:marLeft w:val="0"/>
                          <w:marRight w:val="0"/>
                          <w:marTop w:val="0"/>
                          <w:marBottom w:val="0"/>
                          <w:divBdr>
                            <w:top w:val="none" w:sz="0" w:space="0" w:color="auto"/>
                            <w:left w:val="none" w:sz="0" w:space="0" w:color="auto"/>
                            <w:bottom w:val="none" w:sz="0" w:space="0" w:color="auto"/>
                            <w:right w:val="none" w:sz="0" w:space="0" w:color="auto"/>
                          </w:divBdr>
                          <w:divsChild>
                            <w:div w:id="549416421">
                              <w:marLeft w:val="0"/>
                              <w:marRight w:val="0"/>
                              <w:marTop w:val="0"/>
                              <w:marBottom w:val="0"/>
                              <w:divBdr>
                                <w:top w:val="none" w:sz="0" w:space="0" w:color="auto"/>
                                <w:left w:val="none" w:sz="0" w:space="0" w:color="auto"/>
                                <w:bottom w:val="none" w:sz="0" w:space="0" w:color="auto"/>
                                <w:right w:val="none" w:sz="0" w:space="0" w:color="auto"/>
                              </w:divBdr>
                            </w:div>
                          </w:divsChild>
                        </w:div>
                        <w:div w:id="444889751">
                          <w:marLeft w:val="0"/>
                          <w:marRight w:val="0"/>
                          <w:marTop w:val="0"/>
                          <w:marBottom w:val="0"/>
                          <w:divBdr>
                            <w:top w:val="none" w:sz="0" w:space="0" w:color="auto"/>
                            <w:left w:val="none" w:sz="0" w:space="0" w:color="auto"/>
                            <w:bottom w:val="none" w:sz="0" w:space="0" w:color="auto"/>
                            <w:right w:val="none" w:sz="0" w:space="0" w:color="auto"/>
                          </w:divBdr>
                          <w:divsChild>
                            <w:div w:id="1685934670">
                              <w:marLeft w:val="0"/>
                              <w:marRight w:val="0"/>
                              <w:marTop w:val="0"/>
                              <w:marBottom w:val="0"/>
                              <w:divBdr>
                                <w:top w:val="none" w:sz="0" w:space="0" w:color="auto"/>
                                <w:left w:val="none" w:sz="0" w:space="0" w:color="auto"/>
                                <w:bottom w:val="none" w:sz="0" w:space="0" w:color="auto"/>
                                <w:right w:val="none" w:sz="0" w:space="0" w:color="auto"/>
                              </w:divBdr>
                            </w:div>
                          </w:divsChild>
                        </w:div>
                        <w:div w:id="520051749">
                          <w:marLeft w:val="0"/>
                          <w:marRight w:val="0"/>
                          <w:marTop w:val="0"/>
                          <w:marBottom w:val="0"/>
                          <w:divBdr>
                            <w:top w:val="none" w:sz="0" w:space="0" w:color="auto"/>
                            <w:left w:val="none" w:sz="0" w:space="0" w:color="auto"/>
                            <w:bottom w:val="none" w:sz="0" w:space="0" w:color="auto"/>
                            <w:right w:val="none" w:sz="0" w:space="0" w:color="auto"/>
                          </w:divBdr>
                          <w:divsChild>
                            <w:div w:id="1166214332">
                              <w:marLeft w:val="0"/>
                              <w:marRight w:val="0"/>
                              <w:marTop w:val="0"/>
                              <w:marBottom w:val="0"/>
                              <w:divBdr>
                                <w:top w:val="none" w:sz="0" w:space="0" w:color="auto"/>
                                <w:left w:val="none" w:sz="0" w:space="0" w:color="auto"/>
                                <w:bottom w:val="none" w:sz="0" w:space="0" w:color="auto"/>
                                <w:right w:val="none" w:sz="0" w:space="0" w:color="auto"/>
                              </w:divBdr>
                            </w:div>
                          </w:divsChild>
                        </w:div>
                        <w:div w:id="595405546">
                          <w:marLeft w:val="0"/>
                          <w:marRight w:val="0"/>
                          <w:marTop w:val="0"/>
                          <w:marBottom w:val="0"/>
                          <w:divBdr>
                            <w:top w:val="none" w:sz="0" w:space="0" w:color="auto"/>
                            <w:left w:val="none" w:sz="0" w:space="0" w:color="auto"/>
                            <w:bottom w:val="none" w:sz="0" w:space="0" w:color="auto"/>
                            <w:right w:val="none" w:sz="0" w:space="0" w:color="auto"/>
                          </w:divBdr>
                          <w:divsChild>
                            <w:div w:id="463276297">
                              <w:marLeft w:val="0"/>
                              <w:marRight w:val="0"/>
                              <w:marTop w:val="0"/>
                              <w:marBottom w:val="0"/>
                              <w:divBdr>
                                <w:top w:val="none" w:sz="0" w:space="0" w:color="auto"/>
                                <w:left w:val="none" w:sz="0" w:space="0" w:color="auto"/>
                                <w:bottom w:val="none" w:sz="0" w:space="0" w:color="auto"/>
                                <w:right w:val="none" w:sz="0" w:space="0" w:color="auto"/>
                              </w:divBdr>
                            </w:div>
                          </w:divsChild>
                        </w:div>
                        <w:div w:id="625812553">
                          <w:marLeft w:val="0"/>
                          <w:marRight w:val="0"/>
                          <w:marTop w:val="0"/>
                          <w:marBottom w:val="0"/>
                          <w:divBdr>
                            <w:top w:val="none" w:sz="0" w:space="0" w:color="auto"/>
                            <w:left w:val="none" w:sz="0" w:space="0" w:color="auto"/>
                            <w:bottom w:val="none" w:sz="0" w:space="0" w:color="auto"/>
                            <w:right w:val="none" w:sz="0" w:space="0" w:color="auto"/>
                          </w:divBdr>
                          <w:divsChild>
                            <w:div w:id="233397282">
                              <w:marLeft w:val="0"/>
                              <w:marRight w:val="0"/>
                              <w:marTop w:val="0"/>
                              <w:marBottom w:val="0"/>
                              <w:divBdr>
                                <w:top w:val="none" w:sz="0" w:space="0" w:color="auto"/>
                                <w:left w:val="none" w:sz="0" w:space="0" w:color="auto"/>
                                <w:bottom w:val="none" w:sz="0" w:space="0" w:color="auto"/>
                                <w:right w:val="none" w:sz="0" w:space="0" w:color="auto"/>
                              </w:divBdr>
                            </w:div>
                          </w:divsChild>
                        </w:div>
                        <w:div w:id="945884498">
                          <w:marLeft w:val="0"/>
                          <w:marRight w:val="0"/>
                          <w:marTop w:val="0"/>
                          <w:marBottom w:val="0"/>
                          <w:divBdr>
                            <w:top w:val="none" w:sz="0" w:space="0" w:color="auto"/>
                            <w:left w:val="none" w:sz="0" w:space="0" w:color="auto"/>
                            <w:bottom w:val="none" w:sz="0" w:space="0" w:color="auto"/>
                            <w:right w:val="none" w:sz="0" w:space="0" w:color="auto"/>
                          </w:divBdr>
                          <w:divsChild>
                            <w:div w:id="1902905112">
                              <w:marLeft w:val="0"/>
                              <w:marRight w:val="0"/>
                              <w:marTop w:val="0"/>
                              <w:marBottom w:val="0"/>
                              <w:divBdr>
                                <w:top w:val="none" w:sz="0" w:space="0" w:color="auto"/>
                                <w:left w:val="none" w:sz="0" w:space="0" w:color="auto"/>
                                <w:bottom w:val="none" w:sz="0" w:space="0" w:color="auto"/>
                                <w:right w:val="none" w:sz="0" w:space="0" w:color="auto"/>
                              </w:divBdr>
                            </w:div>
                          </w:divsChild>
                        </w:div>
                        <w:div w:id="986938595">
                          <w:marLeft w:val="0"/>
                          <w:marRight w:val="0"/>
                          <w:marTop w:val="0"/>
                          <w:marBottom w:val="0"/>
                          <w:divBdr>
                            <w:top w:val="none" w:sz="0" w:space="0" w:color="auto"/>
                            <w:left w:val="none" w:sz="0" w:space="0" w:color="auto"/>
                            <w:bottom w:val="none" w:sz="0" w:space="0" w:color="auto"/>
                            <w:right w:val="none" w:sz="0" w:space="0" w:color="auto"/>
                          </w:divBdr>
                          <w:divsChild>
                            <w:div w:id="1660962619">
                              <w:marLeft w:val="0"/>
                              <w:marRight w:val="0"/>
                              <w:marTop w:val="0"/>
                              <w:marBottom w:val="0"/>
                              <w:divBdr>
                                <w:top w:val="none" w:sz="0" w:space="0" w:color="auto"/>
                                <w:left w:val="none" w:sz="0" w:space="0" w:color="auto"/>
                                <w:bottom w:val="none" w:sz="0" w:space="0" w:color="auto"/>
                                <w:right w:val="none" w:sz="0" w:space="0" w:color="auto"/>
                              </w:divBdr>
                            </w:div>
                          </w:divsChild>
                        </w:div>
                        <w:div w:id="987517917">
                          <w:marLeft w:val="0"/>
                          <w:marRight w:val="0"/>
                          <w:marTop w:val="0"/>
                          <w:marBottom w:val="0"/>
                          <w:divBdr>
                            <w:top w:val="none" w:sz="0" w:space="0" w:color="auto"/>
                            <w:left w:val="none" w:sz="0" w:space="0" w:color="auto"/>
                            <w:bottom w:val="none" w:sz="0" w:space="0" w:color="auto"/>
                            <w:right w:val="none" w:sz="0" w:space="0" w:color="auto"/>
                          </w:divBdr>
                          <w:divsChild>
                            <w:div w:id="1207570244">
                              <w:marLeft w:val="0"/>
                              <w:marRight w:val="0"/>
                              <w:marTop w:val="0"/>
                              <w:marBottom w:val="0"/>
                              <w:divBdr>
                                <w:top w:val="none" w:sz="0" w:space="0" w:color="auto"/>
                                <w:left w:val="none" w:sz="0" w:space="0" w:color="auto"/>
                                <w:bottom w:val="none" w:sz="0" w:space="0" w:color="auto"/>
                                <w:right w:val="none" w:sz="0" w:space="0" w:color="auto"/>
                              </w:divBdr>
                            </w:div>
                          </w:divsChild>
                        </w:div>
                        <w:div w:id="1225872148">
                          <w:marLeft w:val="0"/>
                          <w:marRight w:val="0"/>
                          <w:marTop w:val="0"/>
                          <w:marBottom w:val="0"/>
                          <w:divBdr>
                            <w:top w:val="none" w:sz="0" w:space="0" w:color="auto"/>
                            <w:left w:val="none" w:sz="0" w:space="0" w:color="auto"/>
                            <w:bottom w:val="none" w:sz="0" w:space="0" w:color="auto"/>
                            <w:right w:val="none" w:sz="0" w:space="0" w:color="auto"/>
                          </w:divBdr>
                          <w:divsChild>
                            <w:div w:id="275138120">
                              <w:marLeft w:val="0"/>
                              <w:marRight w:val="0"/>
                              <w:marTop w:val="0"/>
                              <w:marBottom w:val="0"/>
                              <w:divBdr>
                                <w:top w:val="none" w:sz="0" w:space="0" w:color="auto"/>
                                <w:left w:val="none" w:sz="0" w:space="0" w:color="auto"/>
                                <w:bottom w:val="none" w:sz="0" w:space="0" w:color="auto"/>
                                <w:right w:val="none" w:sz="0" w:space="0" w:color="auto"/>
                              </w:divBdr>
                            </w:div>
                          </w:divsChild>
                        </w:div>
                        <w:div w:id="1869291022">
                          <w:marLeft w:val="0"/>
                          <w:marRight w:val="0"/>
                          <w:marTop w:val="0"/>
                          <w:marBottom w:val="0"/>
                          <w:divBdr>
                            <w:top w:val="none" w:sz="0" w:space="0" w:color="auto"/>
                            <w:left w:val="none" w:sz="0" w:space="0" w:color="auto"/>
                            <w:bottom w:val="none" w:sz="0" w:space="0" w:color="auto"/>
                            <w:right w:val="none" w:sz="0" w:space="0" w:color="auto"/>
                          </w:divBdr>
                          <w:divsChild>
                            <w:div w:id="5488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365238">
          <w:marLeft w:val="0"/>
          <w:marRight w:val="0"/>
          <w:marTop w:val="0"/>
          <w:marBottom w:val="0"/>
          <w:divBdr>
            <w:top w:val="none" w:sz="0" w:space="0" w:color="auto"/>
            <w:left w:val="none" w:sz="0" w:space="0" w:color="auto"/>
            <w:bottom w:val="none" w:sz="0" w:space="0" w:color="auto"/>
            <w:right w:val="none" w:sz="0" w:space="0" w:color="auto"/>
          </w:divBdr>
          <w:divsChild>
            <w:div w:id="659310840">
              <w:marLeft w:val="0"/>
              <w:marRight w:val="0"/>
              <w:marTop w:val="0"/>
              <w:marBottom w:val="0"/>
              <w:divBdr>
                <w:top w:val="none" w:sz="0" w:space="0" w:color="auto"/>
                <w:left w:val="none" w:sz="0" w:space="0" w:color="auto"/>
                <w:bottom w:val="none" w:sz="0" w:space="0" w:color="auto"/>
                <w:right w:val="none" w:sz="0" w:space="0" w:color="auto"/>
              </w:divBdr>
              <w:divsChild>
                <w:div w:id="1591155748">
                  <w:marLeft w:val="0"/>
                  <w:marRight w:val="0"/>
                  <w:marTop w:val="0"/>
                  <w:marBottom w:val="0"/>
                  <w:divBdr>
                    <w:top w:val="none" w:sz="0" w:space="0" w:color="auto"/>
                    <w:left w:val="none" w:sz="0" w:space="0" w:color="auto"/>
                    <w:bottom w:val="none" w:sz="0" w:space="0" w:color="auto"/>
                    <w:right w:val="none" w:sz="0" w:space="0" w:color="auto"/>
                  </w:divBdr>
                  <w:divsChild>
                    <w:div w:id="1956671712">
                      <w:marLeft w:val="0"/>
                      <w:marRight w:val="0"/>
                      <w:marTop w:val="0"/>
                      <w:marBottom w:val="0"/>
                      <w:divBdr>
                        <w:top w:val="none" w:sz="0" w:space="0" w:color="auto"/>
                        <w:left w:val="none" w:sz="0" w:space="0" w:color="auto"/>
                        <w:bottom w:val="none" w:sz="0" w:space="0" w:color="auto"/>
                        <w:right w:val="none" w:sz="0" w:space="0" w:color="auto"/>
                      </w:divBdr>
                      <w:divsChild>
                        <w:div w:id="1623144498">
                          <w:marLeft w:val="0"/>
                          <w:marRight w:val="0"/>
                          <w:marTop w:val="0"/>
                          <w:marBottom w:val="0"/>
                          <w:divBdr>
                            <w:top w:val="none" w:sz="0" w:space="0" w:color="auto"/>
                            <w:left w:val="none" w:sz="0" w:space="0" w:color="auto"/>
                            <w:bottom w:val="none" w:sz="0" w:space="0" w:color="auto"/>
                            <w:right w:val="none" w:sz="0" w:space="0" w:color="auto"/>
                          </w:divBdr>
                          <w:divsChild>
                            <w:div w:id="1127503400">
                              <w:marLeft w:val="0"/>
                              <w:marRight w:val="0"/>
                              <w:marTop w:val="0"/>
                              <w:marBottom w:val="0"/>
                              <w:divBdr>
                                <w:top w:val="none" w:sz="0" w:space="0" w:color="auto"/>
                                <w:left w:val="none" w:sz="0" w:space="0" w:color="auto"/>
                                <w:bottom w:val="none" w:sz="0" w:space="0" w:color="auto"/>
                                <w:right w:val="none" w:sz="0" w:space="0" w:color="auto"/>
                              </w:divBdr>
                              <w:divsChild>
                                <w:div w:id="12310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100546">
      <w:bodyDiv w:val="1"/>
      <w:marLeft w:val="0"/>
      <w:marRight w:val="0"/>
      <w:marTop w:val="0"/>
      <w:marBottom w:val="0"/>
      <w:divBdr>
        <w:top w:val="none" w:sz="0" w:space="0" w:color="auto"/>
        <w:left w:val="none" w:sz="0" w:space="0" w:color="auto"/>
        <w:bottom w:val="none" w:sz="0" w:space="0" w:color="auto"/>
        <w:right w:val="none" w:sz="0" w:space="0" w:color="auto"/>
      </w:divBdr>
      <w:divsChild>
        <w:div w:id="278025281">
          <w:marLeft w:val="0"/>
          <w:marRight w:val="0"/>
          <w:marTop w:val="0"/>
          <w:marBottom w:val="0"/>
          <w:divBdr>
            <w:top w:val="none" w:sz="0" w:space="0" w:color="auto"/>
            <w:left w:val="none" w:sz="0" w:space="0" w:color="auto"/>
            <w:bottom w:val="none" w:sz="0" w:space="0" w:color="auto"/>
            <w:right w:val="none" w:sz="0" w:space="0" w:color="auto"/>
          </w:divBdr>
          <w:divsChild>
            <w:div w:id="32196213">
              <w:marLeft w:val="0"/>
              <w:marRight w:val="0"/>
              <w:marTop w:val="0"/>
              <w:marBottom w:val="0"/>
              <w:divBdr>
                <w:top w:val="none" w:sz="0" w:space="0" w:color="auto"/>
                <w:left w:val="none" w:sz="0" w:space="0" w:color="auto"/>
                <w:bottom w:val="none" w:sz="0" w:space="0" w:color="auto"/>
                <w:right w:val="none" w:sz="0" w:space="0" w:color="auto"/>
              </w:divBdr>
              <w:divsChild>
                <w:div w:id="3719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3835">
      <w:bodyDiv w:val="1"/>
      <w:marLeft w:val="0"/>
      <w:marRight w:val="0"/>
      <w:marTop w:val="0"/>
      <w:marBottom w:val="0"/>
      <w:divBdr>
        <w:top w:val="none" w:sz="0" w:space="0" w:color="auto"/>
        <w:left w:val="none" w:sz="0" w:space="0" w:color="auto"/>
        <w:bottom w:val="none" w:sz="0" w:space="0" w:color="auto"/>
        <w:right w:val="none" w:sz="0" w:space="0" w:color="auto"/>
      </w:divBdr>
    </w:div>
    <w:div w:id="1923103781">
      <w:bodyDiv w:val="1"/>
      <w:marLeft w:val="0"/>
      <w:marRight w:val="0"/>
      <w:marTop w:val="0"/>
      <w:marBottom w:val="0"/>
      <w:divBdr>
        <w:top w:val="none" w:sz="0" w:space="0" w:color="auto"/>
        <w:left w:val="none" w:sz="0" w:space="0" w:color="auto"/>
        <w:bottom w:val="none" w:sz="0" w:space="0" w:color="auto"/>
        <w:right w:val="none" w:sz="0" w:space="0" w:color="auto"/>
      </w:divBdr>
    </w:div>
    <w:div w:id="1934434926">
      <w:bodyDiv w:val="1"/>
      <w:marLeft w:val="0"/>
      <w:marRight w:val="0"/>
      <w:marTop w:val="0"/>
      <w:marBottom w:val="0"/>
      <w:divBdr>
        <w:top w:val="none" w:sz="0" w:space="0" w:color="auto"/>
        <w:left w:val="none" w:sz="0" w:space="0" w:color="auto"/>
        <w:bottom w:val="none" w:sz="0" w:space="0" w:color="auto"/>
        <w:right w:val="none" w:sz="0" w:space="0" w:color="auto"/>
      </w:divBdr>
    </w:div>
    <w:div w:id="1935622623">
      <w:bodyDiv w:val="1"/>
      <w:marLeft w:val="0"/>
      <w:marRight w:val="0"/>
      <w:marTop w:val="0"/>
      <w:marBottom w:val="0"/>
      <w:divBdr>
        <w:top w:val="none" w:sz="0" w:space="0" w:color="auto"/>
        <w:left w:val="none" w:sz="0" w:space="0" w:color="auto"/>
        <w:bottom w:val="none" w:sz="0" w:space="0" w:color="auto"/>
        <w:right w:val="none" w:sz="0" w:space="0" w:color="auto"/>
      </w:divBdr>
    </w:div>
    <w:div w:id="1936555048">
      <w:bodyDiv w:val="1"/>
      <w:marLeft w:val="0"/>
      <w:marRight w:val="0"/>
      <w:marTop w:val="0"/>
      <w:marBottom w:val="0"/>
      <w:divBdr>
        <w:top w:val="none" w:sz="0" w:space="0" w:color="auto"/>
        <w:left w:val="none" w:sz="0" w:space="0" w:color="auto"/>
        <w:bottom w:val="none" w:sz="0" w:space="0" w:color="auto"/>
        <w:right w:val="none" w:sz="0" w:space="0" w:color="auto"/>
      </w:divBdr>
    </w:div>
    <w:div w:id="1945069443">
      <w:bodyDiv w:val="1"/>
      <w:marLeft w:val="0"/>
      <w:marRight w:val="0"/>
      <w:marTop w:val="0"/>
      <w:marBottom w:val="0"/>
      <w:divBdr>
        <w:top w:val="none" w:sz="0" w:space="0" w:color="auto"/>
        <w:left w:val="none" w:sz="0" w:space="0" w:color="auto"/>
        <w:bottom w:val="none" w:sz="0" w:space="0" w:color="auto"/>
        <w:right w:val="none" w:sz="0" w:space="0" w:color="auto"/>
      </w:divBdr>
    </w:div>
    <w:div w:id="1947303354">
      <w:bodyDiv w:val="1"/>
      <w:marLeft w:val="0"/>
      <w:marRight w:val="0"/>
      <w:marTop w:val="0"/>
      <w:marBottom w:val="0"/>
      <w:divBdr>
        <w:top w:val="none" w:sz="0" w:space="0" w:color="auto"/>
        <w:left w:val="none" w:sz="0" w:space="0" w:color="auto"/>
        <w:bottom w:val="none" w:sz="0" w:space="0" w:color="auto"/>
        <w:right w:val="none" w:sz="0" w:space="0" w:color="auto"/>
      </w:divBdr>
    </w:div>
    <w:div w:id="1947342631">
      <w:bodyDiv w:val="1"/>
      <w:marLeft w:val="0"/>
      <w:marRight w:val="0"/>
      <w:marTop w:val="0"/>
      <w:marBottom w:val="0"/>
      <w:divBdr>
        <w:top w:val="none" w:sz="0" w:space="0" w:color="auto"/>
        <w:left w:val="none" w:sz="0" w:space="0" w:color="auto"/>
        <w:bottom w:val="none" w:sz="0" w:space="0" w:color="auto"/>
        <w:right w:val="none" w:sz="0" w:space="0" w:color="auto"/>
      </w:divBdr>
    </w:div>
    <w:div w:id="1949727887">
      <w:bodyDiv w:val="1"/>
      <w:marLeft w:val="0"/>
      <w:marRight w:val="0"/>
      <w:marTop w:val="0"/>
      <w:marBottom w:val="0"/>
      <w:divBdr>
        <w:top w:val="none" w:sz="0" w:space="0" w:color="auto"/>
        <w:left w:val="none" w:sz="0" w:space="0" w:color="auto"/>
        <w:bottom w:val="none" w:sz="0" w:space="0" w:color="auto"/>
        <w:right w:val="none" w:sz="0" w:space="0" w:color="auto"/>
      </w:divBdr>
    </w:div>
    <w:div w:id="1953659168">
      <w:bodyDiv w:val="1"/>
      <w:marLeft w:val="0"/>
      <w:marRight w:val="0"/>
      <w:marTop w:val="0"/>
      <w:marBottom w:val="0"/>
      <w:divBdr>
        <w:top w:val="none" w:sz="0" w:space="0" w:color="auto"/>
        <w:left w:val="none" w:sz="0" w:space="0" w:color="auto"/>
        <w:bottom w:val="none" w:sz="0" w:space="0" w:color="auto"/>
        <w:right w:val="none" w:sz="0" w:space="0" w:color="auto"/>
      </w:divBdr>
    </w:div>
    <w:div w:id="1960531332">
      <w:bodyDiv w:val="1"/>
      <w:marLeft w:val="0"/>
      <w:marRight w:val="0"/>
      <w:marTop w:val="0"/>
      <w:marBottom w:val="0"/>
      <w:divBdr>
        <w:top w:val="none" w:sz="0" w:space="0" w:color="auto"/>
        <w:left w:val="none" w:sz="0" w:space="0" w:color="auto"/>
        <w:bottom w:val="none" w:sz="0" w:space="0" w:color="auto"/>
        <w:right w:val="none" w:sz="0" w:space="0" w:color="auto"/>
      </w:divBdr>
    </w:div>
    <w:div w:id="1960837743">
      <w:bodyDiv w:val="1"/>
      <w:marLeft w:val="0"/>
      <w:marRight w:val="0"/>
      <w:marTop w:val="0"/>
      <w:marBottom w:val="0"/>
      <w:divBdr>
        <w:top w:val="none" w:sz="0" w:space="0" w:color="auto"/>
        <w:left w:val="none" w:sz="0" w:space="0" w:color="auto"/>
        <w:bottom w:val="none" w:sz="0" w:space="0" w:color="auto"/>
        <w:right w:val="none" w:sz="0" w:space="0" w:color="auto"/>
      </w:divBdr>
    </w:div>
    <w:div w:id="1960911459">
      <w:bodyDiv w:val="1"/>
      <w:marLeft w:val="0"/>
      <w:marRight w:val="0"/>
      <w:marTop w:val="0"/>
      <w:marBottom w:val="0"/>
      <w:divBdr>
        <w:top w:val="none" w:sz="0" w:space="0" w:color="auto"/>
        <w:left w:val="none" w:sz="0" w:space="0" w:color="auto"/>
        <w:bottom w:val="none" w:sz="0" w:space="0" w:color="auto"/>
        <w:right w:val="none" w:sz="0" w:space="0" w:color="auto"/>
      </w:divBdr>
    </w:div>
    <w:div w:id="1964917072">
      <w:bodyDiv w:val="1"/>
      <w:marLeft w:val="0"/>
      <w:marRight w:val="0"/>
      <w:marTop w:val="0"/>
      <w:marBottom w:val="0"/>
      <w:divBdr>
        <w:top w:val="none" w:sz="0" w:space="0" w:color="auto"/>
        <w:left w:val="none" w:sz="0" w:space="0" w:color="auto"/>
        <w:bottom w:val="none" w:sz="0" w:space="0" w:color="auto"/>
        <w:right w:val="none" w:sz="0" w:space="0" w:color="auto"/>
      </w:divBdr>
    </w:div>
    <w:div w:id="1965311758">
      <w:bodyDiv w:val="1"/>
      <w:marLeft w:val="0"/>
      <w:marRight w:val="0"/>
      <w:marTop w:val="0"/>
      <w:marBottom w:val="0"/>
      <w:divBdr>
        <w:top w:val="none" w:sz="0" w:space="0" w:color="auto"/>
        <w:left w:val="none" w:sz="0" w:space="0" w:color="auto"/>
        <w:bottom w:val="none" w:sz="0" w:space="0" w:color="auto"/>
        <w:right w:val="none" w:sz="0" w:space="0" w:color="auto"/>
      </w:divBdr>
    </w:div>
    <w:div w:id="1965884531">
      <w:bodyDiv w:val="1"/>
      <w:marLeft w:val="0"/>
      <w:marRight w:val="0"/>
      <w:marTop w:val="0"/>
      <w:marBottom w:val="0"/>
      <w:divBdr>
        <w:top w:val="none" w:sz="0" w:space="0" w:color="auto"/>
        <w:left w:val="none" w:sz="0" w:space="0" w:color="auto"/>
        <w:bottom w:val="none" w:sz="0" w:space="0" w:color="auto"/>
        <w:right w:val="none" w:sz="0" w:space="0" w:color="auto"/>
      </w:divBdr>
    </w:div>
    <w:div w:id="1973094602">
      <w:bodyDiv w:val="1"/>
      <w:marLeft w:val="0"/>
      <w:marRight w:val="0"/>
      <w:marTop w:val="0"/>
      <w:marBottom w:val="0"/>
      <w:divBdr>
        <w:top w:val="none" w:sz="0" w:space="0" w:color="auto"/>
        <w:left w:val="none" w:sz="0" w:space="0" w:color="auto"/>
        <w:bottom w:val="none" w:sz="0" w:space="0" w:color="auto"/>
        <w:right w:val="none" w:sz="0" w:space="0" w:color="auto"/>
      </w:divBdr>
    </w:div>
    <w:div w:id="1975745763">
      <w:bodyDiv w:val="1"/>
      <w:marLeft w:val="0"/>
      <w:marRight w:val="0"/>
      <w:marTop w:val="0"/>
      <w:marBottom w:val="0"/>
      <w:divBdr>
        <w:top w:val="none" w:sz="0" w:space="0" w:color="auto"/>
        <w:left w:val="none" w:sz="0" w:space="0" w:color="auto"/>
        <w:bottom w:val="none" w:sz="0" w:space="0" w:color="auto"/>
        <w:right w:val="none" w:sz="0" w:space="0" w:color="auto"/>
      </w:divBdr>
    </w:div>
    <w:div w:id="1976642048">
      <w:bodyDiv w:val="1"/>
      <w:marLeft w:val="0"/>
      <w:marRight w:val="0"/>
      <w:marTop w:val="0"/>
      <w:marBottom w:val="0"/>
      <w:divBdr>
        <w:top w:val="none" w:sz="0" w:space="0" w:color="auto"/>
        <w:left w:val="none" w:sz="0" w:space="0" w:color="auto"/>
        <w:bottom w:val="none" w:sz="0" w:space="0" w:color="auto"/>
        <w:right w:val="none" w:sz="0" w:space="0" w:color="auto"/>
      </w:divBdr>
    </w:div>
    <w:div w:id="1982732631">
      <w:bodyDiv w:val="1"/>
      <w:marLeft w:val="0"/>
      <w:marRight w:val="0"/>
      <w:marTop w:val="0"/>
      <w:marBottom w:val="0"/>
      <w:divBdr>
        <w:top w:val="none" w:sz="0" w:space="0" w:color="auto"/>
        <w:left w:val="none" w:sz="0" w:space="0" w:color="auto"/>
        <w:bottom w:val="none" w:sz="0" w:space="0" w:color="auto"/>
        <w:right w:val="none" w:sz="0" w:space="0" w:color="auto"/>
      </w:divBdr>
    </w:div>
    <w:div w:id="1987006381">
      <w:bodyDiv w:val="1"/>
      <w:marLeft w:val="0"/>
      <w:marRight w:val="0"/>
      <w:marTop w:val="0"/>
      <w:marBottom w:val="0"/>
      <w:divBdr>
        <w:top w:val="none" w:sz="0" w:space="0" w:color="auto"/>
        <w:left w:val="none" w:sz="0" w:space="0" w:color="auto"/>
        <w:bottom w:val="none" w:sz="0" w:space="0" w:color="auto"/>
        <w:right w:val="none" w:sz="0" w:space="0" w:color="auto"/>
      </w:divBdr>
    </w:div>
    <w:div w:id="1995185454">
      <w:bodyDiv w:val="1"/>
      <w:marLeft w:val="0"/>
      <w:marRight w:val="0"/>
      <w:marTop w:val="0"/>
      <w:marBottom w:val="0"/>
      <w:divBdr>
        <w:top w:val="none" w:sz="0" w:space="0" w:color="auto"/>
        <w:left w:val="none" w:sz="0" w:space="0" w:color="auto"/>
        <w:bottom w:val="none" w:sz="0" w:space="0" w:color="auto"/>
        <w:right w:val="none" w:sz="0" w:space="0" w:color="auto"/>
      </w:divBdr>
    </w:div>
    <w:div w:id="1995912102">
      <w:bodyDiv w:val="1"/>
      <w:marLeft w:val="0"/>
      <w:marRight w:val="0"/>
      <w:marTop w:val="0"/>
      <w:marBottom w:val="0"/>
      <w:divBdr>
        <w:top w:val="none" w:sz="0" w:space="0" w:color="auto"/>
        <w:left w:val="none" w:sz="0" w:space="0" w:color="auto"/>
        <w:bottom w:val="none" w:sz="0" w:space="0" w:color="auto"/>
        <w:right w:val="none" w:sz="0" w:space="0" w:color="auto"/>
      </w:divBdr>
    </w:div>
    <w:div w:id="1997609496">
      <w:bodyDiv w:val="1"/>
      <w:marLeft w:val="0"/>
      <w:marRight w:val="0"/>
      <w:marTop w:val="0"/>
      <w:marBottom w:val="0"/>
      <w:divBdr>
        <w:top w:val="none" w:sz="0" w:space="0" w:color="auto"/>
        <w:left w:val="none" w:sz="0" w:space="0" w:color="auto"/>
        <w:bottom w:val="none" w:sz="0" w:space="0" w:color="auto"/>
        <w:right w:val="none" w:sz="0" w:space="0" w:color="auto"/>
      </w:divBdr>
    </w:div>
    <w:div w:id="1999575295">
      <w:bodyDiv w:val="1"/>
      <w:marLeft w:val="0"/>
      <w:marRight w:val="0"/>
      <w:marTop w:val="0"/>
      <w:marBottom w:val="0"/>
      <w:divBdr>
        <w:top w:val="none" w:sz="0" w:space="0" w:color="auto"/>
        <w:left w:val="none" w:sz="0" w:space="0" w:color="auto"/>
        <w:bottom w:val="none" w:sz="0" w:space="0" w:color="auto"/>
        <w:right w:val="none" w:sz="0" w:space="0" w:color="auto"/>
      </w:divBdr>
    </w:div>
    <w:div w:id="2004042721">
      <w:bodyDiv w:val="1"/>
      <w:marLeft w:val="0"/>
      <w:marRight w:val="0"/>
      <w:marTop w:val="0"/>
      <w:marBottom w:val="0"/>
      <w:divBdr>
        <w:top w:val="none" w:sz="0" w:space="0" w:color="auto"/>
        <w:left w:val="none" w:sz="0" w:space="0" w:color="auto"/>
        <w:bottom w:val="none" w:sz="0" w:space="0" w:color="auto"/>
        <w:right w:val="none" w:sz="0" w:space="0" w:color="auto"/>
      </w:divBdr>
    </w:div>
    <w:div w:id="2008246996">
      <w:bodyDiv w:val="1"/>
      <w:marLeft w:val="0"/>
      <w:marRight w:val="0"/>
      <w:marTop w:val="0"/>
      <w:marBottom w:val="0"/>
      <w:divBdr>
        <w:top w:val="none" w:sz="0" w:space="0" w:color="auto"/>
        <w:left w:val="none" w:sz="0" w:space="0" w:color="auto"/>
        <w:bottom w:val="none" w:sz="0" w:space="0" w:color="auto"/>
        <w:right w:val="none" w:sz="0" w:space="0" w:color="auto"/>
      </w:divBdr>
    </w:div>
    <w:div w:id="2018187849">
      <w:bodyDiv w:val="1"/>
      <w:marLeft w:val="0"/>
      <w:marRight w:val="0"/>
      <w:marTop w:val="0"/>
      <w:marBottom w:val="0"/>
      <w:divBdr>
        <w:top w:val="none" w:sz="0" w:space="0" w:color="auto"/>
        <w:left w:val="none" w:sz="0" w:space="0" w:color="auto"/>
        <w:bottom w:val="none" w:sz="0" w:space="0" w:color="auto"/>
        <w:right w:val="none" w:sz="0" w:space="0" w:color="auto"/>
      </w:divBdr>
    </w:div>
    <w:div w:id="2020160772">
      <w:bodyDiv w:val="1"/>
      <w:marLeft w:val="0"/>
      <w:marRight w:val="0"/>
      <w:marTop w:val="0"/>
      <w:marBottom w:val="0"/>
      <w:divBdr>
        <w:top w:val="none" w:sz="0" w:space="0" w:color="auto"/>
        <w:left w:val="none" w:sz="0" w:space="0" w:color="auto"/>
        <w:bottom w:val="none" w:sz="0" w:space="0" w:color="auto"/>
        <w:right w:val="none" w:sz="0" w:space="0" w:color="auto"/>
      </w:divBdr>
    </w:div>
    <w:div w:id="2040474760">
      <w:bodyDiv w:val="1"/>
      <w:marLeft w:val="0"/>
      <w:marRight w:val="0"/>
      <w:marTop w:val="0"/>
      <w:marBottom w:val="0"/>
      <w:divBdr>
        <w:top w:val="none" w:sz="0" w:space="0" w:color="auto"/>
        <w:left w:val="none" w:sz="0" w:space="0" w:color="auto"/>
        <w:bottom w:val="none" w:sz="0" w:space="0" w:color="auto"/>
        <w:right w:val="none" w:sz="0" w:space="0" w:color="auto"/>
      </w:divBdr>
    </w:div>
    <w:div w:id="2042128525">
      <w:bodyDiv w:val="1"/>
      <w:marLeft w:val="0"/>
      <w:marRight w:val="0"/>
      <w:marTop w:val="0"/>
      <w:marBottom w:val="0"/>
      <w:divBdr>
        <w:top w:val="none" w:sz="0" w:space="0" w:color="auto"/>
        <w:left w:val="none" w:sz="0" w:space="0" w:color="auto"/>
        <w:bottom w:val="none" w:sz="0" w:space="0" w:color="auto"/>
        <w:right w:val="none" w:sz="0" w:space="0" w:color="auto"/>
      </w:divBdr>
    </w:div>
    <w:div w:id="2042780050">
      <w:bodyDiv w:val="1"/>
      <w:marLeft w:val="0"/>
      <w:marRight w:val="0"/>
      <w:marTop w:val="0"/>
      <w:marBottom w:val="0"/>
      <w:divBdr>
        <w:top w:val="none" w:sz="0" w:space="0" w:color="auto"/>
        <w:left w:val="none" w:sz="0" w:space="0" w:color="auto"/>
        <w:bottom w:val="none" w:sz="0" w:space="0" w:color="auto"/>
        <w:right w:val="none" w:sz="0" w:space="0" w:color="auto"/>
      </w:divBdr>
    </w:div>
    <w:div w:id="2044361851">
      <w:bodyDiv w:val="1"/>
      <w:marLeft w:val="0"/>
      <w:marRight w:val="0"/>
      <w:marTop w:val="0"/>
      <w:marBottom w:val="0"/>
      <w:divBdr>
        <w:top w:val="none" w:sz="0" w:space="0" w:color="auto"/>
        <w:left w:val="none" w:sz="0" w:space="0" w:color="auto"/>
        <w:bottom w:val="none" w:sz="0" w:space="0" w:color="auto"/>
        <w:right w:val="none" w:sz="0" w:space="0" w:color="auto"/>
      </w:divBdr>
    </w:div>
    <w:div w:id="2050763357">
      <w:bodyDiv w:val="1"/>
      <w:marLeft w:val="0"/>
      <w:marRight w:val="0"/>
      <w:marTop w:val="0"/>
      <w:marBottom w:val="0"/>
      <w:divBdr>
        <w:top w:val="none" w:sz="0" w:space="0" w:color="auto"/>
        <w:left w:val="none" w:sz="0" w:space="0" w:color="auto"/>
        <w:bottom w:val="none" w:sz="0" w:space="0" w:color="auto"/>
        <w:right w:val="none" w:sz="0" w:space="0" w:color="auto"/>
      </w:divBdr>
    </w:div>
    <w:div w:id="2052223620">
      <w:bodyDiv w:val="1"/>
      <w:marLeft w:val="0"/>
      <w:marRight w:val="0"/>
      <w:marTop w:val="0"/>
      <w:marBottom w:val="0"/>
      <w:divBdr>
        <w:top w:val="none" w:sz="0" w:space="0" w:color="auto"/>
        <w:left w:val="none" w:sz="0" w:space="0" w:color="auto"/>
        <w:bottom w:val="none" w:sz="0" w:space="0" w:color="auto"/>
        <w:right w:val="none" w:sz="0" w:space="0" w:color="auto"/>
      </w:divBdr>
    </w:div>
    <w:div w:id="2056000416">
      <w:bodyDiv w:val="1"/>
      <w:marLeft w:val="0"/>
      <w:marRight w:val="0"/>
      <w:marTop w:val="0"/>
      <w:marBottom w:val="0"/>
      <w:divBdr>
        <w:top w:val="none" w:sz="0" w:space="0" w:color="auto"/>
        <w:left w:val="none" w:sz="0" w:space="0" w:color="auto"/>
        <w:bottom w:val="none" w:sz="0" w:space="0" w:color="auto"/>
        <w:right w:val="none" w:sz="0" w:space="0" w:color="auto"/>
      </w:divBdr>
    </w:div>
    <w:div w:id="2064861784">
      <w:bodyDiv w:val="1"/>
      <w:marLeft w:val="0"/>
      <w:marRight w:val="0"/>
      <w:marTop w:val="0"/>
      <w:marBottom w:val="0"/>
      <w:divBdr>
        <w:top w:val="none" w:sz="0" w:space="0" w:color="auto"/>
        <w:left w:val="none" w:sz="0" w:space="0" w:color="auto"/>
        <w:bottom w:val="none" w:sz="0" w:space="0" w:color="auto"/>
        <w:right w:val="none" w:sz="0" w:space="0" w:color="auto"/>
      </w:divBdr>
    </w:div>
    <w:div w:id="2069304567">
      <w:bodyDiv w:val="1"/>
      <w:marLeft w:val="0"/>
      <w:marRight w:val="0"/>
      <w:marTop w:val="0"/>
      <w:marBottom w:val="0"/>
      <w:divBdr>
        <w:top w:val="none" w:sz="0" w:space="0" w:color="auto"/>
        <w:left w:val="none" w:sz="0" w:space="0" w:color="auto"/>
        <w:bottom w:val="none" w:sz="0" w:space="0" w:color="auto"/>
        <w:right w:val="none" w:sz="0" w:space="0" w:color="auto"/>
      </w:divBdr>
    </w:div>
    <w:div w:id="2071809088">
      <w:bodyDiv w:val="1"/>
      <w:marLeft w:val="0"/>
      <w:marRight w:val="0"/>
      <w:marTop w:val="0"/>
      <w:marBottom w:val="0"/>
      <w:divBdr>
        <w:top w:val="none" w:sz="0" w:space="0" w:color="auto"/>
        <w:left w:val="none" w:sz="0" w:space="0" w:color="auto"/>
        <w:bottom w:val="none" w:sz="0" w:space="0" w:color="auto"/>
        <w:right w:val="none" w:sz="0" w:space="0" w:color="auto"/>
      </w:divBdr>
    </w:div>
    <w:div w:id="2074423602">
      <w:bodyDiv w:val="1"/>
      <w:marLeft w:val="0"/>
      <w:marRight w:val="0"/>
      <w:marTop w:val="0"/>
      <w:marBottom w:val="0"/>
      <w:divBdr>
        <w:top w:val="none" w:sz="0" w:space="0" w:color="auto"/>
        <w:left w:val="none" w:sz="0" w:space="0" w:color="auto"/>
        <w:bottom w:val="none" w:sz="0" w:space="0" w:color="auto"/>
        <w:right w:val="none" w:sz="0" w:space="0" w:color="auto"/>
      </w:divBdr>
    </w:div>
    <w:div w:id="2076781021">
      <w:bodyDiv w:val="1"/>
      <w:marLeft w:val="0"/>
      <w:marRight w:val="0"/>
      <w:marTop w:val="0"/>
      <w:marBottom w:val="0"/>
      <w:divBdr>
        <w:top w:val="none" w:sz="0" w:space="0" w:color="auto"/>
        <w:left w:val="none" w:sz="0" w:space="0" w:color="auto"/>
        <w:bottom w:val="none" w:sz="0" w:space="0" w:color="auto"/>
        <w:right w:val="none" w:sz="0" w:space="0" w:color="auto"/>
      </w:divBdr>
    </w:div>
    <w:div w:id="2101179263">
      <w:bodyDiv w:val="1"/>
      <w:marLeft w:val="0"/>
      <w:marRight w:val="0"/>
      <w:marTop w:val="0"/>
      <w:marBottom w:val="0"/>
      <w:divBdr>
        <w:top w:val="none" w:sz="0" w:space="0" w:color="auto"/>
        <w:left w:val="none" w:sz="0" w:space="0" w:color="auto"/>
        <w:bottom w:val="none" w:sz="0" w:space="0" w:color="auto"/>
        <w:right w:val="none" w:sz="0" w:space="0" w:color="auto"/>
      </w:divBdr>
    </w:div>
    <w:div w:id="2110348634">
      <w:bodyDiv w:val="1"/>
      <w:marLeft w:val="0"/>
      <w:marRight w:val="0"/>
      <w:marTop w:val="0"/>
      <w:marBottom w:val="0"/>
      <w:divBdr>
        <w:top w:val="none" w:sz="0" w:space="0" w:color="auto"/>
        <w:left w:val="none" w:sz="0" w:space="0" w:color="auto"/>
        <w:bottom w:val="none" w:sz="0" w:space="0" w:color="auto"/>
        <w:right w:val="none" w:sz="0" w:space="0" w:color="auto"/>
      </w:divBdr>
    </w:div>
    <w:div w:id="2112972210">
      <w:bodyDiv w:val="1"/>
      <w:marLeft w:val="0"/>
      <w:marRight w:val="0"/>
      <w:marTop w:val="0"/>
      <w:marBottom w:val="0"/>
      <w:divBdr>
        <w:top w:val="none" w:sz="0" w:space="0" w:color="auto"/>
        <w:left w:val="none" w:sz="0" w:space="0" w:color="auto"/>
        <w:bottom w:val="none" w:sz="0" w:space="0" w:color="auto"/>
        <w:right w:val="none" w:sz="0" w:space="0" w:color="auto"/>
      </w:divBdr>
    </w:div>
    <w:div w:id="2114158347">
      <w:bodyDiv w:val="1"/>
      <w:marLeft w:val="0"/>
      <w:marRight w:val="0"/>
      <w:marTop w:val="0"/>
      <w:marBottom w:val="0"/>
      <w:divBdr>
        <w:top w:val="none" w:sz="0" w:space="0" w:color="auto"/>
        <w:left w:val="none" w:sz="0" w:space="0" w:color="auto"/>
        <w:bottom w:val="none" w:sz="0" w:space="0" w:color="auto"/>
        <w:right w:val="none" w:sz="0" w:space="0" w:color="auto"/>
      </w:divBdr>
    </w:div>
    <w:div w:id="2116053936">
      <w:bodyDiv w:val="1"/>
      <w:marLeft w:val="0"/>
      <w:marRight w:val="0"/>
      <w:marTop w:val="0"/>
      <w:marBottom w:val="0"/>
      <w:divBdr>
        <w:top w:val="none" w:sz="0" w:space="0" w:color="auto"/>
        <w:left w:val="none" w:sz="0" w:space="0" w:color="auto"/>
        <w:bottom w:val="none" w:sz="0" w:space="0" w:color="auto"/>
        <w:right w:val="none" w:sz="0" w:space="0" w:color="auto"/>
      </w:divBdr>
    </w:div>
    <w:div w:id="2129615730">
      <w:bodyDiv w:val="1"/>
      <w:marLeft w:val="0"/>
      <w:marRight w:val="0"/>
      <w:marTop w:val="0"/>
      <w:marBottom w:val="0"/>
      <w:divBdr>
        <w:top w:val="none" w:sz="0" w:space="0" w:color="auto"/>
        <w:left w:val="none" w:sz="0" w:space="0" w:color="auto"/>
        <w:bottom w:val="none" w:sz="0" w:space="0" w:color="auto"/>
        <w:right w:val="none" w:sz="0" w:space="0" w:color="auto"/>
      </w:divBdr>
      <w:divsChild>
        <w:div w:id="342978895">
          <w:marLeft w:val="0"/>
          <w:marRight w:val="0"/>
          <w:marTop w:val="0"/>
          <w:marBottom w:val="0"/>
          <w:divBdr>
            <w:top w:val="none" w:sz="0" w:space="0" w:color="auto"/>
            <w:left w:val="none" w:sz="0" w:space="0" w:color="auto"/>
            <w:bottom w:val="none" w:sz="0" w:space="0" w:color="auto"/>
            <w:right w:val="none" w:sz="0" w:space="0" w:color="auto"/>
          </w:divBdr>
          <w:divsChild>
            <w:div w:id="888031334">
              <w:marLeft w:val="0"/>
              <w:marRight w:val="0"/>
              <w:marTop w:val="0"/>
              <w:marBottom w:val="0"/>
              <w:divBdr>
                <w:top w:val="none" w:sz="0" w:space="0" w:color="auto"/>
                <w:left w:val="none" w:sz="0" w:space="0" w:color="auto"/>
                <w:bottom w:val="none" w:sz="0" w:space="0" w:color="auto"/>
                <w:right w:val="none" w:sz="0" w:space="0" w:color="auto"/>
              </w:divBdr>
              <w:divsChild>
                <w:div w:id="1899781601">
                  <w:marLeft w:val="0"/>
                  <w:marRight w:val="0"/>
                  <w:marTop w:val="0"/>
                  <w:marBottom w:val="0"/>
                  <w:divBdr>
                    <w:top w:val="none" w:sz="0" w:space="0" w:color="auto"/>
                    <w:left w:val="none" w:sz="0" w:space="0" w:color="auto"/>
                    <w:bottom w:val="none" w:sz="0" w:space="0" w:color="auto"/>
                    <w:right w:val="none" w:sz="0" w:space="0" w:color="auto"/>
                  </w:divBdr>
                  <w:divsChild>
                    <w:div w:id="399451361">
                      <w:marLeft w:val="0"/>
                      <w:marRight w:val="0"/>
                      <w:marTop w:val="0"/>
                      <w:marBottom w:val="0"/>
                      <w:divBdr>
                        <w:top w:val="none" w:sz="0" w:space="0" w:color="auto"/>
                        <w:left w:val="none" w:sz="0" w:space="0" w:color="auto"/>
                        <w:bottom w:val="none" w:sz="0" w:space="0" w:color="auto"/>
                        <w:right w:val="none" w:sz="0" w:space="0" w:color="auto"/>
                      </w:divBdr>
                      <w:divsChild>
                        <w:div w:id="1763650043">
                          <w:marLeft w:val="0"/>
                          <w:marRight w:val="0"/>
                          <w:marTop w:val="0"/>
                          <w:marBottom w:val="0"/>
                          <w:divBdr>
                            <w:top w:val="none" w:sz="0" w:space="0" w:color="auto"/>
                            <w:left w:val="none" w:sz="0" w:space="0" w:color="auto"/>
                            <w:bottom w:val="none" w:sz="0" w:space="0" w:color="auto"/>
                            <w:right w:val="none" w:sz="0" w:space="0" w:color="auto"/>
                          </w:divBdr>
                          <w:divsChild>
                            <w:div w:id="609777438">
                              <w:marLeft w:val="0"/>
                              <w:marRight w:val="0"/>
                              <w:marTop w:val="0"/>
                              <w:marBottom w:val="0"/>
                              <w:divBdr>
                                <w:top w:val="none" w:sz="0" w:space="0" w:color="auto"/>
                                <w:left w:val="none" w:sz="0" w:space="0" w:color="auto"/>
                                <w:bottom w:val="none" w:sz="0" w:space="0" w:color="auto"/>
                                <w:right w:val="none" w:sz="0" w:space="0" w:color="auto"/>
                              </w:divBdr>
                              <w:divsChild>
                                <w:div w:id="16477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022518">
              <w:marLeft w:val="0"/>
              <w:marRight w:val="0"/>
              <w:marTop w:val="0"/>
              <w:marBottom w:val="0"/>
              <w:divBdr>
                <w:top w:val="none" w:sz="0" w:space="0" w:color="auto"/>
                <w:left w:val="none" w:sz="0" w:space="0" w:color="auto"/>
                <w:bottom w:val="none" w:sz="0" w:space="0" w:color="auto"/>
                <w:right w:val="none" w:sz="0" w:space="0" w:color="auto"/>
              </w:divBdr>
              <w:divsChild>
                <w:div w:id="793256337">
                  <w:marLeft w:val="0"/>
                  <w:marRight w:val="0"/>
                  <w:marTop w:val="0"/>
                  <w:marBottom w:val="0"/>
                  <w:divBdr>
                    <w:top w:val="none" w:sz="0" w:space="0" w:color="auto"/>
                    <w:left w:val="none" w:sz="0" w:space="0" w:color="auto"/>
                    <w:bottom w:val="none" w:sz="0" w:space="0" w:color="auto"/>
                    <w:right w:val="none" w:sz="0" w:space="0" w:color="auto"/>
                  </w:divBdr>
                  <w:divsChild>
                    <w:div w:id="674303218">
                      <w:marLeft w:val="0"/>
                      <w:marRight w:val="0"/>
                      <w:marTop w:val="0"/>
                      <w:marBottom w:val="0"/>
                      <w:divBdr>
                        <w:top w:val="none" w:sz="0" w:space="0" w:color="auto"/>
                        <w:left w:val="none" w:sz="0" w:space="0" w:color="auto"/>
                        <w:bottom w:val="none" w:sz="0" w:space="0" w:color="auto"/>
                        <w:right w:val="none" w:sz="0" w:space="0" w:color="auto"/>
                      </w:divBdr>
                    </w:div>
                  </w:divsChild>
                </w:div>
                <w:div w:id="1876653762">
                  <w:marLeft w:val="0"/>
                  <w:marRight w:val="0"/>
                  <w:marTop w:val="0"/>
                  <w:marBottom w:val="0"/>
                  <w:divBdr>
                    <w:top w:val="none" w:sz="0" w:space="0" w:color="auto"/>
                    <w:left w:val="none" w:sz="0" w:space="0" w:color="auto"/>
                    <w:bottom w:val="none" w:sz="0" w:space="0" w:color="auto"/>
                    <w:right w:val="none" w:sz="0" w:space="0" w:color="auto"/>
                  </w:divBdr>
                  <w:divsChild>
                    <w:div w:id="325478353">
                      <w:marLeft w:val="0"/>
                      <w:marRight w:val="0"/>
                      <w:marTop w:val="0"/>
                      <w:marBottom w:val="0"/>
                      <w:divBdr>
                        <w:top w:val="none" w:sz="0" w:space="0" w:color="auto"/>
                        <w:left w:val="none" w:sz="0" w:space="0" w:color="auto"/>
                        <w:bottom w:val="none" w:sz="0" w:space="0" w:color="auto"/>
                        <w:right w:val="none" w:sz="0" w:space="0" w:color="auto"/>
                      </w:divBdr>
                      <w:divsChild>
                        <w:div w:id="637147754">
                          <w:marLeft w:val="0"/>
                          <w:marRight w:val="0"/>
                          <w:marTop w:val="0"/>
                          <w:marBottom w:val="0"/>
                          <w:divBdr>
                            <w:top w:val="none" w:sz="0" w:space="0" w:color="auto"/>
                            <w:left w:val="none" w:sz="0" w:space="0" w:color="auto"/>
                            <w:bottom w:val="none" w:sz="0" w:space="0" w:color="auto"/>
                            <w:right w:val="none" w:sz="0" w:space="0" w:color="auto"/>
                          </w:divBdr>
                          <w:divsChild>
                            <w:div w:id="710114350">
                              <w:marLeft w:val="0"/>
                              <w:marRight w:val="0"/>
                              <w:marTop w:val="0"/>
                              <w:marBottom w:val="0"/>
                              <w:divBdr>
                                <w:top w:val="none" w:sz="0" w:space="0" w:color="auto"/>
                                <w:left w:val="none" w:sz="0" w:space="0" w:color="auto"/>
                                <w:bottom w:val="none" w:sz="0" w:space="0" w:color="auto"/>
                                <w:right w:val="none" w:sz="0" w:space="0" w:color="auto"/>
                              </w:divBdr>
                            </w:div>
                          </w:divsChild>
                        </w:div>
                        <w:div w:id="699741730">
                          <w:marLeft w:val="0"/>
                          <w:marRight w:val="0"/>
                          <w:marTop w:val="0"/>
                          <w:marBottom w:val="0"/>
                          <w:divBdr>
                            <w:top w:val="none" w:sz="0" w:space="0" w:color="auto"/>
                            <w:left w:val="none" w:sz="0" w:space="0" w:color="auto"/>
                            <w:bottom w:val="none" w:sz="0" w:space="0" w:color="auto"/>
                            <w:right w:val="none" w:sz="0" w:space="0" w:color="auto"/>
                          </w:divBdr>
                          <w:divsChild>
                            <w:div w:id="1887449846">
                              <w:marLeft w:val="0"/>
                              <w:marRight w:val="0"/>
                              <w:marTop w:val="0"/>
                              <w:marBottom w:val="0"/>
                              <w:divBdr>
                                <w:top w:val="none" w:sz="0" w:space="0" w:color="auto"/>
                                <w:left w:val="none" w:sz="0" w:space="0" w:color="auto"/>
                                <w:bottom w:val="none" w:sz="0" w:space="0" w:color="auto"/>
                                <w:right w:val="none" w:sz="0" w:space="0" w:color="auto"/>
                              </w:divBdr>
                            </w:div>
                          </w:divsChild>
                        </w:div>
                        <w:div w:id="1043792766">
                          <w:marLeft w:val="0"/>
                          <w:marRight w:val="0"/>
                          <w:marTop w:val="0"/>
                          <w:marBottom w:val="0"/>
                          <w:divBdr>
                            <w:top w:val="none" w:sz="0" w:space="0" w:color="auto"/>
                            <w:left w:val="none" w:sz="0" w:space="0" w:color="auto"/>
                            <w:bottom w:val="none" w:sz="0" w:space="0" w:color="auto"/>
                            <w:right w:val="none" w:sz="0" w:space="0" w:color="auto"/>
                          </w:divBdr>
                          <w:divsChild>
                            <w:div w:id="691418464">
                              <w:marLeft w:val="0"/>
                              <w:marRight w:val="0"/>
                              <w:marTop w:val="0"/>
                              <w:marBottom w:val="0"/>
                              <w:divBdr>
                                <w:top w:val="none" w:sz="0" w:space="0" w:color="auto"/>
                                <w:left w:val="none" w:sz="0" w:space="0" w:color="auto"/>
                                <w:bottom w:val="none" w:sz="0" w:space="0" w:color="auto"/>
                                <w:right w:val="none" w:sz="0" w:space="0" w:color="auto"/>
                              </w:divBdr>
                            </w:div>
                          </w:divsChild>
                        </w:div>
                        <w:div w:id="1213928737">
                          <w:marLeft w:val="0"/>
                          <w:marRight w:val="0"/>
                          <w:marTop w:val="0"/>
                          <w:marBottom w:val="0"/>
                          <w:divBdr>
                            <w:top w:val="none" w:sz="0" w:space="0" w:color="auto"/>
                            <w:left w:val="none" w:sz="0" w:space="0" w:color="auto"/>
                            <w:bottom w:val="none" w:sz="0" w:space="0" w:color="auto"/>
                            <w:right w:val="none" w:sz="0" w:space="0" w:color="auto"/>
                          </w:divBdr>
                          <w:divsChild>
                            <w:div w:id="722364622">
                              <w:marLeft w:val="0"/>
                              <w:marRight w:val="0"/>
                              <w:marTop w:val="0"/>
                              <w:marBottom w:val="0"/>
                              <w:divBdr>
                                <w:top w:val="none" w:sz="0" w:space="0" w:color="auto"/>
                                <w:left w:val="none" w:sz="0" w:space="0" w:color="auto"/>
                                <w:bottom w:val="none" w:sz="0" w:space="0" w:color="auto"/>
                                <w:right w:val="none" w:sz="0" w:space="0" w:color="auto"/>
                              </w:divBdr>
                            </w:div>
                          </w:divsChild>
                        </w:div>
                        <w:div w:id="1279219918">
                          <w:marLeft w:val="0"/>
                          <w:marRight w:val="0"/>
                          <w:marTop w:val="0"/>
                          <w:marBottom w:val="0"/>
                          <w:divBdr>
                            <w:top w:val="none" w:sz="0" w:space="0" w:color="auto"/>
                            <w:left w:val="none" w:sz="0" w:space="0" w:color="auto"/>
                            <w:bottom w:val="none" w:sz="0" w:space="0" w:color="auto"/>
                            <w:right w:val="none" w:sz="0" w:space="0" w:color="auto"/>
                          </w:divBdr>
                          <w:divsChild>
                            <w:div w:id="1141114682">
                              <w:marLeft w:val="0"/>
                              <w:marRight w:val="0"/>
                              <w:marTop w:val="0"/>
                              <w:marBottom w:val="0"/>
                              <w:divBdr>
                                <w:top w:val="none" w:sz="0" w:space="0" w:color="auto"/>
                                <w:left w:val="none" w:sz="0" w:space="0" w:color="auto"/>
                                <w:bottom w:val="none" w:sz="0" w:space="0" w:color="auto"/>
                                <w:right w:val="none" w:sz="0" w:space="0" w:color="auto"/>
                              </w:divBdr>
                            </w:div>
                          </w:divsChild>
                        </w:div>
                        <w:div w:id="1375076990">
                          <w:marLeft w:val="0"/>
                          <w:marRight w:val="0"/>
                          <w:marTop w:val="0"/>
                          <w:marBottom w:val="0"/>
                          <w:divBdr>
                            <w:top w:val="none" w:sz="0" w:space="0" w:color="auto"/>
                            <w:left w:val="none" w:sz="0" w:space="0" w:color="auto"/>
                            <w:bottom w:val="none" w:sz="0" w:space="0" w:color="auto"/>
                            <w:right w:val="none" w:sz="0" w:space="0" w:color="auto"/>
                          </w:divBdr>
                          <w:divsChild>
                            <w:div w:id="1983583172">
                              <w:marLeft w:val="0"/>
                              <w:marRight w:val="0"/>
                              <w:marTop w:val="0"/>
                              <w:marBottom w:val="0"/>
                              <w:divBdr>
                                <w:top w:val="none" w:sz="0" w:space="0" w:color="auto"/>
                                <w:left w:val="none" w:sz="0" w:space="0" w:color="auto"/>
                                <w:bottom w:val="none" w:sz="0" w:space="0" w:color="auto"/>
                                <w:right w:val="none" w:sz="0" w:space="0" w:color="auto"/>
                              </w:divBdr>
                            </w:div>
                          </w:divsChild>
                        </w:div>
                        <w:div w:id="1418751615">
                          <w:marLeft w:val="0"/>
                          <w:marRight w:val="0"/>
                          <w:marTop w:val="0"/>
                          <w:marBottom w:val="0"/>
                          <w:divBdr>
                            <w:top w:val="none" w:sz="0" w:space="0" w:color="auto"/>
                            <w:left w:val="none" w:sz="0" w:space="0" w:color="auto"/>
                            <w:bottom w:val="none" w:sz="0" w:space="0" w:color="auto"/>
                            <w:right w:val="none" w:sz="0" w:space="0" w:color="auto"/>
                          </w:divBdr>
                          <w:divsChild>
                            <w:div w:id="539519342">
                              <w:marLeft w:val="0"/>
                              <w:marRight w:val="0"/>
                              <w:marTop w:val="0"/>
                              <w:marBottom w:val="0"/>
                              <w:divBdr>
                                <w:top w:val="none" w:sz="0" w:space="0" w:color="auto"/>
                                <w:left w:val="none" w:sz="0" w:space="0" w:color="auto"/>
                                <w:bottom w:val="none" w:sz="0" w:space="0" w:color="auto"/>
                                <w:right w:val="none" w:sz="0" w:space="0" w:color="auto"/>
                              </w:divBdr>
                            </w:div>
                          </w:divsChild>
                        </w:div>
                        <w:div w:id="1541210960">
                          <w:marLeft w:val="0"/>
                          <w:marRight w:val="0"/>
                          <w:marTop w:val="0"/>
                          <w:marBottom w:val="0"/>
                          <w:divBdr>
                            <w:top w:val="none" w:sz="0" w:space="0" w:color="auto"/>
                            <w:left w:val="none" w:sz="0" w:space="0" w:color="auto"/>
                            <w:bottom w:val="none" w:sz="0" w:space="0" w:color="auto"/>
                            <w:right w:val="none" w:sz="0" w:space="0" w:color="auto"/>
                          </w:divBdr>
                          <w:divsChild>
                            <w:div w:id="1804618399">
                              <w:marLeft w:val="0"/>
                              <w:marRight w:val="0"/>
                              <w:marTop w:val="0"/>
                              <w:marBottom w:val="0"/>
                              <w:divBdr>
                                <w:top w:val="none" w:sz="0" w:space="0" w:color="auto"/>
                                <w:left w:val="none" w:sz="0" w:space="0" w:color="auto"/>
                                <w:bottom w:val="none" w:sz="0" w:space="0" w:color="auto"/>
                                <w:right w:val="none" w:sz="0" w:space="0" w:color="auto"/>
                              </w:divBdr>
                            </w:div>
                          </w:divsChild>
                        </w:div>
                        <w:div w:id="1586761480">
                          <w:marLeft w:val="0"/>
                          <w:marRight w:val="0"/>
                          <w:marTop w:val="0"/>
                          <w:marBottom w:val="0"/>
                          <w:divBdr>
                            <w:top w:val="none" w:sz="0" w:space="0" w:color="auto"/>
                            <w:left w:val="none" w:sz="0" w:space="0" w:color="auto"/>
                            <w:bottom w:val="none" w:sz="0" w:space="0" w:color="auto"/>
                            <w:right w:val="none" w:sz="0" w:space="0" w:color="auto"/>
                          </w:divBdr>
                          <w:divsChild>
                            <w:div w:id="1563519883">
                              <w:marLeft w:val="0"/>
                              <w:marRight w:val="0"/>
                              <w:marTop w:val="0"/>
                              <w:marBottom w:val="0"/>
                              <w:divBdr>
                                <w:top w:val="none" w:sz="0" w:space="0" w:color="auto"/>
                                <w:left w:val="none" w:sz="0" w:space="0" w:color="auto"/>
                                <w:bottom w:val="none" w:sz="0" w:space="0" w:color="auto"/>
                                <w:right w:val="none" w:sz="0" w:space="0" w:color="auto"/>
                              </w:divBdr>
                            </w:div>
                          </w:divsChild>
                        </w:div>
                        <w:div w:id="2032031759">
                          <w:marLeft w:val="0"/>
                          <w:marRight w:val="0"/>
                          <w:marTop w:val="0"/>
                          <w:marBottom w:val="0"/>
                          <w:divBdr>
                            <w:top w:val="none" w:sz="0" w:space="0" w:color="auto"/>
                            <w:left w:val="none" w:sz="0" w:space="0" w:color="auto"/>
                            <w:bottom w:val="none" w:sz="0" w:space="0" w:color="auto"/>
                            <w:right w:val="none" w:sz="0" w:space="0" w:color="auto"/>
                          </w:divBdr>
                          <w:divsChild>
                            <w:div w:id="545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559568">
          <w:marLeft w:val="0"/>
          <w:marRight w:val="0"/>
          <w:marTop w:val="0"/>
          <w:marBottom w:val="0"/>
          <w:divBdr>
            <w:top w:val="none" w:sz="0" w:space="0" w:color="auto"/>
            <w:left w:val="none" w:sz="0" w:space="0" w:color="auto"/>
            <w:bottom w:val="none" w:sz="0" w:space="0" w:color="auto"/>
            <w:right w:val="none" w:sz="0" w:space="0" w:color="auto"/>
          </w:divBdr>
          <w:divsChild>
            <w:div w:id="8610353">
              <w:marLeft w:val="0"/>
              <w:marRight w:val="0"/>
              <w:marTop w:val="0"/>
              <w:marBottom w:val="0"/>
              <w:divBdr>
                <w:top w:val="none" w:sz="0" w:space="0" w:color="auto"/>
                <w:left w:val="none" w:sz="0" w:space="0" w:color="auto"/>
                <w:bottom w:val="none" w:sz="0" w:space="0" w:color="auto"/>
                <w:right w:val="none" w:sz="0" w:space="0" w:color="auto"/>
              </w:divBdr>
              <w:divsChild>
                <w:div w:id="553002277">
                  <w:marLeft w:val="0"/>
                  <w:marRight w:val="0"/>
                  <w:marTop w:val="0"/>
                  <w:marBottom w:val="0"/>
                  <w:divBdr>
                    <w:top w:val="none" w:sz="0" w:space="0" w:color="auto"/>
                    <w:left w:val="none" w:sz="0" w:space="0" w:color="auto"/>
                    <w:bottom w:val="none" w:sz="0" w:space="0" w:color="auto"/>
                    <w:right w:val="none" w:sz="0" w:space="0" w:color="auto"/>
                  </w:divBdr>
                  <w:divsChild>
                    <w:div w:id="2099055718">
                      <w:marLeft w:val="0"/>
                      <w:marRight w:val="0"/>
                      <w:marTop w:val="0"/>
                      <w:marBottom w:val="0"/>
                      <w:divBdr>
                        <w:top w:val="none" w:sz="0" w:space="0" w:color="auto"/>
                        <w:left w:val="none" w:sz="0" w:space="0" w:color="auto"/>
                        <w:bottom w:val="none" w:sz="0" w:space="0" w:color="auto"/>
                        <w:right w:val="none" w:sz="0" w:space="0" w:color="auto"/>
                      </w:divBdr>
                      <w:divsChild>
                        <w:div w:id="1691831251">
                          <w:marLeft w:val="0"/>
                          <w:marRight w:val="0"/>
                          <w:marTop w:val="0"/>
                          <w:marBottom w:val="0"/>
                          <w:divBdr>
                            <w:top w:val="none" w:sz="0" w:space="0" w:color="auto"/>
                            <w:left w:val="none" w:sz="0" w:space="0" w:color="auto"/>
                            <w:bottom w:val="none" w:sz="0" w:space="0" w:color="auto"/>
                            <w:right w:val="none" w:sz="0" w:space="0" w:color="auto"/>
                          </w:divBdr>
                          <w:divsChild>
                            <w:div w:id="910238565">
                              <w:marLeft w:val="0"/>
                              <w:marRight w:val="0"/>
                              <w:marTop w:val="0"/>
                              <w:marBottom w:val="0"/>
                              <w:divBdr>
                                <w:top w:val="none" w:sz="0" w:space="0" w:color="auto"/>
                                <w:left w:val="none" w:sz="0" w:space="0" w:color="auto"/>
                                <w:bottom w:val="none" w:sz="0" w:space="0" w:color="auto"/>
                                <w:right w:val="none" w:sz="0" w:space="0" w:color="auto"/>
                              </w:divBdr>
                              <w:divsChild>
                                <w:div w:id="15976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1779520">
      <w:bodyDiv w:val="1"/>
      <w:marLeft w:val="0"/>
      <w:marRight w:val="0"/>
      <w:marTop w:val="0"/>
      <w:marBottom w:val="0"/>
      <w:divBdr>
        <w:top w:val="none" w:sz="0" w:space="0" w:color="auto"/>
        <w:left w:val="none" w:sz="0" w:space="0" w:color="auto"/>
        <w:bottom w:val="none" w:sz="0" w:space="0" w:color="auto"/>
        <w:right w:val="none" w:sz="0" w:space="0" w:color="auto"/>
      </w:divBdr>
    </w:div>
    <w:div w:id="2131822058">
      <w:bodyDiv w:val="1"/>
      <w:marLeft w:val="0"/>
      <w:marRight w:val="0"/>
      <w:marTop w:val="0"/>
      <w:marBottom w:val="0"/>
      <w:divBdr>
        <w:top w:val="none" w:sz="0" w:space="0" w:color="auto"/>
        <w:left w:val="none" w:sz="0" w:space="0" w:color="auto"/>
        <w:bottom w:val="none" w:sz="0" w:space="0" w:color="auto"/>
        <w:right w:val="none" w:sz="0" w:space="0" w:color="auto"/>
      </w:divBdr>
    </w:div>
    <w:div w:id="2133674009">
      <w:bodyDiv w:val="1"/>
      <w:marLeft w:val="0"/>
      <w:marRight w:val="0"/>
      <w:marTop w:val="0"/>
      <w:marBottom w:val="0"/>
      <w:divBdr>
        <w:top w:val="none" w:sz="0" w:space="0" w:color="auto"/>
        <w:left w:val="none" w:sz="0" w:space="0" w:color="auto"/>
        <w:bottom w:val="none" w:sz="0" w:space="0" w:color="auto"/>
        <w:right w:val="none" w:sz="0" w:space="0" w:color="auto"/>
      </w:divBdr>
    </w:div>
    <w:div w:id="2142964316">
      <w:bodyDiv w:val="1"/>
      <w:marLeft w:val="0"/>
      <w:marRight w:val="0"/>
      <w:marTop w:val="0"/>
      <w:marBottom w:val="0"/>
      <w:divBdr>
        <w:top w:val="none" w:sz="0" w:space="0" w:color="auto"/>
        <w:left w:val="none" w:sz="0" w:space="0" w:color="auto"/>
        <w:bottom w:val="none" w:sz="0" w:space="0" w:color="auto"/>
        <w:right w:val="none" w:sz="0" w:space="0" w:color="auto"/>
      </w:divBdr>
    </w:div>
    <w:div w:id="2143225815">
      <w:bodyDiv w:val="1"/>
      <w:marLeft w:val="0"/>
      <w:marRight w:val="0"/>
      <w:marTop w:val="0"/>
      <w:marBottom w:val="0"/>
      <w:divBdr>
        <w:top w:val="none" w:sz="0" w:space="0" w:color="auto"/>
        <w:left w:val="none" w:sz="0" w:space="0" w:color="auto"/>
        <w:bottom w:val="none" w:sz="0" w:space="0" w:color="auto"/>
        <w:right w:val="none" w:sz="0" w:space="0" w:color="auto"/>
      </w:divBdr>
    </w:div>
    <w:div w:id="214580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hyperlink" Target="http://www.batstate-u.edu.ph"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03CE-2D41-4316-A5FF-21DA3601F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152</Pages>
  <Words>29236</Words>
  <Characters>166649</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anorak</dc:creator>
  <cp:keywords/>
  <dc:description/>
  <cp:lastModifiedBy>admin</cp:lastModifiedBy>
  <cp:revision>3</cp:revision>
  <cp:lastPrinted>2025-05-22T02:28:00Z</cp:lastPrinted>
  <dcterms:created xsi:type="dcterms:W3CDTF">2025-05-22T02:28:00Z</dcterms:created>
  <dcterms:modified xsi:type="dcterms:W3CDTF">2025-05-22T02:36:00Z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f849f836333b228039e364942e9677594b5c3042b90c7604c448ddaae8f9993e</vt:lpwstr>
  </property>
  <property fmtid="{D5CDD505-2E9C-101B-9397-08002B2CF9AE}" pid="3" name="_DocHome">
    <vt:i4>1133706798</vt:i4>
  </property>
</Properties>
</file>